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wdp" ContentType="image/vnd.ms-photo"/>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W w:w="9610" w:type="dxa"/>
        <w:tblCellMar>
          <w:left w:w="70" w:type="dxa"/>
          <w:right w:w="70" w:type="dxa"/>
        </w:tblCellMar>
        <w:tblLook w:val="0000" w:firstRow="0" w:lastRow="0" w:firstColumn="0" w:lastColumn="0" w:noHBand="0" w:noVBand="0"/>
      </w:tblPr>
      <w:tblGrid>
        <w:gridCol w:w="4370"/>
        <w:gridCol w:w="5240"/>
      </w:tblGrid>
      <w:tr w:rsidR="002D00CC" w:rsidRPr="00CA3E48" w14:paraId="0B9FACFB" w14:textId="77777777" w:rsidTr="00652E02">
        <w:tc>
          <w:tcPr>
            <w:tcW w:w="0" w:type="auto"/>
            <w:vAlign w:val="center"/>
          </w:tcPr>
          <w:p w14:paraId="77A3BAF6" w14:textId="5D83B6B4" w:rsidR="002D00CC" w:rsidRPr="00CA3E48" w:rsidRDefault="002D00CC" w:rsidP="00652E02">
            <w:r w:rsidRPr="00CA3E48">
              <w:rPr>
                <w:noProof/>
                <w:lang w:eastAsia="fr-FR"/>
              </w:rPr>
              <w:drawing>
                <wp:anchor distT="0" distB="0" distL="114300" distR="114300" simplePos="0" relativeHeight="251726848" behindDoc="0" locked="0" layoutInCell="1" allowOverlap="1" wp14:anchorId="24B806A1" wp14:editId="7429E6BC">
                  <wp:simplePos x="0" y="0"/>
                  <wp:positionH relativeFrom="column">
                    <wp:posOffset>10795</wp:posOffset>
                  </wp:positionH>
                  <wp:positionV relativeFrom="paragraph">
                    <wp:posOffset>-11430</wp:posOffset>
                  </wp:positionV>
                  <wp:extent cx="2657475" cy="914400"/>
                  <wp:effectExtent l="0" t="0" r="9525" b="0"/>
                  <wp:wrapNone/>
                  <wp:docPr id="2" name="Image 2" descr="SFPM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FPM1"/>
                          <pic:cNvPicPr>
                            <a:picLocks noChangeAspect="1" noChangeArrowheads="1"/>
                          </pic:cNvPicPr>
                        </pic:nvPicPr>
                        <pic:blipFill>
                          <a:blip r:embed="rId8" cstate="screen">
                            <a:extLst>
                              <a:ext uri="{28A0092B-C50C-407E-A947-70E740481C1C}">
                                <a14:useLocalDpi xmlns:a14="http://schemas.microsoft.com/office/drawing/2010/main"/>
                              </a:ext>
                            </a:extLst>
                          </a:blip>
                          <a:srcRect/>
                          <a:stretch>
                            <a:fillRect/>
                          </a:stretch>
                        </pic:blipFill>
                        <pic:spPr bwMode="auto">
                          <a:xfrm>
                            <a:off x="0" y="0"/>
                            <a:ext cx="2657475" cy="914400"/>
                          </a:xfrm>
                          <a:prstGeom prst="rect">
                            <a:avLst/>
                          </a:prstGeom>
                          <a:noFill/>
                          <a:ln w="9525">
                            <a:noFill/>
                            <a:miter lim="800000"/>
                            <a:headEnd/>
                            <a:tailEnd/>
                          </a:ln>
                        </pic:spPr>
                      </pic:pic>
                    </a:graphicData>
                  </a:graphic>
                </wp:anchor>
              </w:drawing>
            </w:r>
          </w:p>
        </w:tc>
        <w:tc>
          <w:tcPr>
            <w:tcW w:w="5240" w:type="dxa"/>
            <w:vAlign w:val="center"/>
          </w:tcPr>
          <w:p w14:paraId="5F487410" w14:textId="77777777" w:rsidR="002D00CC" w:rsidRDefault="002D00CC" w:rsidP="00652E02">
            <w:pPr>
              <w:autoSpaceDE w:val="0"/>
              <w:autoSpaceDN w:val="0"/>
              <w:adjustRightInd w:val="0"/>
              <w:spacing w:after="0" w:line="240" w:lineRule="auto"/>
              <w:jc w:val="center"/>
              <w:rPr>
                <w:rFonts w:ascii="TimesNewRoman,Bold" w:hAnsi="TimesNewRoman,Bold" w:cs="TimesNewRoman,Bold"/>
                <w:b/>
                <w:bCs/>
                <w:sz w:val="52"/>
                <w:szCs w:val="52"/>
              </w:rPr>
            </w:pPr>
            <w:r>
              <w:rPr>
                <w:rFonts w:ascii="TimesNewRoman,Bold" w:hAnsi="TimesNewRoman,Bold" w:cs="TimesNewRoman,Bold"/>
                <w:b/>
                <w:bCs/>
                <w:sz w:val="52"/>
                <w:szCs w:val="52"/>
              </w:rPr>
              <w:t>SOCIÉTÉ</w:t>
            </w:r>
          </w:p>
          <w:p w14:paraId="79997E06" w14:textId="77777777" w:rsidR="002D00CC" w:rsidRDefault="002D00CC" w:rsidP="00652E02">
            <w:pPr>
              <w:autoSpaceDE w:val="0"/>
              <w:autoSpaceDN w:val="0"/>
              <w:adjustRightInd w:val="0"/>
              <w:spacing w:after="0" w:line="240" w:lineRule="auto"/>
              <w:jc w:val="center"/>
              <w:rPr>
                <w:rFonts w:ascii="TimesNewRoman,Bold" w:hAnsi="TimesNewRoman,Bold" w:cs="TimesNewRoman,Bold"/>
                <w:b/>
                <w:bCs/>
                <w:sz w:val="52"/>
                <w:szCs w:val="52"/>
              </w:rPr>
            </w:pPr>
            <w:r>
              <w:rPr>
                <w:rFonts w:ascii="TimesNewRoman,Bold" w:hAnsi="TimesNewRoman,Bold" w:cs="TimesNewRoman,Bold"/>
                <w:b/>
                <w:bCs/>
                <w:sz w:val="52"/>
                <w:szCs w:val="52"/>
              </w:rPr>
              <w:t>FRANÇAISE DE</w:t>
            </w:r>
          </w:p>
          <w:p w14:paraId="1084A1D2" w14:textId="77777777" w:rsidR="002D00CC" w:rsidRDefault="002D00CC" w:rsidP="00652E02">
            <w:pPr>
              <w:autoSpaceDE w:val="0"/>
              <w:autoSpaceDN w:val="0"/>
              <w:adjustRightInd w:val="0"/>
              <w:spacing w:after="0" w:line="240" w:lineRule="auto"/>
              <w:jc w:val="center"/>
              <w:rPr>
                <w:rFonts w:ascii="TimesNewRoman,Bold" w:hAnsi="TimesNewRoman,Bold" w:cs="TimesNewRoman,Bold"/>
                <w:b/>
                <w:bCs/>
                <w:sz w:val="52"/>
                <w:szCs w:val="52"/>
              </w:rPr>
            </w:pPr>
            <w:r>
              <w:rPr>
                <w:rFonts w:ascii="TimesNewRoman,Bold" w:hAnsi="TimesNewRoman,Bold" w:cs="TimesNewRoman,Bold"/>
                <w:b/>
                <w:bCs/>
                <w:sz w:val="52"/>
                <w:szCs w:val="52"/>
              </w:rPr>
              <w:t>PHYSIQUE</w:t>
            </w:r>
          </w:p>
          <w:p w14:paraId="4B40AFA8" w14:textId="77777777" w:rsidR="002D00CC" w:rsidRPr="00CA3E48" w:rsidRDefault="002D00CC" w:rsidP="00652E02">
            <w:pPr>
              <w:spacing w:line="240" w:lineRule="auto"/>
              <w:jc w:val="center"/>
              <w:rPr>
                <w:b/>
                <w:bCs/>
                <w:sz w:val="52"/>
              </w:rPr>
            </w:pPr>
            <w:r>
              <w:rPr>
                <w:rFonts w:ascii="TimesNewRoman,Bold" w:hAnsi="TimesNewRoman,Bold" w:cs="TimesNewRoman,Bold"/>
                <w:b/>
                <w:bCs/>
                <w:sz w:val="52"/>
                <w:szCs w:val="52"/>
              </w:rPr>
              <w:t>MÉDICALE</w:t>
            </w:r>
          </w:p>
        </w:tc>
      </w:tr>
    </w:tbl>
    <w:p w14:paraId="07BBD0B6" w14:textId="2104ED43" w:rsidR="002D00CC" w:rsidRDefault="002D00CC" w:rsidP="002D00CC">
      <w:pPr>
        <w:pStyle w:val="Default"/>
        <w:jc w:val="center"/>
        <w:rPr>
          <w:caps/>
          <w:sz w:val="52"/>
        </w:rPr>
      </w:pPr>
    </w:p>
    <w:p w14:paraId="550EDCF5" w14:textId="77777777" w:rsidR="003D4A24" w:rsidRPr="00E57FD5" w:rsidRDefault="003D4A24" w:rsidP="002D00CC">
      <w:pPr>
        <w:pStyle w:val="Default"/>
        <w:jc w:val="center"/>
        <w:rPr>
          <w:caps/>
          <w:sz w:val="52"/>
        </w:rPr>
      </w:pPr>
    </w:p>
    <w:p w14:paraId="241E274E" w14:textId="4CFEF7DB" w:rsidR="00EB29F6" w:rsidRDefault="001C2CD8" w:rsidP="002D00CC">
      <w:pPr>
        <w:pStyle w:val="Default"/>
        <w:jc w:val="center"/>
        <w:rPr>
          <w:caps/>
          <w:sz w:val="52"/>
        </w:rPr>
      </w:pPr>
      <w:r>
        <w:rPr>
          <w:caps/>
          <w:sz w:val="52"/>
        </w:rPr>
        <w:t>PR</w:t>
      </w:r>
      <w:r w:rsidRPr="00E57FD5">
        <w:rPr>
          <w:caps/>
          <w:sz w:val="52"/>
        </w:rPr>
        <w:t>é</w:t>
      </w:r>
      <w:r>
        <w:rPr>
          <w:caps/>
          <w:sz w:val="52"/>
        </w:rPr>
        <w:t xml:space="preserve">CiSION </w:t>
      </w:r>
      <w:r w:rsidR="00EB29F6">
        <w:rPr>
          <w:caps/>
          <w:sz w:val="52"/>
        </w:rPr>
        <w:t>DE LA MESURE DE LA FIXATION THYROIDIENNE</w:t>
      </w:r>
      <w:r>
        <w:rPr>
          <w:caps/>
          <w:sz w:val="52"/>
        </w:rPr>
        <w:t> :</w:t>
      </w:r>
    </w:p>
    <w:p w14:paraId="0D4FC74F" w14:textId="0CE4FCAD" w:rsidR="00EB29F6" w:rsidRDefault="00EB29F6" w:rsidP="002D00CC">
      <w:pPr>
        <w:pStyle w:val="Default"/>
        <w:jc w:val="center"/>
        <w:rPr>
          <w:caps/>
          <w:sz w:val="52"/>
        </w:rPr>
      </w:pPr>
      <w:r w:rsidRPr="00E57FD5">
        <w:rPr>
          <w:caps/>
          <w:sz w:val="52"/>
        </w:rPr>
        <w:t>é</w:t>
      </w:r>
      <w:r>
        <w:rPr>
          <w:caps/>
          <w:sz w:val="52"/>
        </w:rPr>
        <w:t>VALUATION à L’AIDE DE FANTôMES RéALISTES</w:t>
      </w:r>
    </w:p>
    <w:p w14:paraId="4A2BA7FC" w14:textId="5F128E74" w:rsidR="00EB29F6" w:rsidRDefault="00EB29F6" w:rsidP="002D00CC">
      <w:pPr>
        <w:pStyle w:val="Default"/>
        <w:jc w:val="center"/>
        <w:rPr>
          <w:caps/>
          <w:sz w:val="52"/>
        </w:rPr>
      </w:pPr>
    </w:p>
    <w:p w14:paraId="65EFE5FC" w14:textId="3F56D953" w:rsidR="00EB29F6" w:rsidRDefault="00EB29F6" w:rsidP="002D00CC">
      <w:pPr>
        <w:pStyle w:val="Default"/>
        <w:jc w:val="center"/>
        <w:rPr>
          <w:caps/>
          <w:sz w:val="52"/>
        </w:rPr>
      </w:pPr>
    </w:p>
    <w:p w14:paraId="01DC2AC2" w14:textId="5F601802" w:rsidR="00EB29F6" w:rsidRDefault="00EB29F6" w:rsidP="002D00CC">
      <w:pPr>
        <w:pStyle w:val="Default"/>
        <w:jc w:val="center"/>
        <w:rPr>
          <w:sz w:val="40"/>
        </w:rPr>
      </w:pPr>
      <w:r w:rsidRPr="00E57FD5">
        <w:rPr>
          <w:sz w:val="40"/>
        </w:rPr>
        <w:t>Rapport S.F.P.M. n°</w:t>
      </w:r>
      <w:r w:rsidR="003D4A24">
        <w:rPr>
          <w:sz w:val="40"/>
        </w:rPr>
        <w:t xml:space="preserve"> …..</w:t>
      </w:r>
    </w:p>
    <w:p w14:paraId="0485F8A5" w14:textId="22A08558" w:rsidR="003D4A24" w:rsidRDefault="003D4A24" w:rsidP="002D00CC">
      <w:pPr>
        <w:pStyle w:val="Default"/>
        <w:jc w:val="center"/>
        <w:rPr>
          <w:sz w:val="40"/>
        </w:rPr>
      </w:pPr>
    </w:p>
    <w:p w14:paraId="03284BAD" w14:textId="3BEBE2FF" w:rsidR="003D4A24" w:rsidRDefault="003D4A24" w:rsidP="002D00CC">
      <w:pPr>
        <w:pStyle w:val="Default"/>
        <w:jc w:val="center"/>
        <w:rPr>
          <w:sz w:val="40"/>
        </w:rPr>
      </w:pPr>
    </w:p>
    <w:p w14:paraId="62B84274" w14:textId="51DA3BF9" w:rsidR="003D4A24" w:rsidRDefault="003D4A24" w:rsidP="002D00CC">
      <w:pPr>
        <w:pStyle w:val="Default"/>
        <w:jc w:val="center"/>
        <w:rPr>
          <w:sz w:val="40"/>
        </w:rPr>
      </w:pPr>
    </w:p>
    <w:p w14:paraId="3C3BA583" w14:textId="77777777" w:rsidR="003D4A24" w:rsidRDefault="003D4A24" w:rsidP="002D00CC">
      <w:pPr>
        <w:pStyle w:val="Default"/>
        <w:jc w:val="center"/>
        <w:rPr>
          <w:sz w:val="40"/>
        </w:rPr>
      </w:pPr>
    </w:p>
    <w:p w14:paraId="50D78D79" w14:textId="785B3B29" w:rsidR="00EB29F6" w:rsidRDefault="00EB29F6" w:rsidP="002D00CC">
      <w:pPr>
        <w:pStyle w:val="Default"/>
        <w:jc w:val="center"/>
        <w:rPr>
          <w:sz w:val="40"/>
        </w:rPr>
      </w:pPr>
    </w:p>
    <w:p w14:paraId="5EF99CC9" w14:textId="46D0A836" w:rsidR="00EB29F6" w:rsidRDefault="00CA04D9" w:rsidP="002D00CC">
      <w:pPr>
        <w:pStyle w:val="Default"/>
        <w:jc w:val="center"/>
        <w:rPr>
          <w:caps/>
          <w:sz w:val="52"/>
        </w:rPr>
      </w:pPr>
      <w:r>
        <w:rPr>
          <w:sz w:val="40"/>
        </w:rPr>
        <w:t>Janvier 2025</w:t>
      </w:r>
    </w:p>
    <w:p w14:paraId="4B8FD854" w14:textId="57495533" w:rsidR="002D00CC" w:rsidRDefault="002D00CC" w:rsidP="002D00CC"/>
    <w:p w14:paraId="335671BA" w14:textId="1655AB23" w:rsidR="003D4A24" w:rsidRDefault="003D4A24" w:rsidP="002D00CC"/>
    <w:p w14:paraId="6F932AE3" w14:textId="7BE14A1C" w:rsidR="003D4A24" w:rsidRDefault="003D4A24" w:rsidP="002D00CC"/>
    <w:p w14:paraId="0CE519EC" w14:textId="4C202F0D" w:rsidR="003D4A24" w:rsidRDefault="003D4A24" w:rsidP="002D00CC"/>
    <w:p w14:paraId="09B9E808" w14:textId="77777777" w:rsidR="003D4A24" w:rsidRDefault="003D4A24" w:rsidP="002D00CC"/>
    <w:p w14:paraId="735318F0" w14:textId="77777777" w:rsidR="00EB29F6" w:rsidRDefault="00EB29F6" w:rsidP="00EB29F6">
      <w:pPr>
        <w:pStyle w:val="Default"/>
        <w:jc w:val="center"/>
        <w:rPr>
          <w:b/>
          <w:bCs/>
          <w:sz w:val="28"/>
        </w:rPr>
      </w:pPr>
    </w:p>
    <w:p w14:paraId="0A6A6DC8" w14:textId="06E433AF" w:rsidR="00EB29F6" w:rsidRDefault="00EB29F6" w:rsidP="00EB29F6">
      <w:pPr>
        <w:pStyle w:val="Default"/>
        <w:jc w:val="center"/>
        <w:rPr>
          <w:b/>
          <w:bCs/>
          <w:sz w:val="28"/>
        </w:rPr>
      </w:pPr>
      <w:r w:rsidRPr="00CA3E48">
        <w:rPr>
          <w:b/>
          <w:bCs/>
          <w:sz w:val="28"/>
        </w:rPr>
        <w:t>Société Française de Physique Médicale</w:t>
      </w:r>
      <w:r w:rsidRPr="00CA3E48">
        <w:rPr>
          <w:b/>
          <w:bCs/>
          <w:sz w:val="28"/>
        </w:rPr>
        <w:br/>
      </w:r>
      <w:r w:rsidRPr="00CA04D9">
        <w:rPr>
          <w:b/>
          <w:bCs/>
          <w:sz w:val="28"/>
        </w:rPr>
        <w:t>Centre Antoine Béclère 47, rue de la Colonie, 75013 Paris</w:t>
      </w:r>
      <w:r w:rsidRPr="00CA3E48">
        <w:rPr>
          <w:b/>
          <w:bCs/>
          <w:sz w:val="28"/>
        </w:rPr>
        <w:br/>
      </w:r>
      <w:hyperlink r:id="rId9" w:history="1">
        <w:r w:rsidRPr="00AB20E8">
          <w:rPr>
            <w:rStyle w:val="Titre2Car"/>
            <w:b/>
            <w:bCs/>
            <w:sz w:val="28"/>
          </w:rPr>
          <w:t>www.sfpm.fr</w:t>
        </w:r>
      </w:hyperlink>
    </w:p>
    <w:p w14:paraId="4C3E3B01" w14:textId="77777777" w:rsidR="00EB29F6" w:rsidRDefault="00EB29F6" w:rsidP="002D00CC"/>
    <w:p w14:paraId="42C3331D" w14:textId="601DAB59" w:rsidR="002D00CC" w:rsidRDefault="002D00CC" w:rsidP="002D00CC"/>
    <w:p w14:paraId="0C1A4A79" w14:textId="77777777" w:rsidR="003D4A24" w:rsidRPr="00CA3E48" w:rsidRDefault="003D4A24" w:rsidP="003D4A24">
      <w:pPr>
        <w:rPr>
          <w:sz w:val="36"/>
        </w:rPr>
      </w:pPr>
      <w:r w:rsidRPr="00CA3E48">
        <w:rPr>
          <w:sz w:val="36"/>
        </w:rPr>
        <w:lastRenderedPageBreak/>
        <w:t>AUTEURS DU GROUPE DE TRAVAIL</w:t>
      </w:r>
    </w:p>
    <w:p w14:paraId="67A7CA16" w14:textId="77777777" w:rsidR="003D4A24" w:rsidRPr="009027C1" w:rsidRDefault="003D4A24" w:rsidP="003D4A24">
      <w:pPr>
        <w:tabs>
          <w:tab w:val="left" w:pos="4111"/>
          <w:tab w:val="right" w:pos="9000"/>
        </w:tabs>
        <w:spacing w:before="120" w:line="240" w:lineRule="auto"/>
        <w:ind w:left="360"/>
      </w:pPr>
    </w:p>
    <w:p w14:paraId="2B00AECC" w14:textId="13AEA588" w:rsidR="003D4A24" w:rsidRPr="00C9566B" w:rsidRDefault="003D4A24" w:rsidP="003D4A24">
      <w:pPr>
        <w:tabs>
          <w:tab w:val="left" w:pos="4111"/>
          <w:tab w:val="right" w:pos="9000"/>
        </w:tabs>
        <w:spacing w:before="120" w:line="240" w:lineRule="auto"/>
        <w:ind w:left="4110" w:hanging="3750"/>
      </w:pPr>
      <w:r>
        <w:t>Mathilde DEMONCHY</w:t>
      </w:r>
      <w:r w:rsidRPr="00C9566B">
        <w:t>, coordonnatrice</w:t>
      </w:r>
      <w:r w:rsidRPr="00C9566B">
        <w:tab/>
      </w:r>
      <w:r>
        <w:t>CH</w:t>
      </w:r>
      <w:r w:rsidRPr="0095528A">
        <w:t>I de Fréjus Saint-Raphaël</w:t>
      </w:r>
    </w:p>
    <w:p w14:paraId="543E84CD" w14:textId="1E3D3D95" w:rsidR="003D4A24" w:rsidRDefault="003D4A24" w:rsidP="003D4A24">
      <w:pPr>
        <w:tabs>
          <w:tab w:val="left" w:pos="4111"/>
          <w:tab w:val="right" w:pos="9000"/>
        </w:tabs>
        <w:spacing w:before="120" w:line="240" w:lineRule="auto"/>
        <w:ind w:left="360"/>
      </w:pPr>
      <w:r>
        <w:t>Tiffany BEAUMONT</w:t>
      </w:r>
      <w:r>
        <w:tab/>
      </w:r>
      <w:r w:rsidR="00A47411">
        <w:t>ASNR</w:t>
      </w:r>
      <w:r>
        <w:t>, Fontenay-Aux-Roses</w:t>
      </w:r>
    </w:p>
    <w:p w14:paraId="7D798B41" w14:textId="0D9A9C2C" w:rsidR="003D4A24" w:rsidRDefault="003D4A24" w:rsidP="003D4A24">
      <w:pPr>
        <w:tabs>
          <w:tab w:val="left" w:pos="4111"/>
          <w:tab w:val="right" w:pos="9000"/>
        </w:tabs>
        <w:spacing w:before="120" w:line="240" w:lineRule="auto"/>
        <w:ind w:left="360"/>
      </w:pPr>
      <w:r>
        <w:t>David BROGGIO</w:t>
      </w:r>
      <w:r w:rsidRPr="0095528A">
        <w:t xml:space="preserve"> </w:t>
      </w:r>
      <w:r w:rsidRPr="0095528A">
        <w:tab/>
      </w:r>
      <w:r w:rsidR="00A47411">
        <w:t>ASNR</w:t>
      </w:r>
      <w:r>
        <w:t>,</w:t>
      </w:r>
      <w:r w:rsidRPr="003D4A24">
        <w:t xml:space="preserve"> </w:t>
      </w:r>
      <w:r>
        <w:t>Fontenay-Aux-Roses</w:t>
      </w:r>
    </w:p>
    <w:p w14:paraId="3AE03433" w14:textId="1D1B678E" w:rsidR="003D4A24" w:rsidRPr="00780AD1" w:rsidRDefault="003D4A24" w:rsidP="003D4A24">
      <w:pPr>
        <w:tabs>
          <w:tab w:val="left" w:pos="4111"/>
          <w:tab w:val="right" w:pos="9000"/>
        </w:tabs>
        <w:spacing w:before="120" w:line="240" w:lineRule="auto"/>
        <w:ind w:left="360"/>
        <w:rPr>
          <w:lang w:val="it-IT"/>
        </w:rPr>
      </w:pPr>
      <w:proofErr w:type="spellStart"/>
      <w:r w:rsidRPr="00780AD1">
        <w:rPr>
          <w:lang w:val="it-IT"/>
        </w:rPr>
        <w:t>Bardia</w:t>
      </w:r>
      <w:proofErr w:type="spellEnd"/>
      <w:r w:rsidRPr="00780AD1">
        <w:rPr>
          <w:lang w:val="it-IT"/>
        </w:rPr>
        <w:t xml:space="preserve"> FARMAN</w:t>
      </w:r>
      <w:r w:rsidRPr="00780AD1">
        <w:rPr>
          <w:lang w:val="it-IT"/>
        </w:rPr>
        <w:tab/>
        <w:t>APHM</w:t>
      </w:r>
      <w:r w:rsidR="00040B56" w:rsidRPr="00780AD1">
        <w:rPr>
          <w:lang w:val="it-IT"/>
        </w:rPr>
        <w:t xml:space="preserve"> CHU La Timone</w:t>
      </w:r>
      <w:r w:rsidRPr="00780AD1">
        <w:rPr>
          <w:lang w:val="it-IT"/>
        </w:rPr>
        <w:t>, Marseille</w:t>
      </w:r>
    </w:p>
    <w:p w14:paraId="463F5E78" w14:textId="5A2CAE9E" w:rsidR="003D4A24" w:rsidRDefault="003D4A24" w:rsidP="003D4A24">
      <w:pPr>
        <w:tabs>
          <w:tab w:val="left" w:pos="4111"/>
          <w:tab w:val="right" w:pos="9000"/>
        </w:tabs>
        <w:spacing w:before="120" w:line="240" w:lineRule="auto"/>
        <w:ind w:left="360"/>
      </w:pPr>
      <w:r>
        <w:t>Aurélie FORBES</w:t>
      </w:r>
      <w:r w:rsidRPr="0095528A">
        <w:tab/>
      </w:r>
      <w:r>
        <w:t>APHP, Hôpital Cochin, Paris</w:t>
      </w:r>
    </w:p>
    <w:p w14:paraId="7FD831ED" w14:textId="03FBD030" w:rsidR="003D4A24" w:rsidRDefault="003D4A24" w:rsidP="003D4A24">
      <w:pPr>
        <w:tabs>
          <w:tab w:val="left" w:pos="4111"/>
          <w:tab w:val="right" w:pos="9000"/>
        </w:tabs>
        <w:spacing w:before="120" w:line="240" w:lineRule="auto"/>
        <w:ind w:left="360"/>
      </w:pPr>
      <w:r>
        <w:t>Cyril JAUDET</w:t>
      </w:r>
      <w:r>
        <w:tab/>
        <w:t xml:space="preserve">Centre François </w:t>
      </w:r>
      <w:proofErr w:type="spellStart"/>
      <w:r>
        <w:t>Baclesse</w:t>
      </w:r>
      <w:proofErr w:type="spellEnd"/>
      <w:r>
        <w:t>, Caen</w:t>
      </w:r>
    </w:p>
    <w:p w14:paraId="0818088D" w14:textId="77777777" w:rsidR="003D4A24" w:rsidRPr="009027C1" w:rsidRDefault="003D4A24" w:rsidP="003D4A24">
      <w:pPr>
        <w:spacing w:line="240" w:lineRule="auto"/>
      </w:pPr>
    </w:p>
    <w:p w14:paraId="1D0CAC5E" w14:textId="77777777" w:rsidR="003D4A24" w:rsidRPr="00CA3E48" w:rsidRDefault="003D4A24" w:rsidP="003D4A24">
      <w:pPr>
        <w:spacing w:line="240" w:lineRule="auto"/>
        <w:rPr>
          <w:sz w:val="36"/>
        </w:rPr>
      </w:pPr>
      <w:r w:rsidRPr="00CA3E48">
        <w:rPr>
          <w:sz w:val="36"/>
        </w:rPr>
        <w:t>RELECTEURS</w:t>
      </w:r>
    </w:p>
    <w:p w14:paraId="0A3D4CE5" w14:textId="77777777" w:rsidR="003D4A24" w:rsidRPr="009027C1" w:rsidRDefault="003D4A24" w:rsidP="003D4A24">
      <w:pPr>
        <w:tabs>
          <w:tab w:val="left" w:pos="4111"/>
          <w:tab w:val="right" w:pos="9000"/>
        </w:tabs>
        <w:spacing w:before="120" w:line="240" w:lineRule="auto"/>
      </w:pPr>
    </w:p>
    <w:p w14:paraId="0D29B122" w14:textId="6E6E7C7A" w:rsidR="005C24BA" w:rsidRDefault="005C24BA" w:rsidP="003D4A24">
      <w:pPr>
        <w:tabs>
          <w:tab w:val="left" w:pos="4111"/>
          <w:tab w:val="right" w:pos="9000"/>
        </w:tabs>
        <w:spacing w:before="120" w:line="240" w:lineRule="auto"/>
        <w:ind w:left="360"/>
      </w:pPr>
      <w:r>
        <w:t>Ludovic FERRER</w:t>
      </w:r>
      <w:r>
        <w:tab/>
        <w:t>Institut de Cancérologie de l’Ouest Paul Papin, Nantes</w:t>
      </w:r>
    </w:p>
    <w:p w14:paraId="1FAA599F" w14:textId="7D177E50" w:rsidR="005C24BA" w:rsidRDefault="00ED30F1" w:rsidP="003D4A24">
      <w:pPr>
        <w:tabs>
          <w:tab w:val="left" w:pos="4111"/>
          <w:tab w:val="right" w:pos="9000"/>
        </w:tabs>
        <w:spacing w:before="120" w:line="240" w:lineRule="auto"/>
        <w:ind w:left="360"/>
      </w:pPr>
      <w:r>
        <w:t>Delphine VALLOT</w:t>
      </w:r>
      <w:r w:rsidR="005C24BA">
        <w:tab/>
      </w:r>
      <w:proofErr w:type="spellStart"/>
      <w:r>
        <w:t>Cancéropole</w:t>
      </w:r>
      <w:proofErr w:type="spellEnd"/>
      <w:r>
        <w:t>, Toulouse</w:t>
      </w:r>
    </w:p>
    <w:p w14:paraId="6CBBB040" w14:textId="48D0CBDD" w:rsidR="003D4A24" w:rsidRDefault="003D4A24" w:rsidP="003D4A24">
      <w:pPr>
        <w:tabs>
          <w:tab w:val="left" w:pos="4111"/>
          <w:tab w:val="right" w:pos="9000"/>
        </w:tabs>
        <w:spacing w:before="120" w:line="240" w:lineRule="auto"/>
        <w:ind w:left="360"/>
      </w:pPr>
      <w:r>
        <w:t>Professeur David TAIEB, SFMN</w:t>
      </w:r>
      <w:r w:rsidRPr="00CA3E48">
        <w:tab/>
      </w:r>
      <w:r>
        <w:t>APHM, Marseille</w:t>
      </w:r>
    </w:p>
    <w:p w14:paraId="2A54E0EF" w14:textId="3B180714" w:rsidR="003D4A24" w:rsidRDefault="003D4A24" w:rsidP="003D4A24">
      <w:pPr>
        <w:tabs>
          <w:tab w:val="left" w:pos="4111"/>
          <w:tab w:val="right" w:pos="9000"/>
        </w:tabs>
        <w:spacing w:before="120" w:line="240" w:lineRule="auto"/>
      </w:pPr>
    </w:p>
    <w:p w14:paraId="23D454BF" w14:textId="77777777" w:rsidR="003D4A24" w:rsidRPr="009027C1" w:rsidRDefault="003D4A24" w:rsidP="003D4A24">
      <w:pPr>
        <w:tabs>
          <w:tab w:val="left" w:pos="4111"/>
          <w:tab w:val="right" w:pos="9000"/>
        </w:tabs>
        <w:spacing w:before="120" w:line="240" w:lineRule="auto"/>
        <w:rPr>
          <w:color w:val="FF0000"/>
        </w:rPr>
      </w:pPr>
    </w:p>
    <w:p w14:paraId="1545F7B6" w14:textId="77777777" w:rsidR="003D4A24" w:rsidRDefault="003D4A24" w:rsidP="003D4A24">
      <w:pPr>
        <w:tabs>
          <w:tab w:val="left" w:pos="4111"/>
          <w:tab w:val="right" w:pos="9000"/>
        </w:tabs>
        <w:spacing w:before="120" w:line="240" w:lineRule="auto"/>
        <w:rPr>
          <w:sz w:val="36"/>
        </w:rPr>
      </w:pPr>
      <w:r w:rsidRPr="00A9720C">
        <w:rPr>
          <w:sz w:val="36"/>
        </w:rPr>
        <w:t>AVERTISSEMENT</w:t>
      </w:r>
    </w:p>
    <w:p w14:paraId="6D43565D" w14:textId="20C28864" w:rsidR="002D00CC" w:rsidRPr="00E43C72" w:rsidRDefault="003D4A24" w:rsidP="00E43C72">
      <w:pPr>
        <w:jc w:val="both"/>
        <w:rPr>
          <w:bCs/>
          <w:szCs w:val="24"/>
        </w:rPr>
      </w:pPr>
      <w:r w:rsidRPr="004A722F">
        <w:rPr>
          <w:bCs/>
          <w:szCs w:val="24"/>
        </w:rPr>
        <w:t>Ce rapport est issu d’un travail d’experts basé sur des informations provenant de sources considérées comme fiables. La SFPM ne peut garantir ou endosser une responsabilité sur ces informations ni sur leur application. La SFPM n'approuve aucun produit, fabricant ou fournisseur et rien dans ce rapport ne doit être interprété comme tel.</w:t>
      </w:r>
    </w:p>
    <w:p w14:paraId="5D803CD3" w14:textId="6339CCBA" w:rsidR="002D00CC" w:rsidRDefault="002D00CC" w:rsidP="002D00CC"/>
    <w:p w14:paraId="618D1D32" w14:textId="77777777" w:rsidR="007569A1" w:rsidRDefault="007569A1">
      <w:pPr>
        <w:rPr>
          <w:sz w:val="36"/>
          <w:szCs w:val="36"/>
        </w:rPr>
      </w:pPr>
      <w:r>
        <w:rPr>
          <w:sz w:val="36"/>
          <w:szCs w:val="36"/>
        </w:rPr>
        <w:br w:type="page"/>
      </w:r>
    </w:p>
    <w:p w14:paraId="5148D60B" w14:textId="625B3F02" w:rsidR="007569A1" w:rsidRDefault="007569A1" w:rsidP="007569A1">
      <w:pPr>
        <w:spacing w:line="240" w:lineRule="auto"/>
        <w:jc w:val="center"/>
        <w:rPr>
          <w:sz w:val="36"/>
          <w:szCs w:val="36"/>
        </w:rPr>
      </w:pPr>
      <w:r>
        <w:rPr>
          <w:sz w:val="36"/>
          <w:szCs w:val="36"/>
        </w:rPr>
        <w:lastRenderedPageBreak/>
        <w:t>AVANT-PROPOS</w:t>
      </w:r>
    </w:p>
    <w:p w14:paraId="3B6FF64E" w14:textId="565A27DA" w:rsidR="007569A1" w:rsidRDefault="007569A1" w:rsidP="007569A1">
      <w:r>
        <w:tab/>
      </w:r>
      <w:r w:rsidRPr="007569A1">
        <w:rPr>
          <w:highlight w:val="yellow"/>
        </w:rPr>
        <w:t>Sera écrit par le CS de la SFPM</w:t>
      </w:r>
    </w:p>
    <w:p w14:paraId="4615078A" w14:textId="2FCF100D" w:rsidR="007569A1" w:rsidRDefault="007569A1" w:rsidP="007569A1"/>
    <w:p w14:paraId="35A7912C" w14:textId="2A242BAB" w:rsidR="007569A1" w:rsidRDefault="007569A1" w:rsidP="007569A1"/>
    <w:p w14:paraId="48AC100B" w14:textId="4752A047" w:rsidR="007569A1" w:rsidRDefault="007569A1" w:rsidP="007569A1"/>
    <w:p w14:paraId="47DB8CA0" w14:textId="77777777" w:rsidR="007569A1" w:rsidRDefault="007569A1" w:rsidP="007569A1"/>
    <w:p w14:paraId="72D43CCD" w14:textId="77777777" w:rsidR="007569A1" w:rsidRDefault="007569A1">
      <w:pPr>
        <w:rPr>
          <w:sz w:val="36"/>
          <w:szCs w:val="36"/>
        </w:rPr>
      </w:pPr>
      <w:r>
        <w:rPr>
          <w:sz w:val="36"/>
          <w:szCs w:val="36"/>
        </w:rPr>
        <w:br w:type="page"/>
      </w:r>
    </w:p>
    <w:p w14:paraId="3EDE8838" w14:textId="2B623D3E" w:rsidR="007569A1" w:rsidRPr="00FE190C" w:rsidRDefault="007569A1" w:rsidP="007569A1">
      <w:pPr>
        <w:spacing w:line="240" w:lineRule="auto"/>
        <w:jc w:val="center"/>
        <w:rPr>
          <w:sz w:val="36"/>
          <w:szCs w:val="36"/>
        </w:rPr>
      </w:pPr>
      <w:r w:rsidRPr="00124FB7">
        <w:rPr>
          <w:sz w:val="36"/>
          <w:szCs w:val="36"/>
        </w:rPr>
        <w:lastRenderedPageBreak/>
        <w:t>LEXIQUE</w:t>
      </w:r>
    </w:p>
    <w:p w14:paraId="680A809C" w14:textId="77777777" w:rsidR="002D00CC" w:rsidRPr="002D00CC" w:rsidRDefault="002D00CC" w:rsidP="002D00CC"/>
    <w:p w14:paraId="7018A6E8" w14:textId="1BF5894D" w:rsidR="00040B56" w:rsidRPr="00450002" w:rsidRDefault="00040B56" w:rsidP="002D00CC">
      <w:pPr>
        <w:rPr>
          <w:rFonts w:cstheme="minorHAnsi"/>
        </w:rPr>
      </w:pPr>
      <w:r w:rsidRPr="00450002">
        <w:rPr>
          <w:rFonts w:cstheme="minorHAnsi"/>
          <w:b/>
          <w:bCs/>
        </w:rPr>
        <w:t>APHP</w:t>
      </w:r>
      <w:r w:rsidR="00FD7B10" w:rsidRPr="00450002">
        <w:rPr>
          <w:rFonts w:cstheme="minorHAnsi"/>
        </w:rPr>
        <w:t xml:space="preserve"> : </w:t>
      </w:r>
      <w:r w:rsidR="00652E02">
        <w:rPr>
          <w:rFonts w:cstheme="minorHAnsi"/>
        </w:rPr>
        <w:t>Assistance publique - Hôpitaux de Paris</w:t>
      </w:r>
    </w:p>
    <w:p w14:paraId="3B390D81" w14:textId="408F3691" w:rsidR="00040B56" w:rsidRPr="00652E02" w:rsidRDefault="00040B56" w:rsidP="002D00CC">
      <w:pPr>
        <w:rPr>
          <w:rFonts w:cstheme="minorHAnsi"/>
        </w:rPr>
      </w:pPr>
      <w:r w:rsidRPr="00652E02">
        <w:rPr>
          <w:rFonts w:cstheme="minorHAnsi"/>
          <w:b/>
          <w:bCs/>
        </w:rPr>
        <w:t>APHM</w:t>
      </w:r>
      <w:r w:rsidR="00FD7B10" w:rsidRPr="00652E02">
        <w:rPr>
          <w:rFonts w:cstheme="minorHAnsi"/>
        </w:rPr>
        <w:t> :</w:t>
      </w:r>
      <w:r w:rsidR="00652E02" w:rsidRPr="00780AD1">
        <w:rPr>
          <w:rFonts w:cstheme="minorHAnsi"/>
        </w:rPr>
        <w:t xml:space="preserve"> Assistance publique - Hôpitaux de Marseille</w:t>
      </w:r>
    </w:p>
    <w:p w14:paraId="0765CC45" w14:textId="2591BF80" w:rsidR="00C02022" w:rsidRPr="00C02022" w:rsidRDefault="00C02022" w:rsidP="002D00CC">
      <w:pPr>
        <w:rPr>
          <w:rFonts w:cstheme="minorHAnsi"/>
        </w:rPr>
      </w:pPr>
      <w:r w:rsidRPr="00DD3151">
        <w:rPr>
          <w:rFonts w:cstheme="minorHAnsi"/>
          <w:b/>
          <w:bCs/>
          <w:highlight w:val="yellow"/>
        </w:rPr>
        <w:t>Calibration</w:t>
      </w:r>
      <w:r w:rsidRPr="00DD3151">
        <w:rPr>
          <w:rFonts w:cstheme="minorHAnsi"/>
          <w:highlight w:val="yellow"/>
        </w:rPr>
        <w:t> :</w:t>
      </w:r>
      <w:r w:rsidRPr="00C02022">
        <w:rPr>
          <w:rFonts w:cstheme="minorHAnsi"/>
        </w:rPr>
        <w:t xml:space="preserve"> </w:t>
      </w:r>
      <w:r w:rsidR="00A47411">
        <w:rPr>
          <w:rFonts w:cstheme="minorHAnsi"/>
        </w:rPr>
        <w:t>la calibration est un anglicisme d’étalonnage mais est communément utilisé en routine dans les services de médecine nucléaire</w:t>
      </w:r>
    </w:p>
    <w:p w14:paraId="694131EB" w14:textId="7E0E587E" w:rsidR="00040B56" w:rsidRPr="00652E02" w:rsidRDefault="00040B56" w:rsidP="002D00CC">
      <w:pPr>
        <w:rPr>
          <w:rFonts w:cstheme="minorHAnsi"/>
        </w:rPr>
      </w:pPr>
      <w:r w:rsidRPr="00652E02">
        <w:rPr>
          <w:rFonts w:cstheme="minorHAnsi"/>
          <w:b/>
          <w:bCs/>
        </w:rPr>
        <w:t>CH</w:t>
      </w:r>
      <w:r w:rsidR="00FD7B10" w:rsidRPr="00652E02">
        <w:rPr>
          <w:rFonts w:cstheme="minorHAnsi"/>
        </w:rPr>
        <w:t> :</w:t>
      </w:r>
      <w:r w:rsidR="00652E02" w:rsidRPr="00780AD1">
        <w:rPr>
          <w:rFonts w:cstheme="minorHAnsi"/>
        </w:rPr>
        <w:t xml:space="preserve"> Centre hospitalier</w:t>
      </w:r>
    </w:p>
    <w:p w14:paraId="5BCDF84C" w14:textId="6CCF97B1" w:rsidR="00040B56" w:rsidRPr="00652E02" w:rsidRDefault="00040B56" w:rsidP="002D00CC">
      <w:pPr>
        <w:rPr>
          <w:rFonts w:cstheme="minorHAnsi"/>
        </w:rPr>
      </w:pPr>
      <w:r w:rsidRPr="00652E02">
        <w:rPr>
          <w:rFonts w:cstheme="minorHAnsi"/>
          <w:b/>
          <w:bCs/>
        </w:rPr>
        <w:t>CHI</w:t>
      </w:r>
      <w:r w:rsidR="00FD7B10" w:rsidRPr="00652E02">
        <w:rPr>
          <w:rFonts w:cstheme="minorHAnsi"/>
        </w:rPr>
        <w:t> :</w:t>
      </w:r>
      <w:r w:rsidR="00652E02">
        <w:rPr>
          <w:rFonts w:cstheme="minorHAnsi"/>
        </w:rPr>
        <w:t xml:space="preserve"> Centre hospitalier intercommunal</w:t>
      </w:r>
    </w:p>
    <w:p w14:paraId="020725FB" w14:textId="563EC6F9" w:rsidR="00040B56" w:rsidRPr="00652E02" w:rsidRDefault="00040B56" w:rsidP="002D00CC">
      <w:pPr>
        <w:rPr>
          <w:rFonts w:cstheme="minorHAnsi"/>
        </w:rPr>
      </w:pPr>
      <w:r w:rsidRPr="00652E02">
        <w:rPr>
          <w:rFonts w:cstheme="minorHAnsi"/>
          <w:b/>
          <w:bCs/>
        </w:rPr>
        <w:t>CHU</w:t>
      </w:r>
      <w:r w:rsidR="00FD7B10" w:rsidRPr="00652E02">
        <w:rPr>
          <w:rFonts w:cstheme="minorHAnsi"/>
        </w:rPr>
        <w:t> :</w:t>
      </w:r>
      <w:r w:rsidR="00652E02">
        <w:rPr>
          <w:rFonts w:cstheme="minorHAnsi"/>
        </w:rPr>
        <w:t xml:space="preserve"> Centre hospitalier universitaire</w:t>
      </w:r>
    </w:p>
    <w:p w14:paraId="34569EF5" w14:textId="068BAE99" w:rsidR="00040B56" w:rsidRPr="00652E02" w:rsidRDefault="00040B56" w:rsidP="002D00CC">
      <w:pPr>
        <w:rPr>
          <w:rFonts w:cstheme="minorHAnsi"/>
        </w:rPr>
      </w:pPr>
      <w:r w:rsidRPr="00652E02">
        <w:rPr>
          <w:rFonts w:cstheme="minorHAnsi"/>
          <w:b/>
          <w:bCs/>
        </w:rPr>
        <w:t>CLCC</w:t>
      </w:r>
      <w:r w:rsidR="00FD7B10" w:rsidRPr="00652E02">
        <w:rPr>
          <w:rFonts w:cstheme="minorHAnsi"/>
        </w:rPr>
        <w:t xml:space="preserve"> : </w:t>
      </w:r>
      <w:r w:rsidR="00652E02">
        <w:rPr>
          <w:rFonts w:cstheme="minorHAnsi"/>
        </w:rPr>
        <w:t>Centre de lutte contre le cancer</w:t>
      </w:r>
    </w:p>
    <w:p w14:paraId="2731FDD6" w14:textId="77562321" w:rsidR="00C02022" w:rsidRDefault="00C02022" w:rsidP="00C02022">
      <w:r w:rsidRPr="00C02022">
        <w:rPr>
          <w:b/>
        </w:rPr>
        <w:t>Collimateur sténopé :</w:t>
      </w:r>
      <w:r>
        <w:t xml:space="preserve"> collimateur conique, aussi appelé </w:t>
      </w:r>
      <w:proofErr w:type="spellStart"/>
      <w:r>
        <w:t>pinhole</w:t>
      </w:r>
      <w:proofErr w:type="spellEnd"/>
      <w:r>
        <w:t xml:space="preserve"> (PH), on trouve aussi GPPH qui est l’appellation du constructeur GE pour ses collimateurs sténopés.</w:t>
      </w:r>
    </w:p>
    <w:p w14:paraId="52BCD2A1" w14:textId="2144D515" w:rsidR="00040B56" w:rsidRDefault="00040B56" w:rsidP="00040B56">
      <w:pPr>
        <w:rPr>
          <w:rFonts w:cstheme="minorHAnsi"/>
        </w:rPr>
      </w:pPr>
      <w:r w:rsidRPr="00450002">
        <w:rPr>
          <w:rFonts w:cstheme="minorHAnsi"/>
          <w:b/>
          <w:bCs/>
        </w:rPr>
        <w:t>Configuration</w:t>
      </w:r>
      <w:r w:rsidRPr="00450002">
        <w:rPr>
          <w:rFonts w:cstheme="minorHAnsi"/>
        </w:rPr>
        <w:t> : géométrie d’acquisition définie par une gamma-caméra, un collimateur et un radionucléide.</w:t>
      </w:r>
    </w:p>
    <w:p w14:paraId="68AF3BFA" w14:textId="4864F5EE" w:rsidR="006A6753" w:rsidRDefault="006A6753" w:rsidP="00040B56">
      <w:pPr>
        <w:rPr>
          <w:rFonts w:cstheme="minorHAnsi"/>
        </w:rPr>
      </w:pPr>
      <w:r w:rsidRPr="006A6753">
        <w:rPr>
          <w:rFonts w:cstheme="minorHAnsi"/>
          <w:b/>
          <w:bCs/>
        </w:rPr>
        <w:t>Cps/(</w:t>
      </w:r>
      <w:proofErr w:type="spellStart"/>
      <w:r w:rsidRPr="006A6753">
        <w:rPr>
          <w:rFonts w:cstheme="minorHAnsi"/>
          <w:b/>
          <w:bCs/>
        </w:rPr>
        <w:t>MBq.s</w:t>
      </w:r>
      <w:proofErr w:type="spellEnd"/>
      <w:r w:rsidRPr="006A6753">
        <w:rPr>
          <w:rFonts w:cstheme="minorHAnsi"/>
          <w:b/>
          <w:bCs/>
        </w:rPr>
        <w:t>)</w:t>
      </w:r>
      <w:r>
        <w:rPr>
          <w:rFonts w:cstheme="minorHAnsi"/>
        </w:rPr>
        <w:t> : Coups par Méga Becquerel et par seconde</w:t>
      </w:r>
    </w:p>
    <w:p w14:paraId="75968249" w14:textId="520F9CB3" w:rsidR="00B42D1C" w:rsidRDefault="00B42D1C" w:rsidP="00040B56">
      <w:pPr>
        <w:rPr>
          <w:rFonts w:cstheme="minorHAnsi"/>
          <w:lang w:val="en-GB"/>
        </w:rPr>
      </w:pPr>
      <w:r w:rsidRPr="006A6753">
        <w:rPr>
          <w:rFonts w:cstheme="minorHAnsi"/>
          <w:b/>
          <w:bCs/>
          <w:lang w:val="en-GB"/>
        </w:rPr>
        <w:t>EANM</w:t>
      </w:r>
      <w:r w:rsidRPr="00B42D1C">
        <w:rPr>
          <w:rFonts w:cstheme="minorHAnsi"/>
          <w:lang w:val="en-GB"/>
        </w:rPr>
        <w:t> : European Association of Nuclear Medicine</w:t>
      </w:r>
    </w:p>
    <w:p w14:paraId="375AFD79" w14:textId="3C9C32A8" w:rsidR="00C02022" w:rsidRDefault="00A47411" w:rsidP="00040B56">
      <w:pPr>
        <w:rPr>
          <w:rFonts w:cstheme="minorHAnsi"/>
        </w:rPr>
      </w:pPr>
      <w:r w:rsidRPr="00704B9B">
        <w:rPr>
          <w:rFonts w:cstheme="minorHAnsi"/>
          <w:b/>
          <w:bCs/>
          <w:highlight w:val="yellow"/>
        </w:rPr>
        <w:t>Étalonnage</w:t>
      </w:r>
      <w:r w:rsidR="00DD3151" w:rsidRPr="00704B9B">
        <w:rPr>
          <w:rFonts w:cstheme="minorHAnsi"/>
          <w:b/>
          <w:bCs/>
          <w:highlight w:val="yellow"/>
        </w:rPr>
        <w:t xml:space="preserve"> :</w:t>
      </w:r>
      <w:r w:rsidR="00C02022" w:rsidRPr="00704B9B">
        <w:rPr>
          <w:rFonts w:cstheme="minorHAnsi"/>
        </w:rPr>
        <w:t xml:space="preserve"> </w:t>
      </w:r>
      <w:r>
        <w:rPr>
          <w:rFonts w:cstheme="minorHAnsi"/>
        </w:rPr>
        <w:t xml:space="preserve">l’étalonnage consiste à déterminer la relation entre la réponse du système de détection (gamma-caméra ici) et l’activité à mesurer. </w:t>
      </w:r>
    </w:p>
    <w:p w14:paraId="45EB8859" w14:textId="77777777" w:rsidR="00D04921" w:rsidRPr="00704B9B" w:rsidRDefault="00D04921" w:rsidP="00D04921">
      <w:pPr>
        <w:rPr>
          <w:ins w:id="0" w:author="DEMONCHY Mathilde" w:date="2025-04-08T16:48:00Z"/>
          <w:rFonts w:cstheme="minorHAnsi"/>
        </w:rPr>
      </w:pPr>
      <w:ins w:id="1" w:author="DEMONCHY Mathilde" w:date="2025-04-08T16:48:00Z">
        <w:r w:rsidRPr="00D04921">
          <w:rPr>
            <w:rFonts w:cstheme="minorHAnsi"/>
            <w:b/>
            <w:bCs/>
          </w:rPr>
          <w:t>FE</w:t>
        </w:r>
        <w:r>
          <w:rPr>
            <w:rFonts w:cstheme="minorHAnsi"/>
          </w:rPr>
          <w:t xml:space="preserve"> : facteur d’étalonnage utilisé pour le calcul de l’index </w:t>
        </w:r>
        <w:proofErr w:type="spellStart"/>
        <w:r>
          <w:rPr>
            <w:rFonts w:cstheme="minorHAnsi"/>
          </w:rPr>
          <w:t>thyroidien</w:t>
        </w:r>
        <w:proofErr w:type="spellEnd"/>
        <w:r>
          <w:rPr>
            <w:rFonts w:cstheme="minorHAnsi"/>
          </w:rPr>
          <w:t xml:space="preserve"> (</w:t>
        </w:r>
        <w:proofErr w:type="spellStart"/>
        <w:r>
          <w:rPr>
            <w:rFonts w:cstheme="minorHAnsi"/>
          </w:rPr>
          <w:t>Uptake</w:t>
        </w:r>
        <w:proofErr w:type="spellEnd"/>
        <w:r>
          <w:rPr>
            <w:rFonts w:cstheme="minorHAnsi"/>
          </w:rPr>
          <w:t>)</w:t>
        </w:r>
      </w:ins>
    </w:p>
    <w:p w14:paraId="3BFB5CEA" w14:textId="54078926" w:rsidR="00A577B5" w:rsidRPr="00ED30F1" w:rsidRDefault="00A577B5" w:rsidP="00040B56">
      <w:pPr>
        <w:rPr>
          <w:rFonts w:cstheme="minorHAnsi"/>
          <w:lang w:val="en-GB"/>
        </w:rPr>
      </w:pPr>
      <w:r w:rsidRPr="00ED30F1">
        <w:rPr>
          <w:rFonts w:cstheme="minorHAnsi"/>
          <w:b/>
          <w:bCs/>
          <w:lang w:val="en-GB"/>
        </w:rPr>
        <w:t>GEHC</w:t>
      </w:r>
      <w:r w:rsidRPr="00ED30F1">
        <w:rPr>
          <w:lang w:val="en-GB"/>
        </w:rPr>
        <w:t xml:space="preserve"> : </w:t>
      </w:r>
      <w:r w:rsidRPr="00ED30F1">
        <w:rPr>
          <w:rFonts w:cstheme="minorHAnsi"/>
          <w:lang w:val="en-GB"/>
        </w:rPr>
        <w:t>General Electric HealthCare</w:t>
      </w:r>
      <w:r w:rsidR="006F1A6C" w:rsidRPr="00ED30F1">
        <w:rPr>
          <w:rFonts w:cstheme="minorHAnsi"/>
          <w:lang w:val="en-GB"/>
        </w:rPr>
        <w:t xml:space="preserve">, </w:t>
      </w:r>
      <w:proofErr w:type="spellStart"/>
      <w:r w:rsidR="006F1A6C" w:rsidRPr="00ED30F1">
        <w:rPr>
          <w:rFonts w:cstheme="minorHAnsi"/>
          <w:lang w:val="en-GB"/>
        </w:rPr>
        <w:t>abrégé</w:t>
      </w:r>
      <w:proofErr w:type="spellEnd"/>
      <w:r w:rsidR="006F1A6C" w:rsidRPr="00ED30F1">
        <w:rPr>
          <w:rFonts w:cstheme="minorHAnsi"/>
          <w:lang w:val="en-GB"/>
        </w:rPr>
        <w:t xml:space="preserve"> </w:t>
      </w:r>
      <w:proofErr w:type="spellStart"/>
      <w:r w:rsidR="006F1A6C" w:rsidRPr="00ED30F1">
        <w:rPr>
          <w:rFonts w:cstheme="minorHAnsi"/>
          <w:lang w:val="en-GB"/>
        </w:rPr>
        <w:t>en</w:t>
      </w:r>
      <w:proofErr w:type="spellEnd"/>
      <w:r w:rsidR="006F1A6C" w:rsidRPr="00ED30F1">
        <w:rPr>
          <w:rFonts w:cstheme="minorHAnsi"/>
          <w:lang w:val="en-GB"/>
        </w:rPr>
        <w:t xml:space="preserve"> GE</w:t>
      </w:r>
    </w:p>
    <w:p w14:paraId="3467ACAE" w14:textId="1C812039" w:rsidR="00CA04D9" w:rsidRPr="00450002" w:rsidRDefault="00CA04D9" w:rsidP="00CA04D9">
      <w:pPr>
        <w:rPr>
          <w:rFonts w:cstheme="minorHAnsi"/>
        </w:rPr>
      </w:pPr>
      <w:r>
        <w:rPr>
          <w:rFonts w:cstheme="minorHAnsi"/>
          <w:b/>
          <w:bCs/>
          <w:color w:val="000000"/>
        </w:rPr>
        <w:t>GMNT</w:t>
      </w:r>
      <w:r w:rsidRPr="00A7108E">
        <w:rPr>
          <w:rFonts w:cstheme="minorHAnsi"/>
          <w:color w:val="000000"/>
        </w:rPr>
        <w:t xml:space="preserve"> : </w:t>
      </w:r>
      <w:r>
        <w:rPr>
          <w:rFonts w:cstheme="minorHAnsi"/>
          <w:color w:val="000000"/>
        </w:rPr>
        <w:t xml:space="preserve">Goitre multinodulaire toxique, ou TNMG de l’anglais </w:t>
      </w:r>
      <w:r w:rsidR="00ED30F1">
        <w:rPr>
          <w:rFonts w:cstheme="minorHAnsi"/>
          <w:color w:val="000000"/>
        </w:rPr>
        <w:t>« </w:t>
      </w:r>
      <w:proofErr w:type="spellStart"/>
      <w:r>
        <w:rPr>
          <w:rFonts w:cstheme="minorHAnsi"/>
          <w:color w:val="000000"/>
        </w:rPr>
        <w:t>Toxic</w:t>
      </w:r>
      <w:proofErr w:type="spellEnd"/>
      <w:r>
        <w:rPr>
          <w:rFonts w:cstheme="minorHAnsi"/>
          <w:color w:val="000000"/>
        </w:rPr>
        <w:t xml:space="preserve"> </w:t>
      </w:r>
      <w:proofErr w:type="spellStart"/>
      <w:r>
        <w:rPr>
          <w:rFonts w:cstheme="minorHAnsi"/>
          <w:color w:val="000000"/>
        </w:rPr>
        <w:t>Multinodular</w:t>
      </w:r>
      <w:proofErr w:type="spellEnd"/>
      <w:r>
        <w:rPr>
          <w:rFonts w:cstheme="minorHAnsi"/>
          <w:color w:val="000000"/>
        </w:rPr>
        <w:t xml:space="preserve"> </w:t>
      </w:r>
      <w:proofErr w:type="spellStart"/>
      <w:r>
        <w:rPr>
          <w:rFonts w:cstheme="minorHAnsi"/>
          <w:color w:val="000000"/>
        </w:rPr>
        <w:t>Goiter</w:t>
      </w:r>
      <w:proofErr w:type="spellEnd"/>
      <w:r w:rsidR="00ED30F1">
        <w:rPr>
          <w:rFonts w:cstheme="minorHAnsi"/>
          <w:color w:val="000000"/>
        </w:rPr>
        <w:t> »</w:t>
      </w:r>
    </w:p>
    <w:p w14:paraId="15FFE39D" w14:textId="358BB06D" w:rsidR="0071787B" w:rsidRPr="00CF368F" w:rsidRDefault="0071787B" w:rsidP="0071787B">
      <w:pPr>
        <w:rPr>
          <w:rFonts w:cstheme="minorHAnsi"/>
        </w:rPr>
      </w:pPr>
      <w:r w:rsidRPr="00CF368F">
        <w:rPr>
          <w:rFonts w:cstheme="minorHAnsi"/>
          <w:b/>
          <w:bCs/>
        </w:rPr>
        <w:t>GPPH</w:t>
      </w:r>
      <w:r w:rsidRPr="00CF368F">
        <w:rPr>
          <w:rFonts w:cstheme="minorHAnsi"/>
        </w:rPr>
        <w:t xml:space="preserve"> : </w:t>
      </w:r>
      <w:r w:rsidR="00CF368F" w:rsidRPr="00CF368F">
        <w:rPr>
          <w:rFonts w:cstheme="minorHAnsi"/>
        </w:rPr>
        <w:t>appellation GE de son c</w:t>
      </w:r>
      <w:r w:rsidRPr="00CF368F">
        <w:rPr>
          <w:rFonts w:cstheme="minorHAnsi"/>
        </w:rPr>
        <w:t xml:space="preserve">ollimateur sténopé </w:t>
      </w:r>
      <w:r w:rsidR="00CF368F">
        <w:rPr>
          <w:rFonts w:cstheme="minorHAnsi"/>
        </w:rPr>
        <w:t xml:space="preserve">pour </w:t>
      </w:r>
      <w:r w:rsidRPr="00CF368F">
        <w:rPr>
          <w:rFonts w:cstheme="minorHAnsi"/>
        </w:rPr>
        <w:t xml:space="preserve">« General </w:t>
      </w:r>
      <w:proofErr w:type="spellStart"/>
      <w:r w:rsidRPr="00CF368F">
        <w:rPr>
          <w:rFonts w:cstheme="minorHAnsi"/>
        </w:rPr>
        <w:t>Purpose</w:t>
      </w:r>
      <w:proofErr w:type="spellEnd"/>
      <w:r w:rsidRPr="00CF368F">
        <w:rPr>
          <w:rFonts w:cstheme="minorHAnsi"/>
        </w:rPr>
        <w:t xml:space="preserve"> </w:t>
      </w:r>
      <w:r w:rsidR="00652E02" w:rsidRPr="00CF368F">
        <w:rPr>
          <w:rFonts w:cstheme="minorHAnsi"/>
        </w:rPr>
        <w:t>Pin-Hole »</w:t>
      </w:r>
    </w:p>
    <w:p w14:paraId="6E98D354" w14:textId="00CF95A5" w:rsidR="00040B56" w:rsidRPr="00450002" w:rsidRDefault="00040B56" w:rsidP="002D00CC">
      <w:pPr>
        <w:rPr>
          <w:rFonts w:cstheme="minorHAnsi"/>
        </w:rPr>
      </w:pPr>
      <w:r w:rsidRPr="00450002">
        <w:rPr>
          <w:rFonts w:cstheme="minorHAnsi"/>
          <w:b/>
          <w:bCs/>
        </w:rPr>
        <w:t>GT</w:t>
      </w:r>
      <w:r w:rsidRPr="00450002">
        <w:rPr>
          <w:rFonts w:cstheme="minorHAnsi"/>
        </w:rPr>
        <w:t> : Groupe de travail</w:t>
      </w:r>
    </w:p>
    <w:p w14:paraId="49DA774B" w14:textId="30E940E2" w:rsidR="002D00CC" w:rsidRPr="00450002" w:rsidRDefault="002D00CC" w:rsidP="002D00CC">
      <w:pPr>
        <w:rPr>
          <w:rFonts w:cstheme="minorHAnsi"/>
        </w:rPr>
      </w:pPr>
      <w:r w:rsidRPr="00450002">
        <w:rPr>
          <w:rFonts w:cstheme="minorHAnsi"/>
          <w:b/>
          <w:bCs/>
        </w:rPr>
        <w:t>IRSN</w:t>
      </w:r>
      <w:r w:rsidRPr="00450002">
        <w:rPr>
          <w:rFonts w:cstheme="minorHAnsi"/>
        </w:rPr>
        <w:t> : Institut de radioprotection et de sûreté nucléaire</w:t>
      </w:r>
    </w:p>
    <w:p w14:paraId="7F6AE222" w14:textId="166269AD" w:rsidR="00040B56" w:rsidRDefault="00040B56" w:rsidP="002D00CC">
      <w:pPr>
        <w:rPr>
          <w:rFonts w:cstheme="minorHAnsi"/>
          <w:lang w:val="en-US"/>
        </w:rPr>
      </w:pPr>
      <w:r w:rsidRPr="00780AD1">
        <w:rPr>
          <w:rFonts w:cstheme="minorHAnsi"/>
          <w:b/>
          <w:bCs/>
          <w:lang w:val="en-US"/>
        </w:rPr>
        <w:t>LEHR</w:t>
      </w:r>
      <w:r w:rsidRPr="00780AD1">
        <w:rPr>
          <w:rFonts w:cstheme="minorHAnsi"/>
          <w:lang w:val="en-US"/>
        </w:rPr>
        <w:t xml:space="preserve"> : </w:t>
      </w:r>
      <w:proofErr w:type="spellStart"/>
      <w:r w:rsidRPr="00780AD1">
        <w:rPr>
          <w:rFonts w:cstheme="minorHAnsi"/>
          <w:lang w:val="en-US"/>
        </w:rPr>
        <w:t>Collimateur</w:t>
      </w:r>
      <w:proofErr w:type="spellEnd"/>
      <w:r w:rsidRPr="00780AD1">
        <w:rPr>
          <w:rFonts w:cstheme="minorHAnsi"/>
          <w:lang w:val="en-US"/>
        </w:rPr>
        <w:t xml:space="preserve"> </w:t>
      </w:r>
      <w:proofErr w:type="spellStart"/>
      <w:r w:rsidRPr="00780AD1">
        <w:rPr>
          <w:rFonts w:cstheme="minorHAnsi"/>
          <w:lang w:val="en-US"/>
        </w:rPr>
        <w:t>parallèle</w:t>
      </w:r>
      <w:proofErr w:type="spellEnd"/>
      <w:r w:rsidRPr="00780AD1">
        <w:rPr>
          <w:rFonts w:cstheme="minorHAnsi"/>
          <w:lang w:val="en-US"/>
        </w:rPr>
        <w:t xml:space="preserve"> « Low Energy High Resolution »</w:t>
      </w:r>
    </w:p>
    <w:p w14:paraId="587CD91A" w14:textId="5821BB70" w:rsidR="003814C3" w:rsidRPr="00780AD1" w:rsidRDefault="003814C3" w:rsidP="002D00CC">
      <w:pPr>
        <w:rPr>
          <w:rFonts w:cstheme="minorHAnsi"/>
          <w:lang w:val="en-US"/>
        </w:rPr>
      </w:pPr>
      <w:r w:rsidRPr="003814C3">
        <w:rPr>
          <w:rFonts w:cstheme="minorHAnsi"/>
          <w:b/>
          <w:bCs/>
          <w:lang w:val="en-US"/>
        </w:rPr>
        <w:t xml:space="preserve">LEHRS </w:t>
      </w:r>
      <w:r>
        <w:rPr>
          <w:rFonts w:cstheme="minorHAnsi"/>
          <w:lang w:val="en-US"/>
        </w:rPr>
        <w:t xml:space="preserve">: </w:t>
      </w:r>
      <w:proofErr w:type="spellStart"/>
      <w:r w:rsidRPr="00780AD1">
        <w:rPr>
          <w:rFonts w:cstheme="minorHAnsi"/>
          <w:lang w:val="en-US"/>
        </w:rPr>
        <w:t>Collimateur</w:t>
      </w:r>
      <w:proofErr w:type="spellEnd"/>
      <w:r w:rsidRPr="00780AD1">
        <w:rPr>
          <w:rFonts w:cstheme="minorHAnsi"/>
          <w:lang w:val="en-US"/>
        </w:rPr>
        <w:t xml:space="preserve"> </w:t>
      </w:r>
      <w:proofErr w:type="spellStart"/>
      <w:r w:rsidRPr="00780AD1">
        <w:rPr>
          <w:rFonts w:cstheme="minorHAnsi"/>
          <w:lang w:val="en-US"/>
        </w:rPr>
        <w:t>parallèle</w:t>
      </w:r>
      <w:proofErr w:type="spellEnd"/>
      <w:r w:rsidRPr="00780AD1">
        <w:rPr>
          <w:rFonts w:cstheme="minorHAnsi"/>
          <w:lang w:val="en-US"/>
        </w:rPr>
        <w:t xml:space="preserve"> « Low Energy High Resolution</w:t>
      </w:r>
      <w:r>
        <w:rPr>
          <w:rFonts w:cstheme="minorHAnsi"/>
          <w:lang w:val="en-US"/>
        </w:rPr>
        <w:t xml:space="preserve"> </w:t>
      </w:r>
      <w:proofErr w:type="spellStart"/>
      <w:r>
        <w:rPr>
          <w:rFonts w:cstheme="minorHAnsi"/>
          <w:lang w:val="en-US"/>
        </w:rPr>
        <w:t>Spect</w:t>
      </w:r>
      <w:proofErr w:type="spellEnd"/>
      <w:r w:rsidRPr="00780AD1">
        <w:rPr>
          <w:rFonts w:cstheme="minorHAnsi"/>
          <w:lang w:val="en-US"/>
        </w:rPr>
        <w:t> »</w:t>
      </w:r>
    </w:p>
    <w:p w14:paraId="5D1F6112" w14:textId="423A659F" w:rsidR="002D00CC" w:rsidRDefault="002D00CC" w:rsidP="002D00CC">
      <w:pPr>
        <w:rPr>
          <w:rFonts w:cstheme="minorHAnsi"/>
        </w:rPr>
      </w:pPr>
      <w:r w:rsidRPr="00450002">
        <w:rPr>
          <w:rFonts w:cstheme="minorHAnsi"/>
          <w:b/>
          <w:bCs/>
        </w:rPr>
        <w:t>NRD</w:t>
      </w:r>
      <w:r w:rsidRPr="00450002">
        <w:rPr>
          <w:rFonts w:cstheme="minorHAnsi"/>
        </w:rPr>
        <w:t> : Niveau de référence diagnostique</w:t>
      </w:r>
    </w:p>
    <w:p w14:paraId="5559535C" w14:textId="15DB3F12" w:rsidR="00AD0560" w:rsidRPr="00AD0560" w:rsidRDefault="00AD0560" w:rsidP="002D00CC">
      <w:pPr>
        <w:rPr>
          <w:rFonts w:cstheme="minorHAnsi"/>
          <w:b/>
          <w:bCs/>
          <w:highlight w:val="yellow"/>
        </w:rPr>
      </w:pPr>
      <w:r>
        <w:rPr>
          <w:rFonts w:cstheme="minorHAnsi"/>
          <w:b/>
          <w:bCs/>
          <w:highlight w:val="yellow"/>
        </w:rPr>
        <w:t>Quantification :</w:t>
      </w:r>
      <w:r w:rsidR="00A47411">
        <w:rPr>
          <w:rFonts w:cstheme="minorHAnsi"/>
          <w:b/>
          <w:bCs/>
          <w:highlight w:val="yellow"/>
        </w:rPr>
        <w:t xml:space="preserve"> </w:t>
      </w:r>
      <w:r w:rsidR="00640B74">
        <w:rPr>
          <w:rFonts w:cstheme="minorHAnsi"/>
          <w:b/>
          <w:bCs/>
          <w:highlight w:val="yellow"/>
        </w:rPr>
        <w:t xml:space="preserve">la quantification est une méthode de mesure qui permet de déterminer l’activité fixé dans l’organe / le fantôme d’intérêt en utilisant le coefficient d’étalonnage (sensibilité) et le nombre de photons détectés </w:t>
      </w:r>
    </w:p>
    <w:p w14:paraId="71BCFBEF" w14:textId="6BB3D533" w:rsidR="004245D0" w:rsidRPr="00450002" w:rsidRDefault="004245D0" w:rsidP="002D00CC">
      <w:pPr>
        <w:rPr>
          <w:rFonts w:cstheme="minorHAnsi"/>
        </w:rPr>
      </w:pPr>
      <w:r w:rsidRPr="00A7108E">
        <w:rPr>
          <w:rFonts w:cstheme="minorHAnsi"/>
          <w:b/>
          <w:bCs/>
          <w:color w:val="000000"/>
        </w:rPr>
        <w:t>RAIU</w:t>
      </w:r>
      <w:r w:rsidR="00C02022">
        <w:rPr>
          <w:rFonts w:cstheme="minorHAnsi"/>
          <w:b/>
          <w:bCs/>
          <w:color w:val="000000"/>
        </w:rPr>
        <w:t xml:space="preserve"> / RIU</w:t>
      </w:r>
      <w:r w:rsidR="00ED30F1">
        <w:rPr>
          <w:rFonts w:cstheme="minorHAnsi"/>
          <w:b/>
          <w:bCs/>
          <w:color w:val="000000"/>
        </w:rPr>
        <w:t xml:space="preserve"> / </w:t>
      </w:r>
      <w:proofErr w:type="spellStart"/>
      <w:r w:rsidR="00ED30F1">
        <w:rPr>
          <w:rFonts w:cstheme="minorHAnsi"/>
          <w:b/>
          <w:bCs/>
          <w:color w:val="000000"/>
        </w:rPr>
        <w:t>Uptake</w:t>
      </w:r>
      <w:proofErr w:type="spellEnd"/>
      <w:r w:rsidRPr="00A7108E">
        <w:rPr>
          <w:rFonts w:cstheme="minorHAnsi"/>
          <w:color w:val="000000"/>
        </w:rPr>
        <w:t> :</w:t>
      </w:r>
      <w:r w:rsidR="00652E02">
        <w:rPr>
          <w:rFonts w:cstheme="minorHAnsi"/>
          <w:color w:val="000000"/>
        </w:rPr>
        <w:t xml:space="preserve"> Fixation de l’iode radioactif de l’anglais </w:t>
      </w:r>
      <w:r w:rsidR="00ED30F1">
        <w:rPr>
          <w:rFonts w:cstheme="minorHAnsi"/>
          <w:color w:val="000000"/>
        </w:rPr>
        <w:t>« </w:t>
      </w:r>
      <w:r w:rsidR="00652E02">
        <w:rPr>
          <w:rFonts w:cstheme="minorHAnsi"/>
          <w:color w:val="000000"/>
        </w:rPr>
        <w:t xml:space="preserve">Radioactive Iodine </w:t>
      </w:r>
      <w:proofErr w:type="spellStart"/>
      <w:r w:rsidR="00652E02">
        <w:rPr>
          <w:rFonts w:cstheme="minorHAnsi"/>
          <w:color w:val="000000"/>
        </w:rPr>
        <w:t>Uptake</w:t>
      </w:r>
      <w:proofErr w:type="spellEnd"/>
      <w:r w:rsidR="00ED30F1">
        <w:rPr>
          <w:rFonts w:cstheme="minorHAnsi"/>
          <w:color w:val="000000"/>
        </w:rPr>
        <w:t> »</w:t>
      </w:r>
    </w:p>
    <w:p w14:paraId="320E141C" w14:textId="482E4F39" w:rsidR="00303C97" w:rsidRPr="00303C97" w:rsidRDefault="00303C97" w:rsidP="002D00CC">
      <w:pPr>
        <w:rPr>
          <w:rFonts w:cstheme="minorHAnsi"/>
        </w:rPr>
      </w:pPr>
      <w:r>
        <w:rPr>
          <w:rFonts w:cstheme="minorHAnsi"/>
          <w:b/>
          <w:bCs/>
        </w:rPr>
        <w:t xml:space="preserve">RCP : </w:t>
      </w:r>
      <w:r w:rsidRPr="00303C97">
        <w:rPr>
          <w:rFonts w:cstheme="minorHAnsi"/>
        </w:rPr>
        <w:t>résumé des caractéristiques du produit</w:t>
      </w:r>
    </w:p>
    <w:p w14:paraId="7CC74331" w14:textId="5C9B451D" w:rsidR="00040B56" w:rsidRDefault="00040B56" w:rsidP="002D00CC">
      <w:pPr>
        <w:rPr>
          <w:rFonts w:cstheme="minorHAnsi"/>
        </w:rPr>
      </w:pPr>
      <w:r w:rsidRPr="00450002">
        <w:rPr>
          <w:rFonts w:cstheme="minorHAnsi"/>
          <w:b/>
          <w:bCs/>
        </w:rPr>
        <w:t>ROI</w:t>
      </w:r>
      <w:r w:rsidRPr="00450002">
        <w:rPr>
          <w:rFonts w:cstheme="minorHAnsi"/>
        </w:rPr>
        <w:t> : Région d’</w:t>
      </w:r>
      <w:r w:rsidR="00636BF0" w:rsidRPr="00450002">
        <w:rPr>
          <w:rFonts w:cstheme="minorHAnsi"/>
        </w:rPr>
        <w:t>intérêt</w:t>
      </w:r>
    </w:p>
    <w:p w14:paraId="4BB75CB3" w14:textId="191A4E1B" w:rsidR="00D54ADD" w:rsidRPr="00D54ADD" w:rsidRDefault="00D54ADD" w:rsidP="002D00CC">
      <w:pPr>
        <w:rPr>
          <w:rFonts w:cstheme="minorHAnsi"/>
          <w:b/>
          <w:bCs/>
          <w:highlight w:val="yellow"/>
        </w:rPr>
      </w:pPr>
      <w:r w:rsidRPr="00D54ADD">
        <w:rPr>
          <w:rFonts w:cstheme="minorHAnsi"/>
          <w:b/>
          <w:bCs/>
          <w:highlight w:val="yellow"/>
        </w:rPr>
        <w:t xml:space="preserve">Sensibilité : </w:t>
      </w:r>
      <w:r w:rsidR="00184E7C">
        <w:rPr>
          <w:rFonts w:cstheme="minorHAnsi"/>
          <w:b/>
          <w:bCs/>
          <w:highlight w:val="yellow"/>
        </w:rPr>
        <w:t>la sensibilité réfère au rendement du système de détection et est défini comme le rapport entre le nombre de photons détectés par le détecteur et le nombre de photons émis par la source. La sensibilité est toujours calculé</w:t>
      </w:r>
      <w:r w:rsidR="00ED30F1">
        <w:rPr>
          <w:rFonts w:cstheme="minorHAnsi"/>
          <w:b/>
          <w:bCs/>
          <w:highlight w:val="yellow"/>
        </w:rPr>
        <w:t>e</w:t>
      </w:r>
      <w:r w:rsidR="00184E7C">
        <w:rPr>
          <w:rFonts w:cstheme="minorHAnsi"/>
          <w:b/>
          <w:bCs/>
          <w:highlight w:val="yellow"/>
        </w:rPr>
        <w:t xml:space="preserve"> pour une énergie donnée. </w:t>
      </w:r>
    </w:p>
    <w:p w14:paraId="17DBCDCD" w14:textId="365CDC9E" w:rsidR="002D00CC" w:rsidRPr="00450002" w:rsidRDefault="002D00CC" w:rsidP="002D00CC">
      <w:pPr>
        <w:rPr>
          <w:rFonts w:cstheme="minorHAnsi"/>
        </w:rPr>
      </w:pPr>
      <w:r w:rsidRPr="00450002">
        <w:rPr>
          <w:rFonts w:cstheme="minorHAnsi"/>
          <w:b/>
          <w:bCs/>
        </w:rPr>
        <w:lastRenderedPageBreak/>
        <w:t>SFMN</w:t>
      </w:r>
      <w:r w:rsidRPr="00450002">
        <w:rPr>
          <w:rFonts w:cstheme="minorHAnsi"/>
        </w:rPr>
        <w:t xml:space="preserve"> : </w:t>
      </w:r>
      <w:r w:rsidRPr="00450002">
        <w:rPr>
          <w:rFonts w:cstheme="minorHAnsi"/>
          <w:bCs/>
        </w:rPr>
        <w:t>Société Française de Médecine Nucléaire</w:t>
      </w:r>
      <w:r w:rsidRPr="00450002">
        <w:rPr>
          <w:rFonts w:cstheme="minorHAnsi"/>
        </w:rPr>
        <w:t> et Imagerie Moléculaire</w:t>
      </w:r>
    </w:p>
    <w:p w14:paraId="23887A48" w14:textId="61521002" w:rsidR="00040B56" w:rsidRDefault="00040B56" w:rsidP="002D00CC">
      <w:pPr>
        <w:rPr>
          <w:rFonts w:cstheme="minorHAnsi"/>
        </w:rPr>
      </w:pPr>
      <w:r w:rsidRPr="00450002">
        <w:rPr>
          <w:rFonts w:cstheme="minorHAnsi"/>
          <w:b/>
          <w:bCs/>
        </w:rPr>
        <w:t>SFPM</w:t>
      </w:r>
      <w:r w:rsidRPr="00450002">
        <w:rPr>
          <w:rFonts w:cstheme="minorHAnsi"/>
        </w:rPr>
        <w:t> : Société Française de Physique Médicale</w:t>
      </w:r>
    </w:p>
    <w:p w14:paraId="243D0973" w14:textId="3796975F" w:rsidR="00735BBD" w:rsidRPr="00450002" w:rsidRDefault="00735BBD" w:rsidP="002D00CC">
      <w:pPr>
        <w:rPr>
          <w:rFonts w:cstheme="minorHAnsi"/>
        </w:rPr>
      </w:pPr>
      <w:r w:rsidRPr="00735BBD">
        <w:rPr>
          <w:rFonts w:cstheme="minorHAnsi"/>
          <w:b/>
        </w:rPr>
        <w:t>TEMP</w:t>
      </w:r>
      <w:r>
        <w:rPr>
          <w:rFonts w:cstheme="minorHAnsi"/>
        </w:rPr>
        <w:t> : Tomographie à émission mono-photonique</w:t>
      </w:r>
    </w:p>
    <w:p w14:paraId="6C24AB4E" w14:textId="1969423B" w:rsidR="00A10D6E" w:rsidRDefault="00A10D6E" w:rsidP="002D00CC">
      <w:pPr>
        <w:rPr>
          <w:rFonts w:cstheme="minorHAnsi"/>
        </w:rPr>
      </w:pPr>
      <w:r w:rsidRPr="00652E02">
        <w:rPr>
          <w:rFonts w:cstheme="minorHAnsi"/>
          <w:b/>
          <w:bCs/>
        </w:rPr>
        <w:t>TSH</w:t>
      </w:r>
      <w:r w:rsidRPr="00652E02">
        <w:rPr>
          <w:rFonts w:cstheme="minorHAnsi"/>
        </w:rPr>
        <w:t> :</w:t>
      </w:r>
      <w:r w:rsidR="00652E02" w:rsidRPr="00652E02">
        <w:rPr>
          <w:rFonts w:cstheme="minorHAnsi"/>
        </w:rPr>
        <w:t xml:space="preserve"> </w:t>
      </w:r>
      <w:r w:rsidR="00652E02">
        <w:rPr>
          <w:rFonts w:cstheme="minorHAnsi"/>
        </w:rPr>
        <w:t>H</w:t>
      </w:r>
      <w:r w:rsidR="00652E02" w:rsidRPr="00780AD1">
        <w:rPr>
          <w:rFonts w:cstheme="minorHAnsi"/>
        </w:rPr>
        <w:t xml:space="preserve">ormone </w:t>
      </w:r>
      <w:proofErr w:type="spellStart"/>
      <w:r w:rsidR="00652E02" w:rsidRPr="00780AD1">
        <w:rPr>
          <w:rFonts w:cstheme="minorHAnsi"/>
        </w:rPr>
        <w:t>thyréostimulante</w:t>
      </w:r>
      <w:proofErr w:type="spellEnd"/>
      <w:r w:rsidR="00652E02" w:rsidRPr="00780AD1">
        <w:rPr>
          <w:rFonts w:cstheme="minorHAnsi"/>
        </w:rPr>
        <w:t xml:space="preserve"> de l’anglais </w:t>
      </w:r>
      <w:proofErr w:type="spellStart"/>
      <w:r w:rsidR="00652E02" w:rsidRPr="00780AD1">
        <w:rPr>
          <w:rFonts w:cstheme="minorHAnsi"/>
        </w:rPr>
        <w:t>T</w:t>
      </w:r>
      <w:r w:rsidR="00652E02" w:rsidRPr="00652E02">
        <w:rPr>
          <w:rFonts w:cstheme="minorHAnsi"/>
        </w:rPr>
        <w:t>hyroid</w:t>
      </w:r>
      <w:proofErr w:type="spellEnd"/>
      <w:r w:rsidR="00652E02" w:rsidRPr="00652E02">
        <w:rPr>
          <w:rFonts w:cstheme="minorHAnsi"/>
        </w:rPr>
        <w:t xml:space="preserve"> </w:t>
      </w:r>
      <w:proofErr w:type="spellStart"/>
      <w:r w:rsidR="00652E02" w:rsidRPr="00780AD1">
        <w:rPr>
          <w:rFonts w:cstheme="minorHAnsi"/>
        </w:rPr>
        <w:t>S</w:t>
      </w:r>
      <w:r w:rsidR="00652E02" w:rsidRPr="00652E02">
        <w:rPr>
          <w:rFonts w:cstheme="minorHAnsi"/>
        </w:rPr>
        <w:t>timulating</w:t>
      </w:r>
      <w:proofErr w:type="spellEnd"/>
      <w:r w:rsidR="00652E02" w:rsidRPr="00652E02">
        <w:rPr>
          <w:rFonts w:cstheme="minorHAnsi"/>
        </w:rPr>
        <w:t xml:space="preserve"> Hormone</w:t>
      </w:r>
    </w:p>
    <w:p w14:paraId="761E9384" w14:textId="73DFF3FE" w:rsidR="00D526D4" w:rsidRPr="00652E02" w:rsidRDefault="00D526D4" w:rsidP="002D00CC">
      <w:pPr>
        <w:rPr>
          <w:rFonts w:cstheme="minorHAnsi"/>
        </w:rPr>
      </w:pPr>
      <w:r w:rsidRPr="00D526D4">
        <w:rPr>
          <w:highlight w:val="yellow"/>
        </w:rPr>
        <w:t>TNG : nodule solitaire fonctionnel ( TNG dans le guideline EANM de 2023 )</w:t>
      </w:r>
    </w:p>
    <w:p w14:paraId="0C342D4A" w14:textId="272BCB18" w:rsidR="007569A1" w:rsidRDefault="00A21170">
      <w:r>
        <w:rPr>
          <w:highlight w:val="yellow"/>
        </w:rPr>
        <w:t xml:space="preserve">À </w:t>
      </w:r>
      <w:r w:rsidR="007569A1" w:rsidRPr="007569A1">
        <w:rPr>
          <w:highlight w:val="yellow"/>
        </w:rPr>
        <w:t>compléter</w:t>
      </w:r>
      <w:r w:rsidR="007569A1">
        <w:br w:type="page"/>
      </w:r>
    </w:p>
    <w:sdt>
      <w:sdtPr>
        <w:id w:val="428469584"/>
        <w:docPartObj>
          <w:docPartGallery w:val="Table of Contents"/>
          <w:docPartUnique/>
        </w:docPartObj>
      </w:sdtPr>
      <w:sdtEndPr>
        <w:rPr>
          <w:b/>
          <w:bCs/>
        </w:rPr>
      </w:sdtEndPr>
      <w:sdtContent>
        <w:p w14:paraId="6FD4222B" w14:textId="4BDA3234" w:rsidR="007569A1" w:rsidRDefault="007569A1">
          <w:r>
            <w:t>Table des matières</w:t>
          </w:r>
        </w:p>
        <w:p w14:paraId="107469A2" w14:textId="1F164CEC" w:rsidR="00ED30F1" w:rsidRDefault="007569A1">
          <w:pPr>
            <w:pStyle w:val="TM1"/>
            <w:rPr>
              <w:rFonts w:eastAsiaTheme="minorEastAsia"/>
              <w:noProof/>
              <w:lang w:eastAsia="fr-FR"/>
            </w:rPr>
          </w:pPr>
          <w:r>
            <w:fldChar w:fldCharType="begin"/>
          </w:r>
          <w:r>
            <w:instrText xml:space="preserve"> TOC \o "1-3" \h \z \u </w:instrText>
          </w:r>
          <w:r>
            <w:fldChar w:fldCharType="separate"/>
          </w:r>
          <w:hyperlink w:anchor="_Toc193972759" w:history="1">
            <w:r w:rsidR="00ED30F1" w:rsidRPr="00EF2BF3">
              <w:rPr>
                <w:rStyle w:val="Lienhypertexte"/>
                <w:noProof/>
              </w:rPr>
              <w:t>1</w:t>
            </w:r>
            <w:r w:rsidR="00ED30F1">
              <w:rPr>
                <w:rFonts w:eastAsiaTheme="minorEastAsia"/>
                <w:noProof/>
                <w:lang w:eastAsia="fr-FR"/>
              </w:rPr>
              <w:tab/>
            </w:r>
            <w:r w:rsidR="00ED30F1" w:rsidRPr="00EF2BF3">
              <w:rPr>
                <w:rStyle w:val="Lienhypertexte"/>
                <w:noProof/>
              </w:rPr>
              <w:t>Introduction</w:t>
            </w:r>
            <w:r w:rsidR="00ED30F1">
              <w:rPr>
                <w:noProof/>
                <w:webHidden/>
              </w:rPr>
              <w:tab/>
            </w:r>
            <w:r w:rsidR="00ED30F1">
              <w:rPr>
                <w:noProof/>
                <w:webHidden/>
              </w:rPr>
              <w:fldChar w:fldCharType="begin"/>
            </w:r>
            <w:r w:rsidR="00ED30F1">
              <w:rPr>
                <w:noProof/>
                <w:webHidden/>
              </w:rPr>
              <w:instrText xml:space="preserve"> PAGEREF _Toc193972759 \h </w:instrText>
            </w:r>
            <w:r w:rsidR="00ED30F1">
              <w:rPr>
                <w:noProof/>
                <w:webHidden/>
              </w:rPr>
            </w:r>
            <w:r w:rsidR="00ED30F1">
              <w:rPr>
                <w:noProof/>
                <w:webHidden/>
              </w:rPr>
              <w:fldChar w:fldCharType="separate"/>
            </w:r>
            <w:r w:rsidR="00C30592">
              <w:rPr>
                <w:noProof/>
                <w:webHidden/>
              </w:rPr>
              <w:t>1</w:t>
            </w:r>
            <w:r w:rsidR="00ED30F1">
              <w:rPr>
                <w:noProof/>
                <w:webHidden/>
              </w:rPr>
              <w:fldChar w:fldCharType="end"/>
            </w:r>
          </w:hyperlink>
        </w:p>
        <w:p w14:paraId="5D051822" w14:textId="6CE80D6A" w:rsidR="00ED30F1" w:rsidRDefault="00ED30F1">
          <w:pPr>
            <w:pStyle w:val="TM1"/>
            <w:rPr>
              <w:rFonts w:eastAsiaTheme="minorEastAsia"/>
              <w:noProof/>
              <w:lang w:eastAsia="fr-FR"/>
            </w:rPr>
          </w:pPr>
          <w:hyperlink w:anchor="_Toc193972760" w:history="1">
            <w:r w:rsidRPr="00EF2BF3">
              <w:rPr>
                <w:rStyle w:val="Lienhypertexte"/>
                <w:noProof/>
              </w:rPr>
              <w:t>2</w:t>
            </w:r>
            <w:r>
              <w:rPr>
                <w:rFonts w:eastAsiaTheme="minorEastAsia"/>
                <w:noProof/>
                <w:lang w:eastAsia="fr-FR"/>
              </w:rPr>
              <w:tab/>
            </w:r>
            <w:r w:rsidRPr="00EF2BF3">
              <w:rPr>
                <w:rStyle w:val="Lienhypertexte"/>
                <w:noProof/>
              </w:rPr>
              <w:t>Contexte de la mesure de la fixation thyroïdienne</w:t>
            </w:r>
            <w:r>
              <w:rPr>
                <w:noProof/>
                <w:webHidden/>
              </w:rPr>
              <w:tab/>
            </w:r>
            <w:r>
              <w:rPr>
                <w:noProof/>
                <w:webHidden/>
              </w:rPr>
              <w:fldChar w:fldCharType="begin"/>
            </w:r>
            <w:r>
              <w:rPr>
                <w:noProof/>
                <w:webHidden/>
              </w:rPr>
              <w:instrText xml:space="preserve"> PAGEREF _Toc193972760 \h </w:instrText>
            </w:r>
            <w:r>
              <w:rPr>
                <w:noProof/>
                <w:webHidden/>
              </w:rPr>
            </w:r>
            <w:r>
              <w:rPr>
                <w:noProof/>
                <w:webHidden/>
              </w:rPr>
              <w:fldChar w:fldCharType="separate"/>
            </w:r>
            <w:r w:rsidR="00C30592">
              <w:rPr>
                <w:noProof/>
                <w:webHidden/>
              </w:rPr>
              <w:t>1</w:t>
            </w:r>
            <w:r>
              <w:rPr>
                <w:noProof/>
                <w:webHidden/>
              </w:rPr>
              <w:fldChar w:fldCharType="end"/>
            </w:r>
          </w:hyperlink>
        </w:p>
        <w:p w14:paraId="277BB79B" w14:textId="4428B06F" w:rsidR="00ED30F1" w:rsidRDefault="00ED30F1">
          <w:pPr>
            <w:pStyle w:val="TM2"/>
            <w:tabs>
              <w:tab w:val="left" w:pos="880"/>
              <w:tab w:val="right" w:leader="dot" w:pos="10053"/>
            </w:tabs>
            <w:rPr>
              <w:rFonts w:eastAsiaTheme="minorEastAsia"/>
              <w:noProof/>
              <w:lang w:eastAsia="fr-FR"/>
            </w:rPr>
          </w:pPr>
          <w:hyperlink w:anchor="_Toc193972761" w:history="1">
            <w:r w:rsidRPr="00EF2BF3">
              <w:rPr>
                <w:rStyle w:val="Lienhypertexte"/>
                <w:noProof/>
                <w14:scene3d>
                  <w14:camera w14:prst="orthographicFront"/>
                  <w14:lightRig w14:rig="threePt" w14:dir="t">
                    <w14:rot w14:lat="0" w14:lon="0" w14:rev="0"/>
                  </w14:lightRig>
                </w14:scene3d>
              </w:rPr>
              <w:t>2.1</w:t>
            </w:r>
            <w:r>
              <w:rPr>
                <w:rFonts w:eastAsiaTheme="minorEastAsia"/>
                <w:noProof/>
                <w:lang w:eastAsia="fr-FR"/>
              </w:rPr>
              <w:tab/>
            </w:r>
            <w:r w:rsidRPr="00EF2BF3">
              <w:rPr>
                <w:rStyle w:val="Lienhypertexte"/>
                <w:noProof/>
              </w:rPr>
              <w:t>La thyroïde et les maladies thyroïdienne</w:t>
            </w:r>
            <w:r>
              <w:rPr>
                <w:noProof/>
                <w:webHidden/>
              </w:rPr>
              <w:tab/>
            </w:r>
            <w:r>
              <w:rPr>
                <w:noProof/>
                <w:webHidden/>
              </w:rPr>
              <w:fldChar w:fldCharType="begin"/>
            </w:r>
            <w:r>
              <w:rPr>
                <w:noProof/>
                <w:webHidden/>
              </w:rPr>
              <w:instrText xml:space="preserve"> PAGEREF _Toc193972761 \h </w:instrText>
            </w:r>
            <w:r>
              <w:rPr>
                <w:noProof/>
                <w:webHidden/>
              </w:rPr>
            </w:r>
            <w:r>
              <w:rPr>
                <w:noProof/>
                <w:webHidden/>
              </w:rPr>
              <w:fldChar w:fldCharType="separate"/>
            </w:r>
            <w:r w:rsidR="00C30592">
              <w:rPr>
                <w:noProof/>
                <w:webHidden/>
              </w:rPr>
              <w:t>1</w:t>
            </w:r>
            <w:r>
              <w:rPr>
                <w:noProof/>
                <w:webHidden/>
              </w:rPr>
              <w:fldChar w:fldCharType="end"/>
            </w:r>
          </w:hyperlink>
        </w:p>
        <w:p w14:paraId="503F7453" w14:textId="33C2B10B" w:rsidR="00ED30F1" w:rsidRDefault="00ED30F1">
          <w:pPr>
            <w:pStyle w:val="TM2"/>
            <w:tabs>
              <w:tab w:val="left" w:pos="880"/>
              <w:tab w:val="right" w:leader="dot" w:pos="10053"/>
            </w:tabs>
            <w:rPr>
              <w:rFonts w:eastAsiaTheme="minorEastAsia"/>
              <w:noProof/>
              <w:lang w:eastAsia="fr-FR"/>
            </w:rPr>
          </w:pPr>
          <w:hyperlink w:anchor="_Toc193972762" w:history="1">
            <w:r w:rsidRPr="00EF2BF3">
              <w:rPr>
                <w:rStyle w:val="Lienhypertexte"/>
                <w:noProof/>
                <w14:scene3d>
                  <w14:camera w14:prst="orthographicFront"/>
                  <w14:lightRig w14:rig="threePt" w14:dir="t">
                    <w14:rot w14:lat="0" w14:lon="0" w14:rev="0"/>
                  </w14:lightRig>
                </w14:scene3d>
              </w:rPr>
              <w:t>2.2</w:t>
            </w:r>
            <w:r>
              <w:rPr>
                <w:rFonts w:eastAsiaTheme="minorEastAsia"/>
                <w:noProof/>
                <w:lang w:eastAsia="fr-FR"/>
              </w:rPr>
              <w:tab/>
            </w:r>
            <w:r w:rsidRPr="00EF2BF3">
              <w:rPr>
                <w:rStyle w:val="Lienhypertexte"/>
                <w:noProof/>
              </w:rPr>
              <w:t xml:space="preserve">La scintigraphie thyroïdienne </w:t>
            </w:r>
            <w:r>
              <w:rPr>
                <w:noProof/>
                <w:webHidden/>
              </w:rPr>
              <w:tab/>
            </w:r>
            <w:r>
              <w:rPr>
                <w:noProof/>
                <w:webHidden/>
              </w:rPr>
              <w:fldChar w:fldCharType="begin"/>
            </w:r>
            <w:r>
              <w:rPr>
                <w:noProof/>
                <w:webHidden/>
              </w:rPr>
              <w:instrText xml:space="preserve"> PAGEREF _Toc193972762 \h </w:instrText>
            </w:r>
            <w:r>
              <w:rPr>
                <w:noProof/>
                <w:webHidden/>
              </w:rPr>
            </w:r>
            <w:r>
              <w:rPr>
                <w:noProof/>
                <w:webHidden/>
              </w:rPr>
              <w:fldChar w:fldCharType="separate"/>
            </w:r>
            <w:r w:rsidR="00C30592">
              <w:rPr>
                <w:noProof/>
                <w:webHidden/>
              </w:rPr>
              <w:t>1</w:t>
            </w:r>
            <w:r>
              <w:rPr>
                <w:noProof/>
                <w:webHidden/>
              </w:rPr>
              <w:fldChar w:fldCharType="end"/>
            </w:r>
          </w:hyperlink>
        </w:p>
        <w:p w14:paraId="2D5E64C7" w14:textId="029644CB" w:rsidR="00ED30F1" w:rsidRDefault="00ED30F1">
          <w:pPr>
            <w:pStyle w:val="TM2"/>
            <w:tabs>
              <w:tab w:val="left" w:pos="880"/>
              <w:tab w:val="right" w:leader="dot" w:pos="10053"/>
            </w:tabs>
            <w:rPr>
              <w:rFonts w:eastAsiaTheme="minorEastAsia"/>
              <w:noProof/>
              <w:lang w:eastAsia="fr-FR"/>
            </w:rPr>
          </w:pPr>
          <w:hyperlink w:anchor="_Toc193972763" w:history="1">
            <w:r w:rsidRPr="00EF2BF3">
              <w:rPr>
                <w:rStyle w:val="Lienhypertexte"/>
                <w:noProof/>
                <w14:scene3d>
                  <w14:camera w14:prst="orthographicFront"/>
                  <w14:lightRig w14:rig="threePt" w14:dir="t">
                    <w14:rot w14:lat="0" w14:lon="0" w14:rev="0"/>
                  </w14:lightRig>
                </w14:scene3d>
              </w:rPr>
              <w:t>2.3</w:t>
            </w:r>
            <w:r>
              <w:rPr>
                <w:rFonts w:eastAsiaTheme="minorEastAsia"/>
                <w:noProof/>
                <w:lang w:eastAsia="fr-FR"/>
              </w:rPr>
              <w:tab/>
            </w:r>
            <w:r w:rsidRPr="00EF2BF3">
              <w:rPr>
                <w:rStyle w:val="Lienhypertexte"/>
                <w:noProof/>
              </w:rPr>
              <w:t>L’étalonnage et la mesure du taux de fixation</w:t>
            </w:r>
            <w:r>
              <w:rPr>
                <w:noProof/>
                <w:webHidden/>
              </w:rPr>
              <w:tab/>
            </w:r>
            <w:r>
              <w:rPr>
                <w:noProof/>
                <w:webHidden/>
              </w:rPr>
              <w:fldChar w:fldCharType="begin"/>
            </w:r>
            <w:r>
              <w:rPr>
                <w:noProof/>
                <w:webHidden/>
              </w:rPr>
              <w:instrText xml:space="preserve"> PAGEREF _Toc193972763 \h </w:instrText>
            </w:r>
            <w:r>
              <w:rPr>
                <w:noProof/>
                <w:webHidden/>
              </w:rPr>
            </w:r>
            <w:r>
              <w:rPr>
                <w:noProof/>
                <w:webHidden/>
              </w:rPr>
              <w:fldChar w:fldCharType="separate"/>
            </w:r>
            <w:r w:rsidR="00C30592">
              <w:rPr>
                <w:noProof/>
                <w:webHidden/>
              </w:rPr>
              <w:t>1</w:t>
            </w:r>
            <w:r>
              <w:rPr>
                <w:noProof/>
                <w:webHidden/>
              </w:rPr>
              <w:fldChar w:fldCharType="end"/>
            </w:r>
          </w:hyperlink>
        </w:p>
        <w:p w14:paraId="194CEADB" w14:textId="14B9E130" w:rsidR="00ED30F1" w:rsidRDefault="00ED30F1">
          <w:pPr>
            <w:pStyle w:val="TM2"/>
            <w:tabs>
              <w:tab w:val="left" w:pos="880"/>
              <w:tab w:val="right" w:leader="dot" w:pos="10053"/>
            </w:tabs>
            <w:rPr>
              <w:rFonts w:eastAsiaTheme="minorEastAsia"/>
              <w:noProof/>
              <w:lang w:eastAsia="fr-FR"/>
            </w:rPr>
          </w:pPr>
          <w:hyperlink w:anchor="_Toc193972764" w:history="1">
            <w:r w:rsidRPr="00EF2BF3">
              <w:rPr>
                <w:rStyle w:val="Lienhypertexte"/>
                <w:noProof/>
                <w14:scene3d>
                  <w14:camera w14:prst="orthographicFront"/>
                  <w14:lightRig w14:rig="threePt" w14:dir="t">
                    <w14:rot w14:lat="0" w14:lon="0" w14:rev="0"/>
                  </w14:lightRig>
                </w14:scene3d>
              </w:rPr>
              <w:t>2.4</w:t>
            </w:r>
            <w:r>
              <w:rPr>
                <w:rFonts w:eastAsiaTheme="minorEastAsia"/>
                <w:noProof/>
                <w:lang w:eastAsia="fr-FR"/>
              </w:rPr>
              <w:tab/>
            </w:r>
            <w:r w:rsidRPr="00EF2BF3">
              <w:rPr>
                <w:rStyle w:val="Lienhypertexte"/>
                <w:noProof/>
              </w:rPr>
              <w:t>Intérêt des différents radionucléides selon les pratiques françaises</w:t>
            </w:r>
            <w:r>
              <w:rPr>
                <w:noProof/>
                <w:webHidden/>
              </w:rPr>
              <w:tab/>
            </w:r>
            <w:r>
              <w:rPr>
                <w:noProof/>
                <w:webHidden/>
              </w:rPr>
              <w:fldChar w:fldCharType="begin"/>
            </w:r>
            <w:r>
              <w:rPr>
                <w:noProof/>
                <w:webHidden/>
              </w:rPr>
              <w:instrText xml:space="preserve"> PAGEREF _Toc193972764 \h </w:instrText>
            </w:r>
            <w:r>
              <w:rPr>
                <w:noProof/>
                <w:webHidden/>
              </w:rPr>
            </w:r>
            <w:r>
              <w:rPr>
                <w:noProof/>
                <w:webHidden/>
              </w:rPr>
              <w:fldChar w:fldCharType="separate"/>
            </w:r>
            <w:r w:rsidR="00C30592">
              <w:rPr>
                <w:noProof/>
                <w:webHidden/>
              </w:rPr>
              <w:t>1</w:t>
            </w:r>
            <w:r>
              <w:rPr>
                <w:noProof/>
                <w:webHidden/>
              </w:rPr>
              <w:fldChar w:fldCharType="end"/>
            </w:r>
          </w:hyperlink>
        </w:p>
        <w:p w14:paraId="36DA8EC1" w14:textId="43F1AF75" w:rsidR="00ED30F1" w:rsidRDefault="00ED30F1">
          <w:pPr>
            <w:pStyle w:val="TM2"/>
            <w:tabs>
              <w:tab w:val="left" w:pos="880"/>
              <w:tab w:val="right" w:leader="dot" w:pos="10053"/>
            </w:tabs>
            <w:rPr>
              <w:rFonts w:eastAsiaTheme="minorEastAsia"/>
              <w:noProof/>
              <w:lang w:eastAsia="fr-FR"/>
            </w:rPr>
          </w:pPr>
          <w:hyperlink w:anchor="_Toc193972765" w:history="1">
            <w:r w:rsidRPr="00EF2BF3">
              <w:rPr>
                <w:rStyle w:val="Lienhypertexte"/>
                <w:noProof/>
                <w14:scene3d>
                  <w14:camera w14:prst="orthographicFront"/>
                  <w14:lightRig w14:rig="threePt" w14:dir="t">
                    <w14:rot w14:lat="0" w14:lon="0" w14:rev="0"/>
                  </w14:lightRig>
                </w14:scene3d>
              </w:rPr>
              <w:t>2.5</w:t>
            </w:r>
            <w:r>
              <w:rPr>
                <w:rFonts w:eastAsiaTheme="minorEastAsia"/>
                <w:noProof/>
                <w:lang w:eastAsia="fr-FR"/>
              </w:rPr>
              <w:tab/>
            </w:r>
            <w:r w:rsidRPr="00EF2BF3">
              <w:rPr>
                <w:rStyle w:val="Lienhypertexte"/>
                <w:noProof/>
              </w:rPr>
              <w:t>De la mesure de fixation à l’activité thérapeutique</w:t>
            </w:r>
            <w:r>
              <w:rPr>
                <w:noProof/>
                <w:webHidden/>
              </w:rPr>
              <w:tab/>
            </w:r>
            <w:r>
              <w:rPr>
                <w:noProof/>
                <w:webHidden/>
              </w:rPr>
              <w:fldChar w:fldCharType="begin"/>
            </w:r>
            <w:r>
              <w:rPr>
                <w:noProof/>
                <w:webHidden/>
              </w:rPr>
              <w:instrText xml:space="preserve"> PAGEREF _Toc193972765 \h </w:instrText>
            </w:r>
            <w:r>
              <w:rPr>
                <w:noProof/>
                <w:webHidden/>
              </w:rPr>
            </w:r>
            <w:r>
              <w:rPr>
                <w:noProof/>
                <w:webHidden/>
              </w:rPr>
              <w:fldChar w:fldCharType="separate"/>
            </w:r>
            <w:r w:rsidR="00C30592">
              <w:rPr>
                <w:noProof/>
                <w:webHidden/>
              </w:rPr>
              <w:t>1</w:t>
            </w:r>
            <w:r>
              <w:rPr>
                <w:noProof/>
                <w:webHidden/>
              </w:rPr>
              <w:fldChar w:fldCharType="end"/>
            </w:r>
          </w:hyperlink>
        </w:p>
        <w:p w14:paraId="79A3489E" w14:textId="502EFC6F" w:rsidR="00ED30F1" w:rsidRDefault="00ED30F1">
          <w:pPr>
            <w:pStyle w:val="TM2"/>
            <w:tabs>
              <w:tab w:val="left" w:pos="880"/>
              <w:tab w:val="right" w:leader="dot" w:pos="10053"/>
            </w:tabs>
            <w:rPr>
              <w:rFonts w:eastAsiaTheme="minorEastAsia"/>
              <w:noProof/>
              <w:lang w:eastAsia="fr-FR"/>
            </w:rPr>
          </w:pPr>
          <w:hyperlink w:anchor="_Toc193972766" w:history="1">
            <w:r w:rsidRPr="00EF2BF3">
              <w:rPr>
                <w:rStyle w:val="Lienhypertexte"/>
                <w:noProof/>
                <w14:scene3d>
                  <w14:camera w14:prst="orthographicFront"/>
                  <w14:lightRig w14:rig="threePt" w14:dir="t">
                    <w14:rot w14:lat="0" w14:lon="0" w14:rev="0"/>
                  </w14:lightRig>
                </w14:scene3d>
              </w:rPr>
              <w:t>2.6</w:t>
            </w:r>
            <w:r>
              <w:rPr>
                <w:rFonts w:eastAsiaTheme="minorEastAsia"/>
                <w:noProof/>
                <w:lang w:eastAsia="fr-FR"/>
              </w:rPr>
              <w:tab/>
            </w:r>
            <w:r w:rsidRPr="00EF2BF3">
              <w:rPr>
                <w:rStyle w:val="Lienhypertexte"/>
                <w:noProof/>
              </w:rPr>
              <w:t>Approches dosimétriques par pathologies</w:t>
            </w:r>
            <w:r>
              <w:rPr>
                <w:noProof/>
                <w:webHidden/>
              </w:rPr>
              <w:tab/>
            </w:r>
            <w:r>
              <w:rPr>
                <w:noProof/>
                <w:webHidden/>
              </w:rPr>
              <w:fldChar w:fldCharType="begin"/>
            </w:r>
            <w:r>
              <w:rPr>
                <w:noProof/>
                <w:webHidden/>
              </w:rPr>
              <w:instrText xml:space="preserve"> PAGEREF _Toc193972766 \h </w:instrText>
            </w:r>
            <w:r>
              <w:rPr>
                <w:noProof/>
                <w:webHidden/>
              </w:rPr>
            </w:r>
            <w:r>
              <w:rPr>
                <w:noProof/>
                <w:webHidden/>
              </w:rPr>
              <w:fldChar w:fldCharType="separate"/>
            </w:r>
            <w:r w:rsidR="00C30592">
              <w:rPr>
                <w:noProof/>
                <w:webHidden/>
              </w:rPr>
              <w:t>1</w:t>
            </w:r>
            <w:r>
              <w:rPr>
                <w:noProof/>
                <w:webHidden/>
              </w:rPr>
              <w:fldChar w:fldCharType="end"/>
            </w:r>
          </w:hyperlink>
        </w:p>
        <w:p w14:paraId="0825D2AF" w14:textId="7D29D00C" w:rsidR="00ED30F1" w:rsidRDefault="00ED30F1">
          <w:pPr>
            <w:pStyle w:val="TM1"/>
            <w:rPr>
              <w:rFonts w:eastAsiaTheme="minorEastAsia"/>
              <w:noProof/>
              <w:lang w:eastAsia="fr-FR"/>
            </w:rPr>
          </w:pPr>
          <w:hyperlink w:anchor="_Toc193972767" w:history="1">
            <w:r w:rsidRPr="00EF2BF3">
              <w:rPr>
                <w:rStyle w:val="Lienhypertexte"/>
                <w:noProof/>
              </w:rPr>
              <w:t>3</w:t>
            </w:r>
            <w:r>
              <w:rPr>
                <w:rFonts w:eastAsiaTheme="minorEastAsia"/>
                <w:noProof/>
                <w:lang w:eastAsia="fr-FR"/>
              </w:rPr>
              <w:tab/>
            </w:r>
            <w:r w:rsidRPr="00EF2BF3">
              <w:rPr>
                <w:rStyle w:val="Lienhypertexte"/>
                <w:noProof/>
              </w:rPr>
              <w:t>Matériels et méthodes</w:t>
            </w:r>
            <w:r>
              <w:rPr>
                <w:noProof/>
                <w:webHidden/>
              </w:rPr>
              <w:tab/>
            </w:r>
            <w:r>
              <w:rPr>
                <w:noProof/>
                <w:webHidden/>
              </w:rPr>
              <w:fldChar w:fldCharType="begin"/>
            </w:r>
            <w:r>
              <w:rPr>
                <w:noProof/>
                <w:webHidden/>
              </w:rPr>
              <w:instrText xml:space="preserve"> PAGEREF _Toc193972767 \h </w:instrText>
            </w:r>
            <w:r>
              <w:rPr>
                <w:noProof/>
                <w:webHidden/>
              </w:rPr>
            </w:r>
            <w:r>
              <w:rPr>
                <w:noProof/>
                <w:webHidden/>
              </w:rPr>
              <w:fldChar w:fldCharType="separate"/>
            </w:r>
            <w:r w:rsidR="00C30592">
              <w:rPr>
                <w:noProof/>
                <w:webHidden/>
              </w:rPr>
              <w:t>1</w:t>
            </w:r>
            <w:r>
              <w:rPr>
                <w:noProof/>
                <w:webHidden/>
              </w:rPr>
              <w:fldChar w:fldCharType="end"/>
            </w:r>
          </w:hyperlink>
        </w:p>
        <w:p w14:paraId="2E102BAA" w14:textId="777C430E" w:rsidR="00ED30F1" w:rsidRDefault="00ED30F1">
          <w:pPr>
            <w:pStyle w:val="TM2"/>
            <w:tabs>
              <w:tab w:val="left" w:pos="880"/>
              <w:tab w:val="right" w:leader="dot" w:pos="10053"/>
            </w:tabs>
            <w:rPr>
              <w:rFonts w:eastAsiaTheme="minorEastAsia"/>
              <w:noProof/>
              <w:lang w:eastAsia="fr-FR"/>
            </w:rPr>
          </w:pPr>
          <w:hyperlink w:anchor="_Toc193972768" w:history="1">
            <w:r w:rsidRPr="00EF2BF3">
              <w:rPr>
                <w:rStyle w:val="Lienhypertexte"/>
                <w:noProof/>
                <w14:scene3d>
                  <w14:camera w14:prst="orthographicFront"/>
                  <w14:lightRig w14:rig="threePt" w14:dir="t">
                    <w14:rot w14:lat="0" w14:lon="0" w14:rev="0"/>
                  </w14:lightRig>
                </w14:scene3d>
              </w:rPr>
              <w:t>3.1</w:t>
            </w:r>
            <w:r>
              <w:rPr>
                <w:rFonts w:eastAsiaTheme="minorEastAsia"/>
                <w:noProof/>
                <w:lang w:eastAsia="fr-FR"/>
              </w:rPr>
              <w:tab/>
            </w:r>
            <w:r w:rsidRPr="00EF2BF3">
              <w:rPr>
                <w:rStyle w:val="Lienhypertexte"/>
                <w:noProof/>
              </w:rPr>
              <w:t>État des lieux des pratiques françaises</w:t>
            </w:r>
            <w:r>
              <w:rPr>
                <w:noProof/>
                <w:webHidden/>
              </w:rPr>
              <w:tab/>
            </w:r>
            <w:r>
              <w:rPr>
                <w:noProof/>
                <w:webHidden/>
              </w:rPr>
              <w:fldChar w:fldCharType="begin"/>
            </w:r>
            <w:r>
              <w:rPr>
                <w:noProof/>
                <w:webHidden/>
              </w:rPr>
              <w:instrText xml:space="preserve"> PAGEREF _Toc193972768 \h </w:instrText>
            </w:r>
            <w:r>
              <w:rPr>
                <w:noProof/>
                <w:webHidden/>
              </w:rPr>
            </w:r>
            <w:r>
              <w:rPr>
                <w:noProof/>
                <w:webHidden/>
              </w:rPr>
              <w:fldChar w:fldCharType="separate"/>
            </w:r>
            <w:r w:rsidR="00C30592">
              <w:rPr>
                <w:noProof/>
                <w:webHidden/>
              </w:rPr>
              <w:t>1</w:t>
            </w:r>
            <w:r>
              <w:rPr>
                <w:noProof/>
                <w:webHidden/>
              </w:rPr>
              <w:fldChar w:fldCharType="end"/>
            </w:r>
          </w:hyperlink>
        </w:p>
        <w:p w14:paraId="3D67D30D" w14:textId="36A54BFA" w:rsidR="00ED30F1" w:rsidRDefault="00ED30F1">
          <w:pPr>
            <w:pStyle w:val="TM3"/>
            <w:tabs>
              <w:tab w:val="left" w:pos="1320"/>
              <w:tab w:val="right" w:leader="dot" w:pos="10053"/>
            </w:tabs>
            <w:rPr>
              <w:rFonts w:eastAsiaTheme="minorEastAsia"/>
              <w:noProof/>
              <w:lang w:eastAsia="fr-FR"/>
            </w:rPr>
          </w:pPr>
          <w:hyperlink w:anchor="_Toc193972769" w:history="1">
            <w:r w:rsidRPr="00EF2BF3">
              <w:rPr>
                <w:rStyle w:val="Lienhypertexte"/>
                <w:noProof/>
              </w:rPr>
              <w:t>3.1.1</w:t>
            </w:r>
            <w:r>
              <w:rPr>
                <w:rFonts w:eastAsiaTheme="minorEastAsia"/>
                <w:noProof/>
                <w:lang w:eastAsia="fr-FR"/>
              </w:rPr>
              <w:tab/>
            </w:r>
            <w:r w:rsidRPr="00EF2BF3">
              <w:rPr>
                <w:rStyle w:val="Lienhypertexte"/>
                <w:noProof/>
              </w:rPr>
              <w:t>Centres participants</w:t>
            </w:r>
            <w:r>
              <w:rPr>
                <w:noProof/>
                <w:webHidden/>
              </w:rPr>
              <w:tab/>
            </w:r>
            <w:r>
              <w:rPr>
                <w:noProof/>
                <w:webHidden/>
              </w:rPr>
              <w:fldChar w:fldCharType="begin"/>
            </w:r>
            <w:r>
              <w:rPr>
                <w:noProof/>
                <w:webHidden/>
              </w:rPr>
              <w:instrText xml:space="preserve"> PAGEREF _Toc193972769 \h </w:instrText>
            </w:r>
            <w:r>
              <w:rPr>
                <w:noProof/>
                <w:webHidden/>
              </w:rPr>
            </w:r>
            <w:r>
              <w:rPr>
                <w:noProof/>
                <w:webHidden/>
              </w:rPr>
              <w:fldChar w:fldCharType="separate"/>
            </w:r>
            <w:r w:rsidR="00C30592">
              <w:rPr>
                <w:noProof/>
                <w:webHidden/>
              </w:rPr>
              <w:t>1</w:t>
            </w:r>
            <w:r>
              <w:rPr>
                <w:noProof/>
                <w:webHidden/>
              </w:rPr>
              <w:fldChar w:fldCharType="end"/>
            </w:r>
          </w:hyperlink>
        </w:p>
        <w:p w14:paraId="53187FB3" w14:textId="55C5427C" w:rsidR="00ED30F1" w:rsidRDefault="00ED30F1">
          <w:pPr>
            <w:pStyle w:val="TM3"/>
            <w:tabs>
              <w:tab w:val="left" w:pos="1320"/>
              <w:tab w:val="right" w:leader="dot" w:pos="10053"/>
            </w:tabs>
            <w:rPr>
              <w:rFonts w:eastAsiaTheme="minorEastAsia"/>
              <w:noProof/>
              <w:lang w:eastAsia="fr-FR"/>
            </w:rPr>
          </w:pPr>
          <w:hyperlink w:anchor="_Toc193972770" w:history="1">
            <w:r w:rsidRPr="00EF2BF3">
              <w:rPr>
                <w:rStyle w:val="Lienhypertexte"/>
                <w:noProof/>
              </w:rPr>
              <w:t>3.1.2</w:t>
            </w:r>
            <w:r>
              <w:rPr>
                <w:rFonts w:eastAsiaTheme="minorEastAsia"/>
                <w:noProof/>
                <w:lang w:eastAsia="fr-FR"/>
              </w:rPr>
              <w:tab/>
            </w:r>
            <w:r w:rsidRPr="00EF2BF3">
              <w:rPr>
                <w:rStyle w:val="Lienhypertexte"/>
                <w:noProof/>
              </w:rPr>
              <w:t>Les gamma-caméras et les configurations</w:t>
            </w:r>
            <w:r>
              <w:rPr>
                <w:noProof/>
                <w:webHidden/>
              </w:rPr>
              <w:tab/>
            </w:r>
            <w:r>
              <w:rPr>
                <w:noProof/>
                <w:webHidden/>
              </w:rPr>
              <w:fldChar w:fldCharType="begin"/>
            </w:r>
            <w:r>
              <w:rPr>
                <w:noProof/>
                <w:webHidden/>
              </w:rPr>
              <w:instrText xml:space="preserve"> PAGEREF _Toc193972770 \h </w:instrText>
            </w:r>
            <w:r>
              <w:rPr>
                <w:noProof/>
                <w:webHidden/>
              </w:rPr>
            </w:r>
            <w:r>
              <w:rPr>
                <w:noProof/>
                <w:webHidden/>
              </w:rPr>
              <w:fldChar w:fldCharType="separate"/>
            </w:r>
            <w:r w:rsidR="00C30592">
              <w:rPr>
                <w:noProof/>
                <w:webHidden/>
              </w:rPr>
              <w:t>1</w:t>
            </w:r>
            <w:r>
              <w:rPr>
                <w:noProof/>
                <w:webHidden/>
              </w:rPr>
              <w:fldChar w:fldCharType="end"/>
            </w:r>
          </w:hyperlink>
        </w:p>
        <w:p w14:paraId="6DE7D808" w14:textId="58D60F22" w:rsidR="00ED30F1" w:rsidRDefault="00ED30F1">
          <w:pPr>
            <w:pStyle w:val="TM3"/>
            <w:tabs>
              <w:tab w:val="left" w:pos="1320"/>
              <w:tab w:val="right" w:leader="dot" w:pos="10053"/>
            </w:tabs>
            <w:rPr>
              <w:rFonts w:eastAsiaTheme="minorEastAsia"/>
              <w:noProof/>
              <w:lang w:eastAsia="fr-FR"/>
            </w:rPr>
          </w:pPr>
          <w:hyperlink w:anchor="_Toc193972771" w:history="1">
            <w:r w:rsidRPr="00EF2BF3">
              <w:rPr>
                <w:rStyle w:val="Lienhypertexte"/>
                <w:noProof/>
              </w:rPr>
              <w:t>3.1.3</w:t>
            </w:r>
            <w:r>
              <w:rPr>
                <w:rFonts w:eastAsiaTheme="minorEastAsia"/>
                <w:noProof/>
                <w:lang w:eastAsia="fr-FR"/>
              </w:rPr>
              <w:tab/>
            </w:r>
            <w:r w:rsidRPr="00EF2BF3">
              <w:rPr>
                <w:rStyle w:val="Lienhypertexte"/>
                <w:noProof/>
              </w:rPr>
              <w:t>Utilisation diagnostique ou thérapeutique du taux de fixation</w:t>
            </w:r>
            <w:r>
              <w:rPr>
                <w:noProof/>
                <w:webHidden/>
              </w:rPr>
              <w:tab/>
            </w:r>
            <w:r>
              <w:rPr>
                <w:noProof/>
                <w:webHidden/>
              </w:rPr>
              <w:fldChar w:fldCharType="begin"/>
            </w:r>
            <w:r>
              <w:rPr>
                <w:noProof/>
                <w:webHidden/>
              </w:rPr>
              <w:instrText xml:space="preserve"> PAGEREF _Toc193972771 \h </w:instrText>
            </w:r>
            <w:r>
              <w:rPr>
                <w:noProof/>
                <w:webHidden/>
              </w:rPr>
            </w:r>
            <w:r>
              <w:rPr>
                <w:noProof/>
                <w:webHidden/>
              </w:rPr>
              <w:fldChar w:fldCharType="separate"/>
            </w:r>
            <w:r w:rsidR="00C30592">
              <w:rPr>
                <w:noProof/>
                <w:webHidden/>
              </w:rPr>
              <w:t>1</w:t>
            </w:r>
            <w:r>
              <w:rPr>
                <w:noProof/>
                <w:webHidden/>
              </w:rPr>
              <w:fldChar w:fldCharType="end"/>
            </w:r>
          </w:hyperlink>
        </w:p>
        <w:p w14:paraId="72579B39" w14:textId="17B1F78F" w:rsidR="00ED30F1" w:rsidRDefault="00ED30F1">
          <w:pPr>
            <w:pStyle w:val="TM3"/>
            <w:tabs>
              <w:tab w:val="left" w:pos="1320"/>
              <w:tab w:val="right" w:leader="dot" w:pos="10053"/>
            </w:tabs>
            <w:rPr>
              <w:rFonts w:eastAsiaTheme="minorEastAsia"/>
              <w:noProof/>
              <w:lang w:eastAsia="fr-FR"/>
            </w:rPr>
          </w:pPr>
          <w:hyperlink w:anchor="_Toc193972772" w:history="1">
            <w:r w:rsidRPr="00EF2BF3">
              <w:rPr>
                <w:rStyle w:val="Lienhypertexte"/>
                <w:noProof/>
              </w:rPr>
              <w:t>3.1.4</w:t>
            </w:r>
            <w:r>
              <w:rPr>
                <w:rFonts w:eastAsiaTheme="minorEastAsia"/>
                <w:noProof/>
                <w:lang w:eastAsia="fr-FR"/>
              </w:rPr>
              <w:tab/>
            </w:r>
            <w:r w:rsidRPr="00EF2BF3">
              <w:rPr>
                <w:rStyle w:val="Lienhypertexte"/>
                <w:noProof/>
              </w:rPr>
              <w:t>Géométrie d’étalonnage de routine des centres</w:t>
            </w:r>
            <w:r>
              <w:rPr>
                <w:noProof/>
                <w:webHidden/>
              </w:rPr>
              <w:tab/>
            </w:r>
            <w:r>
              <w:rPr>
                <w:noProof/>
                <w:webHidden/>
              </w:rPr>
              <w:fldChar w:fldCharType="begin"/>
            </w:r>
            <w:r>
              <w:rPr>
                <w:noProof/>
                <w:webHidden/>
              </w:rPr>
              <w:instrText xml:space="preserve"> PAGEREF _Toc193972772 \h </w:instrText>
            </w:r>
            <w:r>
              <w:rPr>
                <w:noProof/>
                <w:webHidden/>
              </w:rPr>
            </w:r>
            <w:r>
              <w:rPr>
                <w:noProof/>
                <w:webHidden/>
              </w:rPr>
              <w:fldChar w:fldCharType="separate"/>
            </w:r>
            <w:r w:rsidR="00C30592">
              <w:rPr>
                <w:noProof/>
                <w:webHidden/>
              </w:rPr>
              <w:t>1</w:t>
            </w:r>
            <w:r>
              <w:rPr>
                <w:noProof/>
                <w:webHidden/>
              </w:rPr>
              <w:fldChar w:fldCharType="end"/>
            </w:r>
          </w:hyperlink>
        </w:p>
        <w:p w14:paraId="25EABE56" w14:textId="4E68144E" w:rsidR="00ED30F1" w:rsidRDefault="00ED30F1">
          <w:pPr>
            <w:pStyle w:val="TM3"/>
            <w:tabs>
              <w:tab w:val="left" w:pos="1320"/>
              <w:tab w:val="right" w:leader="dot" w:pos="10053"/>
            </w:tabs>
            <w:rPr>
              <w:rFonts w:eastAsiaTheme="minorEastAsia"/>
              <w:noProof/>
              <w:lang w:eastAsia="fr-FR"/>
            </w:rPr>
          </w:pPr>
          <w:hyperlink w:anchor="_Toc193972773" w:history="1">
            <w:r w:rsidRPr="00EF2BF3">
              <w:rPr>
                <w:rStyle w:val="Lienhypertexte"/>
                <w:noProof/>
              </w:rPr>
              <w:t>3.1.5</w:t>
            </w:r>
            <w:r>
              <w:rPr>
                <w:rFonts w:eastAsiaTheme="minorEastAsia"/>
                <w:noProof/>
                <w:lang w:eastAsia="fr-FR"/>
              </w:rPr>
              <w:tab/>
            </w:r>
            <w:r w:rsidRPr="00EF2BF3">
              <w:rPr>
                <w:rStyle w:val="Lienhypertexte"/>
                <w:noProof/>
              </w:rPr>
              <w:t>Paramètres d’acquisition de routine des centres</w:t>
            </w:r>
            <w:r>
              <w:rPr>
                <w:noProof/>
                <w:webHidden/>
              </w:rPr>
              <w:tab/>
            </w:r>
            <w:r>
              <w:rPr>
                <w:noProof/>
                <w:webHidden/>
              </w:rPr>
              <w:fldChar w:fldCharType="begin"/>
            </w:r>
            <w:r>
              <w:rPr>
                <w:noProof/>
                <w:webHidden/>
              </w:rPr>
              <w:instrText xml:space="preserve"> PAGEREF _Toc193972773 \h </w:instrText>
            </w:r>
            <w:r>
              <w:rPr>
                <w:noProof/>
                <w:webHidden/>
              </w:rPr>
            </w:r>
            <w:r>
              <w:rPr>
                <w:noProof/>
                <w:webHidden/>
              </w:rPr>
              <w:fldChar w:fldCharType="separate"/>
            </w:r>
            <w:r w:rsidR="00C30592">
              <w:rPr>
                <w:noProof/>
                <w:webHidden/>
              </w:rPr>
              <w:t>1</w:t>
            </w:r>
            <w:r>
              <w:rPr>
                <w:noProof/>
                <w:webHidden/>
              </w:rPr>
              <w:fldChar w:fldCharType="end"/>
            </w:r>
          </w:hyperlink>
        </w:p>
        <w:p w14:paraId="3994C0FC" w14:textId="6915301B" w:rsidR="00ED30F1" w:rsidRDefault="00ED30F1">
          <w:pPr>
            <w:pStyle w:val="TM3"/>
            <w:tabs>
              <w:tab w:val="left" w:pos="1320"/>
              <w:tab w:val="right" w:leader="dot" w:pos="10053"/>
            </w:tabs>
            <w:rPr>
              <w:rFonts w:eastAsiaTheme="minorEastAsia"/>
              <w:noProof/>
              <w:lang w:eastAsia="fr-FR"/>
            </w:rPr>
          </w:pPr>
          <w:hyperlink w:anchor="_Toc193972774" w:history="1">
            <w:r w:rsidRPr="00EF2BF3">
              <w:rPr>
                <w:rStyle w:val="Lienhypertexte"/>
                <w:noProof/>
              </w:rPr>
              <w:t>3.1.6</w:t>
            </w:r>
            <w:r>
              <w:rPr>
                <w:rFonts w:eastAsiaTheme="minorEastAsia"/>
                <w:noProof/>
                <w:lang w:eastAsia="fr-FR"/>
              </w:rPr>
              <w:tab/>
            </w:r>
            <w:r w:rsidRPr="00EF2BF3">
              <w:rPr>
                <w:rStyle w:val="Lienhypertexte"/>
                <w:noProof/>
              </w:rPr>
              <w:t>Traitement des images</w:t>
            </w:r>
            <w:r>
              <w:rPr>
                <w:noProof/>
                <w:webHidden/>
              </w:rPr>
              <w:tab/>
            </w:r>
            <w:r>
              <w:rPr>
                <w:noProof/>
                <w:webHidden/>
              </w:rPr>
              <w:fldChar w:fldCharType="begin"/>
            </w:r>
            <w:r>
              <w:rPr>
                <w:noProof/>
                <w:webHidden/>
              </w:rPr>
              <w:instrText xml:space="preserve"> PAGEREF _Toc193972774 \h </w:instrText>
            </w:r>
            <w:r>
              <w:rPr>
                <w:noProof/>
                <w:webHidden/>
              </w:rPr>
            </w:r>
            <w:r>
              <w:rPr>
                <w:noProof/>
                <w:webHidden/>
              </w:rPr>
              <w:fldChar w:fldCharType="separate"/>
            </w:r>
            <w:r w:rsidR="00C30592">
              <w:rPr>
                <w:noProof/>
                <w:webHidden/>
              </w:rPr>
              <w:t>1</w:t>
            </w:r>
            <w:r>
              <w:rPr>
                <w:noProof/>
                <w:webHidden/>
              </w:rPr>
              <w:fldChar w:fldCharType="end"/>
            </w:r>
          </w:hyperlink>
        </w:p>
        <w:p w14:paraId="1ABC51ED" w14:textId="6A75FAA9" w:rsidR="00ED30F1" w:rsidRDefault="00ED30F1">
          <w:pPr>
            <w:pStyle w:val="TM3"/>
            <w:tabs>
              <w:tab w:val="left" w:pos="1320"/>
              <w:tab w:val="right" w:leader="dot" w:pos="10053"/>
            </w:tabs>
            <w:rPr>
              <w:rFonts w:eastAsiaTheme="minorEastAsia"/>
              <w:noProof/>
              <w:lang w:eastAsia="fr-FR"/>
            </w:rPr>
          </w:pPr>
          <w:hyperlink w:anchor="_Toc193972775" w:history="1">
            <w:r w:rsidRPr="00EF2BF3">
              <w:rPr>
                <w:rStyle w:val="Lienhypertexte"/>
                <w:noProof/>
              </w:rPr>
              <w:t>3.1.7</w:t>
            </w:r>
            <w:r>
              <w:rPr>
                <w:rFonts w:eastAsiaTheme="minorEastAsia"/>
                <w:noProof/>
                <w:lang w:eastAsia="fr-FR"/>
              </w:rPr>
              <w:tab/>
            </w:r>
            <w:r w:rsidRPr="00EF2BF3">
              <w:rPr>
                <w:rStyle w:val="Lienhypertexte"/>
                <w:noProof/>
              </w:rPr>
              <w:t>Auto-évaluation de la méthode locale et vers une plus grande précision</w:t>
            </w:r>
            <w:r>
              <w:rPr>
                <w:noProof/>
                <w:webHidden/>
              </w:rPr>
              <w:tab/>
            </w:r>
            <w:r>
              <w:rPr>
                <w:noProof/>
                <w:webHidden/>
              </w:rPr>
              <w:fldChar w:fldCharType="begin"/>
            </w:r>
            <w:r>
              <w:rPr>
                <w:noProof/>
                <w:webHidden/>
              </w:rPr>
              <w:instrText xml:space="preserve"> PAGEREF _Toc193972775 \h </w:instrText>
            </w:r>
            <w:r>
              <w:rPr>
                <w:noProof/>
                <w:webHidden/>
              </w:rPr>
            </w:r>
            <w:r>
              <w:rPr>
                <w:noProof/>
                <w:webHidden/>
              </w:rPr>
              <w:fldChar w:fldCharType="separate"/>
            </w:r>
            <w:r w:rsidR="00C30592">
              <w:rPr>
                <w:noProof/>
                <w:webHidden/>
              </w:rPr>
              <w:t>1</w:t>
            </w:r>
            <w:r>
              <w:rPr>
                <w:noProof/>
                <w:webHidden/>
              </w:rPr>
              <w:fldChar w:fldCharType="end"/>
            </w:r>
          </w:hyperlink>
        </w:p>
        <w:p w14:paraId="459FA46C" w14:textId="5D6A3DB4" w:rsidR="00ED30F1" w:rsidRDefault="00ED30F1">
          <w:pPr>
            <w:pStyle w:val="TM2"/>
            <w:tabs>
              <w:tab w:val="left" w:pos="880"/>
              <w:tab w:val="right" w:leader="dot" w:pos="10053"/>
            </w:tabs>
            <w:rPr>
              <w:rFonts w:eastAsiaTheme="minorEastAsia"/>
              <w:noProof/>
              <w:lang w:eastAsia="fr-FR"/>
            </w:rPr>
          </w:pPr>
          <w:hyperlink w:anchor="_Toc193972776" w:history="1">
            <w:r w:rsidRPr="00EF2BF3">
              <w:rPr>
                <w:rStyle w:val="Lienhypertexte"/>
                <w:noProof/>
                <w14:scene3d>
                  <w14:camera w14:prst="orthographicFront"/>
                  <w14:lightRig w14:rig="threePt" w14:dir="t">
                    <w14:rot w14:lat="0" w14:lon="0" w14:rev="0"/>
                  </w14:lightRig>
                </w14:scene3d>
              </w:rPr>
              <w:t>3.2</w:t>
            </w:r>
            <w:r>
              <w:rPr>
                <w:rFonts w:eastAsiaTheme="minorEastAsia"/>
                <w:noProof/>
                <w:lang w:eastAsia="fr-FR"/>
              </w:rPr>
              <w:tab/>
            </w:r>
            <w:r w:rsidRPr="00EF2BF3">
              <w:rPr>
                <w:rStyle w:val="Lienhypertexte"/>
                <w:noProof/>
              </w:rPr>
              <w:t>Étude multicentrique</w:t>
            </w:r>
            <w:r>
              <w:rPr>
                <w:noProof/>
                <w:webHidden/>
              </w:rPr>
              <w:tab/>
            </w:r>
            <w:r>
              <w:rPr>
                <w:noProof/>
                <w:webHidden/>
              </w:rPr>
              <w:fldChar w:fldCharType="begin"/>
            </w:r>
            <w:r>
              <w:rPr>
                <w:noProof/>
                <w:webHidden/>
              </w:rPr>
              <w:instrText xml:space="preserve"> PAGEREF _Toc193972776 \h </w:instrText>
            </w:r>
            <w:r>
              <w:rPr>
                <w:noProof/>
                <w:webHidden/>
              </w:rPr>
            </w:r>
            <w:r>
              <w:rPr>
                <w:noProof/>
                <w:webHidden/>
              </w:rPr>
              <w:fldChar w:fldCharType="separate"/>
            </w:r>
            <w:r w:rsidR="00C30592">
              <w:rPr>
                <w:noProof/>
                <w:webHidden/>
              </w:rPr>
              <w:t>1</w:t>
            </w:r>
            <w:r>
              <w:rPr>
                <w:noProof/>
                <w:webHidden/>
              </w:rPr>
              <w:fldChar w:fldCharType="end"/>
            </w:r>
          </w:hyperlink>
        </w:p>
        <w:p w14:paraId="1873AD56" w14:textId="2D3DEA81" w:rsidR="00ED30F1" w:rsidRDefault="00ED30F1">
          <w:pPr>
            <w:pStyle w:val="TM3"/>
            <w:tabs>
              <w:tab w:val="left" w:pos="1320"/>
              <w:tab w:val="right" w:leader="dot" w:pos="10053"/>
            </w:tabs>
            <w:rPr>
              <w:rFonts w:eastAsiaTheme="minorEastAsia"/>
              <w:noProof/>
              <w:lang w:eastAsia="fr-FR"/>
            </w:rPr>
          </w:pPr>
          <w:hyperlink w:anchor="_Toc193972777" w:history="1">
            <w:r w:rsidRPr="00EF2BF3">
              <w:rPr>
                <w:rStyle w:val="Lienhypertexte"/>
                <w:noProof/>
              </w:rPr>
              <w:t>3.2.1</w:t>
            </w:r>
            <w:r>
              <w:rPr>
                <w:rFonts w:eastAsiaTheme="minorEastAsia"/>
                <w:noProof/>
                <w:lang w:eastAsia="fr-FR"/>
              </w:rPr>
              <w:tab/>
            </w:r>
            <w:r w:rsidRPr="00EF2BF3">
              <w:rPr>
                <w:rStyle w:val="Lienhypertexte"/>
                <w:noProof/>
              </w:rPr>
              <w:t>Protocole de mesure</w:t>
            </w:r>
            <w:r>
              <w:rPr>
                <w:noProof/>
                <w:webHidden/>
              </w:rPr>
              <w:tab/>
            </w:r>
            <w:r>
              <w:rPr>
                <w:noProof/>
                <w:webHidden/>
              </w:rPr>
              <w:fldChar w:fldCharType="begin"/>
            </w:r>
            <w:r>
              <w:rPr>
                <w:noProof/>
                <w:webHidden/>
              </w:rPr>
              <w:instrText xml:space="preserve"> PAGEREF _Toc193972777 \h </w:instrText>
            </w:r>
            <w:r>
              <w:rPr>
                <w:noProof/>
                <w:webHidden/>
              </w:rPr>
            </w:r>
            <w:r>
              <w:rPr>
                <w:noProof/>
                <w:webHidden/>
              </w:rPr>
              <w:fldChar w:fldCharType="separate"/>
            </w:r>
            <w:r w:rsidR="00C30592">
              <w:rPr>
                <w:noProof/>
                <w:webHidden/>
              </w:rPr>
              <w:t>1</w:t>
            </w:r>
            <w:r>
              <w:rPr>
                <w:noProof/>
                <w:webHidden/>
              </w:rPr>
              <w:fldChar w:fldCharType="end"/>
            </w:r>
          </w:hyperlink>
        </w:p>
        <w:p w14:paraId="28CD7783" w14:textId="0953F162" w:rsidR="00ED30F1" w:rsidRDefault="00ED30F1">
          <w:pPr>
            <w:pStyle w:val="TM3"/>
            <w:tabs>
              <w:tab w:val="left" w:pos="1320"/>
              <w:tab w:val="right" w:leader="dot" w:pos="10053"/>
            </w:tabs>
            <w:rPr>
              <w:rFonts w:eastAsiaTheme="minorEastAsia"/>
              <w:noProof/>
              <w:lang w:eastAsia="fr-FR"/>
            </w:rPr>
          </w:pPr>
          <w:hyperlink w:anchor="_Toc193972778" w:history="1">
            <w:r w:rsidRPr="00EF2BF3">
              <w:rPr>
                <w:rStyle w:val="Lienhypertexte"/>
                <w:noProof/>
              </w:rPr>
              <w:t>3.2.2</w:t>
            </w:r>
            <w:r>
              <w:rPr>
                <w:rFonts w:eastAsiaTheme="minorEastAsia"/>
                <w:noProof/>
                <w:lang w:eastAsia="fr-FR"/>
              </w:rPr>
              <w:tab/>
            </w:r>
            <w:r w:rsidRPr="00EF2BF3">
              <w:rPr>
                <w:rStyle w:val="Lienhypertexte"/>
                <w:noProof/>
              </w:rPr>
              <w:t>Création d’un protocole d’acquisition standardisé</w:t>
            </w:r>
            <w:r>
              <w:rPr>
                <w:noProof/>
                <w:webHidden/>
              </w:rPr>
              <w:tab/>
            </w:r>
            <w:r>
              <w:rPr>
                <w:noProof/>
                <w:webHidden/>
              </w:rPr>
              <w:fldChar w:fldCharType="begin"/>
            </w:r>
            <w:r>
              <w:rPr>
                <w:noProof/>
                <w:webHidden/>
              </w:rPr>
              <w:instrText xml:space="preserve"> PAGEREF _Toc193972778 \h </w:instrText>
            </w:r>
            <w:r>
              <w:rPr>
                <w:noProof/>
                <w:webHidden/>
              </w:rPr>
            </w:r>
            <w:r>
              <w:rPr>
                <w:noProof/>
                <w:webHidden/>
              </w:rPr>
              <w:fldChar w:fldCharType="separate"/>
            </w:r>
            <w:r w:rsidR="00C30592">
              <w:rPr>
                <w:noProof/>
                <w:webHidden/>
              </w:rPr>
              <w:t>1</w:t>
            </w:r>
            <w:r>
              <w:rPr>
                <w:noProof/>
                <w:webHidden/>
              </w:rPr>
              <w:fldChar w:fldCharType="end"/>
            </w:r>
          </w:hyperlink>
        </w:p>
        <w:p w14:paraId="6D6EAA10" w14:textId="202539F5" w:rsidR="00ED30F1" w:rsidRDefault="00ED30F1">
          <w:pPr>
            <w:pStyle w:val="TM3"/>
            <w:tabs>
              <w:tab w:val="left" w:pos="1320"/>
              <w:tab w:val="right" w:leader="dot" w:pos="10053"/>
            </w:tabs>
            <w:rPr>
              <w:rFonts w:eastAsiaTheme="minorEastAsia"/>
              <w:noProof/>
              <w:lang w:eastAsia="fr-FR"/>
            </w:rPr>
          </w:pPr>
          <w:hyperlink w:anchor="_Toc193972779" w:history="1">
            <w:r w:rsidRPr="00EF2BF3">
              <w:rPr>
                <w:rStyle w:val="Lienhypertexte"/>
                <w:noProof/>
              </w:rPr>
              <w:t>3.2.3</w:t>
            </w:r>
            <w:r>
              <w:rPr>
                <w:rFonts w:eastAsiaTheme="minorEastAsia"/>
                <w:noProof/>
                <w:lang w:eastAsia="fr-FR"/>
              </w:rPr>
              <w:tab/>
            </w:r>
            <w:r w:rsidRPr="00EF2BF3">
              <w:rPr>
                <w:rStyle w:val="Lienhypertexte"/>
                <w:noProof/>
              </w:rPr>
              <w:t>Recueil et Traitement des données</w:t>
            </w:r>
            <w:r>
              <w:rPr>
                <w:noProof/>
                <w:webHidden/>
              </w:rPr>
              <w:tab/>
            </w:r>
            <w:r>
              <w:rPr>
                <w:noProof/>
                <w:webHidden/>
              </w:rPr>
              <w:fldChar w:fldCharType="begin"/>
            </w:r>
            <w:r>
              <w:rPr>
                <w:noProof/>
                <w:webHidden/>
              </w:rPr>
              <w:instrText xml:space="preserve"> PAGEREF _Toc193972779 \h </w:instrText>
            </w:r>
            <w:r>
              <w:rPr>
                <w:noProof/>
                <w:webHidden/>
              </w:rPr>
            </w:r>
            <w:r>
              <w:rPr>
                <w:noProof/>
                <w:webHidden/>
              </w:rPr>
              <w:fldChar w:fldCharType="separate"/>
            </w:r>
            <w:r w:rsidR="00C30592">
              <w:rPr>
                <w:noProof/>
                <w:webHidden/>
              </w:rPr>
              <w:t>1</w:t>
            </w:r>
            <w:r>
              <w:rPr>
                <w:noProof/>
                <w:webHidden/>
              </w:rPr>
              <w:fldChar w:fldCharType="end"/>
            </w:r>
          </w:hyperlink>
        </w:p>
        <w:p w14:paraId="497F20F9" w14:textId="123176F1" w:rsidR="00ED30F1" w:rsidRDefault="00ED30F1">
          <w:pPr>
            <w:pStyle w:val="TM2"/>
            <w:tabs>
              <w:tab w:val="left" w:pos="880"/>
              <w:tab w:val="right" w:leader="dot" w:pos="10053"/>
            </w:tabs>
            <w:rPr>
              <w:rFonts w:eastAsiaTheme="minorEastAsia"/>
              <w:noProof/>
              <w:lang w:eastAsia="fr-FR"/>
            </w:rPr>
          </w:pPr>
          <w:hyperlink w:anchor="_Toc193972780" w:history="1">
            <w:r w:rsidRPr="00EF2BF3">
              <w:rPr>
                <w:rStyle w:val="Lienhypertexte"/>
                <w:noProof/>
                <w14:scene3d>
                  <w14:camera w14:prst="orthographicFront"/>
                  <w14:lightRig w14:rig="threePt" w14:dir="t">
                    <w14:rot w14:lat="0" w14:lon="0" w14:rev="0"/>
                  </w14:lightRig>
                </w14:scene3d>
              </w:rPr>
              <w:t>3.3</w:t>
            </w:r>
            <w:r>
              <w:rPr>
                <w:rFonts w:eastAsiaTheme="minorEastAsia"/>
                <w:noProof/>
                <w:lang w:eastAsia="fr-FR"/>
              </w:rPr>
              <w:tab/>
            </w:r>
            <w:r w:rsidRPr="00EF2BF3">
              <w:rPr>
                <w:rStyle w:val="Lienhypertexte"/>
                <w:noProof/>
              </w:rPr>
              <w:t>Choix d’une méthode de segmentation</w:t>
            </w:r>
            <w:r>
              <w:rPr>
                <w:noProof/>
                <w:webHidden/>
              </w:rPr>
              <w:tab/>
            </w:r>
            <w:r>
              <w:rPr>
                <w:noProof/>
                <w:webHidden/>
              </w:rPr>
              <w:fldChar w:fldCharType="begin"/>
            </w:r>
            <w:r>
              <w:rPr>
                <w:noProof/>
                <w:webHidden/>
              </w:rPr>
              <w:instrText xml:space="preserve"> PAGEREF _Toc193972780 \h </w:instrText>
            </w:r>
            <w:r>
              <w:rPr>
                <w:noProof/>
                <w:webHidden/>
              </w:rPr>
            </w:r>
            <w:r>
              <w:rPr>
                <w:noProof/>
                <w:webHidden/>
              </w:rPr>
              <w:fldChar w:fldCharType="separate"/>
            </w:r>
            <w:r w:rsidR="00C30592">
              <w:rPr>
                <w:noProof/>
                <w:webHidden/>
              </w:rPr>
              <w:t>1</w:t>
            </w:r>
            <w:r>
              <w:rPr>
                <w:noProof/>
                <w:webHidden/>
              </w:rPr>
              <w:fldChar w:fldCharType="end"/>
            </w:r>
          </w:hyperlink>
        </w:p>
        <w:p w14:paraId="2D20BF5C" w14:textId="15A60479" w:rsidR="00ED30F1" w:rsidRDefault="00ED30F1">
          <w:pPr>
            <w:pStyle w:val="TM2"/>
            <w:tabs>
              <w:tab w:val="left" w:pos="880"/>
              <w:tab w:val="right" w:leader="dot" w:pos="10053"/>
            </w:tabs>
            <w:rPr>
              <w:rFonts w:eastAsiaTheme="minorEastAsia"/>
              <w:noProof/>
              <w:lang w:eastAsia="fr-FR"/>
            </w:rPr>
          </w:pPr>
          <w:hyperlink w:anchor="_Toc193972781" w:history="1">
            <w:r w:rsidRPr="00EF2BF3">
              <w:rPr>
                <w:rStyle w:val="Lienhypertexte"/>
                <w:noProof/>
                <w14:scene3d>
                  <w14:camera w14:prst="orthographicFront"/>
                  <w14:lightRig w14:rig="threePt" w14:dir="t">
                    <w14:rot w14:lat="0" w14:lon="0" w14:rev="0"/>
                  </w14:lightRig>
                </w14:scene3d>
              </w:rPr>
              <w:t>3.4</w:t>
            </w:r>
            <w:r>
              <w:rPr>
                <w:rFonts w:eastAsiaTheme="minorEastAsia"/>
                <w:noProof/>
                <w:lang w:eastAsia="fr-FR"/>
              </w:rPr>
              <w:tab/>
            </w:r>
            <w:r w:rsidRPr="00EF2BF3">
              <w:rPr>
                <w:rStyle w:val="Lienhypertexte"/>
                <w:noProof/>
              </w:rPr>
              <w:t>Analyses statistiques</w:t>
            </w:r>
            <w:r>
              <w:rPr>
                <w:noProof/>
                <w:webHidden/>
              </w:rPr>
              <w:tab/>
            </w:r>
            <w:r>
              <w:rPr>
                <w:noProof/>
                <w:webHidden/>
              </w:rPr>
              <w:fldChar w:fldCharType="begin"/>
            </w:r>
            <w:r>
              <w:rPr>
                <w:noProof/>
                <w:webHidden/>
              </w:rPr>
              <w:instrText xml:space="preserve"> PAGEREF _Toc193972781 \h </w:instrText>
            </w:r>
            <w:r>
              <w:rPr>
                <w:noProof/>
                <w:webHidden/>
              </w:rPr>
            </w:r>
            <w:r>
              <w:rPr>
                <w:noProof/>
                <w:webHidden/>
              </w:rPr>
              <w:fldChar w:fldCharType="separate"/>
            </w:r>
            <w:r w:rsidR="00C30592">
              <w:rPr>
                <w:noProof/>
                <w:webHidden/>
              </w:rPr>
              <w:t>1</w:t>
            </w:r>
            <w:r>
              <w:rPr>
                <w:noProof/>
                <w:webHidden/>
              </w:rPr>
              <w:fldChar w:fldCharType="end"/>
            </w:r>
          </w:hyperlink>
        </w:p>
        <w:p w14:paraId="5C59EA29" w14:textId="143384E6" w:rsidR="00ED30F1" w:rsidRDefault="00ED30F1">
          <w:pPr>
            <w:pStyle w:val="TM3"/>
            <w:tabs>
              <w:tab w:val="left" w:pos="1320"/>
              <w:tab w:val="right" w:leader="dot" w:pos="10053"/>
            </w:tabs>
            <w:rPr>
              <w:rFonts w:eastAsiaTheme="minorEastAsia"/>
              <w:noProof/>
              <w:lang w:eastAsia="fr-FR"/>
            </w:rPr>
          </w:pPr>
          <w:hyperlink w:anchor="_Toc193972782" w:history="1">
            <w:r w:rsidRPr="00EF2BF3">
              <w:rPr>
                <w:rStyle w:val="Lienhypertexte"/>
                <w:noProof/>
              </w:rPr>
              <w:t>3.4.1</w:t>
            </w:r>
            <w:r>
              <w:rPr>
                <w:rFonts w:eastAsiaTheme="minorEastAsia"/>
                <w:noProof/>
                <w:lang w:eastAsia="fr-FR"/>
              </w:rPr>
              <w:tab/>
            </w:r>
            <w:r w:rsidRPr="00EF2BF3">
              <w:rPr>
                <w:rStyle w:val="Lienhypertexte"/>
                <w:noProof/>
              </w:rPr>
              <w:t>Analyse automatique des images DICOM</w:t>
            </w:r>
            <w:r>
              <w:rPr>
                <w:noProof/>
                <w:webHidden/>
              </w:rPr>
              <w:tab/>
            </w:r>
            <w:r>
              <w:rPr>
                <w:noProof/>
                <w:webHidden/>
              </w:rPr>
              <w:fldChar w:fldCharType="begin"/>
            </w:r>
            <w:r>
              <w:rPr>
                <w:noProof/>
                <w:webHidden/>
              </w:rPr>
              <w:instrText xml:space="preserve"> PAGEREF _Toc193972782 \h </w:instrText>
            </w:r>
            <w:r>
              <w:rPr>
                <w:noProof/>
                <w:webHidden/>
              </w:rPr>
            </w:r>
            <w:r>
              <w:rPr>
                <w:noProof/>
                <w:webHidden/>
              </w:rPr>
              <w:fldChar w:fldCharType="separate"/>
            </w:r>
            <w:r w:rsidR="00C30592">
              <w:rPr>
                <w:noProof/>
                <w:webHidden/>
              </w:rPr>
              <w:t>1</w:t>
            </w:r>
            <w:r>
              <w:rPr>
                <w:noProof/>
                <w:webHidden/>
              </w:rPr>
              <w:fldChar w:fldCharType="end"/>
            </w:r>
          </w:hyperlink>
        </w:p>
        <w:p w14:paraId="00791A83" w14:textId="5BBB901D" w:rsidR="00ED30F1" w:rsidRDefault="00ED30F1">
          <w:pPr>
            <w:pStyle w:val="TM3"/>
            <w:tabs>
              <w:tab w:val="left" w:pos="1320"/>
              <w:tab w:val="right" w:leader="dot" w:pos="10053"/>
            </w:tabs>
            <w:rPr>
              <w:rFonts w:eastAsiaTheme="minorEastAsia"/>
              <w:noProof/>
              <w:lang w:eastAsia="fr-FR"/>
            </w:rPr>
          </w:pPr>
          <w:hyperlink w:anchor="_Toc193972783" w:history="1">
            <w:r w:rsidRPr="00EF2BF3">
              <w:rPr>
                <w:rStyle w:val="Lienhypertexte"/>
                <w:noProof/>
              </w:rPr>
              <w:t>3.4.2</w:t>
            </w:r>
            <w:r>
              <w:rPr>
                <w:rFonts w:eastAsiaTheme="minorEastAsia"/>
                <w:noProof/>
                <w:lang w:eastAsia="fr-FR"/>
              </w:rPr>
              <w:tab/>
            </w:r>
            <w:r w:rsidRPr="00EF2BF3">
              <w:rPr>
                <w:rStyle w:val="Lienhypertexte"/>
                <w:noProof/>
              </w:rPr>
              <w:t>Étude des corrélations en conditions locales</w:t>
            </w:r>
            <w:r>
              <w:rPr>
                <w:noProof/>
                <w:webHidden/>
              </w:rPr>
              <w:tab/>
            </w:r>
            <w:r>
              <w:rPr>
                <w:noProof/>
                <w:webHidden/>
              </w:rPr>
              <w:fldChar w:fldCharType="begin"/>
            </w:r>
            <w:r>
              <w:rPr>
                <w:noProof/>
                <w:webHidden/>
              </w:rPr>
              <w:instrText xml:space="preserve"> PAGEREF _Toc193972783 \h </w:instrText>
            </w:r>
            <w:r>
              <w:rPr>
                <w:noProof/>
                <w:webHidden/>
              </w:rPr>
            </w:r>
            <w:r>
              <w:rPr>
                <w:noProof/>
                <w:webHidden/>
              </w:rPr>
              <w:fldChar w:fldCharType="separate"/>
            </w:r>
            <w:r w:rsidR="00C30592">
              <w:rPr>
                <w:noProof/>
                <w:webHidden/>
              </w:rPr>
              <w:t>1</w:t>
            </w:r>
            <w:r>
              <w:rPr>
                <w:noProof/>
                <w:webHidden/>
              </w:rPr>
              <w:fldChar w:fldCharType="end"/>
            </w:r>
          </w:hyperlink>
        </w:p>
        <w:p w14:paraId="40FAD17B" w14:textId="6DCD695F" w:rsidR="00ED30F1" w:rsidRDefault="00ED30F1">
          <w:pPr>
            <w:pStyle w:val="TM3"/>
            <w:tabs>
              <w:tab w:val="left" w:pos="1320"/>
              <w:tab w:val="right" w:leader="dot" w:pos="10053"/>
            </w:tabs>
            <w:rPr>
              <w:rFonts w:eastAsiaTheme="minorEastAsia"/>
              <w:noProof/>
              <w:lang w:eastAsia="fr-FR"/>
            </w:rPr>
          </w:pPr>
          <w:hyperlink w:anchor="_Toc193972784" w:history="1">
            <w:r w:rsidRPr="00EF2BF3">
              <w:rPr>
                <w:rStyle w:val="Lienhypertexte"/>
                <w:noProof/>
              </w:rPr>
              <w:t>3.4.3</w:t>
            </w:r>
            <w:r>
              <w:rPr>
                <w:rFonts w:eastAsiaTheme="minorEastAsia"/>
                <w:noProof/>
                <w:lang w:eastAsia="fr-FR"/>
              </w:rPr>
              <w:tab/>
            </w:r>
            <w:r w:rsidRPr="00EF2BF3">
              <w:rPr>
                <w:rStyle w:val="Lienhypertexte"/>
                <w:noProof/>
              </w:rPr>
              <w:t>Étude des corrélations en conditions standardisées</w:t>
            </w:r>
            <w:r>
              <w:rPr>
                <w:noProof/>
                <w:webHidden/>
              </w:rPr>
              <w:tab/>
            </w:r>
            <w:r>
              <w:rPr>
                <w:noProof/>
                <w:webHidden/>
              </w:rPr>
              <w:fldChar w:fldCharType="begin"/>
            </w:r>
            <w:r>
              <w:rPr>
                <w:noProof/>
                <w:webHidden/>
              </w:rPr>
              <w:instrText xml:space="preserve"> PAGEREF _Toc193972784 \h </w:instrText>
            </w:r>
            <w:r>
              <w:rPr>
                <w:noProof/>
                <w:webHidden/>
              </w:rPr>
            </w:r>
            <w:r>
              <w:rPr>
                <w:noProof/>
                <w:webHidden/>
              </w:rPr>
              <w:fldChar w:fldCharType="separate"/>
            </w:r>
            <w:r w:rsidR="00C30592">
              <w:rPr>
                <w:noProof/>
                <w:webHidden/>
              </w:rPr>
              <w:t>1</w:t>
            </w:r>
            <w:r>
              <w:rPr>
                <w:noProof/>
                <w:webHidden/>
              </w:rPr>
              <w:fldChar w:fldCharType="end"/>
            </w:r>
          </w:hyperlink>
        </w:p>
        <w:p w14:paraId="714336DF" w14:textId="30FB4FA9" w:rsidR="00ED30F1" w:rsidRDefault="00ED30F1">
          <w:pPr>
            <w:pStyle w:val="TM2"/>
            <w:tabs>
              <w:tab w:val="left" w:pos="880"/>
              <w:tab w:val="right" w:leader="dot" w:pos="10053"/>
            </w:tabs>
            <w:rPr>
              <w:rFonts w:eastAsiaTheme="minorEastAsia"/>
              <w:noProof/>
              <w:lang w:eastAsia="fr-FR"/>
            </w:rPr>
          </w:pPr>
          <w:hyperlink w:anchor="_Toc193972785" w:history="1">
            <w:r w:rsidRPr="00EF2BF3">
              <w:rPr>
                <w:rStyle w:val="Lienhypertexte"/>
                <w:noProof/>
                <w14:scene3d>
                  <w14:camera w14:prst="orthographicFront"/>
                  <w14:lightRig w14:rig="threePt" w14:dir="t">
                    <w14:rot w14:lat="0" w14:lon="0" w14:rev="0"/>
                  </w14:lightRig>
                </w14:scene3d>
              </w:rPr>
              <w:t>3.5</w:t>
            </w:r>
            <w:r>
              <w:rPr>
                <w:rFonts w:eastAsiaTheme="minorEastAsia"/>
                <w:noProof/>
                <w:lang w:eastAsia="fr-FR"/>
              </w:rPr>
              <w:tab/>
            </w:r>
            <w:r w:rsidRPr="00EF2BF3">
              <w:rPr>
                <w:rStyle w:val="Lienhypertexte"/>
                <w:noProof/>
              </w:rPr>
              <w:t>Facteur d’étalonnage en conditions locales et en conditions standardisées</w:t>
            </w:r>
            <w:r>
              <w:rPr>
                <w:noProof/>
                <w:webHidden/>
              </w:rPr>
              <w:tab/>
            </w:r>
            <w:r>
              <w:rPr>
                <w:noProof/>
                <w:webHidden/>
              </w:rPr>
              <w:fldChar w:fldCharType="begin"/>
            </w:r>
            <w:r>
              <w:rPr>
                <w:noProof/>
                <w:webHidden/>
              </w:rPr>
              <w:instrText xml:space="preserve"> PAGEREF _Toc193972785 \h </w:instrText>
            </w:r>
            <w:r>
              <w:rPr>
                <w:noProof/>
                <w:webHidden/>
              </w:rPr>
            </w:r>
            <w:r>
              <w:rPr>
                <w:noProof/>
                <w:webHidden/>
              </w:rPr>
              <w:fldChar w:fldCharType="separate"/>
            </w:r>
            <w:r w:rsidR="00C30592">
              <w:rPr>
                <w:noProof/>
                <w:webHidden/>
              </w:rPr>
              <w:t>1</w:t>
            </w:r>
            <w:r>
              <w:rPr>
                <w:noProof/>
                <w:webHidden/>
              </w:rPr>
              <w:fldChar w:fldCharType="end"/>
            </w:r>
          </w:hyperlink>
        </w:p>
        <w:p w14:paraId="3A9CF07D" w14:textId="131AE5E7" w:rsidR="00ED30F1" w:rsidRDefault="00ED30F1">
          <w:pPr>
            <w:pStyle w:val="TM3"/>
            <w:tabs>
              <w:tab w:val="left" w:pos="1320"/>
              <w:tab w:val="right" w:leader="dot" w:pos="10053"/>
            </w:tabs>
            <w:rPr>
              <w:rFonts w:eastAsiaTheme="minorEastAsia"/>
              <w:noProof/>
              <w:lang w:eastAsia="fr-FR"/>
            </w:rPr>
          </w:pPr>
          <w:hyperlink w:anchor="_Toc193972786" w:history="1">
            <w:r w:rsidRPr="00EF2BF3">
              <w:rPr>
                <w:rStyle w:val="Lienhypertexte"/>
                <w:noProof/>
              </w:rPr>
              <w:t>3.5.1</w:t>
            </w:r>
            <w:r>
              <w:rPr>
                <w:rFonts w:eastAsiaTheme="minorEastAsia"/>
                <w:noProof/>
                <w:lang w:eastAsia="fr-FR"/>
              </w:rPr>
              <w:tab/>
            </w:r>
            <w:r w:rsidRPr="00EF2BF3">
              <w:rPr>
                <w:rStyle w:val="Lienhypertexte"/>
                <w:noProof/>
              </w:rPr>
              <w:t>Mesure du facteur d’étalonnage</w:t>
            </w:r>
            <w:r>
              <w:rPr>
                <w:noProof/>
                <w:webHidden/>
              </w:rPr>
              <w:tab/>
            </w:r>
            <w:r>
              <w:rPr>
                <w:noProof/>
                <w:webHidden/>
              </w:rPr>
              <w:fldChar w:fldCharType="begin"/>
            </w:r>
            <w:r>
              <w:rPr>
                <w:noProof/>
                <w:webHidden/>
              </w:rPr>
              <w:instrText xml:space="preserve"> PAGEREF _Toc193972786 \h </w:instrText>
            </w:r>
            <w:r>
              <w:rPr>
                <w:noProof/>
                <w:webHidden/>
              </w:rPr>
            </w:r>
            <w:r>
              <w:rPr>
                <w:noProof/>
                <w:webHidden/>
              </w:rPr>
              <w:fldChar w:fldCharType="separate"/>
            </w:r>
            <w:r w:rsidR="00C30592">
              <w:rPr>
                <w:noProof/>
                <w:webHidden/>
              </w:rPr>
              <w:t>1</w:t>
            </w:r>
            <w:r>
              <w:rPr>
                <w:noProof/>
                <w:webHidden/>
              </w:rPr>
              <w:fldChar w:fldCharType="end"/>
            </w:r>
          </w:hyperlink>
        </w:p>
        <w:p w14:paraId="31C2BF68" w14:textId="37BAABC7" w:rsidR="00ED30F1" w:rsidRDefault="00ED30F1">
          <w:pPr>
            <w:pStyle w:val="TM2"/>
            <w:tabs>
              <w:tab w:val="left" w:pos="880"/>
              <w:tab w:val="right" w:leader="dot" w:pos="10053"/>
            </w:tabs>
            <w:rPr>
              <w:rFonts w:eastAsiaTheme="minorEastAsia"/>
              <w:noProof/>
              <w:lang w:eastAsia="fr-FR"/>
            </w:rPr>
          </w:pPr>
          <w:hyperlink w:anchor="_Toc193972788" w:history="1">
            <w:r w:rsidRPr="00EF2BF3">
              <w:rPr>
                <w:rStyle w:val="Lienhypertexte"/>
                <w:noProof/>
                <w14:scene3d>
                  <w14:camera w14:prst="orthographicFront"/>
                  <w14:lightRig w14:rig="threePt" w14:dir="t">
                    <w14:rot w14:lat="0" w14:lon="0" w14:rev="0"/>
                  </w14:lightRig>
                </w14:scene3d>
              </w:rPr>
              <w:t>3.6</w:t>
            </w:r>
            <w:r>
              <w:rPr>
                <w:rFonts w:eastAsiaTheme="minorEastAsia"/>
                <w:noProof/>
                <w:lang w:eastAsia="fr-FR"/>
              </w:rPr>
              <w:tab/>
            </w:r>
            <w:r w:rsidRPr="00EF2BF3">
              <w:rPr>
                <w:rStyle w:val="Lienhypertexte"/>
                <w:noProof/>
              </w:rPr>
              <w:t>Uptake en conditions locales et en conditions standardisées</w:t>
            </w:r>
            <w:r>
              <w:rPr>
                <w:noProof/>
                <w:webHidden/>
              </w:rPr>
              <w:tab/>
            </w:r>
            <w:r>
              <w:rPr>
                <w:noProof/>
                <w:webHidden/>
              </w:rPr>
              <w:fldChar w:fldCharType="begin"/>
            </w:r>
            <w:r>
              <w:rPr>
                <w:noProof/>
                <w:webHidden/>
              </w:rPr>
              <w:instrText xml:space="preserve"> PAGEREF _Toc193972788 \h </w:instrText>
            </w:r>
            <w:r>
              <w:rPr>
                <w:noProof/>
                <w:webHidden/>
              </w:rPr>
            </w:r>
            <w:r>
              <w:rPr>
                <w:noProof/>
                <w:webHidden/>
              </w:rPr>
              <w:fldChar w:fldCharType="separate"/>
            </w:r>
            <w:r w:rsidR="00C30592">
              <w:rPr>
                <w:noProof/>
                <w:webHidden/>
              </w:rPr>
              <w:t>1</w:t>
            </w:r>
            <w:r>
              <w:rPr>
                <w:noProof/>
                <w:webHidden/>
              </w:rPr>
              <w:fldChar w:fldCharType="end"/>
            </w:r>
          </w:hyperlink>
        </w:p>
        <w:p w14:paraId="1735C403" w14:textId="74FDF3A0" w:rsidR="00ED30F1" w:rsidRDefault="00ED30F1">
          <w:pPr>
            <w:pStyle w:val="TM2"/>
            <w:tabs>
              <w:tab w:val="left" w:pos="880"/>
              <w:tab w:val="right" w:leader="dot" w:pos="10053"/>
            </w:tabs>
            <w:rPr>
              <w:rFonts w:eastAsiaTheme="minorEastAsia"/>
              <w:noProof/>
              <w:lang w:eastAsia="fr-FR"/>
            </w:rPr>
          </w:pPr>
          <w:hyperlink w:anchor="_Toc193972789" w:history="1">
            <w:r w:rsidRPr="00EF2BF3">
              <w:rPr>
                <w:rStyle w:val="Lienhypertexte"/>
                <w:noProof/>
                <w14:scene3d>
                  <w14:camera w14:prst="orthographicFront"/>
                  <w14:lightRig w14:rig="threePt" w14:dir="t">
                    <w14:rot w14:lat="0" w14:lon="0" w14:rev="0"/>
                  </w14:lightRig>
                </w14:scene3d>
              </w:rPr>
              <w:t>3.7</w:t>
            </w:r>
            <w:r>
              <w:rPr>
                <w:rFonts w:eastAsiaTheme="minorEastAsia"/>
                <w:noProof/>
                <w:lang w:eastAsia="fr-FR"/>
              </w:rPr>
              <w:tab/>
            </w:r>
            <w:r w:rsidRPr="00EF2BF3">
              <w:rPr>
                <w:rStyle w:val="Lienhypertexte"/>
                <w:noProof/>
              </w:rPr>
              <w:t>Autres paramètres influençant les mesures d’étalonnage et de fixation</w:t>
            </w:r>
            <w:r>
              <w:rPr>
                <w:noProof/>
                <w:webHidden/>
              </w:rPr>
              <w:tab/>
            </w:r>
            <w:r>
              <w:rPr>
                <w:noProof/>
                <w:webHidden/>
              </w:rPr>
              <w:fldChar w:fldCharType="begin"/>
            </w:r>
            <w:r>
              <w:rPr>
                <w:noProof/>
                <w:webHidden/>
              </w:rPr>
              <w:instrText xml:space="preserve"> PAGEREF _Toc193972789 \h </w:instrText>
            </w:r>
            <w:r>
              <w:rPr>
                <w:noProof/>
                <w:webHidden/>
              </w:rPr>
            </w:r>
            <w:r>
              <w:rPr>
                <w:noProof/>
                <w:webHidden/>
              </w:rPr>
              <w:fldChar w:fldCharType="separate"/>
            </w:r>
            <w:r w:rsidR="00C30592">
              <w:rPr>
                <w:noProof/>
                <w:webHidden/>
              </w:rPr>
              <w:t>1</w:t>
            </w:r>
            <w:r>
              <w:rPr>
                <w:noProof/>
                <w:webHidden/>
              </w:rPr>
              <w:fldChar w:fldCharType="end"/>
            </w:r>
          </w:hyperlink>
        </w:p>
        <w:p w14:paraId="04AD68A8" w14:textId="184412B7" w:rsidR="00ED30F1" w:rsidRDefault="00ED30F1">
          <w:pPr>
            <w:pStyle w:val="TM3"/>
            <w:tabs>
              <w:tab w:val="left" w:pos="1320"/>
              <w:tab w:val="right" w:leader="dot" w:pos="10053"/>
            </w:tabs>
            <w:rPr>
              <w:rFonts w:eastAsiaTheme="minorEastAsia"/>
              <w:noProof/>
              <w:lang w:eastAsia="fr-FR"/>
            </w:rPr>
          </w:pPr>
          <w:hyperlink w:anchor="_Toc193972790" w:history="1">
            <w:r w:rsidRPr="00EF2BF3">
              <w:rPr>
                <w:rStyle w:val="Lienhypertexte"/>
                <w:noProof/>
              </w:rPr>
              <w:t>3.7.1</w:t>
            </w:r>
            <w:r>
              <w:rPr>
                <w:rFonts w:eastAsiaTheme="minorEastAsia"/>
                <w:noProof/>
                <w:lang w:eastAsia="fr-FR"/>
              </w:rPr>
              <w:tab/>
            </w:r>
            <w:r w:rsidRPr="00EF2BF3">
              <w:rPr>
                <w:rStyle w:val="Lienhypertexte"/>
                <w:noProof/>
              </w:rPr>
              <w:t>Qualité du remplissage des fantômes</w:t>
            </w:r>
            <w:r>
              <w:rPr>
                <w:noProof/>
                <w:webHidden/>
              </w:rPr>
              <w:tab/>
            </w:r>
            <w:r>
              <w:rPr>
                <w:noProof/>
                <w:webHidden/>
              </w:rPr>
              <w:fldChar w:fldCharType="begin"/>
            </w:r>
            <w:r>
              <w:rPr>
                <w:noProof/>
                <w:webHidden/>
              </w:rPr>
              <w:instrText xml:space="preserve"> PAGEREF _Toc193972790 \h </w:instrText>
            </w:r>
            <w:r>
              <w:rPr>
                <w:noProof/>
                <w:webHidden/>
              </w:rPr>
            </w:r>
            <w:r>
              <w:rPr>
                <w:noProof/>
                <w:webHidden/>
              </w:rPr>
              <w:fldChar w:fldCharType="separate"/>
            </w:r>
            <w:r w:rsidR="00C30592">
              <w:rPr>
                <w:noProof/>
                <w:webHidden/>
              </w:rPr>
              <w:t>1</w:t>
            </w:r>
            <w:r>
              <w:rPr>
                <w:noProof/>
                <w:webHidden/>
              </w:rPr>
              <w:fldChar w:fldCharType="end"/>
            </w:r>
          </w:hyperlink>
        </w:p>
        <w:p w14:paraId="0B94A60A" w14:textId="2C11F70C" w:rsidR="00ED30F1" w:rsidRDefault="00ED30F1">
          <w:pPr>
            <w:pStyle w:val="TM3"/>
            <w:tabs>
              <w:tab w:val="left" w:pos="1320"/>
              <w:tab w:val="right" w:leader="dot" w:pos="10053"/>
            </w:tabs>
            <w:rPr>
              <w:rFonts w:eastAsiaTheme="minorEastAsia"/>
              <w:noProof/>
              <w:lang w:eastAsia="fr-FR"/>
            </w:rPr>
          </w:pPr>
          <w:hyperlink w:anchor="_Toc193972791" w:history="1">
            <w:r w:rsidRPr="00EF2BF3">
              <w:rPr>
                <w:rStyle w:val="Lienhypertexte"/>
                <w:noProof/>
              </w:rPr>
              <w:t>3.7.2</w:t>
            </w:r>
            <w:r>
              <w:rPr>
                <w:rFonts w:eastAsiaTheme="minorEastAsia"/>
                <w:noProof/>
                <w:lang w:eastAsia="fr-FR"/>
              </w:rPr>
              <w:tab/>
            </w:r>
            <w:r w:rsidRPr="00EF2BF3">
              <w:rPr>
                <w:rStyle w:val="Lienhypertexte"/>
                <w:noProof/>
              </w:rPr>
              <w:t>Effet de la distance sur le facteur d’étalonnage</w:t>
            </w:r>
            <w:r>
              <w:rPr>
                <w:noProof/>
                <w:webHidden/>
              </w:rPr>
              <w:tab/>
            </w:r>
            <w:r>
              <w:rPr>
                <w:noProof/>
                <w:webHidden/>
              </w:rPr>
              <w:fldChar w:fldCharType="begin"/>
            </w:r>
            <w:r>
              <w:rPr>
                <w:noProof/>
                <w:webHidden/>
              </w:rPr>
              <w:instrText xml:space="preserve"> PAGEREF _Toc193972791 \h </w:instrText>
            </w:r>
            <w:r>
              <w:rPr>
                <w:noProof/>
                <w:webHidden/>
              </w:rPr>
            </w:r>
            <w:r>
              <w:rPr>
                <w:noProof/>
                <w:webHidden/>
              </w:rPr>
              <w:fldChar w:fldCharType="separate"/>
            </w:r>
            <w:r w:rsidR="00C30592">
              <w:rPr>
                <w:noProof/>
                <w:webHidden/>
              </w:rPr>
              <w:t>1</w:t>
            </w:r>
            <w:r>
              <w:rPr>
                <w:noProof/>
                <w:webHidden/>
              </w:rPr>
              <w:fldChar w:fldCharType="end"/>
            </w:r>
          </w:hyperlink>
        </w:p>
        <w:p w14:paraId="60B2792A" w14:textId="3DD7C8DF" w:rsidR="00ED30F1" w:rsidRDefault="00ED30F1">
          <w:pPr>
            <w:pStyle w:val="TM3"/>
            <w:tabs>
              <w:tab w:val="left" w:pos="1320"/>
              <w:tab w:val="right" w:leader="dot" w:pos="10053"/>
            </w:tabs>
            <w:rPr>
              <w:rFonts w:eastAsiaTheme="minorEastAsia"/>
              <w:noProof/>
              <w:lang w:eastAsia="fr-FR"/>
            </w:rPr>
          </w:pPr>
          <w:hyperlink w:anchor="_Toc193972792" w:history="1">
            <w:r w:rsidRPr="00EF2BF3">
              <w:rPr>
                <w:rStyle w:val="Lienhypertexte"/>
                <w:noProof/>
              </w:rPr>
              <w:t>3.7.3</w:t>
            </w:r>
            <w:r>
              <w:rPr>
                <w:rFonts w:eastAsiaTheme="minorEastAsia"/>
                <w:noProof/>
                <w:lang w:eastAsia="fr-FR"/>
              </w:rPr>
              <w:tab/>
            </w:r>
            <w:r w:rsidRPr="00EF2BF3">
              <w:rPr>
                <w:rStyle w:val="Lienhypertexte"/>
                <w:noProof/>
              </w:rPr>
              <w:t>Incertitudes liées à la réalisation des mesures sur la détermination du facteur d’étalonnage</w:t>
            </w:r>
            <w:r>
              <w:rPr>
                <w:noProof/>
                <w:webHidden/>
              </w:rPr>
              <w:tab/>
            </w:r>
            <w:r>
              <w:rPr>
                <w:noProof/>
                <w:webHidden/>
              </w:rPr>
              <w:fldChar w:fldCharType="begin"/>
            </w:r>
            <w:r>
              <w:rPr>
                <w:noProof/>
                <w:webHidden/>
              </w:rPr>
              <w:instrText xml:space="preserve"> PAGEREF _Toc193972792 \h </w:instrText>
            </w:r>
            <w:r>
              <w:rPr>
                <w:noProof/>
                <w:webHidden/>
              </w:rPr>
            </w:r>
            <w:r>
              <w:rPr>
                <w:noProof/>
                <w:webHidden/>
              </w:rPr>
              <w:fldChar w:fldCharType="separate"/>
            </w:r>
            <w:r w:rsidR="00C30592">
              <w:rPr>
                <w:noProof/>
                <w:webHidden/>
              </w:rPr>
              <w:t>1</w:t>
            </w:r>
            <w:r>
              <w:rPr>
                <w:noProof/>
                <w:webHidden/>
              </w:rPr>
              <w:fldChar w:fldCharType="end"/>
            </w:r>
          </w:hyperlink>
        </w:p>
        <w:p w14:paraId="39DF2E8E" w14:textId="6BACF572" w:rsidR="00ED30F1" w:rsidRDefault="00ED30F1">
          <w:pPr>
            <w:pStyle w:val="TM3"/>
            <w:tabs>
              <w:tab w:val="left" w:pos="1320"/>
              <w:tab w:val="right" w:leader="dot" w:pos="10053"/>
            </w:tabs>
            <w:rPr>
              <w:rFonts w:eastAsiaTheme="minorEastAsia"/>
              <w:noProof/>
              <w:lang w:eastAsia="fr-FR"/>
            </w:rPr>
          </w:pPr>
          <w:hyperlink w:anchor="_Toc193972793" w:history="1">
            <w:r w:rsidRPr="00EF2BF3">
              <w:rPr>
                <w:rStyle w:val="Lienhypertexte"/>
                <w:noProof/>
              </w:rPr>
              <w:t>3.7.4</w:t>
            </w:r>
            <w:r>
              <w:rPr>
                <w:rFonts w:eastAsiaTheme="minorEastAsia"/>
                <w:noProof/>
                <w:lang w:eastAsia="fr-FR"/>
              </w:rPr>
              <w:tab/>
            </w:r>
            <w:r w:rsidRPr="00EF2BF3">
              <w:rPr>
                <w:rStyle w:val="Lienhypertexte"/>
                <w:noProof/>
              </w:rPr>
              <w:t>Caractérisation du bruit de fond</w:t>
            </w:r>
            <w:r>
              <w:rPr>
                <w:noProof/>
                <w:webHidden/>
              </w:rPr>
              <w:tab/>
            </w:r>
            <w:r>
              <w:rPr>
                <w:noProof/>
                <w:webHidden/>
              </w:rPr>
              <w:fldChar w:fldCharType="begin"/>
            </w:r>
            <w:r>
              <w:rPr>
                <w:noProof/>
                <w:webHidden/>
              </w:rPr>
              <w:instrText xml:space="preserve"> PAGEREF _Toc193972793 \h </w:instrText>
            </w:r>
            <w:r>
              <w:rPr>
                <w:noProof/>
                <w:webHidden/>
              </w:rPr>
            </w:r>
            <w:r>
              <w:rPr>
                <w:noProof/>
                <w:webHidden/>
              </w:rPr>
              <w:fldChar w:fldCharType="separate"/>
            </w:r>
            <w:r w:rsidR="00C30592">
              <w:rPr>
                <w:noProof/>
                <w:webHidden/>
              </w:rPr>
              <w:t>1</w:t>
            </w:r>
            <w:r>
              <w:rPr>
                <w:noProof/>
                <w:webHidden/>
              </w:rPr>
              <w:fldChar w:fldCharType="end"/>
            </w:r>
          </w:hyperlink>
        </w:p>
        <w:p w14:paraId="4209BF73" w14:textId="714DEF0B" w:rsidR="00ED30F1" w:rsidRDefault="00ED30F1">
          <w:pPr>
            <w:pStyle w:val="TM3"/>
            <w:tabs>
              <w:tab w:val="left" w:pos="1320"/>
              <w:tab w:val="right" w:leader="dot" w:pos="10053"/>
            </w:tabs>
            <w:rPr>
              <w:rFonts w:eastAsiaTheme="minorEastAsia"/>
              <w:noProof/>
              <w:lang w:eastAsia="fr-FR"/>
            </w:rPr>
          </w:pPr>
          <w:hyperlink w:anchor="_Toc193972794" w:history="1">
            <w:r w:rsidRPr="00EF2BF3">
              <w:rPr>
                <w:rStyle w:val="Lienhypertexte"/>
                <w:noProof/>
              </w:rPr>
              <w:t>3.7.5</w:t>
            </w:r>
            <w:r>
              <w:rPr>
                <w:rFonts w:eastAsiaTheme="minorEastAsia"/>
                <w:noProof/>
                <w:lang w:eastAsia="fr-FR"/>
              </w:rPr>
              <w:tab/>
            </w:r>
            <w:r w:rsidRPr="00EF2BF3">
              <w:rPr>
                <w:rStyle w:val="Lienhypertexte"/>
                <w:noProof/>
              </w:rPr>
              <w:t>Géométrie du fantôme utilisé pour la mesure d’étalonnage</w:t>
            </w:r>
            <w:r>
              <w:rPr>
                <w:noProof/>
                <w:webHidden/>
              </w:rPr>
              <w:tab/>
            </w:r>
            <w:r>
              <w:rPr>
                <w:noProof/>
                <w:webHidden/>
              </w:rPr>
              <w:fldChar w:fldCharType="begin"/>
            </w:r>
            <w:r>
              <w:rPr>
                <w:noProof/>
                <w:webHidden/>
              </w:rPr>
              <w:instrText xml:space="preserve"> PAGEREF _Toc193972794 \h </w:instrText>
            </w:r>
            <w:r>
              <w:rPr>
                <w:noProof/>
                <w:webHidden/>
              </w:rPr>
            </w:r>
            <w:r>
              <w:rPr>
                <w:noProof/>
                <w:webHidden/>
              </w:rPr>
              <w:fldChar w:fldCharType="separate"/>
            </w:r>
            <w:r w:rsidR="00C30592">
              <w:rPr>
                <w:noProof/>
                <w:webHidden/>
              </w:rPr>
              <w:t>1</w:t>
            </w:r>
            <w:r>
              <w:rPr>
                <w:noProof/>
                <w:webHidden/>
              </w:rPr>
              <w:fldChar w:fldCharType="end"/>
            </w:r>
          </w:hyperlink>
        </w:p>
        <w:p w14:paraId="0B026BA8" w14:textId="6C3890A6" w:rsidR="00ED30F1" w:rsidRDefault="00ED30F1">
          <w:pPr>
            <w:pStyle w:val="TM1"/>
            <w:rPr>
              <w:rFonts w:eastAsiaTheme="minorEastAsia"/>
              <w:noProof/>
              <w:lang w:eastAsia="fr-FR"/>
            </w:rPr>
          </w:pPr>
          <w:hyperlink w:anchor="_Toc193972796" w:history="1">
            <w:r w:rsidRPr="00EF2BF3">
              <w:rPr>
                <w:rStyle w:val="Lienhypertexte"/>
                <w:noProof/>
                <w:lang w:eastAsia="fr-FR"/>
              </w:rPr>
              <w:t>4</w:t>
            </w:r>
            <w:r>
              <w:rPr>
                <w:rFonts w:eastAsiaTheme="minorEastAsia"/>
                <w:noProof/>
                <w:lang w:eastAsia="fr-FR"/>
              </w:rPr>
              <w:tab/>
            </w:r>
            <w:r w:rsidRPr="00EF2BF3">
              <w:rPr>
                <w:rStyle w:val="Lienhypertexte"/>
                <w:noProof/>
                <w:lang w:eastAsia="fr-FR"/>
              </w:rPr>
              <w:t>Résultats</w:t>
            </w:r>
            <w:r>
              <w:rPr>
                <w:noProof/>
                <w:webHidden/>
              </w:rPr>
              <w:tab/>
            </w:r>
            <w:r>
              <w:rPr>
                <w:noProof/>
                <w:webHidden/>
              </w:rPr>
              <w:fldChar w:fldCharType="begin"/>
            </w:r>
            <w:r>
              <w:rPr>
                <w:noProof/>
                <w:webHidden/>
              </w:rPr>
              <w:instrText xml:space="preserve"> PAGEREF _Toc193972796 \h </w:instrText>
            </w:r>
            <w:r>
              <w:rPr>
                <w:noProof/>
                <w:webHidden/>
              </w:rPr>
            </w:r>
            <w:r>
              <w:rPr>
                <w:noProof/>
                <w:webHidden/>
              </w:rPr>
              <w:fldChar w:fldCharType="separate"/>
            </w:r>
            <w:r w:rsidR="00C30592">
              <w:rPr>
                <w:noProof/>
                <w:webHidden/>
              </w:rPr>
              <w:t>1</w:t>
            </w:r>
            <w:r>
              <w:rPr>
                <w:noProof/>
                <w:webHidden/>
              </w:rPr>
              <w:fldChar w:fldCharType="end"/>
            </w:r>
          </w:hyperlink>
        </w:p>
        <w:p w14:paraId="76E8CD71" w14:textId="40746D37" w:rsidR="00ED30F1" w:rsidRDefault="00ED30F1">
          <w:pPr>
            <w:pStyle w:val="TM2"/>
            <w:tabs>
              <w:tab w:val="left" w:pos="880"/>
              <w:tab w:val="right" w:leader="dot" w:pos="10053"/>
            </w:tabs>
            <w:rPr>
              <w:rFonts w:eastAsiaTheme="minorEastAsia"/>
              <w:noProof/>
              <w:lang w:eastAsia="fr-FR"/>
            </w:rPr>
          </w:pPr>
          <w:hyperlink w:anchor="_Toc193972797" w:history="1">
            <w:r w:rsidRPr="00EF2BF3">
              <w:rPr>
                <w:rStyle w:val="Lienhypertexte"/>
                <w:noProof/>
                <w14:scene3d>
                  <w14:camera w14:prst="orthographicFront"/>
                  <w14:lightRig w14:rig="threePt" w14:dir="t">
                    <w14:rot w14:lat="0" w14:lon="0" w14:rev="0"/>
                  </w14:lightRig>
                </w14:scene3d>
              </w:rPr>
              <w:t>4.1</w:t>
            </w:r>
            <w:r>
              <w:rPr>
                <w:rFonts w:eastAsiaTheme="minorEastAsia"/>
                <w:noProof/>
                <w:lang w:eastAsia="fr-FR"/>
              </w:rPr>
              <w:tab/>
            </w:r>
            <w:r w:rsidRPr="00EF2BF3">
              <w:rPr>
                <w:rStyle w:val="Lienhypertexte"/>
                <w:noProof/>
              </w:rPr>
              <w:t>Analyse des corrélations en conditions locales</w:t>
            </w:r>
            <w:r>
              <w:rPr>
                <w:noProof/>
                <w:webHidden/>
              </w:rPr>
              <w:tab/>
            </w:r>
            <w:r>
              <w:rPr>
                <w:noProof/>
                <w:webHidden/>
              </w:rPr>
              <w:fldChar w:fldCharType="begin"/>
            </w:r>
            <w:r>
              <w:rPr>
                <w:noProof/>
                <w:webHidden/>
              </w:rPr>
              <w:instrText xml:space="preserve"> PAGEREF _Toc193972797 \h </w:instrText>
            </w:r>
            <w:r>
              <w:rPr>
                <w:noProof/>
                <w:webHidden/>
              </w:rPr>
            </w:r>
            <w:r>
              <w:rPr>
                <w:noProof/>
                <w:webHidden/>
              </w:rPr>
              <w:fldChar w:fldCharType="separate"/>
            </w:r>
            <w:r w:rsidR="00C30592">
              <w:rPr>
                <w:noProof/>
                <w:webHidden/>
              </w:rPr>
              <w:t>1</w:t>
            </w:r>
            <w:r>
              <w:rPr>
                <w:noProof/>
                <w:webHidden/>
              </w:rPr>
              <w:fldChar w:fldCharType="end"/>
            </w:r>
          </w:hyperlink>
        </w:p>
        <w:p w14:paraId="5C1E57D8" w14:textId="74DD6892" w:rsidR="00ED30F1" w:rsidRDefault="00ED30F1">
          <w:pPr>
            <w:pStyle w:val="TM3"/>
            <w:tabs>
              <w:tab w:val="left" w:pos="1320"/>
              <w:tab w:val="right" w:leader="dot" w:pos="10053"/>
            </w:tabs>
            <w:rPr>
              <w:rFonts w:eastAsiaTheme="minorEastAsia"/>
              <w:noProof/>
              <w:lang w:eastAsia="fr-FR"/>
            </w:rPr>
          </w:pPr>
          <w:hyperlink w:anchor="_Toc193972798" w:history="1">
            <w:r w:rsidRPr="00EF2BF3">
              <w:rPr>
                <w:rStyle w:val="Lienhypertexte"/>
                <w:noProof/>
              </w:rPr>
              <w:t>4.1.1</w:t>
            </w:r>
            <w:r>
              <w:rPr>
                <w:rFonts w:eastAsiaTheme="minorEastAsia"/>
                <w:noProof/>
                <w:lang w:eastAsia="fr-FR"/>
              </w:rPr>
              <w:tab/>
            </w:r>
            <w:r w:rsidRPr="00EF2BF3">
              <w:rPr>
                <w:rStyle w:val="Lienhypertexte"/>
                <w:noProof/>
              </w:rPr>
              <w:t>Collimateur parallèle</w:t>
            </w:r>
            <w:r>
              <w:rPr>
                <w:noProof/>
                <w:webHidden/>
              </w:rPr>
              <w:tab/>
            </w:r>
            <w:r>
              <w:rPr>
                <w:noProof/>
                <w:webHidden/>
              </w:rPr>
              <w:fldChar w:fldCharType="begin"/>
            </w:r>
            <w:r>
              <w:rPr>
                <w:noProof/>
                <w:webHidden/>
              </w:rPr>
              <w:instrText xml:space="preserve"> PAGEREF _Toc193972798 \h </w:instrText>
            </w:r>
            <w:r>
              <w:rPr>
                <w:noProof/>
                <w:webHidden/>
              </w:rPr>
            </w:r>
            <w:r>
              <w:rPr>
                <w:noProof/>
                <w:webHidden/>
              </w:rPr>
              <w:fldChar w:fldCharType="separate"/>
            </w:r>
            <w:r w:rsidR="00C30592">
              <w:rPr>
                <w:noProof/>
                <w:webHidden/>
              </w:rPr>
              <w:t>1</w:t>
            </w:r>
            <w:r>
              <w:rPr>
                <w:noProof/>
                <w:webHidden/>
              </w:rPr>
              <w:fldChar w:fldCharType="end"/>
            </w:r>
          </w:hyperlink>
        </w:p>
        <w:p w14:paraId="131CD39C" w14:textId="748158C9" w:rsidR="00ED30F1" w:rsidRDefault="00ED30F1">
          <w:pPr>
            <w:pStyle w:val="TM3"/>
            <w:tabs>
              <w:tab w:val="left" w:pos="1320"/>
              <w:tab w:val="right" w:leader="dot" w:pos="10053"/>
            </w:tabs>
            <w:rPr>
              <w:rFonts w:eastAsiaTheme="minorEastAsia"/>
              <w:noProof/>
              <w:lang w:eastAsia="fr-FR"/>
            </w:rPr>
          </w:pPr>
          <w:hyperlink w:anchor="_Toc193972799" w:history="1">
            <w:r w:rsidRPr="00EF2BF3">
              <w:rPr>
                <w:rStyle w:val="Lienhypertexte"/>
                <w:noProof/>
              </w:rPr>
              <w:t>4.1.2</w:t>
            </w:r>
            <w:r>
              <w:rPr>
                <w:rFonts w:eastAsiaTheme="minorEastAsia"/>
                <w:noProof/>
                <w:lang w:eastAsia="fr-FR"/>
              </w:rPr>
              <w:tab/>
            </w:r>
            <w:r w:rsidRPr="00EF2BF3">
              <w:rPr>
                <w:rStyle w:val="Lienhypertexte"/>
                <w:noProof/>
              </w:rPr>
              <w:t>Collimateur sténopé</w:t>
            </w:r>
            <w:r>
              <w:rPr>
                <w:noProof/>
                <w:webHidden/>
              </w:rPr>
              <w:tab/>
            </w:r>
            <w:r>
              <w:rPr>
                <w:noProof/>
                <w:webHidden/>
              </w:rPr>
              <w:fldChar w:fldCharType="begin"/>
            </w:r>
            <w:r>
              <w:rPr>
                <w:noProof/>
                <w:webHidden/>
              </w:rPr>
              <w:instrText xml:space="preserve"> PAGEREF _Toc193972799 \h </w:instrText>
            </w:r>
            <w:r>
              <w:rPr>
                <w:noProof/>
                <w:webHidden/>
              </w:rPr>
            </w:r>
            <w:r>
              <w:rPr>
                <w:noProof/>
                <w:webHidden/>
              </w:rPr>
              <w:fldChar w:fldCharType="separate"/>
            </w:r>
            <w:r w:rsidR="00C30592">
              <w:rPr>
                <w:noProof/>
                <w:webHidden/>
              </w:rPr>
              <w:t>1</w:t>
            </w:r>
            <w:r>
              <w:rPr>
                <w:noProof/>
                <w:webHidden/>
              </w:rPr>
              <w:fldChar w:fldCharType="end"/>
            </w:r>
          </w:hyperlink>
        </w:p>
        <w:p w14:paraId="53EECEDA" w14:textId="7FEB36EF" w:rsidR="00ED30F1" w:rsidRDefault="00ED30F1">
          <w:pPr>
            <w:pStyle w:val="TM2"/>
            <w:tabs>
              <w:tab w:val="left" w:pos="880"/>
              <w:tab w:val="right" w:leader="dot" w:pos="10053"/>
            </w:tabs>
            <w:rPr>
              <w:rFonts w:eastAsiaTheme="minorEastAsia"/>
              <w:noProof/>
              <w:lang w:eastAsia="fr-FR"/>
            </w:rPr>
          </w:pPr>
          <w:hyperlink w:anchor="_Toc193972800" w:history="1">
            <w:r w:rsidRPr="00EF2BF3">
              <w:rPr>
                <w:rStyle w:val="Lienhypertexte"/>
                <w:noProof/>
                <w14:scene3d>
                  <w14:camera w14:prst="orthographicFront"/>
                  <w14:lightRig w14:rig="threePt" w14:dir="t">
                    <w14:rot w14:lat="0" w14:lon="0" w14:rev="0"/>
                  </w14:lightRig>
                </w14:scene3d>
              </w:rPr>
              <w:t>4.2</w:t>
            </w:r>
            <w:r>
              <w:rPr>
                <w:rFonts w:eastAsiaTheme="minorEastAsia"/>
                <w:noProof/>
                <w:lang w:eastAsia="fr-FR"/>
              </w:rPr>
              <w:tab/>
            </w:r>
            <w:r w:rsidRPr="00EF2BF3">
              <w:rPr>
                <w:rStyle w:val="Lienhypertexte"/>
                <w:noProof/>
              </w:rPr>
              <w:t>Choix d’un seuil optimal</w:t>
            </w:r>
            <w:r>
              <w:rPr>
                <w:noProof/>
                <w:webHidden/>
              </w:rPr>
              <w:tab/>
            </w:r>
            <w:r>
              <w:rPr>
                <w:noProof/>
                <w:webHidden/>
              </w:rPr>
              <w:fldChar w:fldCharType="begin"/>
            </w:r>
            <w:r>
              <w:rPr>
                <w:noProof/>
                <w:webHidden/>
              </w:rPr>
              <w:instrText xml:space="preserve"> PAGEREF _Toc193972800 \h </w:instrText>
            </w:r>
            <w:r>
              <w:rPr>
                <w:noProof/>
                <w:webHidden/>
              </w:rPr>
            </w:r>
            <w:r>
              <w:rPr>
                <w:noProof/>
                <w:webHidden/>
              </w:rPr>
              <w:fldChar w:fldCharType="separate"/>
            </w:r>
            <w:r w:rsidR="00C30592">
              <w:rPr>
                <w:noProof/>
                <w:webHidden/>
              </w:rPr>
              <w:t>1</w:t>
            </w:r>
            <w:r>
              <w:rPr>
                <w:noProof/>
                <w:webHidden/>
              </w:rPr>
              <w:fldChar w:fldCharType="end"/>
            </w:r>
          </w:hyperlink>
        </w:p>
        <w:p w14:paraId="0B827078" w14:textId="19DCE291" w:rsidR="00ED30F1" w:rsidRDefault="00ED30F1">
          <w:pPr>
            <w:pStyle w:val="TM3"/>
            <w:tabs>
              <w:tab w:val="left" w:pos="1320"/>
              <w:tab w:val="right" w:leader="dot" w:pos="10053"/>
            </w:tabs>
            <w:rPr>
              <w:rFonts w:eastAsiaTheme="minorEastAsia"/>
              <w:noProof/>
              <w:lang w:eastAsia="fr-FR"/>
            </w:rPr>
          </w:pPr>
          <w:hyperlink w:anchor="_Toc193972801" w:history="1">
            <w:r w:rsidRPr="00EF2BF3">
              <w:rPr>
                <w:rStyle w:val="Lienhypertexte"/>
                <w:noProof/>
              </w:rPr>
              <w:t>4.2.1</w:t>
            </w:r>
            <w:r>
              <w:rPr>
                <w:rFonts w:eastAsiaTheme="minorEastAsia"/>
                <w:noProof/>
                <w:lang w:eastAsia="fr-FR"/>
              </w:rPr>
              <w:tab/>
            </w:r>
            <w:r w:rsidRPr="00EF2BF3">
              <w:rPr>
                <w:rStyle w:val="Lienhypertexte"/>
                <w:noProof/>
              </w:rPr>
              <w:t>Résultats des facteurs d’étalonnage</w:t>
            </w:r>
            <w:r>
              <w:rPr>
                <w:noProof/>
                <w:webHidden/>
              </w:rPr>
              <w:tab/>
            </w:r>
            <w:r>
              <w:rPr>
                <w:noProof/>
                <w:webHidden/>
              </w:rPr>
              <w:fldChar w:fldCharType="begin"/>
            </w:r>
            <w:r>
              <w:rPr>
                <w:noProof/>
                <w:webHidden/>
              </w:rPr>
              <w:instrText xml:space="preserve"> PAGEREF _Toc193972801 \h </w:instrText>
            </w:r>
            <w:r>
              <w:rPr>
                <w:noProof/>
                <w:webHidden/>
              </w:rPr>
            </w:r>
            <w:r>
              <w:rPr>
                <w:noProof/>
                <w:webHidden/>
              </w:rPr>
              <w:fldChar w:fldCharType="separate"/>
            </w:r>
            <w:r w:rsidR="00C30592">
              <w:rPr>
                <w:noProof/>
                <w:webHidden/>
              </w:rPr>
              <w:t>1</w:t>
            </w:r>
            <w:r>
              <w:rPr>
                <w:noProof/>
                <w:webHidden/>
              </w:rPr>
              <w:fldChar w:fldCharType="end"/>
            </w:r>
          </w:hyperlink>
        </w:p>
        <w:p w14:paraId="262154F5" w14:textId="15DEE76C" w:rsidR="00ED30F1" w:rsidRDefault="00ED30F1">
          <w:pPr>
            <w:pStyle w:val="TM3"/>
            <w:tabs>
              <w:tab w:val="left" w:pos="1320"/>
              <w:tab w:val="right" w:leader="dot" w:pos="10053"/>
            </w:tabs>
            <w:rPr>
              <w:rFonts w:eastAsiaTheme="minorEastAsia"/>
              <w:noProof/>
              <w:lang w:eastAsia="fr-FR"/>
            </w:rPr>
          </w:pPr>
          <w:hyperlink w:anchor="_Toc193972802" w:history="1">
            <w:r w:rsidRPr="00EF2BF3">
              <w:rPr>
                <w:rStyle w:val="Lienhypertexte"/>
                <w:noProof/>
              </w:rPr>
              <w:t>4.2.2</w:t>
            </w:r>
            <w:r>
              <w:rPr>
                <w:rFonts w:eastAsiaTheme="minorEastAsia"/>
                <w:noProof/>
                <w:lang w:eastAsia="fr-FR"/>
              </w:rPr>
              <w:tab/>
            </w:r>
            <w:r w:rsidRPr="00EF2BF3">
              <w:rPr>
                <w:rStyle w:val="Lienhypertexte"/>
                <w:noProof/>
              </w:rPr>
              <w:t>Racine carrée de l’erreur quadratique moyenne</w:t>
            </w:r>
            <w:r>
              <w:rPr>
                <w:noProof/>
                <w:webHidden/>
              </w:rPr>
              <w:tab/>
            </w:r>
            <w:r>
              <w:rPr>
                <w:noProof/>
                <w:webHidden/>
              </w:rPr>
              <w:fldChar w:fldCharType="begin"/>
            </w:r>
            <w:r>
              <w:rPr>
                <w:noProof/>
                <w:webHidden/>
              </w:rPr>
              <w:instrText xml:space="preserve"> PAGEREF _Toc193972802 \h </w:instrText>
            </w:r>
            <w:r>
              <w:rPr>
                <w:noProof/>
                <w:webHidden/>
              </w:rPr>
            </w:r>
            <w:r>
              <w:rPr>
                <w:noProof/>
                <w:webHidden/>
              </w:rPr>
              <w:fldChar w:fldCharType="separate"/>
            </w:r>
            <w:r w:rsidR="00C30592">
              <w:rPr>
                <w:noProof/>
                <w:webHidden/>
              </w:rPr>
              <w:t>1</w:t>
            </w:r>
            <w:r>
              <w:rPr>
                <w:noProof/>
                <w:webHidden/>
              </w:rPr>
              <w:fldChar w:fldCharType="end"/>
            </w:r>
          </w:hyperlink>
        </w:p>
        <w:p w14:paraId="67C4F8AB" w14:textId="58161EDE" w:rsidR="00ED30F1" w:rsidRDefault="00ED30F1">
          <w:pPr>
            <w:pStyle w:val="TM3"/>
            <w:tabs>
              <w:tab w:val="left" w:pos="1320"/>
              <w:tab w:val="right" w:leader="dot" w:pos="10053"/>
            </w:tabs>
            <w:rPr>
              <w:rFonts w:eastAsiaTheme="minorEastAsia"/>
              <w:noProof/>
              <w:lang w:eastAsia="fr-FR"/>
            </w:rPr>
          </w:pPr>
          <w:hyperlink w:anchor="_Toc193972803" w:history="1">
            <w:r w:rsidRPr="00EF2BF3">
              <w:rPr>
                <w:rStyle w:val="Lienhypertexte"/>
                <w:noProof/>
              </w:rPr>
              <w:t>4.2.3</w:t>
            </w:r>
            <w:r>
              <w:rPr>
                <w:rFonts w:eastAsiaTheme="minorEastAsia"/>
                <w:noProof/>
                <w:lang w:eastAsia="fr-FR"/>
              </w:rPr>
              <w:tab/>
            </w:r>
            <w:r w:rsidRPr="00EF2BF3">
              <w:rPr>
                <w:rStyle w:val="Lienhypertexte"/>
                <w:noProof/>
              </w:rPr>
              <w:t>Conclusions sur le seuil optimal</w:t>
            </w:r>
            <w:r>
              <w:rPr>
                <w:noProof/>
                <w:webHidden/>
              </w:rPr>
              <w:tab/>
            </w:r>
            <w:r>
              <w:rPr>
                <w:noProof/>
                <w:webHidden/>
              </w:rPr>
              <w:fldChar w:fldCharType="begin"/>
            </w:r>
            <w:r>
              <w:rPr>
                <w:noProof/>
                <w:webHidden/>
              </w:rPr>
              <w:instrText xml:space="preserve"> PAGEREF _Toc193972803 \h </w:instrText>
            </w:r>
            <w:r>
              <w:rPr>
                <w:noProof/>
                <w:webHidden/>
              </w:rPr>
            </w:r>
            <w:r>
              <w:rPr>
                <w:noProof/>
                <w:webHidden/>
              </w:rPr>
              <w:fldChar w:fldCharType="separate"/>
            </w:r>
            <w:r w:rsidR="00C30592">
              <w:rPr>
                <w:noProof/>
                <w:webHidden/>
              </w:rPr>
              <w:t>1</w:t>
            </w:r>
            <w:r>
              <w:rPr>
                <w:noProof/>
                <w:webHidden/>
              </w:rPr>
              <w:fldChar w:fldCharType="end"/>
            </w:r>
          </w:hyperlink>
        </w:p>
        <w:p w14:paraId="0A84A4C5" w14:textId="35DA5E6C" w:rsidR="00ED30F1" w:rsidRDefault="00ED30F1">
          <w:pPr>
            <w:pStyle w:val="TM2"/>
            <w:tabs>
              <w:tab w:val="left" w:pos="880"/>
              <w:tab w:val="right" w:leader="dot" w:pos="10053"/>
            </w:tabs>
            <w:rPr>
              <w:rFonts w:eastAsiaTheme="minorEastAsia"/>
              <w:noProof/>
              <w:lang w:eastAsia="fr-FR"/>
            </w:rPr>
          </w:pPr>
          <w:hyperlink w:anchor="_Toc193972804" w:history="1">
            <w:r w:rsidRPr="00EF2BF3">
              <w:rPr>
                <w:rStyle w:val="Lienhypertexte"/>
                <w:noProof/>
                <w14:scene3d>
                  <w14:camera w14:prst="orthographicFront"/>
                  <w14:lightRig w14:rig="threePt" w14:dir="t">
                    <w14:rot w14:lat="0" w14:lon="0" w14:rev="0"/>
                  </w14:lightRig>
                </w14:scene3d>
              </w:rPr>
              <w:t>4.3</w:t>
            </w:r>
            <w:r>
              <w:rPr>
                <w:rFonts w:eastAsiaTheme="minorEastAsia"/>
                <w:noProof/>
                <w:lang w:eastAsia="fr-FR"/>
              </w:rPr>
              <w:tab/>
            </w:r>
            <w:r w:rsidRPr="00EF2BF3">
              <w:rPr>
                <w:rStyle w:val="Lienhypertexte"/>
                <w:noProof/>
              </w:rPr>
              <w:t>Analyse des corrélations en conditions standardisées</w:t>
            </w:r>
            <w:r>
              <w:rPr>
                <w:noProof/>
                <w:webHidden/>
              </w:rPr>
              <w:tab/>
            </w:r>
            <w:r>
              <w:rPr>
                <w:noProof/>
                <w:webHidden/>
              </w:rPr>
              <w:fldChar w:fldCharType="begin"/>
            </w:r>
            <w:r>
              <w:rPr>
                <w:noProof/>
                <w:webHidden/>
              </w:rPr>
              <w:instrText xml:space="preserve"> PAGEREF _Toc193972804 \h </w:instrText>
            </w:r>
            <w:r>
              <w:rPr>
                <w:noProof/>
                <w:webHidden/>
              </w:rPr>
            </w:r>
            <w:r>
              <w:rPr>
                <w:noProof/>
                <w:webHidden/>
              </w:rPr>
              <w:fldChar w:fldCharType="separate"/>
            </w:r>
            <w:r w:rsidR="00C30592">
              <w:rPr>
                <w:noProof/>
                <w:webHidden/>
              </w:rPr>
              <w:t>1</w:t>
            </w:r>
            <w:r>
              <w:rPr>
                <w:noProof/>
                <w:webHidden/>
              </w:rPr>
              <w:fldChar w:fldCharType="end"/>
            </w:r>
          </w:hyperlink>
        </w:p>
        <w:p w14:paraId="1DB1DB95" w14:textId="66F0F062" w:rsidR="00ED30F1" w:rsidRDefault="00ED30F1">
          <w:pPr>
            <w:pStyle w:val="TM3"/>
            <w:tabs>
              <w:tab w:val="left" w:pos="1320"/>
              <w:tab w:val="right" w:leader="dot" w:pos="10053"/>
            </w:tabs>
            <w:rPr>
              <w:rFonts w:eastAsiaTheme="minorEastAsia"/>
              <w:noProof/>
              <w:lang w:eastAsia="fr-FR"/>
            </w:rPr>
          </w:pPr>
          <w:hyperlink w:anchor="_Toc193972805" w:history="1">
            <w:r w:rsidRPr="00EF2BF3">
              <w:rPr>
                <w:rStyle w:val="Lienhypertexte"/>
                <w:noProof/>
              </w:rPr>
              <w:t>4.3.1</w:t>
            </w:r>
            <w:r>
              <w:rPr>
                <w:rFonts w:eastAsiaTheme="minorEastAsia"/>
                <w:noProof/>
                <w:lang w:eastAsia="fr-FR"/>
              </w:rPr>
              <w:tab/>
            </w:r>
            <w:r w:rsidRPr="00EF2BF3">
              <w:rPr>
                <w:rStyle w:val="Lienhypertexte"/>
                <w:noProof/>
              </w:rPr>
              <w:t>Collimateur parallèle, I</w:t>
            </w:r>
            <w:r w:rsidRPr="00EF2BF3">
              <w:rPr>
                <w:rStyle w:val="Lienhypertexte"/>
                <w:noProof/>
              </w:rPr>
              <w:noBreakHyphen/>
              <w:t>123</w:t>
            </w:r>
            <w:r>
              <w:rPr>
                <w:noProof/>
                <w:webHidden/>
              </w:rPr>
              <w:tab/>
            </w:r>
            <w:r>
              <w:rPr>
                <w:noProof/>
                <w:webHidden/>
              </w:rPr>
              <w:fldChar w:fldCharType="begin"/>
            </w:r>
            <w:r>
              <w:rPr>
                <w:noProof/>
                <w:webHidden/>
              </w:rPr>
              <w:instrText xml:space="preserve"> PAGEREF _Toc193972805 \h </w:instrText>
            </w:r>
            <w:r>
              <w:rPr>
                <w:noProof/>
                <w:webHidden/>
              </w:rPr>
            </w:r>
            <w:r>
              <w:rPr>
                <w:noProof/>
                <w:webHidden/>
              </w:rPr>
              <w:fldChar w:fldCharType="separate"/>
            </w:r>
            <w:r w:rsidR="00C30592">
              <w:rPr>
                <w:noProof/>
                <w:webHidden/>
              </w:rPr>
              <w:t>1</w:t>
            </w:r>
            <w:r>
              <w:rPr>
                <w:noProof/>
                <w:webHidden/>
              </w:rPr>
              <w:fldChar w:fldCharType="end"/>
            </w:r>
          </w:hyperlink>
        </w:p>
        <w:p w14:paraId="4B419794" w14:textId="4EFEF3A7" w:rsidR="00ED30F1" w:rsidRDefault="00ED30F1">
          <w:pPr>
            <w:pStyle w:val="TM3"/>
            <w:tabs>
              <w:tab w:val="left" w:pos="1320"/>
              <w:tab w:val="right" w:leader="dot" w:pos="10053"/>
            </w:tabs>
            <w:rPr>
              <w:rFonts w:eastAsiaTheme="minorEastAsia"/>
              <w:noProof/>
              <w:lang w:eastAsia="fr-FR"/>
            </w:rPr>
          </w:pPr>
          <w:hyperlink w:anchor="_Toc193972806" w:history="1">
            <w:r w:rsidRPr="00EF2BF3">
              <w:rPr>
                <w:rStyle w:val="Lienhypertexte"/>
                <w:noProof/>
              </w:rPr>
              <w:t>4.3.2</w:t>
            </w:r>
            <w:r>
              <w:rPr>
                <w:rFonts w:eastAsiaTheme="minorEastAsia"/>
                <w:noProof/>
                <w:lang w:eastAsia="fr-FR"/>
              </w:rPr>
              <w:tab/>
            </w:r>
            <w:r w:rsidRPr="00EF2BF3">
              <w:rPr>
                <w:rStyle w:val="Lienhypertexte"/>
                <w:noProof/>
              </w:rPr>
              <w:t>Collimateur parallèle, Tc</w:t>
            </w:r>
            <w:r w:rsidRPr="00EF2BF3">
              <w:rPr>
                <w:rStyle w:val="Lienhypertexte"/>
                <w:noProof/>
              </w:rPr>
              <w:noBreakHyphen/>
              <w:t>99m</w:t>
            </w:r>
            <w:r>
              <w:rPr>
                <w:noProof/>
                <w:webHidden/>
              </w:rPr>
              <w:tab/>
            </w:r>
            <w:r>
              <w:rPr>
                <w:noProof/>
                <w:webHidden/>
              </w:rPr>
              <w:fldChar w:fldCharType="begin"/>
            </w:r>
            <w:r>
              <w:rPr>
                <w:noProof/>
                <w:webHidden/>
              </w:rPr>
              <w:instrText xml:space="preserve"> PAGEREF _Toc193972806 \h </w:instrText>
            </w:r>
            <w:r>
              <w:rPr>
                <w:noProof/>
                <w:webHidden/>
              </w:rPr>
            </w:r>
            <w:r>
              <w:rPr>
                <w:noProof/>
                <w:webHidden/>
              </w:rPr>
              <w:fldChar w:fldCharType="separate"/>
            </w:r>
            <w:r w:rsidR="00C30592">
              <w:rPr>
                <w:noProof/>
                <w:webHidden/>
              </w:rPr>
              <w:t>1</w:t>
            </w:r>
            <w:r>
              <w:rPr>
                <w:noProof/>
                <w:webHidden/>
              </w:rPr>
              <w:fldChar w:fldCharType="end"/>
            </w:r>
          </w:hyperlink>
        </w:p>
        <w:p w14:paraId="2E60E84D" w14:textId="2543260E" w:rsidR="00ED30F1" w:rsidRDefault="00ED30F1">
          <w:pPr>
            <w:pStyle w:val="TM3"/>
            <w:tabs>
              <w:tab w:val="left" w:pos="1320"/>
              <w:tab w:val="right" w:leader="dot" w:pos="10053"/>
            </w:tabs>
            <w:rPr>
              <w:rFonts w:eastAsiaTheme="minorEastAsia"/>
              <w:noProof/>
              <w:lang w:eastAsia="fr-FR"/>
            </w:rPr>
          </w:pPr>
          <w:hyperlink w:anchor="_Toc193972807" w:history="1">
            <w:r w:rsidRPr="00EF2BF3">
              <w:rPr>
                <w:rStyle w:val="Lienhypertexte"/>
                <w:noProof/>
              </w:rPr>
              <w:t>4.3.3</w:t>
            </w:r>
            <w:r>
              <w:rPr>
                <w:rFonts w:eastAsiaTheme="minorEastAsia"/>
                <w:noProof/>
                <w:lang w:eastAsia="fr-FR"/>
              </w:rPr>
              <w:tab/>
            </w:r>
            <w:r w:rsidRPr="00EF2BF3">
              <w:rPr>
                <w:rStyle w:val="Lienhypertexte"/>
                <w:noProof/>
              </w:rPr>
              <w:t>Collimateur sténopé, I</w:t>
            </w:r>
            <w:r w:rsidRPr="00EF2BF3">
              <w:rPr>
                <w:rStyle w:val="Lienhypertexte"/>
                <w:noProof/>
              </w:rPr>
              <w:noBreakHyphen/>
              <w:t>123</w:t>
            </w:r>
            <w:r>
              <w:rPr>
                <w:noProof/>
                <w:webHidden/>
              </w:rPr>
              <w:tab/>
            </w:r>
            <w:r>
              <w:rPr>
                <w:noProof/>
                <w:webHidden/>
              </w:rPr>
              <w:fldChar w:fldCharType="begin"/>
            </w:r>
            <w:r>
              <w:rPr>
                <w:noProof/>
                <w:webHidden/>
              </w:rPr>
              <w:instrText xml:space="preserve"> PAGEREF _Toc193972807 \h </w:instrText>
            </w:r>
            <w:r>
              <w:rPr>
                <w:noProof/>
                <w:webHidden/>
              </w:rPr>
            </w:r>
            <w:r>
              <w:rPr>
                <w:noProof/>
                <w:webHidden/>
              </w:rPr>
              <w:fldChar w:fldCharType="separate"/>
            </w:r>
            <w:r w:rsidR="00C30592">
              <w:rPr>
                <w:noProof/>
                <w:webHidden/>
              </w:rPr>
              <w:t>1</w:t>
            </w:r>
            <w:r>
              <w:rPr>
                <w:noProof/>
                <w:webHidden/>
              </w:rPr>
              <w:fldChar w:fldCharType="end"/>
            </w:r>
          </w:hyperlink>
        </w:p>
        <w:p w14:paraId="56BC9C27" w14:textId="5182CD1F" w:rsidR="00ED30F1" w:rsidRDefault="00ED30F1">
          <w:pPr>
            <w:pStyle w:val="TM3"/>
            <w:tabs>
              <w:tab w:val="left" w:pos="1320"/>
              <w:tab w:val="right" w:leader="dot" w:pos="10053"/>
            </w:tabs>
            <w:rPr>
              <w:rFonts w:eastAsiaTheme="minorEastAsia"/>
              <w:noProof/>
              <w:lang w:eastAsia="fr-FR"/>
            </w:rPr>
          </w:pPr>
          <w:hyperlink w:anchor="_Toc193972808" w:history="1">
            <w:r w:rsidRPr="00EF2BF3">
              <w:rPr>
                <w:rStyle w:val="Lienhypertexte"/>
                <w:noProof/>
              </w:rPr>
              <w:t>4.3.4</w:t>
            </w:r>
            <w:r>
              <w:rPr>
                <w:rFonts w:eastAsiaTheme="minorEastAsia"/>
                <w:noProof/>
                <w:lang w:eastAsia="fr-FR"/>
              </w:rPr>
              <w:tab/>
            </w:r>
            <w:r w:rsidRPr="00EF2BF3">
              <w:rPr>
                <w:rStyle w:val="Lienhypertexte"/>
                <w:noProof/>
              </w:rPr>
              <w:t>Collimateur sténopé, Tc</w:t>
            </w:r>
            <w:r w:rsidRPr="00EF2BF3">
              <w:rPr>
                <w:rStyle w:val="Lienhypertexte"/>
                <w:noProof/>
              </w:rPr>
              <w:noBreakHyphen/>
              <w:t>99m</w:t>
            </w:r>
            <w:r>
              <w:rPr>
                <w:noProof/>
                <w:webHidden/>
              </w:rPr>
              <w:tab/>
            </w:r>
            <w:r>
              <w:rPr>
                <w:noProof/>
                <w:webHidden/>
              </w:rPr>
              <w:fldChar w:fldCharType="begin"/>
            </w:r>
            <w:r>
              <w:rPr>
                <w:noProof/>
                <w:webHidden/>
              </w:rPr>
              <w:instrText xml:space="preserve"> PAGEREF _Toc193972808 \h </w:instrText>
            </w:r>
            <w:r>
              <w:rPr>
                <w:noProof/>
                <w:webHidden/>
              </w:rPr>
            </w:r>
            <w:r>
              <w:rPr>
                <w:noProof/>
                <w:webHidden/>
              </w:rPr>
              <w:fldChar w:fldCharType="separate"/>
            </w:r>
            <w:r w:rsidR="00C30592">
              <w:rPr>
                <w:noProof/>
                <w:webHidden/>
              </w:rPr>
              <w:t>1</w:t>
            </w:r>
            <w:r>
              <w:rPr>
                <w:noProof/>
                <w:webHidden/>
              </w:rPr>
              <w:fldChar w:fldCharType="end"/>
            </w:r>
          </w:hyperlink>
        </w:p>
        <w:p w14:paraId="1CBF5744" w14:textId="0D1E1173" w:rsidR="00ED30F1" w:rsidRDefault="00ED30F1">
          <w:pPr>
            <w:pStyle w:val="TM3"/>
            <w:tabs>
              <w:tab w:val="left" w:pos="1320"/>
              <w:tab w:val="right" w:leader="dot" w:pos="10053"/>
            </w:tabs>
            <w:rPr>
              <w:rFonts w:eastAsiaTheme="minorEastAsia"/>
              <w:noProof/>
              <w:lang w:eastAsia="fr-FR"/>
            </w:rPr>
          </w:pPr>
          <w:hyperlink w:anchor="_Toc193972809" w:history="1">
            <w:r w:rsidRPr="00EF2BF3">
              <w:rPr>
                <w:rStyle w:val="Lienhypertexte"/>
                <w:noProof/>
              </w:rPr>
              <w:t>4.3.5</w:t>
            </w:r>
            <w:r>
              <w:rPr>
                <w:rFonts w:eastAsiaTheme="minorEastAsia"/>
                <w:noProof/>
                <w:lang w:eastAsia="fr-FR"/>
              </w:rPr>
              <w:tab/>
            </w:r>
            <w:r w:rsidRPr="00EF2BF3">
              <w:rPr>
                <w:rStyle w:val="Lienhypertexte"/>
                <w:noProof/>
              </w:rPr>
              <w:t>Résultats sur l’utilisation d’une configuration standardisée</w:t>
            </w:r>
            <w:r>
              <w:rPr>
                <w:noProof/>
                <w:webHidden/>
              </w:rPr>
              <w:tab/>
            </w:r>
            <w:r>
              <w:rPr>
                <w:noProof/>
                <w:webHidden/>
              </w:rPr>
              <w:fldChar w:fldCharType="begin"/>
            </w:r>
            <w:r>
              <w:rPr>
                <w:noProof/>
                <w:webHidden/>
              </w:rPr>
              <w:instrText xml:space="preserve"> PAGEREF _Toc193972809 \h </w:instrText>
            </w:r>
            <w:r>
              <w:rPr>
                <w:noProof/>
                <w:webHidden/>
              </w:rPr>
            </w:r>
            <w:r>
              <w:rPr>
                <w:noProof/>
                <w:webHidden/>
              </w:rPr>
              <w:fldChar w:fldCharType="separate"/>
            </w:r>
            <w:r w:rsidR="00C30592">
              <w:rPr>
                <w:noProof/>
                <w:webHidden/>
              </w:rPr>
              <w:t>1</w:t>
            </w:r>
            <w:r>
              <w:rPr>
                <w:noProof/>
                <w:webHidden/>
              </w:rPr>
              <w:fldChar w:fldCharType="end"/>
            </w:r>
          </w:hyperlink>
        </w:p>
        <w:p w14:paraId="73839009" w14:textId="1425C076" w:rsidR="00ED30F1" w:rsidRDefault="00ED30F1">
          <w:pPr>
            <w:pStyle w:val="TM2"/>
            <w:tabs>
              <w:tab w:val="left" w:pos="880"/>
              <w:tab w:val="right" w:leader="dot" w:pos="10053"/>
            </w:tabs>
            <w:rPr>
              <w:rFonts w:eastAsiaTheme="minorEastAsia"/>
              <w:noProof/>
              <w:lang w:eastAsia="fr-FR"/>
            </w:rPr>
          </w:pPr>
          <w:hyperlink w:anchor="_Toc193972810" w:history="1">
            <w:r w:rsidRPr="00EF2BF3">
              <w:rPr>
                <w:rStyle w:val="Lienhypertexte"/>
                <w:noProof/>
                <w14:scene3d>
                  <w14:camera w14:prst="orthographicFront"/>
                  <w14:lightRig w14:rig="threePt" w14:dir="t">
                    <w14:rot w14:lat="0" w14:lon="0" w14:rev="0"/>
                  </w14:lightRig>
                </w14:scene3d>
              </w:rPr>
              <w:t>4.4</w:t>
            </w:r>
            <w:r>
              <w:rPr>
                <w:rFonts w:eastAsiaTheme="minorEastAsia"/>
                <w:noProof/>
                <w:lang w:eastAsia="fr-FR"/>
              </w:rPr>
              <w:tab/>
            </w:r>
            <w:r w:rsidRPr="00EF2BF3">
              <w:rPr>
                <w:rStyle w:val="Lienhypertexte"/>
                <w:noProof/>
              </w:rPr>
              <w:t>Mesures de sensibilité en conditions locales et standardisées</w:t>
            </w:r>
            <w:r>
              <w:rPr>
                <w:noProof/>
                <w:webHidden/>
              </w:rPr>
              <w:tab/>
            </w:r>
            <w:r>
              <w:rPr>
                <w:noProof/>
                <w:webHidden/>
              </w:rPr>
              <w:fldChar w:fldCharType="begin"/>
            </w:r>
            <w:r>
              <w:rPr>
                <w:noProof/>
                <w:webHidden/>
              </w:rPr>
              <w:instrText xml:space="preserve"> PAGEREF _Toc193972810 \h </w:instrText>
            </w:r>
            <w:r>
              <w:rPr>
                <w:noProof/>
                <w:webHidden/>
              </w:rPr>
            </w:r>
            <w:r>
              <w:rPr>
                <w:noProof/>
                <w:webHidden/>
              </w:rPr>
              <w:fldChar w:fldCharType="separate"/>
            </w:r>
            <w:r w:rsidR="00C30592">
              <w:rPr>
                <w:noProof/>
                <w:webHidden/>
              </w:rPr>
              <w:t>1</w:t>
            </w:r>
            <w:r>
              <w:rPr>
                <w:noProof/>
                <w:webHidden/>
              </w:rPr>
              <w:fldChar w:fldCharType="end"/>
            </w:r>
          </w:hyperlink>
        </w:p>
        <w:p w14:paraId="19399C4A" w14:textId="69B708C2" w:rsidR="00ED30F1" w:rsidRDefault="00ED30F1">
          <w:pPr>
            <w:pStyle w:val="TM3"/>
            <w:tabs>
              <w:tab w:val="left" w:pos="1320"/>
              <w:tab w:val="right" w:leader="dot" w:pos="10053"/>
            </w:tabs>
            <w:rPr>
              <w:rFonts w:eastAsiaTheme="minorEastAsia"/>
              <w:noProof/>
              <w:lang w:eastAsia="fr-FR"/>
            </w:rPr>
          </w:pPr>
          <w:hyperlink w:anchor="_Toc193972811" w:history="1">
            <w:r w:rsidRPr="00EF2BF3">
              <w:rPr>
                <w:rStyle w:val="Lienhypertexte"/>
                <w:noProof/>
              </w:rPr>
              <w:t>4.4.1</w:t>
            </w:r>
            <w:r>
              <w:rPr>
                <w:rFonts w:eastAsiaTheme="minorEastAsia"/>
                <w:noProof/>
                <w:lang w:eastAsia="fr-FR"/>
              </w:rPr>
              <w:tab/>
            </w:r>
            <w:r w:rsidRPr="00EF2BF3">
              <w:rPr>
                <w:rStyle w:val="Lienhypertexte"/>
                <w:noProof/>
              </w:rPr>
              <w:t>Collimateur parallèle, I</w:t>
            </w:r>
            <w:r w:rsidRPr="00EF2BF3">
              <w:rPr>
                <w:rStyle w:val="Lienhypertexte"/>
                <w:noProof/>
              </w:rPr>
              <w:noBreakHyphen/>
              <w:t>123</w:t>
            </w:r>
            <w:r>
              <w:rPr>
                <w:noProof/>
                <w:webHidden/>
              </w:rPr>
              <w:tab/>
            </w:r>
            <w:r>
              <w:rPr>
                <w:noProof/>
                <w:webHidden/>
              </w:rPr>
              <w:fldChar w:fldCharType="begin"/>
            </w:r>
            <w:r>
              <w:rPr>
                <w:noProof/>
                <w:webHidden/>
              </w:rPr>
              <w:instrText xml:space="preserve"> PAGEREF _Toc193972811 \h </w:instrText>
            </w:r>
            <w:r>
              <w:rPr>
                <w:noProof/>
                <w:webHidden/>
              </w:rPr>
            </w:r>
            <w:r>
              <w:rPr>
                <w:noProof/>
                <w:webHidden/>
              </w:rPr>
              <w:fldChar w:fldCharType="separate"/>
            </w:r>
            <w:r w:rsidR="00C30592">
              <w:rPr>
                <w:noProof/>
                <w:webHidden/>
              </w:rPr>
              <w:t>1</w:t>
            </w:r>
            <w:r>
              <w:rPr>
                <w:noProof/>
                <w:webHidden/>
              </w:rPr>
              <w:fldChar w:fldCharType="end"/>
            </w:r>
          </w:hyperlink>
        </w:p>
        <w:p w14:paraId="522D6F77" w14:textId="4DB964EC" w:rsidR="00ED30F1" w:rsidRDefault="00ED30F1">
          <w:pPr>
            <w:pStyle w:val="TM3"/>
            <w:tabs>
              <w:tab w:val="left" w:pos="1320"/>
              <w:tab w:val="right" w:leader="dot" w:pos="10053"/>
            </w:tabs>
            <w:rPr>
              <w:rFonts w:eastAsiaTheme="minorEastAsia"/>
              <w:noProof/>
              <w:lang w:eastAsia="fr-FR"/>
            </w:rPr>
          </w:pPr>
          <w:hyperlink w:anchor="_Toc193972812" w:history="1">
            <w:r w:rsidRPr="00EF2BF3">
              <w:rPr>
                <w:rStyle w:val="Lienhypertexte"/>
                <w:noProof/>
              </w:rPr>
              <w:t>4.4.2</w:t>
            </w:r>
            <w:r>
              <w:rPr>
                <w:rFonts w:eastAsiaTheme="minorEastAsia"/>
                <w:noProof/>
                <w:lang w:eastAsia="fr-FR"/>
              </w:rPr>
              <w:tab/>
            </w:r>
            <w:r w:rsidRPr="00EF2BF3">
              <w:rPr>
                <w:rStyle w:val="Lienhypertexte"/>
                <w:noProof/>
              </w:rPr>
              <w:t>Collimateur parallèle, Tc</w:t>
            </w:r>
            <w:r w:rsidRPr="00EF2BF3">
              <w:rPr>
                <w:rStyle w:val="Lienhypertexte"/>
                <w:noProof/>
              </w:rPr>
              <w:noBreakHyphen/>
              <w:t>99m</w:t>
            </w:r>
            <w:r>
              <w:rPr>
                <w:noProof/>
                <w:webHidden/>
              </w:rPr>
              <w:tab/>
            </w:r>
            <w:r>
              <w:rPr>
                <w:noProof/>
                <w:webHidden/>
              </w:rPr>
              <w:fldChar w:fldCharType="begin"/>
            </w:r>
            <w:r>
              <w:rPr>
                <w:noProof/>
                <w:webHidden/>
              </w:rPr>
              <w:instrText xml:space="preserve"> PAGEREF _Toc193972812 \h </w:instrText>
            </w:r>
            <w:r>
              <w:rPr>
                <w:noProof/>
                <w:webHidden/>
              </w:rPr>
            </w:r>
            <w:r>
              <w:rPr>
                <w:noProof/>
                <w:webHidden/>
              </w:rPr>
              <w:fldChar w:fldCharType="separate"/>
            </w:r>
            <w:r w:rsidR="00C30592">
              <w:rPr>
                <w:noProof/>
                <w:webHidden/>
              </w:rPr>
              <w:t>1</w:t>
            </w:r>
            <w:r>
              <w:rPr>
                <w:noProof/>
                <w:webHidden/>
              </w:rPr>
              <w:fldChar w:fldCharType="end"/>
            </w:r>
          </w:hyperlink>
        </w:p>
        <w:p w14:paraId="341A04FE" w14:textId="268788D1" w:rsidR="00ED30F1" w:rsidRDefault="00ED30F1">
          <w:pPr>
            <w:pStyle w:val="TM3"/>
            <w:tabs>
              <w:tab w:val="left" w:pos="1320"/>
              <w:tab w:val="right" w:leader="dot" w:pos="10053"/>
            </w:tabs>
            <w:rPr>
              <w:rFonts w:eastAsiaTheme="minorEastAsia"/>
              <w:noProof/>
              <w:lang w:eastAsia="fr-FR"/>
            </w:rPr>
          </w:pPr>
          <w:hyperlink w:anchor="_Toc193972813" w:history="1">
            <w:r w:rsidRPr="00EF2BF3">
              <w:rPr>
                <w:rStyle w:val="Lienhypertexte"/>
                <w:noProof/>
              </w:rPr>
              <w:t>4.4.3</w:t>
            </w:r>
            <w:r>
              <w:rPr>
                <w:rFonts w:eastAsiaTheme="minorEastAsia"/>
                <w:noProof/>
                <w:lang w:eastAsia="fr-FR"/>
              </w:rPr>
              <w:tab/>
            </w:r>
            <w:r w:rsidRPr="00EF2BF3">
              <w:rPr>
                <w:rStyle w:val="Lienhypertexte"/>
                <w:noProof/>
              </w:rPr>
              <w:t>Collimateur sténopé, I</w:t>
            </w:r>
            <w:r w:rsidRPr="00EF2BF3">
              <w:rPr>
                <w:rStyle w:val="Lienhypertexte"/>
                <w:noProof/>
              </w:rPr>
              <w:noBreakHyphen/>
              <w:t>123</w:t>
            </w:r>
            <w:r>
              <w:rPr>
                <w:noProof/>
                <w:webHidden/>
              </w:rPr>
              <w:tab/>
            </w:r>
            <w:r>
              <w:rPr>
                <w:noProof/>
                <w:webHidden/>
              </w:rPr>
              <w:fldChar w:fldCharType="begin"/>
            </w:r>
            <w:r>
              <w:rPr>
                <w:noProof/>
                <w:webHidden/>
              </w:rPr>
              <w:instrText xml:space="preserve"> PAGEREF _Toc193972813 \h </w:instrText>
            </w:r>
            <w:r>
              <w:rPr>
                <w:noProof/>
                <w:webHidden/>
              </w:rPr>
            </w:r>
            <w:r>
              <w:rPr>
                <w:noProof/>
                <w:webHidden/>
              </w:rPr>
              <w:fldChar w:fldCharType="separate"/>
            </w:r>
            <w:r w:rsidR="00C30592">
              <w:rPr>
                <w:noProof/>
                <w:webHidden/>
              </w:rPr>
              <w:t>1</w:t>
            </w:r>
            <w:r>
              <w:rPr>
                <w:noProof/>
                <w:webHidden/>
              </w:rPr>
              <w:fldChar w:fldCharType="end"/>
            </w:r>
          </w:hyperlink>
        </w:p>
        <w:p w14:paraId="653E592A" w14:textId="4C75C566" w:rsidR="00ED30F1" w:rsidRDefault="00ED30F1">
          <w:pPr>
            <w:pStyle w:val="TM3"/>
            <w:tabs>
              <w:tab w:val="left" w:pos="1320"/>
              <w:tab w:val="right" w:leader="dot" w:pos="10053"/>
            </w:tabs>
            <w:rPr>
              <w:rFonts w:eastAsiaTheme="minorEastAsia"/>
              <w:noProof/>
              <w:lang w:eastAsia="fr-FR"/>
            </w:rPr>
          </w:pPr>
          <w:hyperlink w:anchor="_Toc193972814" w:history="1">
            <w:r w:rsidRPr="00EF2BF3">
              <w:rPr>
                <w:rStyle w:val="Lienhypertexte"/>
                <w:noProof/>
              </w:rPr>
              <w:t>4.4.4</w:t>
            </w:r>
            <w:r>
              <w:rPr>
                <w:rFonts w:eastAsiaTheme="minorEastAsia"/>
                <w:noProof/>
                <w:lang w:eastAsia="fr-FR"/>
              </w:rPr>
              <w:tab/>
            </w:r>
            <w:r w:rsidRPr="00EF2BF3">
              <w:rPr>
                <w:rStyle w:val="Lienhypertexte"/>
                <w:noProof/>
              </w:rPr>
              <w:t>Collimateur sténopé, Tc</w:t>
            </w:r>
            <w:r w:rsidRPr="00EF2BF3">
              <w:rPr>
                <w:rStyle w:val="Lienhypertexte"/>
                <w:noProof/>
              </w:rPr>
              <w:noBreakHyphen/>
              <w:t>99m</w:t>
            </w:r>
            <w:r>
              <w:rPr>
                <w:noProof/>
                <w:webHidden/>
              </w:rPr>
              <w:tab/>
            </w:r>
            <w:r>
              <w:rPr>
                <w:noProof/>
                <w:webHidden/>
              </w:rPr>
              <w:fldChar w:fldCharType="begin"/>
            </w:r>
            <w:r>
              <w:rPr>
                <w:noProof/>
                <w:webHidden/>
              </w:rPr>
              <w:instrText xml:space="preserve"> PAGEREF _Toc193972814 \h </w:instrText>
            </w:r>
            <w:r>
              <w:rPr>
                <w:noProof/>
                <w:webHidden/>
              </w:rPr>
            </w:r>
            <w:r>
              <w:rPr>
                <w:noProof/>
                <w:webHidden/>
              </w:rPr>
              <w:fldChar w:fldCharType="separate"/>
            </w:r>
            <w:r w:rsidR="00C30592">
              <w:rPr>
                <w:noProof/>
                <w:webHidden/>
              </w:rPr>
              <w:t>1</w:t>
            </w:r>
            <w:r>
              <w:rPr>
                <w:noProof/>
                <w:webHidden/>
              </w:rPr>
              <w:fldChar w:fldCharType="end"/>
            </w:r>
          </w:hyperlink>
        </w:p>
        <w:p w14:paraId="23EF98BF" w14:textId="1636F70F" w:rsidR="00ED30F1" w:rsidRDefault="00ED30F1">
          <w:pPr>
            <w:pStyle w:val="TM2"/>
            <w:tabs>
              <w:tab w:val="left" w:pos="880"/>
              <w:tab w:val="right" w:leader="dot" w:pos="10053"/>
            </w:tabs>
            <w:rPr>
              <w:rFonts w:eastAsiaTheme="minorEastAsia"/>
              <w:noProof/>
              <w:lang w:eastAsia="fr-FR"/>
            </w:rPr>
          </w:pPr>
          <w:hyperlink w:anchor="_Toc193972815" w:history="1">
            <w:r w:rsidRPr="00EF2BF3">
              <w:rPr>
                <w:rStyle w:val="Lienhypertexte"/>
                <w:noProof/>
                <w14:scene3d>
                  <w14:camera w14:prst="orthographicFront"/>
                  <w14:lightRig w14:rig="threePt" w14:dir="t">
                    <w14:rot w14:lat="0" w14:lon="0" w14:rev="0"/>
                  </w14:lightRig>
                </w14:scene3d>
              </w:rPr>
              <w:t>4.5</w:t>
            </w:r>
            <w:r>
              <w:rPr>
                <w:rFonts w:eastAsiaTheme="minorEastAsia"/>
                <w:noProof/>
                <w:lang w:eastAsia="fr-FR"/>
              </w:rPr>
              <w:tab/>
            </w:r>
            <w:r w:rsidRPr="00EF2BF3">
              <w:rPr>
                <w:rStyle w:val="Lienhypertexte"/>
                <w:noProof/>
              </w:rPr>
              <w:t>Incertitudes liées à la réalisation des mesures sur la détermination de la sensibilité</w:t>
            </w:r>
            <w:r>
              <w:rPr>
                <w:noProof/>
                <w:webHidden/>
              </w:rPr>
              <w:tab/>
            </w:r>
            <w:r>
              <w:rPr>
                <w:noProof/>
                <w:webHidden/>
              </w:rPr>
              <w:fldChar w:fldCharType="begin"/>
            </w:r>
            <w:r>
              <w:rPr>
                <w:noProof/>
                <w:webHidden/>
              </w:rPr>
              <w:instrText xml:space="preserve"> PAGEREF _Toc193972815 \h </w:instrText>
            </w:r>
            <w:r>
              <w:rPr>
                <w:noProof/>
                <w:webHidden/>
              </w:rPr>
            </w:r>
            <w:r>
              <w:rPr>
                <w:noProof/>
                <w:webHidden/>
              </w:rPr>
              <w:fldChar w:fldCharType="separate"/>
            </w:r>
            <w:r w:rsidR="00C30592">
              <w:rPr>
                <w:noProof/>
                <w:webHidden/>
              </w:rPr>
              <w:t>1</w:t>
            </w:r>
            <w:r>
              <w:rPr>
                <w:noProof/>
                <w:webHidden/>
              </w:rPr>
              <w:fldChar w:fldCharType="end"/>
            </w:r>
          </w:hyperlink>
        </w:p>
        <w:p w14:paraId="39C38DDC" w14:textId="75BCB263" w:rsidR="00ED30F1" w:rsidRDefault="00ED30F1">
          <w:pPr>
            <w:pStyle w:val="TM2"/>
            <w:tabs>
              <w:tab w:val="left" w:pos="880"/>
              <w:tab w:val="right" w:leader="dot" w:pos="10053"/>
            </w:tabs>
            <w:rPr>
              <w:rFonts w:eastAsiaTheme="minorEastAsia"/>
              <w:noProof/>
              <w:lang w:eastAsia="fr-FR"/>
            </w:rPr>
          </w:pPr>
          <w:hyperlink w:anchor="_Toc193972816" w:history="1">
            <w:r w:rsidRPr="00EF2BF3">
              <w:rPr>
                <w:rStyle w:val="Lienhypertexte"/>
                <w:noProof/>
                <w14:scene3d>
                  <w14:camera w14:prst="orthographicFront"/>
                  <w14:lightRig w14:rig="threePt" w14:dir="t">
                    <w14:rot w14:lat="0" w14:lon="0" w14:rev="0"/>
                  </w14:lightRig>
                </w14:scene3d>
              </w:rPr>
              <w:t>4.6</w:t>
            </w:r>
            <w:r>
              <w:rPr>
                <w:rFonts w:eastAsiaTheme="minorEastAsia"/>
                <w:noProof/>
                <w:lang w:eastAsia="fr-FR"/>
              </w:rPr>
              <w:tab/>
            </w:r>
            <w:r w:rsidRPr="00EF2BF3">
              <w:rPr>
                <w:rStyle w:val="Lienhypertexte"/>
                <w:noProof/>
              </w:rPr>
              <w:t>Mesures du taux de fixation en conditions locales et standardisées</w:t>
            </w:r>
            <w:r>
              <w:rPr>
                <w:noProof/>
                <w:webHidden/>
              </w:rPr>
              <w:tab/>
            </w:r>
            <w:r>
              <w:rPr>
                <w:noProof/>
                <w:webHidden/>
              </w:rPr>
              <w:fldChar w:fldCharType="begin"/>
            </w:r>
            <w:r>
              <w:rPr>
                <w:noProof/>
                <w:webHidden/>
              </w:rPr>
              <w:instrText xml:space="preserve"> PAGEREF _Toc193972816 \h </w:instrText>
            </w:r>
            <w:r>
              <w:rPr>
                <w:noProof/>
                <w:webHidden/>
              </w:rPr>
            </w:r>
            <w:r>
              <w:rPr>
                <w:noProof/>
                <w:webHidden/>
              </w:rPr>
              <w:fldChar w:fldCharType="separate"/>
            </w:r>
            <w:r w:rsidR="00C30592">
              <w:rPr>
                <w:noProof/>
                <w:webHidden/>
              </w:rPr>
              <w:t>1</w:t>
            </w:r>
            <w:r>
              <w:rPr>
                <w:noProof/>
                <w:webHidden/>
              </w:rPr>
              <w:fldChar w:fldCharType="end"/>
            </w:r>
          </w:hyperlink>
        </w:p>
        <w:p w14:paraId="1E260CC9" w14:textId="248003A1" w:rsidR="00ED30F1" w:rsidRDefault="00ED30F1">
          <w:pPr>
            <w:pStyle w:val="TM2"/>
            <w:tabs>
              <w:tab w:val="left" w:pos="880"/>
              <w:tab w:val="right" w:leader="dot" w:pos="10053"/>
            </w:tabs>
            <w:rPr>
              <w:rFonts w:eastAsiaTheme="minorEastAsia"/>
              <w:noProof/>
              <w:lang w:eastAsia="fr-FR"/>
            </w:rPr>
          </w:pPr>
          <w:hyperlink w:anchor="_Toc193972817" w:history="1">
            <w:r w:rsidRPr="00EF2BF3">
              <w:rPr>
                <w:rStyle w:val="Lienhypertexte"/>
                <w:noProof/>
                <w14:scene3d>
                  <w14:camera w14:prst="orthographicFront"/>
                  <w14:lightRig w14:rig="threePt" w14:dir="t">
                    <w14:rot w14:lat="0" w14:lon="0" w14:rev="0"/>
                  </w14:lightRig>
                </w14:scene3d>
              </w:rPr>
              <w:t>4.7</w:t>
            </w:r>
            <w:r>
              <w:rPr>
                <w:rFonts w:eastAsiaTheme="minorEastAsia"/>
                <w:noProof/>
                <w:lang w:eastAsia="fr-FR"/>
              </w:rPr>
              <w:tab/>
            </w:r>
            <w:r w:rsidRPr="00EF2BF3">
              <w:rPr>
                <w:rStyle w:val="Lienhypertexte"/>
                <w:noProof/>
              </w:rPr>
              <w:t>Autres paramètres influençant les mesures de sensibilité et de fixation</w:t>
            </w:r>
            <w:r>
              <w:rPr>
                <w:noProof/>
                <w:webHidden/>
              </w:rPr>
              <w:tab/>
            </w:r>
            <w:r>
              <w:rPr>
                <w:noProof/>
                <w:webHidden/>
              </w:rPr>
              <w:fldChar w:fldCharType="begin"/>
            </w:r>
            <w:r>
              <w:rPr>
                <w:noProof/>
                <w:webHidden/>
              </w:rPr>
              <w:instrText xml:space="preserve"> PAGEREF _Toc193972817 \h </w:instrText>
            </w:r>
            <w:r>
              <w:rPr>
                <w:noProof/>
                <w:webHidden/>
              </w:rPr>
            </w:r>
            <w:r>
              <w:rPr>
                <w:noProof/>
                <w:webHidden/>
              </w:rPr>
              <w:fldChar w:fldCharType="separate"/>
            </w:r>
            <w:r w:rsidR="00C30592">
              <w:rPr>
                <w:noProof/>
                <w:webHidden/>
              </w:rPr>
              <w:t>1</w:t>
            </w:r>
            <w:r>
              <w:rPr>
                <w:noProof/>
                <w:webHidden/>
              </w:rPr>
              <w:fldChar w:fldCharType="end"/>
            </w:r>
          </w:hyperlink>
        </w:p>
        <w:p w14:paraId="34C54905" w14:textId="58D41DED" w:rsidR="00ED30F1" w:rsidRDefault="00ED30F1">
          <w:pPr>
            <w:pStyle w:val="TM3"/>
            <w:tabs>
              <w:tab w:val="left" w:pos="1320"/>
              <w:tab w:val="right" w:leader="dot" w:pos="10053"/>
            </w:tabs>
            <w:rPr>
              <w:rFonts w:eastAsiaTheme="minorEastAsia"/>
              <w:noProof/>
              <w:lang w:eastAsia="fr-FR"/>
            </w:rPr>
          </w:pPr>
          <w:hyperlink w:anchor="_Toc193972818" w:history="1">
            <w:r w:rsidRPr="00EF2BF3">
              <w:rPr>
                <w:rStyle w:val="Lienhypertexte"/>
                <w:noProof/>
              </w:rPr>
              <w:t>4.7.1</w:t>
            </w:r>
            <w:r>
              <w:rPr>
                <w:rFonts w:eastAsiaTheme="minorEastAsia"/>
                <w:noProof/>
                <w:lang w:eastAsia="fr-FR"/>
              </w:rPr>
              <w:tab/>
            </w:r>
            <w:r w:rsidRPr="00EF2BF3">
              <w:rPr>
                <w:rStyle w:val="Lienhypertexte"/>
                <w:noProof/>
              </w:rPr>
              <w:t>Qualité du remplissage des fantômes</w:t>
            </w:r>
            <w:r>
              <w:rPr>
                <w:noProof/>
                <w:webHidden/>
              </w:rPr>
              <w:tab/>
            </w:r>
            <w:r>
              <w:rPr>
                <w:noProof/>
                <w:webHidden/>
              </w:rPr>
              <w:fldChar w:fldCharType="begin"/>
            </w:r>
            <w:r>
              <w:rPr>
                <w:noProof/>
                <w:webHidden/>
              </w:rPr>
              <w:instrText xml:space="preserve"> PAGEREF _Toc193972818 \h </w:instrText>
            </w:r>
            <w:r>
              <w:rPr>
                <w:noProof/>
                <w:webHidden/>
              </w:rPr>
            </w:r>
            <w:r>
              <w:rPr>
                <w:noProof/>
                <w:webHidden/>
              </w:rPr>
              <w:fldChar w:fldCharType="separate"/>
            </w:r>
            <w:r w:rsidR="00C30592">
              <w:rPr>
                <w:noProof/>
                <w:webHidden/>
              </w:rPr>
              <w:t>1</w:t>
            </w:r>
            <w:r>
              <w:rPr>
                <w:noProof/>
                <w:webHidden/>
              </w:rPr>
              <w:fldChar w:fldCharType="end"/>
            </w:r>
          </w:hyperlink>
        </w:p>
        <w:p w14:paraId="0F8F2208" w14:textId="2384825F" w:rsidR="00ED30F1" w:rsidRDefault="00ED30F1">
          <w:pPr>
            <w:pStyle w:val="TM3"/>
            <w:tabs>
              <w:tab w:val="left" w:pos="1320"/>
              <w:tab w:val="right" w:leader="dot" w:pos="10053"/>
            </w:tabs>
            <w:rPr>
              <w:rFonts w:eastAsiaTheme="minorEastAsia"/>
              <w:noProof/>
              <w:lang w:eastAsia="fr-FR"/>
            </w:rPr>
          </w:pPr>
          <w:hyperlink w:anchor="_Toc193972819" w:history="1">
            <w:r w:rsidRPr="00EF2BF3">
              <w:rPr>
                <w:rStyle w:val="Lienhypertexte"/>
                <w:noProof/>
              </w:rPr>
              <w:t>4.7.2</w:t>
            </w:r>
            <w:r>
              <w:rPr>
                <w:rFonts w:eastAsiaTheme="minorEastAsia"/>
                <w:noProof/>
                <w:lang w:eastAsia="fr-FR"/>
              </w:rPr>
              <w:tab/>
            </w:r>
            <w:r w:rsidRPr="00EF2BF3">
              <w:rPr>
                <w:rStyle w:val="Lienhypertexte"/>
                <w:noProof/>
              </w:rPr>
              <w:t>Effet de la distance sur la sensibilité</w:t>
            </w:r>
            <w:r>
              <w:rPr>
                <w:noProof/>
                <w:webHidden/>
              </w:rPr>
              <w:tab/>
            </w:r>
            <w:r>
              <w:rPr>
                <w:noProof/>
                <w:webHidden/>
              </w:rPr>
              <w:fldChar w:fldCharType="begin"/>
            </w:r>
            <w:r>
              <w:rPr>
                <w:noProof/>
                <w:webHidden/>
              </w:rPr>
              <w:instrText xml:space="preserve"> PAGEREF _Toc193972819 \h </w:instrText>
            </w:r>
            <w:r>
              <w:rPr>
                <w:noProof/>
                <w:webHidden/>
              </w:rPr>
            </w:r>
            <w:r>
              <w:rPr>
                <w:noProof/>
                <w:webHidden/>
              </w:rPr>
              <w:fldChar w:fldCharType="separate"/>
            </w:r>
            <w:r w:rsidR="00C30592">
              <w:rPr>
                <w:noProof/>
                <w:webHidden/>
              </w:rPr>
              <w:t>1</w:t>
            </w:r>
            <w:r>
              <w:rPr>
                <w:noProof/>
                <w:webHidden/>
              </w:rPr>
              <w:fldChar w:fldCharType="end"/>
            </w:r>
          </w:hyperlink>
        </w:p>
        <w:p w14:paraId="01193EE3" w14:textId="2BA15C3E" w:rsidR="00ED30F1" w:rsidRDefault="00ED30F1">
          <w:pPr>
            <w:pStyle w:val="TM3"/>
            <w:tabs>
              <w:tab w:val="left" w:pos="1320"/>
              <w:tab w:val="right" w:leader="dot" w:pos="10053"/>
            </w:tabs>
            <w:rPr>
              <w:rFonts w:eastAsiaTheme="minorEastAsia"/>
              <w:noProof/>
              <w:lang w:eastAsia="fr-FR"/>
            </w:rPr>
          </w:pPr>
          <w:hyperlink w:anchor="_Toc193972820" w:history="1">
            <w:r w:rsidRPr="00EF2BF3">
              <w:rPr>
                <w:rStyle w:val="Lienhypertexte"/>
                <w:noProof/>
              </w:rPr>
              <w:t>4.7.3</w:t>
            </w:r>
            <w:r>
              <w:rPr>
                <w:rFonts w:eastAsiaTheme="minorEastAsia"/>
                <w:noProof/>
                <w:lang w:eastAsia="fr-FR"/>
              </w:rPr>
              <w:tab/>
            </w:r>
            <w:r w:rsidRPr="00EF2BF3">
              <w:rPr>
                <w:rStyle w:val="Lienhypertexte"/>
                <w:noProof/>
              </w:rPr>
              <w:t>Caractérisation du bruit de fond</w:t>
            </w:r>
            <w:r>
              <w:rPr>
                <w:noProof/>
                <w:webHidden/>
              </w:rPr>
              <w:tab/>
            </w:r>
            <w:r>
              <w:rPr>
                <w:noProof/>
                <w:webHidden/>
              </w:rPr>
              <w:fldChar w:fldCharType="begin"/>
            </w:r>
            <w:r>
              <w:rPr>
                <w:noProof/>
                <w:webHidden/>
              </w:rPr>
              <w:instrText xml:space="preserve"> PAGEREF _Toc193972820 \h </w:instrText>
            </w:r>
            <w:r>
              <w:rPr>
                <w:noProof/>
                <w:webHidden/>
              </w:rPr>
            </w:r>
            <w:r>
              <w:rPr>
                <w:noProof/>
                <w:webHidden/>
              </w:rPr>
              <w:fldChar w:fldCharType="separate"/>
            </w:r>
            <w:r w:rsidR="00C30592">
              <w:rPr>
                <w:noProof/>
                <w:webHidden/>
              </w:rPr>
              <w:t>1</w:t>
            </w:r>
            <w:r>
              <w:rPr>
                <w:noProof/>
                <w:webHidden/>
              </w:rPr>
              <w:fldChar w:fldCharType="end"/>
            </w:r>
          </w:hyperlink>
        </w:p>
        <w:p w14:paraId="408E43DC" w14:textId="40F8BE85" w:rsidR="00ED30F1" w:rsidRDefault="00ED30F1">
          <w:pPr>
            <w:pStyle w:val="TM3"/>
            <w:tabs>
              <w:tab w:val="left" w:pos="1320"/>
              <w:tab w:val="right" w:leader="dot" w:pos="10053"/>
            </w:tabs>
            <w:rPr>
              <w:rFonts w:eastAsiaTheme="minorEastAsia"/>
              <w:noProof/>
              <w:lang w:eastAsia="fr-FR"/>
            </w:rPr>
          </w:pPr>
          <w:hyperlink w:anchor="_Toc193972821" w:history="1">
            <w:r w:rsidRPr="00EF2BF3">
              <w:rPr>
                <w:rStyle w:val="Lienhypertexte"/>
                <w:noProof/>
              </w:rPr>
              <w:t>4.7.4</w:t>
            </w:r>
            <w:r>
              <w:rPr>
                <w:rFonts w:eastAsiaTheme="minorEastAsia"/>
                <w:noProof/>
                <w:lang w:eastAsia="fr-FR"/>
              </w:rPr>
              <w:tab/>
            </w:r>
            <w:r w:rsidRPr="00EF2BF3">
              <w:rPr>
                <w:rStyle w:val="Lienhypertexte"/>
                <w:noProof/>
              </w:rPr>
              <w:t>Géométrie du fantôme pour la mesure d’étalonnage</w:t>
            </w:r>
            <w:r>
              <w:rPr>
                <w:noProof/>
                <w:webHidden/>
              </w:rPr>
              <w:tab/>
            </w:r>
            <w:r>
              <w:rPr>
                <w:noProof/>
                <w:webHidden/>
              </w:rPr>
              <w:fldChar w:fldCharType="begin"/>
            </w:r>
            <w:r>
              <w:rPr>
                <w:noProof/>
                <w:webHidden/>
              </w:rPr>
              <w:instrText xml:space="preserve"> PAGEREF _Toc193972821 \h </w:instrText>
            </w:r>
            <w:r>
              <w:rPr>
                <w:noProof/>
                <w:webHidden/>
              </w:rPr>
            </w:r>
            <w:r>
              <w:rPr>
                <w:noProof/>
                <w:webHidden/>
              </w:rPr>
              <w:fldChar w:fldCharType="separate"/>
            </w:r>
            <w:r w:rsidR="00C30592">
              <w:rPr>
                <w:noProof/>
                <w:webHidden/>
              </w:rPr>
              <w:t>1</w:t>
            </w:r>
            <w:r>
              <w:rPr>
                <w:noProof/>
                <w:webHidden/>
              </w:rPr>
              <w:fldChar w:fldCharType="end"/>
            </w:r>
          </w:hyperlink>
        </w:p>
        <w:p w14:paraId="2CCE2E02" w14:textId="3C5010F0" w:rsidR="00ED30F1" w:rsidRDefault="00ED30F1">
          <w:pPr>
            <w:pStyle w:val="TM1"/>
            <w:rPr>
              <w:rFonts w:eastAsiaTheme="minorEastAsia"/>
              <w:noProof/>
              <w:lang w:eastAsia="fr-FR"/>
            </w:rPr>
          </w:pPr>
          <w:hyperlink w:anchor="_Toc193972822" w:history="1">
            <w:r w:rsidRPr="00EF2BF3">
              <w:rPr>
                <w:rStyle w:val="Lienhypertexte"/>
                <w:noProof/>
              </w:rPr>
              <w:t>5</w:t>
            </w:r>
            <w:r>
              <w:rPr>
                <w:rFonts w:eastAsiaTheme="minorEastAsia"/>
                <w:noProof/>
                <w:lang w:eastAsia="fr-FR"/>
              </w:rPr>
              <w:tab/>
            </w:r>
            <w:r w:rsidRPr="00EF2BF3">
              <w:rPr>
                <w:rStyle w:val="Lienhypertexte"/>
                <w:noProof/>
              </w:rPr>
              <w:t>Discussion et limitations</w:t>
            </w:r>
            <w:r>
              <w:rPr>
                <w:noProof/>
                <w:webHidden/>
              </w:rPr>
              <w:tab/>
            </w:r>
            <w:r>
              <w:rPr>
                <w:noProof/>
                <w:webHidden/>
              </w:rPr>
              <w:fldChar w:fldCharType="begin"/>
            </w:r>
            <w:r>
              <w:rPr>
                <w:noProof/>
                <w:webHidden/>
              </w:rPr>
              <w:instrText xml:space="preserve"> PAGEREF _Toc193972822 \h </w:instrText>
            </w:r>
            <w:r>
              <w:rPr>
                <w:noProof/>
                <w:webHidden/>
              </w:rPr>
            </w:r>
            <w:r>
              <w:rPr>
                <w:noProof/>
                <w:webHidden/>
              </w:rPr>
              <w:fldChar w:fldCharType="separate"/>
            </w:r>
            <w:r w:rsidR="00C30592">
              <w:rPr>
                <w:noProof/>
                <w:webHidden/>
              </w:rPr>
              <w:t>1</w:t>
            </w:r>
            <w:r>
              <w:rPr>
                <w:noProof/>
                <w:webHidden/>
              </w:rPr>
              <w:fldChar w:fldCharType="end"/>
            </w:r>
          </w:hyperlink>
        </w:p>
        <w:p w14:paraId="7CC7D4EB" w14:textId="20EF818E" w:rsidR="00ED30F1" w:rsidRDefault="00ED30F1">
          <w:pPr>
            <w:pStyle w:val="TM2"/>
            <w:tabs>
              <w:tab w:val="left" w:pos="880"/>
              <w:tab w:val="right" w:leader="dot" w:pos="10053"/>
            </w:tabs>
            <w:rPr>
              <w:rFonts w:eastAsiaTheme="minorEastAsia"/>
              <w:noProof/>
              <w:lang w:eastAsia="fr-FR"/>
            </w:rPr>
          </w:pPr>
          <w:hyperlink w:anchor="_Toc193972823" w:history="1">
            <w:r w:rsidRPr="00EF2BF3">
              <w:rPr>
                <w:rStyle w:val="Lienhypertexte"/>
                <w:noProof/>
                <w14:scene3d>
                  <w14:camera w14:prst="orthographicFront"/>
                  <w14:lightRig w14:rig="threePt" w14:dir="t">
                    <w14:rot w14:lat="0" w14:lon="0" w14:rev="0"/>
                  </w14:lightRig>
                </w14:scene3d>
              </w:rPr>
              <w:t>5.1</w:t>
            </w:r>
            <w:r>
              <w:rPr>
                <w:rFonts w:eastAsiaTheme="minorEastAsia"/>
                <w:noProof/>
                <w:lang w:eastAsia="fr-FR"/>
              </w:rPr>
              <w:tab/>
            </w:r>
            <w:r w:rsidRPr="00EF2BF3">
              <w:rPr>
                <w:rStyle w:val="Lienhypertexte"/>
                <w:noProof/>
              </w:rPr>
              <w:t>Conditions d’acquisitions et de traitement des images</w:t>
            </w:r>
            <w:r>
              <w:rPr>
                <w:noProof/>
                <w:webHidden/>
              </w:rPr>
              <w:tab/>
            </w:r>
            <w:r>
              <w:rPr>
                <w:noProof/>
                <w:webHidden/>
              </w:rPr>
              <w:fldChar w:fldCharType="begin"/>
            </w:r>
            <w:r>
              <w:rPr>
                <w:noProof/>
                <w:webHidden/>
              </w:rPr>
              <w:instrText xml:space="preserve"> PAGEREF _Toc193972823 \h </w:instrText>
            </w:r>
            <w:r>
              <w:rPr>
                <w:noProof/>
                <w:webHidden/>
              </w:rPr>
            </w:r>
            <w:r>
              <w:rPr>
                <w:noProof/>
                <w:webHidden/>
              </w:rPr>
              <w:fldChar w:fldCharType="separate"/>
            </w:r>
            <w:r w:rsidR="00C30592">
              <w:rPr>
                <w:noProof/>
                <w:webHidden/>
              </w:rPr>
              <w:t>1</w:t>
            </w:r>
            <w:r>
              <w:rPr>
                <w:noProof/>
                <w:webHidden/>
              </w:rPr>
              <w:fldChar w:fldCharType="end"/>
            </w:r>
          </w:hyperlink>
        </w:p>
        <w:p w14:paraId="1940458B" w14:textId="70657ECC" w:rsidR="00ED30F1" w:rsidRDefault="00ED30F1">
          <w:pPr>
            <w:pStyle w:val="TM3"/>
            <w:tabs>
              <w:tab w:val="left" w:pos="1320"/>
              <w:tab w:val="right" w:leader="dot" w:pos="10053"/>
            </w:tabs>
            <w:rPr>
              <w:rFonts w:eastAsiaTheme="minorEastAsia"/>
              <w:noProof/>
              <w:lang w:eastAsia="fr-FR"/>
            </w:rPr>
          </w:pPr>
          <w:hyperlink w:anchor="_Toc193972824" w:history="1">
            <w:r w:rsidRPr="00EF2BF3">
              <w:rPr>
                <w:rStyle w:val="Lienhypertexte"/>
                <w:noProof/>
              </w:rPr>
              <w:t>5.1.1</w:t>
            </w:r>
            <w:r>
              <w:rPr>
                <w:rFonts w:eastAsiaTheme="minorEastAsia"/>
                <w:noProof/>
                <w:lang w:eastAsia="fr-FR"/>
              </w:rPr>
              <w:tab/>
            </w:r>
            <w:r w:rsidRPr="00EF2BF3">
              <w:rPr>
                <w:rStyle w:val="Lienhypertexte"/>
                <w:noProof/>
              </w:rPr>
              <w:t>Activité administrée</w:t>
            </w:r>
            <w:r>
              <w:rPr>
                <w:noProof/>
                <w:webHidden/>
              </w:rPr>
              <w:tab/>
            </w:r>
            <w:r>
              <w:rPr>
                <w:noProof/>
                <w:webHidden/>
              </w:rPr>
              <w:fldChar w:fldCharType="begin"/>
            </w:r>
            <w:r>
              <w:rPr>
                <w:noProof/>
                <w:webHidden/>
              </w:rPr>
              <w:instrText xml:space="preserve"> PAGEREF _Toc193972824 \h </w:instrText>
            </w:r>
            <w:r>
              <w:rPr>
                <w:noProof/>
                <w:webHidden/>
              </w:rPr>
            </w:r>
            <w:r>
              <w:rPr>
                <w:noProof/>
                <w:webHidden/>
              </w:rPr>
              <w:fldChar w:fldCharType="separate"/>
            </w:r>
            <w:r w:rsidR="00C30592">
              <w:rPr>
                <w:noProof/>
                <w:webHidden/>
              </w:rPr>
              <w:t>1</w:t>
            </w:r>
            <w:r>
              <w:rPr>
                <w:noProof/>
                <w:webHidden/>
              </w:rPr>
              <w:fldChar w:fldCharType="end"/>
            </w:r>
          </w:hyperlink>
        </w:p>
        <w:p w14:paraId="51B896E0" w14:textId="220F5E39" w:rsidR="00ED30F1" w:rsidRDefault="00ED30F1">
          <w:pPr>
            <w:pStyle w:val="TM3"/>
            <w:tabs>
              <w:tab w:val="left" w:pos="1320"/>
              <w:tab w:val="right" w:leader="dot" w:pos="10053"/>
            </w:tabs>
            <w:rPr>
              <w:rFonts w:eastAsiaTheme="minorEastAsia"/>
              <w:noProof/>
              <w:lang w:eastAsia="fr-FR"/>
            </w:rPr>
          </w:pPr>
          <w:hyperlink w:anchor="_Toc193972825" w:history="1">
            <w:r w:rsidRPr="00EF2BF3">
              <w:rPr>
                <w:rStyle w:val="Lienhypertexte"/>
                <w:noProof/>
              </w:rPr>
              <w:t>5.1.2</w:t>
            </w:r>
            <w:r>
              <w:rPr>
                <w:rFonts w:eastAsiaTheme="minorEastAsia"/>
                <w:noProof/>
                <w:lang w:eastAsia="fr-FR"/>
              </w:rPr>
              <w:tab/>
            </w:r>
            <w:r w:rsidRPr="00EF2BF3">
              <w:rPr>
                <w:rStyle w:val="Lienhypertexte"/>
                <w:noProof/>
              </w:rPr>
              <w:t>Délai entre l’injection et l’acquisition des images</w:t>
            </w:r>
            <w:r>
              <w:rPr>
                <w:noProof/>
                <w:webHidden/>
              </w:rPr>
              <w:tab/>
            </w:r>
            <w:r>
              <w:rPr>
                <w:noProof/>
                <w:webHidden/>
              </w:rPr>
              <w:fldChar w:fldCharType="begin"/>
            </w:r>
            <w:r>
              <w:rPr>
                <w:noProof/>
                <w:webHidden/>
              </w:rPr>
              <w:instrText xml:space="preserve"> PAGEREF _Toc193972825 \h </w:instrText>
            </w:r>
            <w:r>
              <w:rPr>
                <w:noProof/>
                <w:webHidden/>
              </w:rPr>
            </w:r>
            <w:r>
              <w:rPr>
                <w:noProof/>
                <w:webHidden/>
              </w:rPr>
              <w:fldChar w:fldCharType="separate"/>
            </w:r>
            <w:r w:rsidR="00C30592">
              <w:rPr>
                <w:noProof/>
                <w:webHidden/>
              </w:rPr>
              <w:t>1</w:t>
            </w:r>
            <w:r>
              <w:rPr>
                <w:noProof/>
                <w:webHidden/>
              </w:rPr>
              <w:fldChar w:fldCharType="end"/>
            </w:r>
          </w:hyperlink>
        </w:p>
        <w:p w14:paraId="3180DDC0" w14:textId="52595208" w:rsidR="00ED30F1" w:rsidRDefault="00ED30F1">
          <w:pPr>
            <w:pStyle w:val="TM3"/>
            <w:tabs>
              <w:tab w:val="left" w:pos="1320"/>
              <w:tab w:val="right" w:leader="dot" w:pos="10053"/>
            </w:tabs>
            <w:rPr>
              <w:rFonts w:eastAsiaTheme="minorEastAsia"/>
              <w:noProof/>
              <w:lang w:eastAsia="fr-FR"/>
            </w:rPr>
          </w:pPr>
          <w:hyperlink w:anchor="_Toc193972826" w:history="1">
            <w:r w:rsidRPr="00EF2BF3">
              <w:rPr>
                <w:rStyle w:val="Lienhypertexte"/>
                <w:noProof/>
              </w:rPr>
              <w:t>5.1.3</w:t>
            </w:r>
            <w:r>
              <w:rPr>
                <w:rFonts w:eastAsiaTheme="minorEastAsia"/>
                <w:noProof/>
                <w:lang w:eastAsia="fr-FR"/>
              </w:rPr>
              <w:tab/>
            </w:r>
            <w:r w:rsidRPr="00EF2BF3">
              <w:rPr>
                <w:rStyle w:val="Lienhypertexte"/>
                <w:noProof/>
              </w:rPr>
              <w:t>Mesure de l’activité résiduelle</w:t>
            </w:r>
            <w:r>
              <w:rPr>
                <w:noProof/>
                <w:webHidden/>
              </w:rPr>
              <w:tab/>
            </w:r>
            <w:r>
              <w:rPr>
                <w:noProof/>
                <w:webHidden/>
              </w:rPr>
              <w:fldChar w:fldCharType="begin"/>
            </w:r>
            <w:r>
              <w:rPr>
                <w:noProof/>
                <w:webHidden/>
              </w:rPr>
              <w:instrText xml:space="preserve"> PAGEREF _Toc193972826 \h </w:instrText>
            </w:r>
            <w:r>
              <w:rPr>
                <w:noProof/>
                <w:webHidden/>
              </w:rPr>
            </w:r>
            <w:r>
              <w:rPr>
                <w:noProof/>
                <w:webHidden/>
              </w:rPr>
              <w:fldChar w:fldCharType="separate"/>
            </w:r>
            <w:r w:rsidR="00C30592">
              <w:rPr>
                <w:noProof/>
                <w:webHidden/>
              </w:rPr>
              <w:t>1</w:t>
            </w:r>
            <w:r>
              <w:rPr>
                <w:noProof/>
                <w:webHidden/>
              </w:rPr>
              <w:fldChar w:fldCharType="end"/>
            </w:r>
          </w:hyperlink>
        </w:p>
        <w:p w14:paraId="37C7E871" w14:textId="4C0D96B0" w:rsidR="00ED30F1" w:rsidRDefault="00ED30F1">
          <w:pPr>
            <w:pStyle w:val="TM3"/>
            <w:tabs>
              <w:tab w:val="left" w:pos="1320"/>
              <w:tab w:val="right" w:leader="dot" w:pos="10053"/>
            </w:tabs>
            <w:rPr>
              <w:rFonts w:eastAsiaTheme="minorEastAsia"/>
              <w:noProof/>
              <w:lang w:eastAsia="fr-FR"/>
            </w:rPr>
          </w:pPr>
          <w:hyperlink w:anchor="_Toc193972827" w:history="1">
            <w:r w:rsidRPr="00EF2BF3">
              <w:rPr>
                <w:rStyle w:val="Lienhypertexte"/>
                <w:noProof/>
              </w:rPr>
              <w:t>5.1.4</w:t>
            </w:r>
            <w:r>
              <w:rPr>
                <w:rFonts w:eastAsiaTheme="minorEastAsia"/>
                <w:noProof/>
                <w:lang w:eastAsia="fr-FR"/>
              </w:rPr>
              <w:tab/>
            </w:r>
            <w:r w:rsidRPr="00EF2BF3">
              <w:rPr>
                <w:rStyle w:val="Lienhypertexte"/>
                <w:noProof/>
              </w:rPr>
              <w:t>Méthode de segmentation</w:t>
            </w:r>
            <w:r>
              <w:rPr>
                <w:noProof/>
                <w:webHidden/>
              </w:rPr>
              <w:tab/>
            </w:r>
            <w:r>
              <w:rPr>
                <w:noProof/>
                <w:webHidden/>
              </w:rPr>
              <w:fldChar w:fldCharType="begin"/>
            </w:r>
            <w:r>
              <w:rPr>
                <w:noProof/>
                <w:webHidden/>
              </w:rPr>
              <w:instrText xml:space="preserve"> PAGEREF _Toc193972827 \h </w:instrText>
            </w:r>
            <w:r>
              <w:rPr>
                <w:noProof/>
                <w:webHidden/>
              </w:rPr>
            </w:r>
            <w:r>
              <w:rPr>
                <w:noProof/>
                <w:webHidden/>
              </w:rPr>
              <w:fldChar w:fldCharType="separate"/>
            </w:r>
            <w:r w:rsidR="00C30592">
              <w:rPr>
                <w:noProof/>
                <w:webHidden/>
              </w:rPr>
              <w:t>1</w:t>
            </w:r>
            <w:r>
              <w:rPr>
                <w:noProof/>
                <w:webHidden/>
              </w:rPr>
              <w:fldChar w:fldCharType="end"/>
            </w:r>
          </w:hyperlink>
        </w:p>
        <w:p w14:paraId="0B2CFACA" w14:textId="7529295D" w:rsidR="00ED30F1" w:rsidRDefault="00ED30F1">
          <w:pPr>
            <w:pStyle w:val="TM3"/>
            <w:tabs>
              <w:tab w:val="left" w:pos="1320"/>
              <w:tab w:val="right" w:leader="dot" w:pos="10053"/>
            </w:tabs>
            <w:rPr>
              <w:rFonts w:eastAsiaTheme="minorEastAsia"/>
              <w:noProof/>
              <w:lang w:eastAsia="fr-FR"/>
            </w:rPr>
          </w:pPr>
          <w:hyperlink w:anchor="_Toc193972828" w:history="1">
            <w:r w:rsidRPr="00EF2BF3">
              <w:rPr>
                <w:rStyle w:val="Lienhypertexte"/>
                <w:noProof/>
              </w:rPr>
              <w:t>5.1.5</w:t>
            </w:r>
            <w:r>
              <w:rPr>
                <w:rFonts w:eastAsiaTheme="minorEastAsia"/>
                <w:noProof/>
                <w:lang w:eastAsia="fr-FR"/>
              </w:rPr>
              <w:tab/>
            </w:r>
            <w:r w:rsidRPr="00EF2BF3">
              <w:rPr>
                <w:rStyle w:val="Lienhypertexte"/>
                <w:noProof/>
              </w:rPr>
              <w:t>Soustraction du bruit de fond</w:t>
            </w:r>
            <w:r>
              <w:rPr>
                <w:noProof/>
                <w:webHidden/>
              </w:rPr>
              <w:tab/>
            </w:r>
            <w:r>
              <w:rPr>
                <w:noProof/>
                <w:webHidden/>
              </w:rPr>
              <w:fldChar w:fldCharType="begin"/>
            </w:r>
            <w:r>
              <w:rPr>
                <w:noProof/>
                <w:webHidden/>
              </w:rPr>
              <w:instrText xml:space="preserve"> PAGEREF _Toc193972828 \h </w:instrText>
            </w:r>
            <w:r>
              <w:rPr>
                <w:noProof/>
                <w:webHidden/>
              </w:rPr>
            </w:r>
            <w:r>
              <w:rPr>
                <w:noProof/>
                <w:webHidden/>
              </w:rPr>
              <w:fldChar w:fldCharType="separate"/>
            </w:r>
            <w:r w:rsidR="00C30592">
              <w:rPr>
                <w:noProof/>
                <w:webHidden/>
              </w:rPr>
              <w:t>1</w:t>
            </w:r>
            <w:r>
              <w:rPr>
                <w:noProof/>
                <w:webHidden/>
              </w:rPr>
              <w:fldChar w:fldCharType="end"/>
            </w:r>
          </w:hyperlink>
        </w:p>
        <w:p w14:paraId="579DD2A6" w14:textId="6B539C59" w:rsidR="00ED30F1" w:rsidRDefault="00ED30F1">
          <w:pPr>
            <w:pStyle w:val="TM2"/>
            <w:tabs>
              <w:tab w:val="left" w:pos="880"/>
              <w:tab w:val="right" w:leader="dot" w:pos="10053"/>
            </w:tabs>
            <w:rPr>
              <w:rFonts w:eastAsiaTheme="minorEastAsia"/>
              <w:noProof/>
              <w:lang w:eastAsia="fr-FR"/>
            </w:rPr>
          </w:pPr>
          <w:hyperlink w:anchor="_Toc193972829" w:history="1">
            <w:r w:rsidRPr="00EF2BF3">
              <w:rPr>
                <w:rStyle w:val="Lienhypertexte"/>
                <w:noProof/>
                <w14:scene3d>
                  <w14:camera w14:prst="orthographicFront"/>
                  <w14:lightRig w14:rig="threePt" w14:dir="t">
                    <w14:rot w14:lat="0" w14:lon="0" w14:rev="0"/>
                  </w14:lightRig>
                </w14:scene3d>
              </w:rPr>
              <w:t>5.2</w:t>
            </w:r>
            <w:r>
              <w:rPr>
                <w:rFonts w:eastAsiaTheme="minorEastAsia"/>
                <w:noProof/>
                <w:lang w:eastAsia="fr-FR"/>
              </w:rPr>
              <w:tab/>
            </w:r>
            <w:r w:rsidRPr="00EF2BF3">
              <w:rPr>
                <w:rStyle w:val="Lienhypertexte"/>
                <w:noProof/>
              </w:rPr>
              <w:t>Analyse des corrélations en conditions locales et standardisées</w:t>
            </w:r>
            <w:r>
              <w:rPr>
                <w:noProof/>
                <w:webHidden/>
              </w:rPr>
              <w:tab/>
            </w:r>
            <w:r>
              <w:rPr>
                <w:noProof/>
                <w:webHidden/>
              </w:rPr>
              <w:fldChar w:fldCharType="begin"/>
            </w:r>
            <w:r>
              <w:rPr>
                <w:noProof/>
                <w:webHidden/>
              </w:rPr>
              <w:instrText xml:space="preserve"> PAGEREF _Toc193972829 \h </w:instrText>
            </w:r>
            <w:r>
              <w:rPr>
                <w:noProof/>
                <w:webHidden/>
              </w:rPr>
            </w:r>
            <w:r>
              <w:rPr>
                <w:noProof/>
                <w:webHidden/>
              </w:rPr>
              <w:fldChar w:fldCharType="separate"/>
            </w:r>
            <w:r w:rsidR="00C30592">
              <w:rPr>
                <w:noProof/>
                <w:webHidden/>
              </w:rPr>
              <w:t>1</w:t>
            </w:r>
            <w:r>
              <w:rPr>
                <w:noProof/>
                <w:webHidden/>
              </w:rPr>
              <w:fldChar w:fldCharType="end"/>
            </w:r>
          </w:hyperlink>
        </w:p>
        <w:p w14:paraId="5CA71E24" w14:textId="3B45E1C3" w:rsidR="00ED30F1" w:rsidRDefault="00ED30F1">
          <w:pPr>
            <w:pStyle w:val="TM2"/>
            <w:tabs>
              <w:tab w:val="left" w:pos="880"/>
              <w:tab w:val="right" w:leader="dot" w:pos="10053"/>
            </w:tabs>
            <w:rPr>
              <w:rFonts w:eastAsiaTheme="minorEastAsia"/>
              <w:noProof/>
              <w:lang w:eastAsia="fr-FR"/>
            </w:rPr>
          </w:pPr>
          <w:hyperlink w:anchor="_Toc193972830" w:history="1">
            <w:r w:rsidRPr="00EF2BF3">
              <w:rPr>
                <w:rStyle w:val="Lienhypertexte"/>
                <w:noProof/>
                <w14:scene3d>
                  <w14:camera w14:prst="orthographicFront"/>
                  <w14:lightRig w14:rig="threePt" w14:dir="t">
                    <w14:rot w14:lat="0" w14:lon="0" w14:rev="0"/>
                  </w14:lightRig>
                </w14:scene3d>
              </w:rPr>
              <w:t>5.3</w:t>
            </w:r>
            <w:r>
              <w:rPr>
                <w:rFonts w:eastAsiaTheme="minorEastAsia"/>
                <w:noProof/>
                <w:lang w:eastAsia="fr-FR"/>
              </w:rPr>
              <w:tab/>
            </w:r>
            <w:r w:rsidRPr="00EF2BF3">
              <w:rPr>
                <w:rStyle w:val="Lienhypertexte"/>
                <w:noProof/>
              </w:rPr>
              <w:t>Effet du seuil sur la sensibilité</w:t>
            </w:r>
            <w:r>
              <w:rPr>
                <w:noProof/>
                <w:webHidden/>
              </w:rPr>
              <w:tab/>
            </w:r>
            <w:r>
              <w:rPr>
                <w:noProof/>
                <w:webHidden/>
              </w:rPr>
              <w:fldChar w:fldCharType="begin"/>
            </w:r>
            <w:r>
              <w:rPr>
                <w:noProof/>
                <w:webHidden/>
              </w:rPr>
              <w:instrText xml:space="preserve"> PAGEREF _Toc193972830 \h </w:instrText>
            </w:r>
            <w:r>
              <w:rPr>
                <w:noProof/>
                <w:webHidden/>
              </w:rPr>
            </w:r>
            <w:r>
              <w:rPr>
                <w:noProof/>
                <w:webHidden/>
              </w:rPr>
              <w:fldChar w:fldCharType="separate"/>
            </w:r>
            <w:r w:rsidR="00C30592">
              <w:rPr>
                <w:noProof/>
                <w:webHidden/>
              </w:rPr>
              <w:t>1</w:t>
            </w:r>
            <w:r>
              <w:rPr>
                <w:noProof/>
                <w:webHidden/>
              </w:rPr>
              <w:fldChar w:fldCharType="end"/>
            </w:r>
          </w:hyperlink>
        </w:p>
        <w:p w14:paraId="123C443E" w14:textId="365E5722" w:rsidR="00ED30F1" w:rsidRDefault="00ED30F1">
          <w:pPr>
            <w:pStyle w:val="TM2"/>
            <w:tabs>
              <w:tab w:val="left" w:pos="880"/>
              <w:tab w:val="right" w:leader="dot" w:pos="10053"/>
            </w:tabs>
            <w:rPr>
              <w:rFonts w:eastAsiaTheme="minorEastAsia"/>
              <w:noProof/>
              <w:lang w:eastAsia="fr-FR"/>
            </w:rPr>
          </w:pPr>
          <w:hyperlink w:anchor="_Toc193972831" w:history="1">
            <w:r w:rsidRPr="00EF2BF3">
              <w:rPr>
                <w:rStyle w:val="Lienhypertexte"/>
                <w:noProof/>
                <w14:scene3d>
                  <w14:camera w14:prst="orthographicFront"/>
                  <w14:lightRig w14:rig="threePt" w14:dir="t">
                    <w14:rot w14:lat="0" w14:lon="0" w14:rev="0"/>
                  </w14:lightRig>
                </w14:scene3d>
              </w:rPr>
              <w:t>5.4</w:t>
            </w:r>
            <w:r>
              <w:rPr>
                <w:rFonts w:eastAsiaTheme="minorEastAsia"/>
                <w:noProof/>
                <w:lang w:eastAsia="fr-FR"/>
              </w:rPr>
              <w:tab/>
            </w:r>
            <w:r w:rsidRPr="00EF2BF3">
              <w:rPr>
                <w:rStyle w:val="Lienhypertexte"/>
                <w:noProof/>
              </w:rPr>
              <w:t>Mesure de la sensibilité en conditions locales et standardisées</w:t>
            </w:r>
            <w:r>
              <w:rPr>
                <w:noProof/>
                <w:webHidden/>
              </w:rPr>
              <w:tab/>
            </w:r>
            <w:r>
              <w:rPr>
                <w:noProof/>
                <w:webHidden/>
              </w:rPr>
              <w:fldChar w:fldCharType="begin"/>
            </w:r>
            <w:r>
              <w:rPr>
                <w:noProof/>
                <w:webHidden/>
              </w:rPr>
              <w:instrText xml:space="preserve"> PAGEREF _Toc193972831 \h </w:instrText>
            </w:r>
            <w:r>
              <w:rPr>
                <w:noProof/>
                <w:webHidden/>
              </w:rPr>
            </w:r>
            <w:r>
              <w:rPr>
                <w:noProof/>
                <w:webHidden/>
              </w:rPr>
              <w:fldChar w:fldCharType="separate"/>
            </w:r>
            <w:r w:rsidR="00C30592">
              <w:rPr>
                <w:noProof/>
                <w:webHidden/>
              </w:rPr>
              <w:t>1</w:t>
            </w:r>
            <w:r>
              <w:rPr>
                <w:noProof/>
                <w:webHidden/>
              </w:rPr>
              <w:fldChar w:fldCharType="end"/>
            </w:r>
          </w:hyperlink>
        </w:p>
        <w:p w14:paraId="2D12A6FC" w14:textId="5B0EAB40" w:rsidR="00ED30F1" w:rsidRDefault="00ED30F1">
          <w:pPr>
            <w:pStyle w:val="TM2"/>
            <w:tabs>
              <w:tab w:val="left" w:pos="880"/>
              <w:tab w:val="right" w:leader="dot" w:pos="10053"/>
            </w:tabs>
            <w:rPr>
              <w:rFonts w:eastAsiaTheme="minorEastAsia"/>
              <w:noProof/>
              <w:lang w:eastAsia="fr-FR"/>
            </w:rPr>
          </w:pPr>
          <w:hyperlink w:anchor="_Toc193972832" w:history="1">
            <w:r w:rsidRPr="00EF2BF3">
              <w:rPr>
                <w:rStyle w:val="Lienhypertexte"/>
                <w:noProof/>
                <w14:scene3d>
                  <w14:camera w14:prst="orthographicFront"/>
                  <w14:lightRig w14:rig="threePt" w14:dir="t">
                    <w14:rot w14:lat="0" w14:lon="0" w14:rev="0"/>
                  </w14:lightRig>
                </w14:scene3d>
              </w:rPr>
              <w:t>5.5</w:t>
            </w:r>
            <w:r>
              <w:rPr>
                <w:rFonts w:eastAsiaTheme="minorEastAsia"/>
                <w:noProof/>
                <w:lang w:eastAsia="fr-FR"/>
              </w:rPr>
              <w:tab/>
            </w:r>
            <w:r w:rsidRPr="00EF2BF3">
              <w:rPr>
                <w:rStyle w:val="Lienhypertexte"/>
                <w:noProof/>
              </w:rPr>
              <w:t>Incertitudes liées à la réalisation des mesures sur la détermination de la sensibilité</w:t>
            </w:r>
            <w:r>
              <w:rPr>
                <w:noProof/>
                <w:webHidden/>
              </w:rPr>
              <w:tab/>
            </w:r>
            <w:r>
              <w:rPr>
                <w:noProof/>
                <w:webHidden/>
              </w:rPr>
              <w:fldChar w:fldCharType="begin"/>
            </w:r>
            <w:r>
              <w:rPr>
                <w:noProof/>
                <w:webHidden/>
              </w:rPr>
              <w:instrText xml:space="preserve"> PAGEREF _Toc193972832 \h </w:instrText>
            </w:r>
            <w:r>
              <w:rPr>
                <w:noProof/>
                <w:webHidden/>
              </w:rPr>
            </w:r>
            <w:r>
              <w:rPr>
                <w:noProof/>
                <w:webHidden/>
              </w:rPr>
              <w:fldChar w:fldCharType="separate"/>
            </w:r>
            <w:r w:rsidR="00C30592">
              <w:rPr>
                <w:noProof/>
                <w:webHidden/>
              </w:rPr>
              <w:t>1</w:t>
            </w:r>
            <w:r>
              <w:rPr>
                <w:noProof/>
                <w:webHidden/>
              </w:rPr>
              <w:fldChar w:fldCharType="end"/>
            </w:r>
          </w:hyperlink>
        </w:p>
        <w:p w14:paraId="3F9CEEAF" w14:textId="2E61B84C" w:rsidR="00ED30F1" w:rsidRDefault="00ED30F1">
          <w:pPr>
            <w:pStyle w:val="TM2"/>
            <w:tabs>
              <w:tab w:val="left" w:pos="880"/>
              <w:tab w:val="right" w:leader="dot" w:pos="10053"/>
            </w:tabs>
            <w:rPr>
              <w:rFonts w:eastAsiaTheme="minorEastAsia"/>
              <w:noProof/>
              <w:lang w:eastAsia="fr-FR"/>
            </w:rPr>
          </w:pPr>
          <w:hyperlink w:anchor="_Toc193972833" w:history="1">
            <w:r w:rsidRPr="00EF2BF3">
              <w:rPr>
                <w:rStyle w:val="Lienhypertexte"/>
                <w:noProof/>
                <w14:scene3d>
                  <w14:camera w14:prst="orthographicFront"/>
                  <w14:lightRig w14:rig="threePt" w14:dir="t">
                    <w14:rot w14:lat="0" w14:lon="0" w14:rev="0"/>
                  </w14:lightRig>
                </w14:scene3d>
              </w:rPr>
              <w:t>5.6</w:t>
            </w:r>
            <w:r>
              <w:rPr>
                <w:rFonts w:eastAsiaTheme="minorEastAsia"/>
                <w:noProof/>
                <w:lang w:eastAsia="fr-FR"/>
              </w:rPr>
              <w:tab/>
            </w:r>
            <w:r w:rsidRPr="00EF2BF3">
              <w:rPr>
                <w:rStyle w:val="Lienhypertexte"/>
                <w:noProof/>
              </w:rPr>
              <w:t>Mesures du taux de fixation en conditions locales et standardisées</w:t>
            </w:r>
            <w:r>
              <w:rPr>
                <w:noProof/>
                <w:webHidden/>
              </w:rPr>
              <w:tab/>
            </w:r>
            <w:r>
              <w:rPr>
                <w:noProof/>
                <w:webHidden/>
              </w:rPr>
              <w:fldChar w:fldCharType="begin"/>
            </w:r>
            <w:r>
              <w:rPr>
                <w:noProof/>
                <w:webHidden/>
              </w:rPr>
              <w:instrText xml:space="preserve"> PAGEREF _Toc193972833 \h </w:instrText>
            </w:r>
            <w:r>
              <w:rPr>
                <w:noProof/>
                <w:webHidden/>
              </w:rPr>
            </w:r>
            <w:r>
              <w:rPr>
                <w:noProof/>
                <w:webHidden/>
              </w:rPr>
              <w:fldChar w:fldCharType="separate"/>
            </w:r>
            <w:r w:rsidR="00C30592">
              <w:rPr>
                <w:noProof/>
                <w:webHidden/>
              </w:rPr>
              <w:t>1</w:t>
            </w:r>
            <w:r>
              <w:rPr>
                <w:noProof/>
                <w:webHidden/>
              </w:rPr>
              <w:fldChar w:fldCharType="end"/>
            </w:r>
          </w:hyperlink>
        </w:p>
        <w:p w14:paraId="027D80F3" w14:textId="60DCAD5B" w:rsidR="00ED30F1" w:rsidRDefault="00ED30F1">
          <w:pPr>
            <w:pStyle w:val="TM2"/>
            <w:tabs>
              <w:tab w:val="left" w:pos="880"/>
              <w:tab w:val="right" w:leader="dot" w:pos="10053"/>
            </w:tabs>
            <w:rPr>
              <w:rFonts w:eastAsiaTheme="minorEastAsia"/>
              <w:noProof/>
              <w:lang w:eastAsia="fr-FR"/>
            </w:rPr>
          </w:pPr>
          <w:hyperlink w:anchor="_Toc193972834" w:history="1">
            <w:r w:rsidRPr="00EF2BF3">
              <w:rPr>
                <w:rStyle w:val="Lienhypertexte"/>
                <w:noProof/>
                <w14:scene3d>
                  <w14:camera w14:prst="orthographicFront"/>
                  <w14:lightRig w14:rig="threePt" w14:dir="t">
                    <w14:rot w14:lat="0" w14:lon="0" w14:rev="0"/>
                  </w14:lightRig>
                </w14:scene3d>
              </w:rPr>
              <w:t>5.7</w:t>
            </w:r>
            <w:r>
              <w:rPr>
                <w:rFonts w:eastAsiaTheme="minorEastAsia"/>
                <w:noProof/>
                <w:lang w:eastAsia="fr-FR"/>
              </w:rPr>
              <w:tab/>
            </w:r>
            <w:r w:rsidRPr="00EF2BF3">
              <w:rPr>
                <w:rStyle w:val="Lienhypertexte"/>
                <w:noProof/>
              </w:rPr>
              <w:t>Autres paramètres influençant les mesures de sensibilité et de fixation</w:t>
            </w:r>
            <w:r>
              <w:rPr>
                <w:noProof/>
                <w:webHidden/>
              </w:rPr>
              <w:tab/>
            </w:r>
            <w:r>
              <w:rPr>
                <w:noProof/>
                <w:webHidden/>
              </w:rPr>
              <w:fldChar w:fldCharType="begin"/>
            </w:r>
            <w:r>
              <w:rPr>
                <w:noProof/>
                <w:webHidden/>
              </w:rPr>
              <w:instrText xml:space="preserve"> PAGEREF _Toc193972834 \h </w:instrText>
            </w:r>
            <w:r>
              <w:rPr>
                <w:noProof/>
                <w:webHidden/>
              </w:rPr>
            </w:r>
            <w:r>
              <w:rPr>
                <w:noProof/>
                <w:webHidden/>
              </w:rPr>
              <w:fldChar w:fldCharType="separate"/>
            </w:r>
            <w:r w:rsidR="00C30592">
              <w:rPr>
                <w:noProof/>
                <w:webHidden/>
              </w:rPr>
              <w:t>1</w:t>
            </w:r>
            <w:r>
              <w:rPr>
                <w:noProof/>
                <w:webHidden/>
              </w:rPr>
              <w:fldChar w:fldCharType="end"/>
            </w:r>
          </w:hyperlink>
        </w:p>
        <w:p w14:paraId="23C8A7CC" w14:textId="72047E41" w:rsidR="00ED30F1" w:rsidRDefault="00ED30F1">
          <w:pPr>
            <w:pStyle w:val="TM1"/>
            <w:rPr>
              <w:rFonts w:eastAsiaTheme="minorEastAsia"/>
              <w:noProof/>
              <w:lang w:eastAsia="fr-FR"/>
            </w:rPr>
          </w:pPr>
          <w:hyperlink w:anchor="_Toc193972835" w:history="1">
            <w:r w:rsidRPr="00EF2BF3">
              <w:rPr>
                <w:rStyle w:val="Lienhypertexte"/>
                <w:noProof/>
              </w:rPr>
              <w:t>6</w:t>
            </w:r>
            <w:r>
              <w:rPr>
                <w:rFonts w:eastAsiaTheme="minorEastAsia"/>
                <w:noProof/>
                <w:lang w:eastAsia="fr-FR"/>
              </w:rPr>
              <w:tab/>
            </w:r>
            <w:r w:rsidRPr="00EF2BF3">
              <w:rPr>
                <w:rStyle w:val="Lienhypertexte"/>
                <w:noProof/>
              </w:rPr>
              <w:t>Recommandations pour la mesure de la fixation thyroïdienne</w:t>
            </w:r>
            <w:r>
              <w:rPr>
                <w:noProof/>
                <w:webHidden/>
              </w:rPr>
              <w:tab/>
            </w:r>
            <w:r>
              <w:rPr>
                <w:noProof/>
                <w:webHidden/>
              </w:rPr>
              <w:fldChar w:fldCharType="begin"/>
            </w:r>
            <w:r>
              <w:rPr>
                <w:noProof/>
                <w:webHidden/>
              </w:rPr>
              <w:instrText xml:space="preserve"> PAGEREF _Toc193972835 \h </w:instrText>
            </w:r>
            <w:r>
              <w:rPr>
                <w:noProof/>
                <w:webHidden/>
              </w:rPr>
            </w:r>
            <w:r>
              <w:rPr>
                <w:noProof/>
                <w:webHidden/>
              </w:rPr>
              <w:fldChar w:fldCharType="separate"/>
            </w:r>
            <w:r w:rsidR="00C30592">
              <w:rPr>
                <w:noProof/>
                <w:webHidden/>
              </w:rPr>
              <w:t>1</w:t>
            </w:r>
            <w:r>
              <w:rPr>
                <w:noProof/>
                <w:webHidden/>
              </w:rPr>
              <w:fldChar w:fldCharType="end"/>
            </w:r>
          </w:hyperlink>
        </w:p>
        <w:p w14:paraId="63D9F575" w14:textId="27F61E1C" w:rsidR="00ED30F1" w:rsidRDefault="00ED30F1">
          <w:pPr>
            <w:pStyle w:val="TM1"/>
            <w:rPr>
              <w:rFonts w:eastAsiaTheme="minorEastAsia"/>
              <w:noProof/>
              <w:lang w:eastAsia="fr-FR"/>
            </w:rPr>
          </w:pPr>
          <w:hyperlink w:anchor="_Toc193972836" w:history="1">
            <w:r w:rsidRPr="00EF2BF3">
              <w:rPr>
                <w:rStyle w:val="Lienhypertexte"/>
                <w:noProof/>
              </w:rPr>
              <w:t>7</w:t>
            </w:r>
            <w:r>
              <w:rPr>
                <w:rFonts w:eastAsiaTheme="minorEastAsia"/>
                <w:noProof/>
                <w:lang w:eastAsia="fr-FR"/>
              </w:rPr>
              <w:tab/>
            </w:r>
            <w:r w:rsidRPr="00EF2BF3">
              <w:rPr>
                <w:rStyle w:val="Lienhypertexte"/>
                <w:noProof/>
              </w:rPr>
              <w:t>Conclusions et Perspectives</w:t>
            </w:r>
            <w:r>
              <w:rPr>
                <w:noProof/>
                <w:webHidden/>
              </w:rPr>
              <w:tab/>
            </w:r>
            <w:r>
              <w:rPr>
                <w:noProof/>
                <w:webHidden/>
              </w:rPr>
              <w:fldChar w:fldCharType="begin"/>
            </w:r>
            <w:r>
              <w:rPr>
                <w:noProof/>
                <w:webHidden/>
              </w:rPr>
              <w:instrText xml:space="preserve"> PAGEREF _Toc193972836 \h </w:instrText>
            </w:r>
            <w:r>
              <w:rPr>
                <w:noProof/>
                <w:webHidden/>
              </w:rPr>
            </w:r>
            <w:r>
              <w:rPr>
                <w:noProof/>
                <w:webHidden/>
              </w:rPr>
              <w:fldChar w:fldCharType="separate"/>
            </w:r>
            <w:r w:rsidR="00C30592">
              <w:rPr>
                <w:noProof/>
                <w:webHidden/>
              </w:rPr>
              <w:t>1</w:t>
            </w:r>
            <w:r>
              <w:rPr>
                <w:noProof/>
                <w:webHidden/>
              </w:rPr>
              <w:fldChar w:fldCharType="end"/>
            </w:r>
          </w:hyperlink>
        </w:p>
        <w:p w14:paraId="3BAA6AC3" w14:textId="6C22A903" w:rsidR="00ED30F1" w:rsidRDefault="00ED30F1">
          <w:pPr>
            <w:pStyle w:val="TM1"/>
            <w:rPr>
              <w:rFonts w:eastAsiaTheme="minorEastAsia"/>
              <w:noProof/>
              <w:lang w:eastAsia="fr-FR"/>
            </w:rPr>
          </w:pPr>
          <w:hyperlink w:anchor="_Toc193972837" w:history="1">
            <w:r w:rsidRPr="00EF2BF3">
              <w:rPr>
                <w:rStyle w:val="Lienhypertexte"/>
                <w:noProof/>
              </w:rPr>
              <w:t>Remerciements</w:t>
            </w:r>
            <w:r>
              <w:rPr>
                <w:noProof/>
                <w:webHidden/>
              </w:rPr>
              <w:tab/>
            </w:r>
            <w:r>
              <w:rPr>
                <w:noProof/>
                <w:webHidden/>
              </w:rPr>
              <w:fldChar w:fldCharType="begin"/>
            </w:r>
            <w:r>
              <w:rPr>
                <w:noProof/>
                <w:webHidden/>
              </w:rPr>
              <w:instrText xml:space="preserve"> PAGEREF _Toc193972837 \h </w:instrText>
            </w:r>
            <w:r>
              <w:rPr>
                <w:noProof/>
                <w:webHidden/>
              </w:rPr>
            </w:r>
            <w:r>
              <w:rPr>
                <w:noProof/>
                <w:webHidden/>
              </w:rPr>
              <w:fldChar w:fldCharType="separate"/>
            </w:r>
            <w:r w:rsidR="00C30592">
              <w:rPr>
                <w:noProof/>
                <w:webHidden/>
              </w:rPr>
              <w:t>1</w:t>
            </w:r>
            <w:r>
              <w:rPr>
                <w:noProof/>
                <w:webHidden/>
              </w:rPr>
              <w:fldChar w:fldCharType="end"/>
            </w:r>
          </w:hyperlink>
        </w:p>
        <w:p w14:paraId="13CE8BD7" w14:textId="01DAB4A7" w:rsidR="00ED30F1" w:rsidRDefault="00ED30F1">
          <w:pPr>
            <w:pStyle w:val="TM1"/>
            <w:rPr>
              <w:rFonts w:eastAsiaTheme="minorEastAsia"/>
              <w:noProof/>
              <w:lang w:eastAsia="fr-FR"/>
            </w:rPr>
          </w:pPr>
          <w:hyperlink w:anchor="_Toc193972838" w:history="1">
            <w:r w:rsidRPr="00EF2BF3">
              <w:rPr>
                <w:rStyle w:val="Lienhypertexte"/>
                <w:noProof/>
              </w:rPr>
              <w:t>Références bibliographiques</w:t>
            </w:r>
            <w:r>
              <w:rPr>
                <w:noProof/>
                <w:webHidden/>
              </w:rPr>
              <w:tab/>
            </w:r>
            <w:r>
              <w:rPr>
                <w:noProof/>
                <w:webHidden/>
              </w:rPr>
              <w:fldChar w:fldCharType="begin"/>
            </w:r>
            <w:r>
              <w:rPr>
                <w:noProof/>
                <w:webHidden/>
              </w:rPr>
              <w:instrText xml:space="preserve"> PAGEREF _Toc193972838 \h </w:instrText>
            </w:r>
            <w:r>
              <w:rPr>
                <w:noProof/>
                <w:webHidden/>
              </w:rPr>
            </w:r>
            <w:r>
              <w:rPr>
                <w:noProof/>
                <w:webHidden/>
              </w:rPr>
              <w:fldChar w:fldCharType="separate"/>
            </w:r>
            <w:r w:rsidR="00C30592">
              <w:rPr>
                <w:noProof/>
                <w:webHidden/>
              </w:rPr>
              <w:t>1</w:t>
            </w:r>
            <w:r>
              <w:rPr>
                <w:noProof/>
                <w:webHidden/>
              </w:rPr>
              <w:fldChar w:fldCharType="end"/>
            </w:r>
          </w:hyperlink>
        </w:p>
        <w:p w14:paraId="75D77824" w14:textId="46DEFB8F" w:rsidR="00ED30F1" w:rsidRDefault="00ED30F1">
          <w:pPr>
            <w:pStyle w:val="TM1"/>
            <w:rPr>
              <w:rFonts w:eastAsiaTheme="minorEastAsia"/>
              <w:noProof/>
              <w:lang w:eastAsia="fr-FR"/>
            </w:rPr>
          </w:pPr>
          <w:hyperlink w:anchor="_Toc193972839" w:history="1">
            <w:r w:rsidRPr="00EF2BF3">
              <w:rPr>
                <w:rStyle w:val="Lienhypertexte"/>
                <w:noProof/>
              </w:rPr>
              <w:t>Table des Tableaux</w:t>
            </w:r>
            <w:r>
              <w:rPr>
                <w:noProof/>
                <w:webHidden/>
              </w:rPr>
              <w:tab/>
            </w:r>
            <w:r>
              <w:rPr>
                <w:noProof/>
                <w:webHidden/>
              </w:rPr>
              <w:fldChar w:fldCharType="begin"/>
            </w:r>
            <w:r>
              <w:rPr>
                <w:noProof/>
                <w:webHidden/>
              </w:rPr>
              <w:instrText xml:space="preserve"> PAGEREF _Toc193972839 \h </w:instrText>
            </w:r>
            <w:r>
              <w:rPr>
                <w:noProof/>
                <w:webHidden/>
              </w:rPr>
            </w:r>
            <w:r>
              <w:rPr>
                <w:noProof/>
                <w:webHidden/>
              </w:rPr>
              <w:fldChar w:fldCharType="separate"/>
            </w:r>
            <w:r w:rsidR="00C30592">
              <w:rPr>
                <w:noProof/>
                <w:webHidden/>
              </w:rPr>
              <w:t>1</w:t>
            </w:r>
            <w:r>
              <w:rPr>
                <w:noProof/>
                <w:webHidden/>
              </w:rPr>
              <w:fldChar w:fldCharType="end"/>
            </w:r>
          </w:hyperlink>
        </w:p>
        <w:p w14:paraId="6628F064" w14:textId="15E9FC4D" w:rsidR="00ED30F1" w:rsidRDefault="00ED30F1">
          <w:pPr>
            <w:pStyle w:val="TM1"/>
            <w:rPr>
              <w:rFonts w:eastAsiaTheme="minorEastAsia"/>
              <w:noProof/>
              <w:lang w:eastAsia="fr-FR"/>
            </w:rPr>
          </w:pPr>
          <w:hyperlink w:anchor="_Toc193972840" w:history="1">
            <w:r w:rsidRPr="00EF2BF3">
              <w:rPr>
                <w:rStyle w:val="Lienhypertexte"/>
                <w:noProof/>
              </w:rPr>
              <w:t>Tables des Figures</w:t>
            </w:r>
            <w:r>
              <w:rPr>
                <w:noProof/>
                <w:webHidden/>
              </w:rPr>
              <w:tab/>
            </w:r>
            <w:r>
              <w:rPr>
                <w:noProof/>
                <w:webHidden/>
              </w:rPr>
              <w:fldChar w:fldCharType="begin"/>
            </w:r>
            <w:r>
              <w:rPr>
                <w:noProof/>
                <w:webHidden/>
              </w:rPr>
              <w:instrText xml:space="preserve"> PAGEREF _Toc193972840 \h </w:instrText>
            </w:r>
            <w:r>
              <w:rPr>
                <w:noProof/>
                <w:webHidden/>
              </w:rPr>
            </w:r>
            <w:r>
              <w:rPr>
                <w:noProof/>
                <w:webHidden/>
              </w:rPr>
              <w:fldChar w:fldCharType="separate"/>
            </w:r>
            <w:r w:rsidR="00C30592">
              <w:rPr>
                <w:noProof/>
                <w:webHidden/>
              </w:rPr>
              <w:t>1</w:t>
            </w:r>
            <w:r>
              <w:rPr>
                <w:noProof/>
                <w:webHidden/>
              </w:rPr>
              <w:fldChar w:fldCharType="end"/>
            </w:r>
          </w:hyperlink>
        </w:p>
        <w:p w14:paraId="4B9B1B26" w14:textId="03C891F0" w:rsidR="00ED30F1" w:rsidRDefault="00ED30F1">
          <w:pPr>
            <w:pStyle w:val="TM1"/>
            <w:rPr>
              <w:rFonts w:eastAsiaTheme="minorEastAsia"/>
              <w:noProof/>
              <w:lang w:eastAsia="fr-FR"/>
            </w:rPr>
          </w:pPr>
          <w:hyperlink w:anchor="_Toc193972841" w:history="1">
            <w:r w:rsidRPr="00EF2BF3">
              <w:rPr>
                <w:rStyle w:val="Lienhypertexte"/>
                <w:noProof/>
              </w:rPr>
              <w:t>Annexes</w:t>
            </w:r>
            <w:r>
              <w:rPr>
                <w:noProof/>
                <w:webHidden/>
              </w:rPr>
              <w:tab/>
            </w:r>
            <w:r>
              <w:rPr>
                <w:noProof/>
                <w:webHidden/>
              </w:rPr>
              <w:fldChar w:fldCharType="begin"/>
            </w:r>
            <w:r>
              <w:rPr>
                <w:noProof/>
                <w:webHidden/>
              </w:rPr>
              <w:instrText xml:space="preserve"> PAGEREF _Toc193972841 \h </w:instrText>
            </w:r>
            <w:r>
              <w:rPr>
                <w:noProof/>
                <w:webHidden/>
              </w:rPr>
            </w:r>
            <w:r>
              <w:rPr>
                <w:noProof/>
                <w:webHidden/>
              </w:rPr>
              <w:fldChar w:fldCharType="separate"/>
            </w:r>
            <w:r w:rsidR="00C30592">
              <w:rPr>
                <w:noProof/>
                <w:webHidden/>
              </w:rPr>
              <w:t>1</w:t>
            </w:r>
            <w:r>
              <w:rPr>
                <w:noProof/>
                <w:webHidden/>
              </w:rPr>
              <w:fldChar w:fldCharType="end"/>
            </w:r>
          </w:hyperlink>
        </w:p>
        <w:p w14:paraId="186D4D16" w14:textId="6D0D43A8" w:rsidR="00ED30F1" w:rsidRDefault="00ED30F1">
          <w:pPr>
            <w:pStyle w:val="TM2"/>
            <w:tabs>
              <w:tab w:val="right" w:leader="dot" w:pos="10053"/>
            </w:tabs>
            <w:rPr>
              <w:rFonts w:eastAsiaTheme="minorEastAsia"/>
              <w:noProof/>
              <w:lang w:eastAsia="fr-FR"/>
            </w:rPr>
          </w:pPr>
          <w:hyperlink w:anchor="_Toc193972842" w:history="1">
            <w:r w:rsidRPr="00EF2BF3">
              <w:rPr>
                <w:rStyle w:val="Lienhypertexte"/>
                <w:noProof/>
              </w:rPr>
              <w:t>Annexe 1 : Appel à participation</w:t>
            </w:r>
            <w:r>
              <w:rPr>
                <w:noProof/>
                <w:webHidden/>
              </w:rPr>
              <w:tab/>
            </w:r>
            <w:r>
              <w:rPr>
                <w:noProof/>
                <w:webHidden/>
              </w:rPr>
              <w:fldChar w:fldCharType="begin"/>
            </w:r>
            <w:r>
              <w:rPr>
                <w:noProof/>
                <w:webHidden/>
              </w:rPr>
              <w:instrText xml:space="preserve"> PAGEREF _Toc193972842 \h </w:instrText>
            </w:r>
            <w:r>
              <w:rPr>
                <w:noProof/>
                <w:webHidden/>
              </w:rPr>
            </w:r>
            <w:r>
              <w:rPr>
                <w:noProof/>
                <w:webHidden/>
              </w:rPr>
              <w:fldChar w:fldCharType="separate"/>
            </w:r>
            <w:r w:rsidR="00C30592">
              <w:rPr>
                <w:noProof/>
                <w:webHidden/>
              </w:rPr>
              <w:t>1</w:t>
            </w:r>
            <w:r>
              <w:rPr>
                <w:noProof/>
                <w:webHidden/>
              </w:rPr>
              <w:fldChar w:fldCharType="end"/>
            </w:r>
          </w:hyperlink>
        </w:p>
        <w:p w14:paraId="3432F506" w14:textId="0549F42D" w:rsidR="00ED30F1" w:rsidRDefault="00ED30F1">
          <w:pPr>
            <w:pStyle w:val="TM2"/>
            <w:tabs>
              <w:tab w:val="right" w:leader="dot" w:pos="10053"/>
            </w:tabs>
            <w:rPr>
              <w:rFonts w:eastAsiaTheme="minorEastAsia"/>
              <w:noProof/>
              <w:lang w:eastAsia="fr-FR"/>
            </w:rPr>
          </w:pPr>
          <w:hyperlink w:anchor="_Toc193972843" w:history="1">
            <w:r w:rsidRPr="00EF2BF3">
              <w:rPr>
                <w:rStyle w:val="Lienhypertexte"/>
                <w:noProof/>
              </w:rPr>
              <w:t>Annexe 2 : Liste des centres participants</w:t>
            </w:r>
            <w:r>
              <w:rPr>
                <w:noProof/>
                <w:webHidden/>
              </w:rPr>
              <w:tab/>
            </w:r>
            <w:r>
              <w:rPr>
                <w:noProof/>
                <w:webHidden/>
              </w:rPr>
              <w:fldChar w:fldCharType="begin"/>
            </w:r>
            <w:r>
              <w:rPr>
                <w:noProof/>
                <w:webHidden/>
              </w:rPr>
              <w:instrText xml:space="preserve"> PAGEREF _Toc193972843 \h </w:instrText>
            </w:r>
            <w:r>
              <w:rPr>
                <w:noProof/>
                <w:webHidden/>
              </w:rPr>
            </w:r>
            <w:r>
              <w:rPr>
                <w:noProof/>
                <w:webHidden/>
              </w:rPr>
              <w:fldChar w:fldCharType="separate"/>
            </w:r>
            <w:r w:rsidR="00C30592">
              <w:rPr>
                <w:noProof/>
                <w:webHidden/>
              </w:rPr>
              <w:t>1</w:t>
            </w:r>
            <w:r>
              <w:rPr>
                <w:noProof/>
                <w:webHidden/>
              </w:rPr>
              <w:fldChar w:fldCharType="end"/>
            </w:r>
          </w:hyperlink>
        </w:p>
        <w:p w14:paraId="21EEAB37" w14:textId="1DB04E6D" w:rsidR="00ED30F1" w:rsidRDefault="00ED30F1">
          <w:pPr>
            <w:pStyle w:val="TM2"/>
            <w:tabs>
              <w:tab w:val="right" w:leader="dot" w:pos="10053"/>
            </w:tabs>
            <w:rPr>
              <w:rFonts w:eastAsiaTheme="minorEastAsia"/>
              <w:noProof/>
              <w:lang w:eastAsia="fr-FR"/>
            </w:rPr>
          </w:pPr>
          <w:hyperlink w:anchor="_Toc193972844" w:history="1">
            <w:r w:rsidRPr="00EF2BF3">
              <w:rPr>
                <w:rStyle w:val="Lienhypertexte"/>
                <w:noProof/>
              </w:rPr>
              <w:t>Annexe 3 : Fantômes locaux utilisés pour l’étalonnage de la fixation thyroïdienne</w:t>
            </w:r>
            <w:r>
              <w:rPr>
                <w:noProof/>
                <w:webHidden/>
              </w:rPr>
              <w:tab/>
            </w:r>
            <w:r>
              <w:rPr>
                <w:noProof/>
                <w:webHidden/>
              </w:rPr>
              <w:fldChar w:fldCharType="begin"/>
            </w:r>
            <w:r>
              <w:rPr>
                <w:noProof/>
                <w:webHidden/>
              </w:rPr>
              <w:instrText xml:space="preserve"> PAGEREF _Toc193972844 \h </w:instrText>
            </w:r>
            <w:r>
              <w:rPr>
                <w:noProof/>
                <w:webHidden/>
              </w:rPr>
            </w:r>
            <w:r>
              <w:rPr>
                <w:noProof/>
                <w:webHidden/>
              </w:rPr>
              <w:fldChar w:fldCharType="separate"/>
            </w:r>
            <w:r w:rsidR="00C30592">
              <w:rPr>
                <w:noProof/>
                <w:webHidden/>
              </w:rPr>
              <w:t>1</w:t>
            </w:r>
            <w:r>
              <w:rPr>
                <w:noProof/>
                <w:webHidden/>
              </w:rPr>
              <w:fldChar w:fldCharType="end"/>
            </w:r>
          </w:hyperlink>
        </w:p>
        <w:p w14:paraId="5C2B341F" w14:textId="6FDE0E99" w:rsidR="00ED30F1" w:rsidRDefault="00ED30F1">
          <w:pPr>
            <w:pStyle w:val="TM2"/>
            <w:tabs>
              <w:tab w:val="right" w:leader="dot" w:pos="10053"/>
            </w:tabs>
            <w:rPr>
              <w:rFonts w:eastAsiaTheme="minorEastAsia"/>
              <w:noProof/>
              <w:lang w:eastAsia="fr-FR"/>
            </w:rPr>
          </w:pPr>
          <w:hyperlink w:anchor="_Toc193972845" w:history="1">
            <w:r w:rsidRPr="00EF2BF3">
              <w:rPr>
                <w:rStyle w:val="Lienhypertexte"/>
                <w:noProof/>
              </w:rPr>
              <w:t>Annexe 4 : Livret de la méthodologie du recueil</w:t>
            </w:r>
            <w:r>
              <w:rPr>
                <w:noProof/>
                <w:webHidden/>
              </w:rPr>
              <w:tab/>
            </w:r>
            <w:r>
              <w:rPr>
                <w:noProof/>
                <w:webHidden/>
              </w:rPr>
              <w:fldChar w:fldCharType="begin"/>
            </w:r>
            <w:r>
              <w:rPr>
                <w:noProof/>
                <w:webHidden/>
              </w:rPr>
              <w:instrText xml:space="preserve"> PAGEREF _Toc193972845 \h </w:instrText>
            </w:r>
            <w:r>
              <w:rPr>
                <w:noProof/>
                <w:webHidden/>
              </w:rPr>
            </w:r>
            <w:r>
              <w:rPr>
                <w:noProof/>
                <w:webHidden/>
              </w:rPr>
              <w:fldChar w:fldCharType="separate"/>
            </w:r>
            <w:r w:rsidR="00C30592">
              <w:rPr>
                <w:noProof/>
                <w:webHidden/>
              </w:rPr>
              <w:t>1</w:t>
            </w:r>
            <w:r>
              <w:rPr>
                <w:noProof/>
                <w:webHidden/>
              </w:rPr>
              <w:fldChar w:fldCharType="end"/>
            </w:r>
          </w:hyperlink>
        </w:p>
        <w:p w14:paraId="007B6C9F" w14:textId="022DCDA7" w:rsidR="00ED30F1" w:rsidRDefault="00ED30F1">
          <w:pPr>
            <w:pStyle w:val="TM2"/>
            <w:tabs>
              <w:tab w:val="right" w:leader="dot" w:pos="10053"/>
            </w:tabs>
            <w:rPr>
              <w:rFonts w:eastAsiaTheme="minorEastAsia"/>
              <w:noProof/>
              <w:lang w:eastAsia="fr-FR"/>
            </w:rPr>
          </w:pPr>
          <w:hyperlink w:anchor="_Toc193972846" w:history="1">
            <w:r w:rsidRPr="00EF2BF3">
              <w:rPr>
                <w:rStyle w:val="Lienhypertexte"/>
                <w:noProof/>
              </w:rPr>
              <w:t>Annexe 5 : Description des données issues des configurations locales</w:t>
            </w:r>
            <w:r>
              <w:rPr>
                <w:noProof/>
                <w:webHidden/>
              </w:rPr>
              <w:tab/>
            </w:r>
            <w:r>
              <w:rPr>
                <w:noProof/>
                <w:webHidden/>
              </w:rPr>
              <w:fldChar w:fldCharType="begin"/>
            </w:r>
            <w:r>
              <w:rPr>
                <w:noProof/>
                <w:webHidden/>
              </w:rPr>
              <w:instrText xml:space="preserve"> PAGEREF _Toc193972846 \h </w:instrText>
            </w:r>
            <w:r>
              <w:rPr>
                <w:noProof/>
                <w:webHidden/>
              </w:rPr>
            </w:r>
            <w:r>
              <w:rPr>
                <w:noProof/>
                <w:webHidden/>
              </w:rPr>
              <w:fldChar w:fldCharType="separate"/>
            </w:r>
            <w:r w:rsidR="00C30592">
              <w:rPr>
                <w:noProof/>
                <w:webHidden/>
              </w:rPr>
              <w:t>1</w:t>
            </w:r>
            <w:r>
              <w:rPr>
                <w:noProof/>
                <w:webHidden/>
              </w:rPr>
              <w:fldChar w:fldCharType="end"/>
            </w:r>
          </w:hyperlink>
        </w:p>
        <w:p w14:paraId="1A02BDB2" w14:textId="0C58711C" w:rsidR="00ED30F1" w:rsidRDefault="00ED30F1">
          <w:pPr>
            <w:pStyle w:val="TM2"/>
            <w:tabs>
              <w:tab w:val="right" w:leader="dot" w:pos="10053"/>
            </w:tabs>
            <w:rPr>
              <w:rFonts w:eastAsiaTheme="minorEastAsia"/>
              <w:noProof/>
              <w:lang w:eastAsia="fr-FR"/>
            </w:rPr>
          </w:pPr>
          <w:hyperlink w:anchor="_Toc193972847" w:history="1">
            <w:r w:rsidRPr="00EF2BF3">
              <w:rPr>
                <w:rStyle w:val="Lienhypertexte"/>
                <w:noProof/>
              </w:rPr>
              <w:t>Annexe 6 : Matrices de corrélation en conditions locales</w:t>
            </w:r>
            <w:r>
              <w:rPr>
                <w:noProof/>
                <w:webHidden/>
              </w:rPr>
              <w:tab/>
            </w:r>
            <w:r>
              <w:rPr>
                <w:noProof/>
                <w:webHidden/>
              </w:rPr>
              <w:fldChar w:fldCharType="begin"/>
            </w:r>
            <w:r>
              <w:rPr>
                <w:noProof/>
                <w:webHidden/>
              </w:rPr>
              <w:instrText xml:space="preserve"> PAGEREF _Toc193972847 \h </w:instrText>
            </w:r>
            <w:r>
              <w:rPr>
                <w:noProof/>
                <w:webHidden/>
              </w:rPr>
            </w:r>
            <w:r>
              <w:rPr>
                <w:noProof/>
                <w:webHidden/>
              </w:rPr>
              <w:fldChar w:fldCharType="separate"/>
            </w:r>
            <w:r w:rsidR="00C30592">
              <w:rPr>
                <w:noProof/>
                <w:webHidden/>
              </w:rPr>
              <w:t>1</w:t>
            </w:r>
            <w:r>
              <w:rPr>
                <w:noProof/>
                <w:webHidden/>
              </w:rPr>
              <w:fldChar w:fldCharType="end"/>
            </w:r>
          </w:hyperlink>
        </w:p>
        <w:p w14:paraId="76341666" w14:textId="3CF9A96D" w:rsidR="00ED30F1" w:rsidRDefault="00ED30F1">
          <w:pPr>
            <w:pStyle w:val="TM2"/>
            <w:tabs>
              <w:tab w:val="right" w:leader="dot" w:pos="10053"/>
            </w:tabs>
            <w:rPr>
              <w:rFonts w:eastAsiaTheme="minorEastAsia"/>
              <w:noProof/>
              <w:lang w:eastAsia="fr-FR"/>
            </w:rPr>
          </w:pPr>
          <w:hyperlink w:anchor="_Toc193972848" w:history="1">
            <w:r w:rsidRPr="00EF2BF3">
              <w:rPr>
                <w:rStyle w:val="Lienhypertexte"/>
                <w:noProof/>
              </w:rPr>
              <w:t>Annexe 7 : Sensibilités en géométrie standardisée</w:t>
            </w:r>
            <w:r>
              <w:rPr>
                <w:noProof/>
                <w:webHidden/>
              </w:rPr>
              <w:tab/>
            </w:r>
            <w:r>
              <w:rPr>
                <w:noProof/>
                <w:webHidden/>
              </w:rPr>
              <w:fldChar w:fldCharType="begin"/>
            </w:r>
            <w:r>
              <w:rPr>
                <w:noProof/>
                <w:webHidden/>
              </w:rPr>
              <w:instrText xml:space="preserve"> PAGEREF _Toc193972848 \h </w:instrText>
            </w:r>
            <w:r>
              <w:rPr>
                <w:noProof/>
                <w:webHidden/>
              </w:rPr>
            </w:r>
            <w:r>
              <w:rPr>
                <w:noProof/>
                <w:webHidden/>
              </w:rPr>
              <w:fldChar w:fldCharType="separate"/>
            </w:r>
            <w:r w:rsidR="00C30592">
              <w:rPr>
                <w:noProof/>
                <w:webHidden/>
              </w:rPr>
              <w:t>1</w:t>
            </w:r>
            <w:r>
              <w:rPr>
                <w:noProof/>
                <w:webHidden/>
              </w:rPr>
              <w:fldChar w:fldCharType="end"/>
            </w:r>
          </w:hyperlink>
        </w:p>
        <w:p w14:paraId="474C505C" w14:textId="136813C2" w:rsidR="00ED30F1" w:rsidRDefault="00ED30F1">
          <w:pPr>
            <w:pStyle w:val="TM2"/>
            <w:tabs>
              <w:tab w:val="right" w:leader="dot" w:pos="10053"/>
            </w:tabs>
            <w:rPr>
              <w:rFonts w:eastAsiaTheme="minorEastAsia"/>
              <w:noProof/>
              <w:lang w:eastAsia="fr-FR"/>
            </w:rPr>
          </w:pPr>
          <w:hyperlink w:anchor="_Toc193972849" w:history="1">
            <w:r w:rsidRPr="00EF2BF3">
              <w:rPr>
                <w:rStyle w:val="Lienhypertexte"/>
                <w:noProof/>
              </w:rPr>
              <w:t>Annexe 8 : Racine carrée de l’erreur quadratique moyenne en géométrie standardisée</w:t>
            </w:r>
            <w:r>
              <w:rPr>
                <w:noProof/>
                <w:webHidden/>
              </w:rPr>
              <w:tab/>
            </w:r>
            <w:r>
              <w:rPr>
                <w:noProof/>
                <w:webHidden/>
              </w:rPr>
              <w:fldChar w:fldCharType="begin"/>
            </w:r>
            <w:r>
              <w:rPr>
                <w:noProof/>
                <w:webHidden/>
              </w:rPr>
              <w:instrText xml:space="preserve"> PAGEREF _Toc193972849 \h </w:instrText>
            </w:r>
            <w:r>
              <w:rPr>
                <w:noProof/>
                <w:webHidden/>
              </w:rPr>
            </w:r>
            <w:r>
              <w:rPr>
                <w:noProof/>
                <w:webHidden/>
              </w:rPr>
              <w:fldChar w:fldCharType="separate"/>
            </w:r>
            <w:r w:rsidR="00C30592">
              <w:rPr>
                <w:noProof/>
                <w:webHidden/>
              </w:rPr>
              <w:t>1</w:t>
            </w:r>
            <w:r>
              <w:rPr>
                <w:noProof/>
                <w:webHidden/>
              </w:rPr>
              <w:fldChar w:fldCharType="end"/>
            </w:r>
          </w:hyperlink>
        </w:p>
        <w:p w14:paraId="55B3C10C" w14:textId="6D625269" w:rsidR="00ED30F1" w:rsidRDefault="00ED30F1">
          <w:pPr>
            <w:pStyle w:val="TM2"/>
            <w:tabs>
              <w:tab w:val="right" w:leader="dot" w:pos="10053"/>
            </w:tabs>
            <w:rPr>
              <w:rFonts w:eastAsiaTheme="minorEastAsia"/>
              <w:noProof/>
              <w:lang w:eastAsia="fr-FR"/>
            </w:rPr>
          </w:pPr>
          <w:hyperlink w:anchor="_Toc193972850" w:history="1">
            <w:r w:rsidRPr="00EF2BF3">
              <w:rPr>
                <w:rStyle w:val="Lienhypertexte"/>
                <w:noProof/>
              </w:rPr>
              <w:t>Annexe 9 : Description des données issues des configurations standardisées</w:t>
            </w:r>
            <w:r>
              <w:rPr>
                <w:noProof/>
                <w:webHidden/>
              </w:rPr>
              <w:tab/>
            </w:r>
            <w:r>
              <w:rPr>
                <w:noProof/>
                <w:webHidden/>
              </w:rPr>
              <w:fldChar w:fldCharType="begin"/>
            </w:r>
            <w:r>
              <w:rPr>
                <w:noProof/>
                <w:webHidden/>
              </w:rPr>
              <w:instrText xml:space="preserve"> PAGEREF _Toc193972850 \h </w:instrText>
            </w:r>
            <w:r>
              <w:rPr>
                <w:noProof/>
                <w:webHidden/>
              </w:rPr>
            </w:r>
            <w:r>
              <w:rPr>
                <w:noProof/>
                <w:webHidden/>
              </w:rPr>
              <w:fldChar w:fldCharType="separate"/>
            </w:r>
            <w:r w:rsidR="00C30592">
              <w:rPr>
                <w:noProof/>
                <w:webHidden/>
              </w:rPr>
              <w:t>1</w:t>
            </w:r>
            <w:r>
              <w:rPr>
                <w:noProof/>
                <w:webHidden/>
              </w:rPr>
              <w:fldChar w:fldCharType="end"/>
            </w:r>
          </w:hyperlink>
        </w:p>
        <w:p w14:paraId="6C01CB37" w14:textId="5FCA0F18" w:rsidR="00ED30F1" w:rsidRDefault="00ED30F1">
          <w:pPr>
            <w:pStyle w:val="TM2"/>
            <w:tabs>
              <w:tab w:val="right" w:leader="dot" w:pos="10053"/>
            </w:tabs>
            <w:rPr>
              <w:rFonts w:eastAsiaTheme="minorEastAsia"/>
              <w:noProof/>
              <w:lang w:eastAsia="fr-FR"/>
            </w:rPr>
          </w:pPr>
          <w:hyperlink w:anchor="_Toc193972851" w:history="1">
            <w:r w:rsidRPr="00EF2BF3">
              <w:rPr>
                <w:rStyle w:val="Lienhypertexte"/>
                <w:noProof/>
              </w:rPr>
              <w:t>Annexe 10 : Matrices de corrélation en conditions standardisées</w:t>
            </w:r>
            <w:r>
              <w:rPr>
                <w:noProof/>
                <w:webHidden/>
              </w:rPr>
              <w:tab/>
            </w:r>
            <w:r>
              <w:rPr>
                <w:noProof/>
                <w:webHidden/>
              </w:rPr>
              <w:fldChar w:fldCharType="begin"/>
            </w:r>
            <w:r>
              <w:rPr>
                <w:noProof/>
                <w:webHidden/>
              </w:rPr>
              <w:instrText xml:space="preserve"> PAGEREF _Toc193972851 \h </w:instrText>
            </w:r>
            <w:r>
              <w:rPr>
                <w:noProof/>
                <w:webHidden/>
              </w:rPr>
            </w:r>
            <w:r>
              <w:rPr>
                <w:noProof/>
                <w:webHidden/>
              </w:rPr>
              <w:fldChar w:fldCharType="separate"/>
            </w:r>
            <w:r w:rsidR="00C30592">
              <w:rPr>
                <w:noProof/>
                <w:webHidden/>
              </w:rPr>
              <w:t>1</w:t>
            </w:r>
            <w:r>
              <w:rPr>
                <w:noProof/>
                <w:webHidden/>
              </w:rPr>
              <w:fldChar w:fldCharType="end"/>
            </w:r>
          </w:hyperlink>
        </w:p>
        <w:p w14:paraId="382FBD70" w14:textId="1BDDDF5D" w:rsidR="007569A1" w:rsidRDefault="007569A1">
          <w:r>
            <w:rPr>
              <w:b/>
              <w:bCs/>
            </w:rPr>
            <w:fldChar w:fldCharType="end"/>
          </w:r>
        </w:p>
      </w:sdtContent>
    </w:sdt>
    <w:p w14:paraId="6672F847" w14:textId="1FC125CF" w:rsidR="002D00CC" w:rsidRDefault="00C320A9" w:rsidP="00C320A9">
      <w:pPr>
        <w:tabs>
          <w:tab w:val="left" w:pos="8665"/>
        </w:tabs>
      </w:pPr>
      <w:r>
        <w:tab/>
      </w:r>
    </w:p>
    <w:p w14:paraId="0457E2D7" w14:textId="0EEAEC3E" w:rsidR="00A10D6E" w:rsidRDefault="00A10D6E">
      <w:r>
        <w:br w:type="page"/>
      </w:r>
    </w:p>
    <w:p w14:paraId="3AA5F83F" w14:textId="6E708707" w:rsidR="00B45537" w:rsidRDefault="00B45537" w:rsidP="00B45537">
      <w:pPr>
        <w:pStyle w:val="Titre1"/>
      </w:pPr>
      <w:bookmarkStart w:id="2" w:name="_Toc157640855"/>
      <w:bookmarkStart w:id="3" w:name="_Toc193972759"/>
      <w:r>
        <w:lastRenderedPageBreak/>
        <w:t>Introduction</w:t>
      </w:r>
      <w:bookmarkEnd w:id="2"/>
      <w:bookmarkEnd w:id="3"/>
    </w:p>
    <w:p w14:paraId="6A829127" w14:textId="60B784E1" w:rsidR="002C1D1A" w:rsidRDefault="002C1D1A" w:rsidP="00A21170">
      <w:pPr>
        <w:spacing w:after="120"/>
        <w:jc w:val="both"/>
        <w:rPr>
          <w:rFonts w:cstheme="minorHAnsi"/>
          <w:color w:val="000000"/>
        </w:rPr>
      </w:pPr>
    </w:p>
    <w:p w14:paraId="4BB79490" w14:textId="05E7F28E" w:rsidR="00547082" w:rsidRDefault="00BC59CE" w:rsidP="00F523F0">
      <w:pPr>
        <w:spacing w:after="120"/>
        <w:jc w:val="both"/>
        <w:rPr>
          <w:rFonts w:cstheme="minorHAnsi"/>
          <w:color w:val="000000"/>
        </w:rPr>
      </w:pPr>
      <w:r>
        <w:rPr>
          <w:rFonts w:cstheme="minorHAnsi"/>
          <w:color w:val="000000"/>
        </w:rPr>
        <w:t>En médecine nucléaire, l</w:t>
      </w:r>
      <w:r w:rsidR="00E039BA" w:rsidRPr="0043712E">
        <w:rPr>
          <w:rFonts w:cstheme="minorHAnsi"/>
          <w:color w:val="000000"/>
        </w:rPr>
        <w:t>a capacité</w:t>
      </w:r>
      <w:r>
        <w:rPr>
          <w:rFonts w:cstheme="minorHAnsi"/>
          <w:color w:val="000000"/>
        </w:rPr>
        <w:t xml:space="preserve"> naturelle</w:t>
      </w:r>
      <w:r w:rsidR="00E039BA" w:rsidRPr="0043712E">
        <w:rPr>
          <w:rFonts w:cstheme="minorHAnsi"/>
          <w:color w:val="000000"/>
        </w:rPr>
        <w:t xml:space="preserve"> de la thyroïde à capter l’iode permet de préciser la classification des maladies thyroïdiennes</w:t>
      </w:r>
      <w:r w:rsidR="003B6597">
        <w:rPr>
          <w:rFonts w:cstheme="minorHAnsi"/>
          <w:color w:val="000000"/>
        </w:rPr>
        <w:t> </w:t>
      </w:r>
      <w:r w:rsidR="00600F05" w:rsidRPr="00434BA0">
        <w:rPr>
          <w:rFonts w:cstheme="minorHAnsi"/>
        </w:rPr>
        <w:fldChar w:fldCharType="begin"/>
      </w:r>
      <w:r w:rsidR="009F0FF8">
        <w:rPr>
          <w:rFonts w:cstheme="minorHAnsi"/>
        </w:rPr>
        <w:instrText xml:space="preserve"> ADDIN ZOTERO_ITEM CSL_CITATION {"citationID":"dBI3YRQO","properties":{"formattedCitation":"[1]","plainCitation":"[1]","noteIndex":0},"citationItems":[{"id":294,"uris":["http://zotero.org/groups/4605258/items/UXTBAMSR"],"itemData":{"id":294,"type":"article-journal","container-title":"Journal de Radiologie","DOI":"10.1016/S0221-0363(09)72524-7","ISSN":"02210363","issue":"3","journalAbbreviation":"Journal de Radiologie","language":"fr","license":"https://www.elsevier.com/tdm/userlicense/1.0/","page":"371-389","source":"DOI.org (Crossref)","title":"Scintigraphie thyroïdienne quantifiée (123I) du nodule thyroïdien : une nouvelle imagerie moléculaire","title-short":"Scintigraphie thyroïdienne quantifiée (123I) du nodule thyroïdien","volume":"90","author":[{"family":"Clerc","given":"J."}],"issued":{"date-parts":[["2009",3]]}}}],"schema":"https://github.com/citation-style-language/schema/raw/master/csl-citation.json"} </w:instrText>
      </w:r>
      <w:r w:rsidR="00600F05" w:rsidRPr="00434BA0">
        <w:rPr>
          <w:rFonts w:cstheme="minorHAnsi"/>
        </w:rPr>
        <w:fldChar w:fldCharType="separate"/>
      </w:r>
      <w:r w:rsidR="00600F05" w:rsidRPr="00434BA0">
        <w:rPr>
          <w:rFonts w:cstheme="minorHAnsi"/>
        </w:rPr>
        <w:t>[1]</w:t>
      </w:r>
      <w:r w:rsidR="00600F05" w:rsidRPr="00434BA0">
        <w:rPr>
          <w:rFonts w:cstheme="minorHAnsi"/>
        </w:rPr>
        <w:fldChar w:fldCharType="end"/>
      </w:r>
      <w:r w:rsidR="00852190">
        <w:rPr>
          <w:rFonts w:cstheme="minorHAnsi"/>
          <w:color w:val="000000"/>
        </w:rPr>
        <w:t>.</w:t>
      </w:r>
      <w:r w:rsidR="00307894">
        <w:rPr>
          <w:rFonts w:cstheme="minorHAnsi"/>
          <w:color w:val="000000"/>
        </w:rPr>
        <w:t xml:space="preserve"> </w:t>
      </w:r>
      <w:r w:rsidR="00464766">
        <w:rPr>
          <w:rFonts w:cstheme="minorHAnsi"/>
          <w:color w:val="000000"/>
        </w:rPr>
        <w:t>En pratique</w:t>
      </w:r>
      <w:r w:rsidR="0094772C">
        <w:rPr>
          <w:rFonts w:cstheme="minorHAnsi"/>
          <w:color w:val="000000"/>
        </w:rPr>
        <w:t>,</w:t>
      </w:r>
      <w:r w:rsidR="00B7376E">
        <w:rPr>
          <w:rFonts w:cstheme="minorHAnsi"/>
          <w:color w:val="000000"/>
        </w:rPr>
        <w:t xml:space="preserve"> </w:t>
      </w:r>
      <w:r w:rsidR="0094772C">
        <w:rPr>
          <w:rFonts w:cstheme="minorHAnsi"/>
          <w:color w:val="000000"/>
        </w:rPr>
        <w:t xml:space="preserve">pour les pathologies thyroïdiennes, </w:t>
      </w:r>
      <w:r w:rsidR="00B7376E">
        <w:rPr>
          <w:rFonts w:cstheme="minorHAnsi"/>
          <w:color w:val="000000"/>
        </w:rPr>
        <w:t xml:space="preserve">et </w:t>
      </w:r>
      <w:r w:rsidR="00B7376E" w:rsidRPr="0043712E">
        <w:rPr>
          <w:rFonts w:cstheme="minorHAnsi"/>
          <w:color w:val="000000"/>
        </w:rPr>
        <w:t>conformément aux recommandations de l'</w:t>
      </w:r>
      <w:proofErr w:type="spellStart"/>
      <w:r w:rsidR="00B7376E" w:rsidRPr="0043712E">
        <w:rPr>
          <w:rFonts w:cstheme="minorHAnsi"/>
          <w:color w:val="000000"/>
        </w:rPr>
        <w:t>European</w:t>
      </w:r>
      <w:proofErr w:type="spellEnd"/>
      <w:r w:rsidR="00B7376E" w:rsidRPr="0043712E">
        <w:rPr>
          <w:rFonts w:cstheme="minorHAnsi"/>
          <w:color w:val="000000"/>
        </w:rPr>
        <w:t xml:space="preserve"> Association of </w:t>
      </w:r>
      <w:proofErr w:type="spellStart"/>
      <w:r w:rsidR="00B7376E" w:rsidRPr="0043712E">
        <w:rPr>
          <w:rFonts w:cstheme="minorHAnsi"/>
          <w:color w:val="000000"/>
        </w:rPr>
        <w:t>Nuclear</w:t>
      </w:r>
      <w:proofErr w:type="spellEnd"/>
      <w:r w:rsidR="00B7376E" w:rsidRPr="0043712E">
        <w:rPr>
          <w:rFonts w:cstheme="minorHAnsi"/>
          <w:color w:val="000000"/>
        </w:rPr>
        <w:t xml:space="preserve"> </w:t>
      </w:r>
      <w:proofErr w:type="spellStart"/>
      <w:r w:rsidR="00B7376E" w:rsidRPr="0043712E">
        <w:rPr>
          <w:rFonts w:cstheme="minorHAnsi"/>
          <w:color w:val="000000"/>
        </w:rPr>
        <w:t>Medicine</w:t>
      </w:r>
      <w:proofErr w:type="spellEnd"/>
      <w:r w:rsidR="00B7376E" w:rsidRPr="0043712E">
        <w:rPr>
          <w:rFonts w:cstheme="minorHAnsi"/>
          <w:color w:val="000000"/>
        </w:rPr>
        <w:t xml:space="preserve"> (EANM)</w:t>
      </w:r>
      <w:r w:rsidR="00B7376E">
        <w:rPr>
          <w:rFonts w:cstheme="minorHAnsi"/>
          <w:color w:val="000000"/>
        </w:rPr>
        <w:t>,</w:t>
      </w:r>
      <w:r w:rsidR="00852190">
        <w:rPr>
          <w:rFonts w:cstheme="minorHAnsi"/>
          <w:color w:val="000000"/>
        </w:rPr>
        <w:t xml:space="preserve"> </w:t>
      </w:r>
      <w:r w:rsidR="00CF4916">
        <w:rPr>
          <w:rFonts w:cstheme="minorHAnsi"/>
          <w:color w:val="000000"/>
        </w:rPr>
        <w:t>une</w:t>
      </w:r>
      <w:r w:rsidR="00CF4916" w:rsidRPr="0043712E">
        <w:rPr>
          <w:rFonts w:cstheme="minorHAnsi"/>
          <w:color w:val="000000"/>
        </w:rPr>
        <w:t xml:space="preserve"> </w:t>
      </w:r>
      <w:r w:rsidR="00E039BA" w:rsidRPr="0043712E">
        <w:rPr>
          <w:rFonts w:cstheme="minorHAnsi"/>
          <w:color w:val="000000"/>
        </w:rPr>
        <w:t>s</w:t>
      </w:r>
      <w:r w:rsidR="00852190">
        <w:rPr>
          <w:rFonts w:cstheme="minorHAnsi"/>
          <w:color w:val="000000"/>
        </w:rPr>
        <w:t>cintigraphie</w:t>
      </w:r>
      <w:r w:rsidR="00E039BA" w:rsidRPr="0043712E">
        <w:rPr>
          <w:rFonts w:cstheme="minorHAnsi"/>
          <w:color w:val="000000"/>
        </w:rPr>
        <w:t xml:space="preserve"> </w:t>
      </w:r>
      <w:r w:rsidR="00B7376E">
        <w:rPr>
          <w:rFonts w:cstheme="minorHAnsi"/>
          <w:color w:val="000000"/>
        </w:rPr>
        <w:t xml:space="preserve">doit être réalisée </w:t>
      </w:r>
      <w:r w:rsidR="00547082">
        <w:rPr>
          <w:rFonts w:cstheme="minorHAnsi"/>
          <w:color w:val="000000"/>
        </w:rPr>
        <w:t>ainsi qu’une</w:t>
      </w:r>
      <w:r w:rsidR="00E039BA" w:rsidRPr="0043712E">
        <w:rPr>
          <w:rFonts w:cstheme="minorHAnsi"/>
          <w:color w:val="000000"/>
        </w:rPr>
        <w:t xml:space="preserve"> mesure du taux </w:t>
      </w:r>
      <w:r w:rsidR="004836F9" w:rsidRPr="0043712E">
        <w:rPr>
          <w:rFonts w:cstheme="minorHAnsi"/>
          <w:color w:val="000000"/>
        </w:rPr>
        <w:t xml:space="preserve">de </w:t>
      </w:r>
      <w:r w:rsidR="00E039BA" w:rsidRPr="0043712E">
        <w:rPr>
          <w:rFonts w:cstheme="minorHAnsi"/>
          <w:color w:val="000000"/>
        </w:rPr>
        <w:t>fixation</w:t>
      </w:r>
      <w:r w:rsidR="00547082">
        <w:rPr>
          <w:rFonts w:cstheme="minorHAnsi"/>
          <w:color w:val="000000"/>
        </w:rPr>
        <w:t xml:space="preserve"> (</w:t>
      </w:r>
      <w:r w:rsidR="00547082">
        <w:rPr>
          <w:rFonts w:cstheme="minorHAnsi"/>
        </w:rPr>
        <w:t>aussi appelé quantification)</w:t>
      </w:r>
      <w:r w:rsidR="00E039BA" w:rsidRPr="0043712E">
        <w:rPr>
          <w:rFonts w:cstheme="minorHAnsi"/>
          <w:color w:val="000000"/>
        </w:rPr>
        <w:t xml:space="preserve"> </w:t>
      </w:r>
      <w:r w:rsidR="00B7376E">
        <w:rPr>
          <w:rFonts w:cstheme="minorHAnsi"/>
          <w:color w:val="000000"/>
        </w:rPr>
        <w:t>afin d’</w:t>
      </w:r>
      <w:r w:rsidR="00CF4916">
        <w:rPr>
          <w:rFonts w:cstheme="minorHAnsi"/>
          <w:color w:val="000000"/>
        </w:rPr>
        <w:t>affiner</w:t>
      </w:r>
      <w:r w:rsidR="00CF4916" w:rsidRPr="0043712E">
        <w:rPr>
          <w:rFonts w:cstheme="minorHAnsi"/>
          <w:color w:val="000000"/>
        </w:rPr>
        <w:t xml:space="preserve"> </w:t>
      </w:r>
      <w:r w:rsidR="00E039BA" w:rsidRPr="0043712E">
        <w:rPr>
          <w:rFonts w:cstheme="minorHAnsi"/>
          <w:color w:val="000000"/>
        </w:rPr>
        <w:t>le diagnostic</w:t>
      </w:r>
      <w:r w:rsidR="003B6597">
        <w:rPr>
          <w:rFonts w:cstheme="minorHAnsi"/>
          <w:color w:val="000000"/>
        </w:rPr>
        <w:t> </w:t>
      </w:r>
      <w:r w:rsidR="00735BBD" w:rsidRPr="00434BA0">
        <w:rPr>
          <w:rFonts w:cstheme="minorHAnsi"/>
        </w:rPr>
        <w:fldChar w:fldCharType="begin"/>
      </w:r>
      <w:r w:rsidR="009F0FF8">
        <w:rPr>
          <w:rFonts w:cstheme="minorHAnsi"/>
        </w:rPr>
        <w:instrText xml:space="preserve"> ADDIN ZOTERO_ITEM CSL_CITATION {"citationID":"d1wuSPtN","properties":{"formattedCitation":"[2]","plainCitation":"[2]","noteIndex":0},"citationItems":[{"id":277,"uris":["http://zotero.org/groups/4605258/items/HBLJGAB8",["http://zotero.org/groups/4605258/items/HBLJGAB8"]],"itemData":{"id":277,"type":"article-journal","abstract":"Introduction Scintigraphic evaluation of the thyroid gland enables determination of the iodine-123 iodide or the 99mTc-pertechnetate uptake and distribution and remains the most accurate method for the diagnosis and quantification of thyroid autonomy and the detection of ectopic thyroid tissue. In addition, thyroid scintigraphy and radioiodine uptake test are useful to discriminate hyperthyroidism from destructive thyrotoxicosis and iodine-induced hyperthyroidism, respectively.\nMethods Several radiopharmaceuticals are available to help in differentiating benign from malignant cytologically indeterminate thyroid nodules and for supporting clinical decision-making. This joint practice guideline/procedure standard from the European Association of Nuclear Medicine (EANM) and the Society of Nuclear Medicine and Molecular Imaging (SNMMI) provides recommendations based on the available evidence in the literature.\nConclusion The purpose of this practice guideline/procedure standard is to assist imaging specialists and clinicians in recommending, performing, and interpreting the results of thyroid scintigraphy (including positron emission tomography) with various radiopharmaceuticals and radioiodine uptake test in patients with different thyroid diseases.","container-title":"European Journal of Nuclear Medicine and Molecular Imaging","DOI":"10.1007/s00259-019-04472-8","ISSN":"1619-7070, 1619-7089","issue":"12","journalAbbreviation":"Eur J Nucl Med Mol Imaging","language":"en","page":"2514-2525","source":"DOI.org (Crossref)","title":"EANM practice guideline/SNMMI procedure standard for RAIU and thyroid scintigraphy","volume":"46","author":[{"family":"Giovanella","given":"Luca"},{"family":"Avram","given":"Anca M."},{"family":"Iakovou","given":"Ioannis"},{"family":"Kwak","given":"Jennifer"},{"family":"Lawson","given":"Susan A."},{"family":"Lulaj","given":"Elizabeth"},{"family":"Luster","given":"Markus"},{"family":"Piccardo","given":"Arnoldo"},{"family":"Schmidt","given":"Matthias"},{"family":"Tulchinsky","given":"Mark"},{"family":"Verburg","given":"Frederick A."},{"family":"Wolin","given":"Ely"}],"issued":{"date-parts":[["2019",11]]}}}],"schema":"https://github.com/citation-style-language/schema/raw/master/csl-citation.json"} </w:instrText>
      </w:r>
      <w:r w:rsidR="00735BBD" w:rsidRPr="00434BA0">
        <w:rPr>
          <w:rFonts w:cstheme="minorHAnsi"/>
        </w:rPr>
        <w:fldChar w:fldCharType="separate"/>
      </w:r>
      <w:r w:rsidR="00735BBD" w:rsidRPr="00434BA0">
        <w:rPr>
          <w:rFonts w:cstheme="minorHAnsi"/>
        </w:rPr>
        <w:t>[2]</w:t>
      </w:r>
      <w:r w:rsidR="00735BBD" w:rsidRPr="00434BA0">
        <w:rPr>
          <w:rFonts w:cstheme="minorHAnsi"/>
        </w:rPr>
        <w:fldChar w:fldCharType="end"/>
      </w:r>
      <w:r w:rsidR="00B7376E">
        <w:rPr>
          <w:rFonts w:cstheme="minorHAnsi"/>
        </w:rPr>
        <w:t>[3][4]</w:t>
      </w:r>
      <w:r w:rsidR="00E039BA" w:rsidRPr="0043712E">
        <w:rPr>
          <w:rFonts w:cstheme="minorHAnsi"/>
          <w:color w:val="000000"/>
        </w:rPr>
        <w:t>.</w:t>
      </w:r>
      <w:r w:rsidR="004836F9" w:rsidRPr="0043712E">
        <w:rPr>
          <w:rFonts w:cstheme="minorHAnsi"/>
          <w:color w:val="000000"/>
        </w:rPr>
        <w:t xml:space="preserve"> </w:t>
      </w:r>
      <w:r w:rsidR="00547082">
        <w:rPr>
          <w:rFonts w:cstheme="minorHAnsi"/>
          <w:color w:val="000000"/>
        </w:rPr>
        <w:t xml:space="preserve">Les </w:t>
      </w:r>
      <w:r w:rsidR="00FF3822">
        <w:rPr>
          <w:rFonts w:cstheme="minorHAnsi"/>
          <w:color w:val="000000"/>
        </w:rPr>
        <w:t>radionucléides</w:t>
      </w:r>
      <w:r w:rsidR="00640B74">
        <w:rPr>
          <w:rFonts w:cstheme="minorHAnsi"/>
          <w:color w:val="000000"/>
        </w:rPr>
        <w:t xml:space="preserve"> les plus couramment</w:t>
      </w:r>
      <w:r w:rsidR="00547082">
        <w:rPr>
          <w:rFonts w:cstheme="minorHAnsi"/>
          <w:color w:val="000000"/>
        </w:rPr>
        <w:t xml:space="preserve"> employés </w:t>
      </w:r>
      <w:r w:rsidR="00640B74">
        <w:rPr>
          <w:rFonts w:cstheme="minorHAnsi"/>
          <w:color w:val="000000"/>
        </w:rPr>
        <w:t xml:space="preserve">dans les services de médecine nucléaire français </w:t>
      </w:r>
      <w:r w:rsidR="00547082">
        <w:rPr>
          <w:rFonts w:cstheme="minorHAnsi"/>
          <w:color w:val="000000"/>
        </w:rPr>
        <w:t>sont l’</w:t>
      </w:r>
      <w:r w:rsidR="00705191">
        <w:rPr>
          <w:rFonts w:cstheme="minorHAnsi"/>
          <w:color w:val="000000"/>
        </w:rPr>
        <w:t xml:space="preserve">I-123, </w:t>
      </w:r>
      <w:r w:rsidR="00547082">
        <w:rPr>
          <w:rFonts w:cstheme="minorHAnsi"/>
          <w:color w:val="000000"/>
        </w:rPr>
        <w:t>l’</w:t>
      </w:r>
      <w:r w:rsidR="00705191">
        <w:rPr>
          <w:rFonts w:cstheme="minorHAnsi"/>
          <w:color w:val="000000"/>
        </w:rPr>
        <w:t>I</w:t>
      </w:r>
      <w:r w:rsidR="00ED30F1">
        <w:rPr>
          <w:rFonts w:cstheme="minorHAnsi"/>
          <w:color w:val="000000"/>
        </w:rPr>
        <w:softHyphen/>
      </w:r>
      <w:r w:rsidR="00D214D7">
        <w:rPr>
          <w:rFonts w:cstheme="minorHAnsi"/>
          <w:color w:val="000000"/>
        </w:rPr>
        <w:softHyphen/>
        <w:t>-</w:t>
      </w:r>
      <w:r w:rsidR="00705191">
        <w:rPr>
          <w:rFonts w:cstheme="minorHAnsi"/>
          <w:color w:val="000000"/>
        </w:rPr>
        <w:t xml:space="preserve">131 ou </w:t>
      </w:r>
      <w:r w:rsidR="00FF3822">
        <w:rPr>
          <w:rFonts w:cstheme="minorHAnsi"/>
          <w:color w:val="000000"/>
        </w:rPr>
        <w:t>le Tc-99m</w:t>
      </w:r>
      <w:r w:rsidR="00547082">
        <w:rPr>
          <w:rFonts w:cstheme="minorHAnsi"/>
          <w:color w:val="000000"/>
        </w:rPr>
        <w:t xml:space="preserve">. </w:t>
      </w:r>
      <w:r w:rsidR="00DE1B2B">
        <w:rPr>
          <w:rFonts w:cstheme="minorHAnsi"/>
          <w:color w:val="000000"/>
        </w:rPr>
        <w:t>C</w:t>
      </w:r>
      <w:r w:rsidR="004836F9" w:rsidRPr="0043712E">
        <w:rPr>
          <w:rFonts w:cstheme="minorHAnsi"/>
          <w:color w:val="000000"/>
        </w:rPr>
        <w:t xml:space="preserve">ette évaluation fonctionnelle de la glande thyroïdienne permet non seulement de mieux caractériser certaines pathologies, mais </w:t>
      </w:r>
      <w:r w:rsidR="00640B74">
        <w:rPr>
          <w:rFonts w:cstheme="minorHAnsi"/>
          <w:color w:val="000000"/>
        </w:rPr>
        <w:t>également</w:t>
      </w:r>
      <w:r w:rsidR="00547082">
        <w:rPr>
          <w:rFonts w:cstheme="minorHAnsi"/>
          <w:color w:val="000000"/>
        </w:rPr>
        <w:t>, par l</w:t>
      </w:r>
      <w:r w:rsidR="00640B74">
        <w:rPr>
          <w:rFonts w:cstheme="minorHAnsi"/>
          <w:color w:val="000000"/>
        </w:rPr>
        <w:t>a</w:t>
      </w:r>
      <w:r w:rsidR="00547082">
        <w:rPr>
          <w:rFonts w:cstheme="minorHAnsi"/>
          <w:color w:val="000000"/>
        </w:rPr>
        <w:t xml:space="preserve"> mesure du taux de fixation,</w:t>
      </w:r>
      <w:r w:rsidR="004836F9" w:rsidRPr="0043712E">
        <w:rPr>
          <w:rFonts w:cstheme="minorHAnsi"/>
          <w:color w:val="000000"/>
        </w:rPr>
        <w:t xml:space="preserve"> </w:t>
      </w:r>
      <w:r w:rsidR="00CF4916">
        <w:rPr>
          <w:rFonts w:cstheme="minorHAnsi"/>
          <w:color w:val="000000"/>
        </w:rPr>
        <w:t>d’aller vers une personnalisation dosimétrique</w:t>
      </w:r>
      <w:r w:rsidR="00852190">
        <w:rPr>
          <w:rFonts w:cstheme="minorHAnsi"/>
          <w:color w:val="000000"/>
        </w:rPr>
        <w:t xml:space="preserve"> des traitements par </w:t>
      </w:r>
      <w:r w:rsidR="004836F9" w:rsidRPr="0043712E">
        <w:rPr>
          <w:rFonts w:cstheme="minorHAnsi"/>
          <w:color w:val="000000"/>
        </w:rPr>
        <w:t>I-131,</w:t>
      </w:r>
      <w:r w:rsidR="00B7376E">
        <w:rPr>
          <w:rFonts w:cstheme="minorHAnsi"/>
          <w:color w:val="000000"/>
        </w:rPr>
        <w:t xml:space="preserve"> communément appelée </w:t>
      </w:r>
      <w:proofErr w:type="spellStart"/>
      <w:r w:rsidR="00B7376E">
        <w:rPr>
          <w:rFonts w:cstheme="minorHAnsi"/>
          <w:color w:val="000000"/>
        </w:rPr>
        <w:t>irathérapie</w:t>
      </w:r>
      <w:proofErr w:type="spellEnd"/>
      <w:r w:rsidR="00547082">
        <w:rPr>
          <w:rFonts w:cstheme="minorHAnsi"/>
          <w:color w:val="000000"/>
        </w:rPr>
        <w:t>.</w:t>
      </w:r>
      <w:r w:rsidR="00547082" w:rsidRPr="00547082">
        <w:rPr>
          <w:rFonts w:cstheme="minorHAnsi"/>
          <w:color w:val="000000"/>
        </w:rPr>
        <w:t xml:space="preserve"> </w:t>
      </w:r>
      <w:r w:rsidR="00547082">
        <w:rPr>
          <w:rFonts w:cstheme="minorHAnsi"/>
          <w:color w:val="000000"/>
        </w:rPr>
        <w:t>En France, l’accès à l’I-131 de faible activité étant limité, la majorité des centres réalisent la mesure de fixation au moyen d’I-123 ou de Tc-99m.</w:t>
      </w:r>
    </w:p>
    <w:p w14:paraId="44D1F899" w14:textId="417B484F" w:rsidR="00342248" w:rsidRPr="00342248" w:rsidRDefault="00342248" w:rsidP="00F523F0">
      <w:pPr>
        <w:spacing w:after="120"/>
        <w:jc w:val="both"/>
        <w:rPr>
          <w:rFonts w:cstheme="minorHAnsi"/>
          <w:color w:val="000000"/>
        </w:rPr>
      </w:pPr>
      <w:r>
        <w:rPr>
          <w:rFonts w:cstheme="minorHAnsi"/>
        </w:rPr>
        <w:t>La fiabilité de</w:t>
      </w:r>
      <w:r w:rsidR="00547082">
        <w:rPr>
          <w:rFonts w:cstheme="minorHAnsi"/>
        </w:rPr>
        <w:t xml:space="preserve"> la mesure du taux de fixation</w:t>
      </w:r>
      <w:r>
        <w:rPr>
          <w:rFonts w:cstheme="minorHAnsi"/>
        </w:rPr>
        <w:t xml:space="preserve"> est primordiale </w:t>
      </w:r>
      <w:r w:rsidR="00705191">
        <w:rPr>
          <w:rFonts w:cstheme="minorHAnsi"/>
        </w:rPr>
        <w:t xml:space="preserve">pour </w:t>
      </w:r>
      <w:r w:rsidR="002D7851">
        <w:rPr>
          <w:rFonts w:cstheme="minorHAnsi"/>
        </w:rPr>
        <w:t>l’</w:t>
      </w:r>
      <w:r>
        <w:rPr>
          <w:rFonts w:cstheme="minorHAnsi"/>
        </w:rPr>
        <w:t>optimisation des traitements. Les attentes médicales vis-à-vis des différentes méthodes de quantification sont nombreus</w:t>
      </w:r>
      <w:r w:rsidR="00BC59CE">
        <w:rPr>
          <w:rFonts w:cstheme="minorHAnsi"/>
        </w:rPr>
        <w:t xml:space="preserve">es. En effet, </w:t>
      </w:r>
      <w:r w:rsidR="002D7851">
        <w:rPr>
          <w:rFonts w:cstheme="minorHAnsi"/>
        </w:rPr>
        <w:t xml:space="preserve">il est </w:t>
      </w:r>
      <w:r w:rsidR="00BC59CE">
        <w:rPr>
          <w:rFonts w:cstheme="minorHAnsi"/>
        </w:rPr>
        <w:t>souhait</w:t>
      </w:r>
      <w:r w:rsidR="002D7851">
        <w:rPr>
          <w:rFonts w:cstheme="minorHAnsi"/>
        </w:rPr>
        <w:t>able de</w:t>
      </w:r>
      <w:r w:rsidR="00BC59CE">
        <w:rPr>
          <w:rFonts w:cstheme="minorHAnsi"/>
        </w:rPr>
        <w:t xml:space="preserve"> disposer d’</w:t>
      </w:r>
      <w:r w:rsidRPr="00B009EE">
        <w:rPr>
          <w:rFonts w:cstheme="minorHAnsi"/>
          <w:color w:val="000000"/>
        </w:rPr>
        <w:t xml:space="preserve">une méthode </w:t>
      </w:r>
      <w:r>
        <w:rPr>
          <w:rFonts w:cstheme="minorHAnsi"/>
          <w:color w:val="000000"/>
        </w:rPr>
        <w:t xml:space="preserve">de </w:t>
      </w:r>
      <w:r w:rsidRPr="00B009EE">
        <w:rPr>
          <w:rFonts w:cstheme="minorHAnsi"/>
          <w:color w:val="000000"/>
        </w:rPr>
        <w:t xml:space="preserve">quantification </w:t>
      </w:r>
      <w:r w:rsidR="00BC59CE">
        <w:rPr>
          <w:rFonts w:cstheme="minorHAnsi"/>
          <w:color w:val="000000"/>
        </w:rPr>
        <w:t xml:space="preserve">optimisée, </w:t>
      </w:r>
      <w:r w:rsidRPr="00B009EE">
        <w:rPr>
          <w:rFonts w:cstheme="minorHAnsi"/>
          <w:color w:val="000000"/>
        </w:rPr>
        <w:t>robuste et reproductible</w:t>
      </w:r>
      <w:r w:rsidR="00885B9E">
        <w:rPr>
          <w:rFonts w:cstheme="minorHAnsi"/>
          <w:color w:val="000000"/>
        </w:rPr>
        <w:t xml:space="preserve"> </w:t>
      </w:r>
      <w:r w:rsidR="00BC59CE">
        <w:rPr>
          <w:rFonts w:cstheme="minorHAnsi"/>
          <w:color w:val="000000"/>
        </w:rPr>
        <w:t>permettant d’adapter les traitements</w:t>
      </w:r>
      <w:r w:rsidR="0094772C">
        <w:rPr>
          <w:rFonts w:cstheme="minorHAnsi"/>
          <w:color w:val="000000"/>
        </w:rPr>
        <w:t xml:space="preserve"> et</w:t>
      </w:r>
      <w:r w:rsidR="00BC59CE">
        <w:rPr>
          <w:rFonts w:cstheme="minorHAnsi"/>
          <w:color w:val="000000"/>
        </w:rPr>
        <w:t xml:space="preserve"> donc</w:t>
      </w:r>
      <w:r w:rsidRPr="00F523F0">
        <w:rPr>
          <w:rFonts w:cstheme="minorHAnsi"/>
          <w:color w:val="000000"/>
        </w:rPr>
        <w:t xml:space="preserve"> les activités à administrer </w:t>
      </w:r>
      <w:r w:rsidR="00BC59CE">
        <w:rPr>
          <w:rFonts w:cstheme="minorHAnsi"/>
          <w:color w:val="000000"/>
        </w:rPr>
        <w:t>tout en évitant</w:t>
      </w:r>
      <w:r w:rsidRPr="00F523F0">
        <w:rPr>
          <w:rFonts w:cstheme="minorHAnsi"/>
          <w:color w:val="000000"/>
        </w:rPr>
        <w:t xml:space="preserve"> les sous- ou surdosages</w:t>
      </w:r>
      <w:r w:rsidR="00BC59CE">
        <w:rPr>
          <w:rFonts w:cstheme="minorHAnsi"/>
          <w:color w:val="000000"/>
        </w:rPr>
        <w:t xml:space="preserve">. </w:t>
      </w:r>
      <w:r w:rsidR="00A21170">
        <w:rPr>
          <w:rFonts w:cstheme="minorHAnsi"/>
          <w:color w:val="000000"/>
        </w:rPr>
        <w:t>À</w:t>
      </w:r>
      <w:r w:rsidR="0094772C">
        <w:rPr>
          <w:rFonts w:cstheme="minorHAnsi"/>
          <w:color w:val="000000"/>
        </w:rPr>
        <w:t xml:space="preserve"> terme</w:t>
      </w:r>
      <w:r w:rsidR="00BC59CE">
        <w:rPr>
          <w:rFonts w:cstheme="minorHAnsi"/>
          <w:color w:val="000000"/>
        </w:rPr>
        <w:t>, cette optimisation permettra certainement de p</w:t>
      </w:r>
      <w:r w:rsidRPr="00342248">
        <w:rPr>
          <w:rFonts w:cstheme="minorHAnsi"/>
          <w:color w:val="000000"/>
        </w:rPr>
        <w:t>roposer différentes approches de traitements (ablatives ou non, personnalisées</w:t>
      </w:r>
      <w:r w:rsidR="00BC59CE">
        <w:rPr>
          <w:rFonts w:cstheme="minorHAnsi"/>
          <w:color w:val="000000"/>
        </w:rPr>
        <w:t>)</w:t>
      </w:r>
      <w:r w:rsidRPr="00342248">
        <w:rPr>
          <w:rFonts w:cstheme="minorHAnsi"/>
          <w:color w:val="000000"/>
        </w:rPr>
        <w:t>.</w:t>
      </w:r>
    </w:p>
    <w:p w14:paraId="56123B9A" w14:textId="2BAA1AE7" w:rsidR="00DE1B2B" w:rsidRDefault="00DE1B2B" w:rsidP="00852190">
      <w:pPr>
        <w:spacing w:after="120"/>
        <w:jc w:val="both"/>
        <w:rPr>
          <w:rFonts w:cstheme="minorHAnsi"/>
          <w:color w:val="000000"/>
        </w:rPr>
      </w:pPr>
      <w:r>
        <w:rPr>
          <w:rFonts w:cstheme="minorHAnsi"/>
          <w:color w:val="000000"/>
        </w:rPr>
        <w:t xml:space="preserve">C’est dans ce contexte que le Groupe de Travail a </w:t>
      </w:r>
      <w:r w:rsidR="0094772C">
        <w:rPr>
          <w:rFonts w:cstheme="minorHAnsi"/>
          <w:color w:val="000000"/>
        </w:rPr>
        <w:t>lancé</w:t>
      </w:r>
      <w:r>
        <w:rPr>
          <w:rFonts w:cstheme="minorHAnsi"/>
          <w:color w:val="000000"/>
        </w:rPr>
        <w:t xml:space="preserve"> une étude afin de préciser la mesure de fixation thyroïdienne avec les radionucléides </w:t>
      </w:r>
      <w:r w:rsidR="00640B74">
        <w:rPr>
          <w:rFonts w:cstheme="minorHAnsi"/>
          <w:color w:val="000000"/>
        </w:rPr>
        <w:t>le</w:t>
      </w:r>
      <w:r w:rsidR="00885B9E">
        <w:rPr>
          <w:rFonts w:cstheme="minorHAnsi"/>
          <w:color w:val="000000"/>
        </w:rPr>
        <w:t>s</w:t>
      </w:r>
      <w:r w:rsidR="00640B74">
        <w:rPr>
          <w:rFonts w:cstheme="minorHAnsi"/>
          <w:color w:val="000000"/>
        </w:rPr>
        <w:t xml:space="preserve"> plus </w:t>
      </w:r>
      <w:r>
        <w:rPr>
          <w:rFonts w:cstheme="minorHAnsi"/>
          <w:color w:val="000000"/>
        </w:rPr>
        <w:t xml:space="preserve">communément utilisés dans les services de médecine nucléaire français. </w:t>
      </w:r>
      <w:bookmarkStart w:id="4" w:name="_Hlk189569416"/>
      <w:r>
        <w:rPr>
          <w:rFonts w:cstheme="minorHAnsi"/>
          <w:color w:val="000000"/>
        </w:rPr>
        <w:t>Cette étude a été réalisée en deux parties : une enquête préliminaire permettant de faire un état des lieux des pratiques françaises et une étude multicentrique permettant d’analyser les paramètres influ</w:t>
      </w:r>
      <w:r w:rsidR="00310058">
        <w:rPr>
          <w:rFonts w:cstheme="minorHAnsi"/>
          <w:color w:val="000000"/>
        </w:rPr>
        <w:t>a</w:t>
      </w:r>
      <w:r>
        <w:rPr>
          <w:rFonts w:cstheme="minorHAnsi"/>
          <w:color w:val="000000"/>
        </w:rPr>
        <w:t xml:space="preserve">nt sur la </w:t>
      </w:r>
      <w:r w:rsidR="00705191">
        <w:rPr>
          <w:rFonts w:cstheme="minorHAnsi"/>
          <w:color w:val="000000"/>
        </w:rPr>
        <w:t>mesure du taux de fixation thyroïdien</w:t>
      </w:r>
      <w:r w:rsidR="005A675F">
        <w:rPr>
          <w:rFonts w:cstheme="minorHAnsi"/>
          <w:color w:val="000000"/>
        </w:rPr>
        <w:t>.</w:t>
      </w:r>
    </w:p>
    <w:p w14:paraId="1DA9F3B1" w14:textId="3C58061C" w:rsidR="000C19B6" w:rsidRDefault="00256846" w:rsidP="00852190">
      <w:pPr>
        <w:spacing w:after="120"/>
        <w:jc w:val="both"/>
        <w:rPr>
          <w:rFonts w:cstheme="minorHAnsi"/>
          <w:color w:val="000000"/>
        </w:rPr>
      </w:pPr>
      <w:r>
        <w:rPr>
          <w:rFonts w:cstheme="minorHAnsi"/>
          <w:color w:val="000000"/>
        </w:rPr>
        <w:t>L</w:t>
      </w:r>
      <w:r w:rsidR="00DE1B2B">
        <w:rPr>
          <w:rFonts w:cstheme="minorHAnsi"/>
          <w:color w:val="000000"/>
        </w:rPr>
        <w:t>’</w:t>
      </w:r>
      <w:r w:rsidR="00CF4916">
        <w:rPr>
          <w:rFonts w:cstheme="minorHAnsi"/>
          <w:color w:val="000000"/>
        </w:rPr>
        <w:t>enquête</w:t>
      </w:r>
      <w:r w:rsidR="004836F9" w:rsidRPr="0043712E">
        <w:rPr>
          <w:rFonts w:cstheme="minorHAnsi"/>
          <w:color w:val="000000"/>
        </w:rPr>
        <w:t xml:space="preserve"> préliminaire </w:t>
      </w:r>
      <w:r>
        <w:rPr>
          <w:rFonts w:cstheme="minorHAnsi"/>
          <w:color w:val="000000"/>
        </w:rPr>
        <w:t xml:space="preserve">a pour </w:t>
      </w:r>
      <w:r w:rsidR="00705191">
        <w:rPr>
          <w:rFonts w:cstheme="minorHAnsi"/>
          <w:color w:val="000000"/>
        </w:rPr>
        <w:t>but</w:t>
      </w:r>
      <w:r>
        <w:rPr>
          <w:rFonts w:cstheme="minorHAnsi"/>
          <w:color w:val="000000"/>
        </w:rPr>
        <w:t xml:space="preserve"> </w:t>
      </w:r>
      <w:r w:rsidR="00342248">
        <w:rPr>
          <w:rFonts w:cstheme="minorHAnsi"/>
          <w:color w:val="000000"/>
        </w:rPr>
        <w:t>de constater l’homogén</w:t>
      </w:r>
      <w:r w:rsidR="00705191">
        <w:rPr>
          <w:rFonts w:cstheme="minorHAnsi"/>
          <w:color w:val="000000"/>
        </w:rPr>
        <w:t>éité</w:t>
      </w:r>
      <w:r w:rsidR="00342248">
        <w:rPr>
          <w:rFonts w:cstheme="minorHAnsi"/>
          <w:color w:val="000000"/>
        </w:rPr>
        <w:t xml:space="preserve"> ou </w:t>
      </w:r>
      <w:r w:rsidR="00885B9E">
        <w:rPr>
          <w:rFonts w:cstheme="minorHAnsi"/>
          <w:color w:val="000000"/>
        </w:rPr>
        <w:t xml:space="preserve">l’hétérogénéité </w:t>
      </w:r>
      <w:r w:rsidR="00342248">
        <w:rPr>
          <w:rFonts w:cstheme="minorHAnsi"/>
          <w:color w:val="000000"/>
        </w:rPr>
        <w:t>des</w:t>
      </w:r>
      <w:r>
        <w:rPr>
          <w:rFonts w:cstheme="minorHAnsi"/>
          <w:color w:val="000000"/>
        </w:rPr>
        <w:t xml:space="preserve"> pratiques </w:t>
      </w:r>
      <w:r w:rsidR="00342248">
        <w:rPr>
          <w:rFonts w:cstheme="minorHAnsi"/>
          <w:color w:val="000000"/>
        </w:rPr>
        <w:t>d</w:t>
      </w:r>
      <w:r w:rsidR="0094772C">
        <w:rPr>
          <w:rFonts w:cstheme="minorHAnsi"/>
          <w:color w:val="000000"/>
        </w:rPr>
        <w:t xml:space="preserve">ans les </w:t>
      </w:r>
      <w:r w:rsidR="00342248">
        <w:rPr>
          <w:rFonts w:cstheme="minorHAnsi"/>
          <w:color w:val="000000"/>
        </w:rPr>
        <w:t>services de médecine nucléaire français</w:t>
      </w:r>
      <w:r>
        <w:rPr>
          <w:rFonts w:cstheme="minorHAnsi"/>
          <w:color w:val="000000"/>
        </w:rPr>
        <w:t xml:space="preserve"> ainsi </w:t>
      </w:r>
      <w:r w:rsidR="00342248">
        <w:rPr>
          <w:rFonts w:cstheme="minorHAnsi"/>
          <w:color w:val="000000"/>
        </w:rPr>
        <w:t>que d’identifier</w:t>
      </w:r>
      <w:r w:rsidR="004350D6">
        <w:rPr>
          <w:rFonts w:cstheme="minorHAnsi"/>
          <w:color w:val="000000"/>
        </w:rPr>
        <w:t xml:space="preserve"> </w:t>
      </w:r>
      <w:r>
        <w:rPr>
          <w:rFonts w:cstheme="minorHAnsi"/>
          <w:color w:val="000000"/>
        </w:rPr>
        <w:t>les paramètres po</w:t>
      </w:r>
      <w:r w:rsidR="003B6A42">
        <w:rPr>
          <w:rFonts w:cstheme="minorHAnsi"/>
          <w:color w:val="000000"/>
        </w:rPr>
        <w:t xml:space="preserve">uvant influer sur l’étalonnage </w:t>
      </w:r>
      <w:r>
        <w:rPr>
          <w:rFonts w:cstheme="minorHAnsi"/>
          <w:color w:val="000000"/>
        </w:rPr>
        <w:t>et la mesure de</w:t>
      </w:r>
      <w:r w:rsidR="00885B9E">
        <w:rPr>
          <w:rFonts w:cstheme="minorHAnsi"/>
          <w:color w:val="000000"/>
        </w:rPr>
        <w:t xml:space="preserve"> </w:t>
      </w:r>
      <w:r>
        <w:rPr>
          <w:rFonts w:cstheme="minorHAnsi"/>
          <w:color w:val="000000"/>
        </w:rPr>
        <w:t xml:space="preserve">fixation </w:t>
      </w:r>
      <w:r w:rsidR="00310058">
        <w:rPr>
          <w:rFonts w:cstheme="minorHAnsi"/>
          <w:color w:val="000000"/>
        </w:rPr>
        <w:t xml:space="preserve">du </w:t>
      </w:r>
      <w:r>
        <w:rPr>
          <w:rFonts w:cstheme="minorHAnsi"/>
          <w:color w:val="000000"/>
        </w:rPr>
        <w:t>patient</w:t>
      </w:r>
      <w:r w:rsidR="00AD0560">
        <w:rPr>
          <w:rFonts w:cstheme="minorHAnsi"/>
          <w:color w:val="000000"/>
        </w:rPr>
        <w:t>, tels que :</w:t>
      </w:r>
      <w:r>
        <w:rPr>
          <w:rFonts w:cstheme="minorHAnsi"/>
          <w:color w:val="000000"/>
        </w:rPr>
        <w:t> </w:t>
      </w:r>
      <w:r w:rsidR="00342248">
        <w:rPr>
          <w:rFonts w:cstheme="minorHAnsi"/>
          <w:color w:val="000000"/>
        </w:rPr>
        <w:t>le matériel de détection, les conditions géométriques d’acquisition, le radionucléide</w:t>
      </w:r>
      <w:r w:rsidR="00AD0560">
        <w:rPr>
          <w:rFonts w:cstheme="minorHAnsi"/>
          <w:color w:val="000000"/>
        </w:rPr>
        <w:t xml:space="preserve"> utilisé</w:t>
      </w:r>
      <w:r w:rsidR="00342248">
        <w:rPr>
          <w:rFonts w:cstheme="minorHAnsi"/>
          <w:color w:val="000000"/>
        </w:rPr>
        <w:t xml:space="preserve">, </w:t>
      </w:r>
      <w:r w:rsidR="002F0F94" w:rsidRPr="009518D2">
        <w:rPr>
          <w:rFonts w:eastAsia="Times New Roman"/>
          <w:lang w:eastAsia="fr-FR"/>
        </w:rPr>
        <w:t>le délai entre l’injection et l’acquisition</w:t>
      </w:r>
      <w:r w:rsidR="002F0F94">
        <w:rPr>
          <w:rFonts w:eastAsia="Times New Roman"/>
          <w:lang w:eastAsia="fr-FR"/>
        </w:rPr>
        <w:t>,</w:t>
      </w:r>
      <w:r w:rsidR="002F0F94">
        <w:rPr>
          <w:rFonts w:cstheme="minorHAnsi"/>
          <w:color w:val="000000"/>
        </w:rPr>
        <w:t xml:space="preserve"> </w:t>
      </w:r>
      <w:r w:rsidR="00342248">
        <w:rPr>
          <w:rFonts w:cstheme="minorHAnsi"/>
          <w:color w:val="000000"/>
        </w:rPr>
        <w:t>le fantôme d’étalonnage et le post-traitement des images</w:t>
      </w:r>
      <w:r w:rsidR="002F0F94">
        <w:rPr>
          <w:rFonts w:cstheme="minorHAnsi"/>
          <w:color w:val="000000"/>
        </w:rPr>
        <w:t>,</w:t>
      </w:r>
      <w:r w:rsidR="002F0F94" w:rsidRPr="002F0F94">
        <w:rPr>
          <w:rFonts w:eastAsia="Times New Roman"/>
          <w:lang w:eastAsia="fr-FR"/>
        </w:rPr>
        <w:t xml:space="preserve"> </w:t>
      </w:r>
      <w:r w:rsidR="002F0F94" w:rsidRPr="009518D2">
        <w:rPr>
          <w:rFonts w:eastAsia="Times New Roman"/>
          <w:lang w:eastAsia="fr-FR"/>
        </w:rPr>
        <w:t xml:space="preserve">notamment la </w:t>
      </w:r>
      <w:r w:rsidR="002F0F94">
        <w:rPr>
          <w:rFonts w:eastAsia="Times New Roman"/>
          <w:lang w:eastAsia="fr-FR"/>
        </w:rPr>
        <w:t xml:space="preserve">méthode de </w:t>
      </w:r>
      <w:r w:rsidR="002F0F94" w:rsidRPr="009518D2">
        <w:rPr>
          <w:rFonts w:eastAsia="Times New Roman"/>
          <w:lang w:eastAsia="fr-FR"/>
        </w:rPr>
        <w:t>segmentation</w:t>
      </w:r>
      <w:r w:rsidR="002F0F94">
        <w:rPr>
          <w:rFonts w:cstheme="minorHAnsi"/>
          <w:color w:val="000000"/>
        </w:rPr>
        <w:t>.</w:t>
      </w:r>
    </w:p>
    <w:p w14:paraId="239316D2" w14:textId="6833A77D" w:rsidR="00BC59CE" w:rsidRDefault="00BC59CE" w:rsidP="00852190">
      <w:pPr>
        <w:spacing w:after="120"/>
        <w:jc w:val="both"/>
        <w:rPr>
          <w:rFonts w:cstheme="minorHAnsi"/>
          <w:color w:val="000000"/>
        </w:rPr>
      </w:pPr>
      <w:r>
        <w:rPr>
          <w:rFonts w:cstheme="minorHAnsi"/>
          <w:color w:val="000000"/>
        </w:rPr>
        <w:t xml:space="preserve">L’étude multicentrique a pour </w:t>
      </w:r>
      <w:r w:rsidR="00705191">
        <w:rPr>
          <w:rFonts w:cstheme="minorHAnsi"/>
          <w:color w:val="000000"/>
        </w:rPr>
        <w:t>objectif</w:t>
      </w:r>
      <w:r>
        <w:rPr>
          <w:rFonts w:cstheme="minorHAnsi"/>
          <w:color w:val="000000"/>
        </w:rPr>
        <w:t xml:space="preserve"> de proposer une méthode de quantification robuste, fiable, adapté à la routine clinique permettant d’aller vers une harmonisation des pratiques.</w:t>
      </w:r>
      <w:r w:rsidR="001836D5">
        <w:rPr>
          <w:rFonts w:cstheme="minorHAnsi"/>
          <w:color w:val="000000"/>
        </w:rPr>
        <w:t xml:space="preserve"> Chaque centre doit réaliser deux séries </w:t>
      </w:r>
      <w:r w:rsidR="00310058">
        <w:rPr>
          <w:rFonts w:cstheme="minorHAnsi"/>
          <w:color w:val="000000"/>
        </w:rPr>
        <w:t xml:space="preserve">de </w:t>
      </w:r>
      <w:r w:rsidR="001836D5">
        <w:rPr>
          <w:rFonts w:cstheme="minorHAnsi"/>
          <w:color w:val="000000"/>
        </w:rPr>
        <w:t xml:space="preserve">mesures, l’une dans les mêmes conditions que celles utilisées en routine pour les patients et une autre dans des conditions </w:t>
      </w:r>
      <w:ins w:id="5" w:author="DEMONCHY Mathilde" w:date="2025-03-27T13:05:00Z">
        <w:r w:rsidR="00D214D7">
          <w:rPr>
            <w:rFonts w:cstheme="minorHAnsi"/>
            <w:color w:val="000000"/>
          </w:rPr>
          <w:t xml:space="preserve">standardisées, </w:t>
        </w:r>
      </w:ins>
      <w:r w:rsidR="001836D5">
        <w:rPr>
          <w:rFonts w:cstheme="minorHAnsi"/>
          <w:color w:val="000000"/>
        </w:rPr>
        <w:t>fixées par l’étude. Afin de réaliser les mesures, les centres dispose</w:t>
      </w:r>
      <w:r w:rsidR="0094772C">
        <w:rPr>
          <w:rFonts w:cstheme="minorHAnsi"/>
          <w:color w:val="000000"/>
        </w:rPr>
        <w:t>nt</w:t>
      </w:r>
      <w:r w:rsidR="001836D5">
        <w:rPr>
          <w:rFonts w:cstheme="minorHAnsi"/>
          <w:color w:val="000000"/>
        </w:rPr>
        <w:t xml:space="preserve"> d’un jeu de fantômes thyroïdiens réalistes remplis à l’I-123 et/ou au Tc-99m. </w:t>
      </w:r>
      <w:r>
        <w:rPr>
          <w:rFonts w:cstheme="minorHAnsi"/>
          <w:color w:val="000000"/>
        </w:rPr>
        <w:t>Les para</w:t>
      </w:r>
      <w:r w:rsidR="00AD0560">
        <w:rPr>
          <w:rFonts w:cstheme="minorHAnsi"/>
          <w:color w:val="000000"/>
        </w:rPr>
        <w:t xml:space="preserve">mètres identifiés comme </w:t>
      </w:r>
      <w:r w:rsidR="00975283">
        <w:rPr>
          <w:rFonts w:cstheme="minorHAnsi"/>
          <w:color w:val="000000"/>
        </w:rPr>
        <w:t>influençant</w:t>
      </w:r>
      <w:r>
        <w:rPr>
          <w:rFonts w:cstheme="minorHAnsi"/>
          <w:color w:val="000000"/>
        </w:rPr>
        <w:t xml:space="preserve"> la quantification </w:t>
      </w:r>
      <w:r w:rsidR="00975283">
        <w:rPr>
          <w:rFonts w:cstheme="minorHAnsi"/>
          <w:color w:val="000000"/>
        </w:rPr>
        <w:t xml:space="preserve">et les incertitudes liées aux méthodes de quantification </w:t>
      </w:r>
      <w:r w:rsidR="001836D5">
        <w:rPr>
          <w:rFonts w:cstheme="minorHAnsi"/>
          <w:color w:val="000000"/>
        </w:rPr>
        <w:t>sont</w:t>
      </w:r>
      <w:r>
        <w:rPr>
          <w:rFonts w:cstheme="minorHAnsi"/>
          <w:color w:val="000000"/>
        </w:rPr>
        <w:t xml:space="preserve"> étudiés</w:t>
      </w:r>
      <w:r w:rsidR="00975283">
        <w:rPr>
          <w:rFonts w:cstheme="minorHAnsi"/>
          <w:color w:val="000000"/>
        </w:rPr>
        <w:t>.</w:t>
      </w:r>
    </w:p>
    <w:p w14:paraId="2A50A1B7" w14:textId="25EBAFAD" w:rsidR="00121C8B" w:rsidRDefault="0094772C" w:rsidP="00852190">
      <w:pPr>
        <w:spacing w:after="120"/>
        <w:jc w:val="both"/>
        <w:rPr>
          <w:rFonts w:cstheme="minorHAnsi"/>
        </w:rPr>
      </w:pPr>
      <w:r>
        <w:rPr>
          <w:rFonts w:cstheme="minorHAnsi"/>
          <w:color w:val="000000"/>
        </w:rPr>
        <w:t>L’objectif final de ce travail est de proposer des recommandations pour le pr</w:t>
      </w:r>
      <w:r w:rsidR="00975283">
        <w:rPr>
          <w:rFonts w:cstheme="minorHAnsi"/>
          <w:color w:val="000000"/>
        </w:rPr>
        <w:t xml:space="preserve">ocessus d’étalonnage et pour </w:t>
      </w:r>
      <w:r>
        <w:rPr>
          <w:rFonts w:cstheme="minorHAnsi"/>
          <w:color w:val="000000"/>
        </w:rPr>
        <w:t xml:space="preserve">la mesure de la fixation thyroïdienne. </w:t>
      </w:r>
    </w:p>
    <w:bookmarkEnd w:id="4"/>
    <w:p w14:paraId="60FC51F4" w14:textId="0A1120AF" w:rsidR="00CF6B6F" w:rsidRDefault="00CF6B6F">
      <w:pPr>
        <w:rPr>
          <w:rFonts w:cstheme="minorHAnsi"/>
        </w:rPr>
      </w:pPr>
      <w:r>
        <w:rPr>
          <w:rFonts w:cstheme="minorHAnsi"/>
        </w:rPr>
        <w:br w:type="page"/>
      </w:r>
    </w:p>
    <w:p w14:paraId="276810AA" w14:textId="0DBFEC85" w:rsidR="00020E7B" w:rsidRDefault="00B45537" w:rsidP="00F523F0">
      <w:pPr>
        <w:pStyle w:val="Titre1"/>
      </w:pPr>
      <w:bookmarkStart w:id="6" w:name="_Toc157640856"/>
      <w:bookmarkStart w:id="7" w:name="_Toc193972760"/>
      <w:r>
        <w:lastRenderedPageBreak/>
        <w:t>Contexte</w:t>
      </w:r>
      <w:r w:rsidR="00824DC2">
        <w:t xml:space="preserve"> </w:t>
      </w:r>
      <w:bookmarkEnd w:id="6"/>
      <w:r w:rsidR="002D03B8">
        <w:t xml:space="preserve">de la </w:t>
      </w:r>
      <w:r w:rsidR="00C3117E">
        <w:t>mesure de la fixation</w:t>
      </w:r>
      <w:r w:rsidR="002D03B8">
        <w:t xml:space="preserve"> thyroïdienne</w:t>
      </w:r>
      <w:bookmarkEnd w:id="7"/>
    </w:p>
    <w:p w14:paraId="1491D362" w14:textId="77777777" w:rsidR="00763479" w:rsidRPr="00763479" w:rsidRDefault="00763479" w:rsidP="00763479">
      <w:pPr>
        <w:jc w:val="both"/>
        <w:rPr>
          <w:rFonts w:cstheme="minorHAnsi"/>
        </w:rPr>
      </w:pPr>
    </w:p>
    <w:p w14:paraId="7CD5EAAC" w14:textId="40D3B349" w:rsidR="00704B9B" w:rsidRDefault="00704B9B" w:rsidP="00704B9B">
      <w:pPr>
        <w:pStyle w:val="Titre2"/>
      </w:pPr>
      <w:bookmarkStart w:id="8" w:name="_Toc193972761"/>
      <w:r>
        <w:t>La thyroïde et l</w:t>
      </w:r>
      <w:r w:rsidR="0025744B">
        <w:t>es maladies thyroïdienne</w:t>
      </w:r>
      <w:bookmarkEnd w:id="8"/>
    </w:p>
    <w:p w14:paraId="36CFD13B" w14:textId="77777777" w:rsidR="00DC4F51" w:rsidRDefault="00DC4F51" w:rsidP="00DC4F51">
      <w:pPr>
        <w:jc w:val="both"/>
        <w:rPr>
          <w:rFonts w:cstheme="minorHAnsi"/>
        </w:rPr>
      </w:pPr>
    </w:p>
    <w:p w14:paraId="25B4EBA7" w14:textId="3546BDBA" w:rsidR="00F420B6" w:rsidRDefault="006A518D" w:rsidP="005F74D5">
      <w:pPr>
        <w:jc w:val="both"/>
        <w:rPr>
          <w:rFonts w:cstheme="minorHAnsi"/>
        </w:rPr>
      </w:pPr>
      <w:r>
        <w:rPr>
          <w:rFonts w:cstheme="minorHAnsi"/>
        </w:rPr>
        <w:t xml:space="preserve">La thyroïde est une glande endocrine </w:t>
      </w:r>
      <w:r w:rsidRPr="006A518D">
        <w:rPr>
          <w:rFonts w:cstheme="minorHAnsi"/>
        </w:rPr>
        <w:t>constituée de deux lobes reliés par un isthme et situé</w:t>
      </w:r>
      <w:r>
        <w:rPr>
          <w:rFonts w:cstheme="minorHAnsi"/>
        </w:rPr>
        <w:t>e</w:t>
      </w:r>
      <w:r w:rsidRPr="006A518D">
        <w:rPr>
          <w:rFonts w:cstheme="minorHAnsi"/>
        </w:rPr>
        <w:t xml:space="preserve"> à la base du cou en avant de la trachée</w:t>
      </w:r>
      <w:r w:rsidR="00DC4F51">
        <w:rPr>
          <w:rFonts w:cstheme="minorHAnsi"/>
        </w:rPr>
        <w:t>. La thyroïde synthétise et sécrète les hormones thyro</w:t>
      </w:r>
      <w:r w:rsidR="00F26E86">
        <w:rPr>
          <w:rFonts w:cstheme="minorHAnsi"/>
        </w:rPr>
        <w:t xml:space="preserve">ïdiennes, </w:t>
      </w:r>
      <w:r w:rsidR="00DC4F51">
        <w:rPr>
          <w:rFonts w:cstheme="minorHAnsi"/>
        </w:rPr>
        <w:t xml:space="preserve">la </w:t>
      </w:r>
      <w:proofErr w:type="spellStart"/>
      <w:r w:rsidR="00564A29" w:rsidRPr="00DC4F51">
        <w:rPr>
          <w:rFonts w:cstheme="minorHAnsi"/>
        </w:rPr>
        <w:t>tri</w:t>
      </w:r>
      <w:r w:rsidR="0013787F">
        <w:rPr>
          <w:rFonts w:cstheme="minorHAnsi"/>
        </w:rPr>
        <w:noBreakHyphen/>
      </w:r>
      <w:r w:rsidR="00564A29" w:rsidRPr="00DC4F51">
        <w:rPr>
          <w:rFonts w:cstheme="minorHAnsi"/>
        </w:rPr>
        <w:t>iodothyronine</w:t>
      </w:r>
      <w:proofErr w:type="spellEnd"/>
      <w:r w:rsidR="00DC4F51">
        <w:rPr>
          <w:rFonts w:cstheme="minorHAnsi"/>
        </w:rPr>
        <w:t xml:space="preserve"> (T3) et la </w:t>
      </w:r>
      <w:r w:rsidR="00564A29" w:rsidRPr="00DC4F51">
        <w:rPr>
          <w:rFonts w:cstheme="minorHAnsi"/>
        </w:rPr>
        <w:t>tétra</w:t>
      </w:r>
      <w:r w:rsidR="0013787F">
        <w:rPr>
          <w:rFonts w:cstheme="minorHAnsi"/>
        </w:rPr>
        <w:noBreakHyphen/>
      </w:r>
      <w:r w:rsidR="00564A29" w:rsidRPr="00DC4F51">
        <w:rPr>
          <w:rFonts w:cstheme="minorHAnsi"/>
        </w:rPr>
        <w:t>iodothyronine ou thyroxine</w:t>
      </w:r>
      <w:r w:rsidR="00F26E86">
        <w:rPr>
          <w:rFonts w:cstheme="minorHAnsi"/>
        </w:rPr>
        <w:t xml:space="preserve"> (T4),</w:t>
      </w:r>
      <w:r w:rsidR="00DC4F51">
        <w:rPr>
          <w:rFonts w:cstheme="minorHAnsi"/>
        </w:rPr>
        <w:t xml:space="preserve"> qui sont indispensables au développement et au fonctionnement de l’organisme.</w:t>
      </w:r>
      <w:r w:rsidR="00A533BD">
        <w:rPr>
          <w:rFonts w:cstheme="minorHAnsi"/>
        </w:rPr>
        <w:t xml:space="preserve"> </w:t>
      </w:r>
      <w:r w:rsidR="00F420B6" w:rsidRPr="00721B62">
        <w:rPr>
          <w:rFonts w:cstheme="minorHAnsi"/>
        </w:rPr>
        <w:t xml:space="preserve">L’activité thyroïdienne est </w:t>
      </w:r>
      <w:r w:rsidR="00F26E86">
        <w:rPr>
          <w:rFonts w:cstheme="minorHAnsi"/>
        </w:rPr>
        <w:t>régulée</w:t>
      </w:r>
      <w:r w:rsidR="00F420B6" w:rsidRPr="00721B62">
        <w:rPr>
          <w:rFonts w:cstheme="minorHAnsi"/>
        </w:rPr>
        <w:t xml:space="preserve"> </w:t>
      </w:r>
      <w:r w:rsidR="00CA04D9">
        <w:rPr>
          <w:rFonts w:cstheme="minorHAnsi"/>
        </w:rPr>
        <w:t xml:space="preserve">en particulier </w:t>
      </w:r>
      <w:r w:rsidR="00F420B6" w:rsidRPr="00721B62">
        <w:rPr>
          <w:rFonts w:cstheme="minorHAnsi"/>
        </w:rPr>
        <w:t>par le système hypophysaire</w:t>
      </w:r>
      <w:r w:rsidR="00721B62" w:rsidRPr="00721B62">
        <w:rPr>
          <w:rFonts w:cstheme="minorHAnsi"/>
        </w:rPr>
        <w:t xml:space="preserve"> </w:t>
      </w:r>
      <w:r w:rsidR="00721B62" w:rsidRPr="00D214D7">
        <w:rPr>
          <w:rFonts w:cstheme="minorHAnsi"/>
          <w:i/>
          <w:iCs/>
        </w:rPr>
        <w:t>via</w:t>
      </w:r>
      <w:r w:rsidR="00721B62" w:rsidRPr="00721B62">
        <w:rPr>
          <w:rFonts w:cstheme="minorHAnsi"/>
        </w:rPr>
        <w:t xml:space="preserve"> </w:t>
      </w:r>
      <w:r w:rsidR="00CA04D9">
        <w:rPr>
          <w:rFonts w:cstheme="minorHAnsi"/>
        </w:rPr>
        <w:t>la</w:t>
      </w:r>
      <w:r w:rsidR="00A36513">
        <w:rPr>
          <w:rFonts w:cstheme="minorHAnsi"/>
        </w:rPr>
        <w:t xml:space="preserve"> </w:t>
      </w:r>
      <w:r w:rsidR="00A36513" w:rsidRPr="00A36513">
        <w:rPr>
          <w:rFonts w:cstheme="minorHAnsi"/>
        </w:rPr>
        <w:t>thyréostimuline</w:t>
      </w:r>
      <w:r w:rsidR="00721B62" w:rsidRPr="00721B62">
        <w:rPr>
          <w:rFonts w:cstheme="minorHAnsi"/>
        </w:rPr>
        <w:t xml:space="preserve"> (TSH, de l’anglais </w:t>
      </w:r>
      <w:proofErr w:type="spellStart"/>
      <w:r w:rsidR="00721B62" w:rsidRPr="00721B62">
        <w:rPr>
          <w:rFonts w:cstheme="minorHAnsi"/>
        </w:rPr>
        <w:t>Thyroid</w:t>
      </w:r>
      <w:proofErr w:type="spellEnd"/>
      <w:r w:rsidR="00721B62" w:rsidRPr="00721B62">
        <w:rPr>
          <w:rFonts w:cstheme="minorHAnsi"/>
        </w:rPr>
        <w:t xml:space="preserve"> </w:t>
      </w:r>
      <w:proofErr w:type="spellStart"/>
      <w:r w:rsidR="00721B62" w:rsidRPr="00721B62">
        <w:rPr>
          <w:rFonts w:cstheme="minorHAnsi"/>
        </w:rPr>
        <w:t>Stimulating</w:t>
      </w:r>
      <w:proofErr w:type="spellEnd"/>
      <w:r w:rsidR="00721B62" w:rsidRPr="00721B62">
        <w:rPr>
          <w:rFonts w:cstheme="minorHAnsi"/>
        </w:rPr>
        <w:t xml:space="preserve"> Hormone</w:t>
      </w:r>
      <w:r w:rsidR="00A36513">
        <w:rPr>
          <w:rFonts w:cstheme="minorHAnsi"/>
        </w:rPr>
        <w:t>)</w:t>
      </w:r>
      <w:r w:rsidR="005F74D5">
        <w:rPr>
          <w:rFonts w:cstheme="minorHAnsi"/>
        </w:rPr>
        <w:t>.</w:t>
      </w:r>
      <w:r w:rsidR="00564A29">
        <w:rPr>
          <w:rFonts w:cstheme="minorHAnsi"/>
        </w:rPr>
        <w:t xml:space="preserve"> </w:t>
      </w:r>
      <w:r w:rsidR="00721B62" w:rsidRPr="00721B62">
        <w:rPr>
          <w:rFonts w:cstheme="minorHAnsi"/>
        </w:rPr>
        <w:t>La TSH sti</w:t>
      </w:r>
      <w:r w:rsidR="00564A29" w:rsidRPr="00721B62">
        <w:rPr>
          <w:rFonts w:cstheme="minorHAnsi"/>
        </w:rPr>
        <w:t>mule</w:t>
      </w:r>
      <w:r w:rsidR="00721B62" w:rsidRPr="00721B62">
        <w:rPr>
          <w:rFonts w:cstheme="minorHAnsi"/>
        </w:rPr>
        <w:t xml:space="preserve"> </w:t>
      </w:r>
      <w:r w:rsidR="00564A29" w:rsidRPr="00721B62">
        <w:rPr>
          <w:rFonts w:cstheme="minorHAnsi"/>
        </w:rPr>
        <w:t xml:space="preserve">la prolifération cellulaire </w:t>
      </w:r>
      <w:r w:rsidR="00721B62" w:rsidRPr="00721B62">
        <w:rPr>
          <w:rFonts w:cstheme="minorHAnsi"/>
        </w:rPr>
        <w:t xml:space="preserve">de la thyroïde </w:t>
      </w:r>
      <w:r w:rsidR="00564A29" w:rsidRPr="00721B62">
        <w:rPr>
          <w:rFonts w:cstheme="minorHAnsi"/>
        </w:rPr>
        <w:t xml:space="preserve">et capture l’iode </w:t>
      </w:r>
      <w:r w:rsidR="00CA04D9">
        <w:rPr>
          <w:rFonts w:cstheme="minorHAnsi"/>
        </w:rPr>
        <w:t>dans les cellules thyroïdiennes</w:t>
      </w:r>
      <w:r w:rsidR="00721B62" w:rsidRPr="00721B62">
        <w:rPr>
          <w:rFonts w:cstheme="minorHAnsi"/>
        </w:rPr>
        <w:t>.</w:t>
      </w:r>
      <w:r w:rsidR="00E30D08">
        <w:rPr>
          <w:rFonts w:cstheme="minorHAnsi"/>
        </w:rPr>
        <w:t xml:space="preserve"> </w:t>
      </w:r>
      <w:r w:rsidR="00CA04D9">
        <w:rPr>
          <w:rFonts w:cstheme="minorHAnsi"/>
        </w:rPr>
        <w:t>En fonctionnement normal, l</w:t>
      </w:r>
      <w:r w:rsidR="005F74D5" w:rsidRPr="005F74D5">
        <w:rPr>
          <w:rFonts w:cstheme="minorHAnsi"/>
        </w:rPr>
        <w:t>e taux de TSH dans le sang est inversement lié à l’activité thyroïdienne</w:t>
      </w:r>
      <w:r w:rsidR="00CF6B6F">
        <w:rPr>
          <w:rFonts w:cstheme="minorHAnsi"/>
        </w:rPr>
        <w:t>.</w:t>
      </w:r>
    </w:p>
    <w:p w14:paraId="588990EB" w14:textId="55973CEF" w:rsidR="004C490E" w:rsidRDefault="0058117C" w:rsidP="0058117C">
      <w:pPr>
        <w:spacing w:after="120"/>
        <w:jc w:val="both"/>
        <w:rPr>
          <w:rFonts w:eastAsia="Times New Roman"/>
          <w:lang w:eastAsia="fr-FR"/>
        </w:rPr>
      </w:pPr>
      <w:r w:rsidRPr="00994CD4">
        <w:rPr>
          <w:rFonts w:eastAsia="Times New Roman"/>
          <w:lang w:eastAsia="fr-FR"/>
        </w:rPr>
        <w:t xml:space="preserve">Il existe </w:t>
      </w:r>
      <w:r w:rsidR="00C54009">
        <w:rPr>
          <w:rFonts w:eastAsia="Times New Roman"/>
          <w:lang w:eastAsia="fr-FR"/>
        </w:rPr>
        <w:t>plusieurs types de maladies</w:t>
      </w:r>
      <w:r w:rsidRPr="00994CD4">
        <w:rPr>
          <w:rFonts w:eastAsia="Times New Roman"/>
          <w:lang w:eastAsia="fr-FR"/>
        </w:rPr>
        <w:t xml:space="preserve"> bénignes de l</w:t>
      </w:r>
      <w:r w:rsidR="00C54009">
        <w:rPr>
          <w:rFonts w:eastAsia="Times New Roman"/>
          <w:lang w:eastAsia="fr-FR"/>
        </w:rPr>
        <w:t xml:space="preserve">a thyroïde. Les hypothyroïdies, qui s’accompagnent d’une </w:t>
      </w:r>
      <w:r w:rsidRPr="00994CD4">
        <w:rPr>
          <w:rFonts w:eastAsia="Times New Roman"/>
          <w:lang w:eastAsia="fr-FR"/>
        </w:rPr>
        <w:t>production insuffi</w:t>
      </w:r>
      <w:r w:rsidR="00C54009">
        <w:rPr>
          <w:rFonts w:eastAsia="Times New Roman"/>
          <w:lang w:eastAsia="fr-FR"/>
        </w:rPr>
        <w:t xml:space="preserve">sante d’hormones thyroïdiennes, </w:t>
      </w:r>
      <w:r w:rsidRPr="00994CD4">
        <w:rPr>
          <w:rFonts w:eastAsia="Times New Roman"/>
          <w:lang w:eastAsia="fr-FR"/>
        </w:rPr>
        <w:t xml:space="preserve">sont </w:t>
      </w:r>
      <w:r w:rsidR="00C54009">
        <w:rPr>
          <w:rFonts w:eastAsia="Times New Roman"/>
          <w:lang w:eastAsia="fr-FR"/>
        </w:rPr>
        <w:t>le plus souvent</w:t>
      </w:r>
      <w:r w:rsidRPr="00994CD4">
        <w:rPr>
          <w:rFonts w:eastAsia="Times New Roman"/>
          <w:lang w:eastAsia="fr-FR"/>
        </w:rPr>
        <w:t xml:space="preserve"> des maladies auto-immunes dont la plus fréquente</w:t>
      </w:r>
      <w:r w:rsidR="004C490E">
        <w:rPr>
          <w:rFonts w:eastAsia="Times New Roman"/>
          <w:lang w:eastAsia="fr-FR"/>
        </w:rPr>
        <w:t xml:space="preserve"> est la thyroïdite d’Hashimoto. Elles ne sont pas concernées par la quantification ou la thérapie à l’I-131.</w:t>
      </w:r>
    </w:p>
    <w:p w14:paraId="4D4FE48A" w14:textId="564F0050" w:rsidR="004C490E" w:rsidRPr="00AE41D9" w:rsidRDefault="0058117C" w:rsidP="003A7373">
      <w:pPr>
        <w:jc w:val="both"/>
        <w:rPr>
          <w:rFonts w:cstheme="minorHAnsi"/>
          <w:color w:val="000000"/>
        </w:rPr>
      </w:pPr>
      <w:r w:rsidRPr="00994CD4">
        <w:rPr>
          <w:rFonts w:eastAsia="Times New Roman"/>
          <w:lang w:eastAsia="fr-FR"/>
        </w:rPr>
        <w:t>Les hyperthyroïdies</w:t>
      </w:r>
      <w:r w:rsidR="00C54009">
        <w:rPr>
          <w:rFonts w:eastAsia="Times New Roman"/>
          <w:lang w:eastAsia="fr-FR"/>
        </w:rPr>
        <w:t>, dans lesquelles la production d’hormones thyroïdiennes est excessive,</w:t>
      </w:r>
      <w:r w:rsidRPr="00994CD4">
        <w:rPr>
          <w:rFonts w:eastAsia="Times New Roman"/>
          <w:lang w:eastAsia="fr-FR"/>
        </w:rPr>
        <w:t xml:space="preserve"> sont des maladies auto-immune</w:t>
      </w:r>
      <w:r w:rsidR="00C54009">
        <w:rPr>
          <w:rFonts w:eastAsia="Times New Roman"/>
          <w:lang w:eastAsia="fr-FR"/>
        </w:rPr>
        <w:t xml:space="preserve">s, </w:t>
      </w:r>
      <w:r w:rsidRPr="00994CD4">
        <w:rPr>
          <w:rFonts w:eastAsia="Times New Roman"/>
          <w:lang w:eastAsia="fr-FR"/>
        </w:rPr>
        <w:t>dont la plus courante est la maladie de Basedow</w:t>
      </w:r>
      <w:r w:rsidR="005D7E69">
        <w:rPr>
          <w:rFonts w:eastAsia="Times New Roman"/>
          <w:lang w:eastAsia="fr-FR"/>
        </w:rPr>
        <w:t xml:space="preserve"> (</w:t>
      </w:r>
      <w:r w:rsidR="005D7E69" w:rsidRPr="00434BA0">
        <w:rPr>
          <w:rFonts w:cstheme="minorHAnsi"/>
          <w:color w:val="000000"/>
        </w:rPr>
        <w:t>80% des hyperthyroïdie</w:t>
      </w:r>
      <w:r w:rsidR="005D7E69">
        <w:rPr>
          <w:rFonts w:cstheme="minorHAnsi"/>
          <w:color w:val="000000"/>
        </w:rPr>
        <w:t xml:space="preserve">s </w:t>
      </w:r>
      <w:r w:rsidR="005D7E69">
        <w:rPr>
          <w:rFonts w:cstheme="minorHAnsi"/>
          <w:color w:val="000000"/>
        </w:rPr>
        <w:fldChar w:fldCharType="begin"/>
      </w:r>
      <w:r w:rsidR="009F0FF8">
        <w:rPr>
          <w:rFonts w:cstheme="minorHAnsi"/>
          <w:color w:val="000000"/>
        </w:rPr>
        <w:instrText xml:space="preserve"> ADDIN ZOTERO_ITEM CSL_CITATION {"citationID":"5K5yG9Yz","properties":{"formattedCitation":"[3]","plainCitation":"[3]","noteIndex":0},"citationItems":[{"id":351,"uris":["http://zotero.org/groups/4605258/items/UHEFR8LZ"],"itemData":{"id":351,"type":"article-journal","abstract":"Abstract\n            This document provides the new EANM guideline on radioiodine therapy of benign thyroid disease. Its aim is to guide nuclear medicine physicians, endocrinologists, and practitioners in the selection of patients for radioiodine therapy. Its recommendations on patients’ preparation, empiric and dosimetric therapeutic approaches, applied radioiodine activity, radiation protection requirements, and patients follow-up after administration of radioiodine therapy are extensively discussed.","container-title":"European Journal of Nuclear Medicine and Molecular Imaging","DOI":"10.1007/s00259-023-06274-5","ISSN":"1619-7070, 1619-7089","issue":"11","journalAbbreviation":"Eur J Nucl Med Mol Imaging","language":"en","page":"3324-3348","source":"DOI.org (Crossref)","title":"The EANM guideline on radioiodine therapy of benign thyroid disease","volume":"50","author":[{"family":"Campennì","given":"Alfredo"},{"family":"Avram","given":"Anca M."},{"family":"Verburg","given":"Frederik A."},{"family":"Iakovou","given":"Ioannis"},{"family":"Hänscheid","given":"Heribert"},{"family":"De Keizer","given":"Bart"},{"family":"Petranović Ovčariček","given":"Petra"},{"family":"Giovanella","given":"Luca"}],"issued":{"date-parts":[["2023",9]]}}}],"schema":"https://github.com/citation-style-language/schema/raw/master/csl-citation.json"} </w:instrText>
      </w:r>
      <w:r w:rsidR="005D7E69">
        <w:rPr>
          <w:rFonts w:cstheme="minorHAnsi"/>
          <w:color w:val="000000"/>
        </w:rPr>
        <w:fldChar w:fldCharType="separate"/>
      </w:r>
      <w:r w:rsidR="0000522C" w:rsidRPr="0000522C">
        <w:rPr>
          <w:rFonts w:ascii="Calibri" w:hAnsi="Calibri" w:cs="Calibri"/>
        </w:rPr>
        <w:t>[3]</w:t>
      </w:r>
      <w:r w:rsidR="005D7E69">
        <w:rPr>
          <w:rFonts w:cstheme="minorHAnsi"/>
          <w:color w:val="000000"/>
        </w:rPr>
        <w:fldChar w:fldCharType="end"/>
      </w:r>
      <w:r w:rsidR="005D7E69">
        <w:rPr>
          <w:rFonts w:cstheme="minorHAnsi"/>
          <w:color w:val="000000"/>
        </w:rPr>
        <w:t>)</w:t>
      </w:r>
      <w:r w:rsidRPr="00994CD4">
        <w:rPr>
          <w:rFonts w:eastAsia="Times New Roman"/>
          <w:lang w:eastAsia="fr-FR"/>
        </w:rPr>
        <w:t xml:space="preserve"> ou </w:t>
      </w:r>
      <w:r w:rsidR="001A7243">
        <w:rPr>
          <w:rFonts w:eastAsia="Times New Roman"/>
          <w:lang w:eastAsia="fr-FR"/>
        </w:rPr>
        <w:t xml:space="preserve">encore </w:t>
      </w:r>
      <w:r w:rsidRPr="00994CD4">
        <w:rPr>
          <w:rFonts w:eastAsia="Times New Roman"/>
          <w:lang w:eastAsia="fr-FR"/>
        </w:rPr>
        <w:t xml:space="preserve">des </w:t>
      </w:r>
      <w:r w:rsidR="004C490E">
        <w:rPr>
          <w:rFonts w:eastAsia="Times New Roman"/>
          <w:lang w:eastAsia="fr-FR"/>
        </w:rPr>
        <w:t>maladies nodulaires autonomes, c’</w:t>
      </w:r>
      <w:r w:rsidR="00AE41D9">
        <w:rPr>
          <w:rFonts w:eastAsia="Times New Roman"/>
          <w:lang w:eastAsia="fr-FR"/>
        </w:rPr>
        <w:t>est-à-dire sé</w:t>
      </w:r>
      <w:r w:rsidR="004C490E">
        <w:rPr>
          <w:rFonts w:eastAsia="Times New Roman"/>
          <w:lang w:eastAsia="fr-FR"/>
        </w:rPr>
        <w:t>crétantes sans contrôle par la TSH</w:t>
      </w:r>
      <w:r w:rsidR="00D16C98">
        <w:rPr>
          <w:rFonts w:eastAsia="Times New Roman"/>
          <w:lang w:eastAsia="fr-FR"/>
        </w:rPr>
        <w:t xml:space="preserve"> </w:t>
      </w:r>
      <w:r w:rsidR="006E4701">
        <w:rPr>
          <w:rFonts w:eastAsia="Times New Roman"/>
          <w:lang w:eastAsia="fr-FR"/>
        </w:rPr>
        <w:fldChar w:fldCharType="begin"/>
      </w:r>
      <w:r w:rsidR="009F0FF8">
        <w:rPr>
          <w:rFonts w:eastAsia="Times New Roman"/>
          <w:lang w:eastAsia="fr-FR"/>
        </w:rPr>
        <w:instrText xml:space="preserve"> ADDIN ZOTERO_ITEM CSL_CITATION {"citationID":"eZwLMDlU","properties":{"formattedCitation":"[3]","plainCitation":"[3]","noteIndex":0},"citationItems":[{"id":351,"uris":["http://zotero.org/groups/4605258/items/UHEFR8LZ"],"itemData":{"id":351,"type":"article-journal","abstract":"Abstract\n            This document provides the new EANM guideline on radioiodine therapy of benign thyroid disease. Its aim is to guide nuclear medicine physicians, endocrinologists, and practitioners in the selection of patients for radioiodine therapy. Its recommendations on patients’ preparation, empiric and dosimetric therapeutic approaches, applied radioiodine activity, radiation protection requirements, and patients follow-up after administration of radioiodine therapy are extensively discussed.","container-title":"European Journal of Nuclear Medicine and Molecular Imaging","DOI":"10.1007/s00259-023-06274-5","ISSN":"1619-7070, 1619-7089","issue":"11","journalAbbreviation":"Eur J Nucl Med Mol Imaging","language":"en","page":"3324-3348","source":"DOI.org (Crossref)","title":"The EANM guideline on radioiodine therapy of benign thyroid disease","volume":"50","author":[{"family":"Campennì","given":"Alfredo"},{"family":"Avram","given":"Anca M."},{"family":"Verburg","given":"Frederik A."},{"family":"Iakovou","given":"Ioannis"},{"family":"Hänscheid","given":"Heribert"},{"family":"De Keizer","given":"Bart"},{"family":"Petranović Ovčariček","given":"Petra"},{"family":"Giovanella","given":"Luca"}],"issued":{"date-parts":[["2023",9]]}}}],"schema":"https://github.com/citation-style-language/schema/raw/master/csl-citation.json"} </w:instrText>
      </w:r>
      <w:r w:rsidR="006E4701">
        <w:rPr>
          <w:rFonts w:eastAsia="Times New Roman"/>
          <w:lang w:eastAsia="fr-FR"/>
        </w:rPr>
        <w:fldChar w:fldCharType="separate"/>
      </w:r>
      <w:r w:rsidR="0000522C" w:rsidRPr="0000522C">
        <w:rPr>
          <w:rFonts w:ascii="Calibri" w:hAnsi="Calibri" w:cs="Calibri"/>
        </w:rPr>
        <w:t>[3]</w:t>
      </w:r>
      <w:r w:rsidR="006E4701">
        <w:rPr>
          <w:rFonts w:eastAsia="Times New Roman"/>
          <w:lang w:eastAsia="fr-FR"/>
        </w:rPr>
        <w:fldChar w:fldCharType="end"/>
      </w:r>
      <w:r w:rsidR="00D16C98">
        <w:rPr>
          <w:rFonts w:eastAsia="Times New Roman"/>
          <w:lang w:eastAsia="fr-FR"/>
        </w:rPr>
        <w:t>.</w:t>
      </w:r>
      <w:r w:rsidR="00AD54A4">
        <w:rPr>
          <w:rFonts w:eastAsia="Times New Roman"/>
          <w:lang w:eastAsia="fr-FR"/>
        </w:rPr>
        <w:t xml:space="preserve"> </w:t>
      </w:r>
      <w:r w:rsidR="00704B9B" w:rsidRPr="00434BA0">
        <w:rPr>
          <w:rFonts w:cstheme="minorHAnsi"/>
          <w:color w:val="000000"/>
        </w:rPr>
        <w:t xml:space="preserve">Les nodules thyroïdiens hyperfonctionnels, unique ou multiples, sont la cause la plus fréquente d'hyperthyroïdie chez les patients âgés, provenant des régions déficientes en iode </w:t>
      </w:r>
      <w:r w:rsidR="00704B9B" w:rsidRPr="00434BA0">
        <w:rPr>
          <w:rFonts w:cstheme="minorHAnsi"/>
          <w:color w:val="000000"/>
        </w:rPr>
        <w:fldChar w:fldCharType="begin"/>
      </w:r>
      <w:r w:rsidR="009F0FF8">
        <w:rPr>
          <w:rFonts w:cstheme="minorHAnsi"/>
          <w:color w:val="000000"/>
        </w:rPr>
        <w:instrText xml:space="preserve"> ADDIN ZOTERO_ITEM CSL_CITATION {"citationID":"U1Kirfri","properties":{"formattedCitation":"[4,5]","plainCitation":"[4,5]","noteIndex":0},"citationItems":[{"id":303,"uris":["http://zotero.org/groups/4605258/items/DS62AE2X"],"itemData":{"id":303,"type":"article-journal","container-title":"Thyroid","DOI":"10.1089/thy.2016.0229","ISSN":"1050-7256, 1557-9077","issue":"10","journalAbbreviation":"Thyroid","language":"en","license":"https://www.liebertpub.com/nv/resources-tools/text-and-data-mining-policy/121/","page":"1343-1421","source":"DOI.org (Crossref)","title":"2016 American Thyroid Association Guidelines for Diagnosis and Management of Hyperthyroidism and Other Causes of Thyrotoxicosis","volume":"26","author":[{"family":"Ross","given":"Douglas S."},{"family":"Burch","given":"Henry B."},{"family":"Cooper","given":"David S."},{"family":"Greenlee","given":"M. Carol"},{"family":"Laurberg","given":"Peter"},{"family":"Maia","given":"Ana Luiza"},{"family":"Rivkees","given":"Scott A."},{"family":"Samuels","given":"Mary"},{"family":"Sosa","given":"Julie Ann"},{"family":"Stan","given":"Marius N."},{"family":"Walter","given":"Martin A."}],"issued":{"date-parts":[["2016",10]]}}},{"id":323,"uris":["http://zotero.org/groups/4605258/items/V4ICRIQY"],"itemData":{"id":323,"type":"article-journal","container-title":"New England Journal of Medicine","DOI":"10.1056/NEJMra1510030","ISSN":"0028-4793, 1533-4406","issue":"16","journalAbbreviation":"N Engl J Med","language":"en","page":"1552-1565","source":"DOI.org (Crossref)","title":"Graves’ Disease","volume":"375","editor":[{"family":"Longo","given":"Dan L."}],"author":[{"family":"Smith","given":"Terry J."},{"family":"Hegedüs","given":"Laszlo"}],"issued":{"date-parts":[["2016",10,20]]}}}],"schema":"https://github.com/citation-style-language/schema/raw/master/csl-citation.json"} </w:instrText>
      </w:r>
      <w:r w:rsidR="00704B9B" w:rsidRPr="00434BA0">
        <w:rPr>
          <w:rFonts w:cstheme="minorHAnsi"/>
          <w:color w:val="000000"/>
        </w:rPr>
        <w:fldChar w:fldCharType="separate"/>
      </w:r>
      <w:r w:rsidR="0000522C" w:rsidRPr="0000522C">
        <w:rPr>
          <w:rFonts w:ascii="Calibri" w:hAnsi="Calibri" w:cs="Calibri"/>
        </w:rPr>
        <w:t>[4,5]</w:t>
      </w:r>
      <w:r w:rsidR="00704B9B" w:rsidRPr="00434BA0">
        <w:rPr>
          <w:rFonts w:cstheme="minorHAnsi"/>
          <w:color w:val="000000"/>
        </w:rPr>
        <w:fldChar w:fldCharType="end"/>
      </w:r>
      <w:r w:rsidR="00704B9B" w:rsidRPr="00434BA0">
        <w:rPr>
          <w:rFonts w:cstheme="minorHAnsi"/>
          <w:color w:val="000000"/>
        </w:rPr>
        <w:t xml:space="preserve">. Les patients atteints </w:t>
      </w:r>
      <w:r w:rsidR="00704B9B" w:rsidRPr="00262899">
        <w:rPr>
          <w:rFonts w:cstheme="minorHAnsi"/>
          <w:color w:val="000000"/>
        </w:rPr>
        <w:t xml:space="preserve">de </w:t>
      </w:r>
      <w:r w:rsidR="00CA04D9">
        <w:rPr>
          <w:rFonts w:cstheme="minorHAnsi"/>
          <w:color w:val="000000"/>
        </w:rPr>
        <w:t>GMNT</w:t>
      </w:r>
      <w:r w:rsidR="00704B9B">
        <w:rPr>
          <w:rFonts w:cstheme="minorHAnsi"/>
          <w:color w:val="000000"/>
        </w:rPr>
        <w:t xml:space="preserve"> (goitre multinodulaire toxique)</w:t>
      </w:r>
      <w:r w:rsidR="00704B9B" w:rsidRPr="00262899">
        <w:rPr>
          <w:rFonts w:cstheme="minorHAnsi"/>
          <w:color w:val="000000"/>
        </w:rPr>
        <w:t xml:space="preserve"> ont généralement un goitre</w:t>
      </w:r>
      <w:r w:rsidR="00704B9B">
        <w:rPr>
          <w:rFonts w:cstheme="minorHAnsi"/>
          <w:color w:val="000000"/>
        </w:rPr>
        <w:t xml:space="preserve"> (augmentation du volume de la thyroïde)</w:t>
      </w:r>
      <w:r w:rsidR="00704B9B" w:rsidRPr="00262899">
        <w:rPr>
          <w:rFonts w:cstheme="minorHAnsi"/>
          <w:color w:val="000000"/>
        </w:rPr>
        <w:t xml:space="preserve"> non toxique pendant de nombreuses années avant </w:t>
      </w:r>
      <w:r w:rsidR="001A7243">
        <w:rPr>
          <w:rFonts w:cstheme="minorHAnsi"/>
          <w:color w:val="000000"/>
        </w:rPr>
        <w:t>de développer</w:t>
      </w:r>
      <w:r w:rsidR="00DD4E9F">
        <w:rPr>
          <w:rFonts w:cstheme="minorHAnsi"/>
          <w:color w:val="000000"/>
        </w:rPr>
        <w:t xml:space="preserve"> de</w:t>
      </w:r>
      <w:r w:rsidR="001A7243">
        <w:rPr>
          <w:rFonts w:cstheme="minorHAnsi"/>
          <w:color w:val="000000"/>
        </w:rPr>
        <w:t>s</w:t>
      </w:r>
      <w:r w:rsidR="00DD4E9F">
        <w:rPr>
          <w:rFonts w:cstheme="minorHAnsi"/>
          <w:color w:val="000000"/>
        </w:rPr>
        <w:t xml:space="preserve"> nodules hyperfonctionnels.</w:t>
      </w:r>
      <w:r w:rsidR="00AD54A4">
        <w:rPr>
          <w:rFonts w:cstheme="minorHAnsi"/>
          <w:color w:val="000000"/>
        </w:rPr>
        <w:t xml:space="preserve"> </w:t>
      </w:r>
      <w:r w:rsidR="00AE41D9">
        <w:rPr>
          <w:rFonts w:cstheme="minorHAnsi"/>
          <w:color w:val="000000"/>
        </w:rPr>
        <w:t>Il existe également des cas de</w:t>
      </w:r>
      <w:r w:rsidR="00AE41D9" w:rsidRPr="00434BA0">
        <w:rPr>
          <w:rFonts w:cstheme="minorHAnsi"/>
          <w:color w:val="000000"/>
        </w:rPr>
        <w:t xml:space="preserve"> goitre</w:t>
      </w:r>
      <w:r w:rsidR="00AE41D9">
        <w:rPr>
          <w:rFonts w:cstheme="minorHAnsi"/>
          <w:color w:val="000000"/>
        </w:rPr>
        <w:t>s dits</w:t>
      </w:r>
      <w:r w:rsidR="00AE41D9" w:rsidRPr="00434BA0">
        <w:rPr>
          <w:rFonts w:cstheme="minorHAnsi"/>
          <w:color w:val="000000"/>
        </w:rPr>
        <w:t xml:space="preserve"> non toxique</w:t>
      </w:r>
      <w:r w:rsidR="00AE41D9">
        <w:rPr>
          <w:rFonts w:cstheme="minorHAnsi"/>
          <w:color w:val="000000"/>
        </w:rPr>
        <w:t>s qui correspondent à</w:t>
      </w:r>
      <w:r w:rsidR="00AE41D9" w:rsidRPr="00434BA0">
        <w:rPr>
          <w:rFonts w:cstheme="minorHAnsi"/>
          <w:color w:val="000000"/>
        </w:rPr>
        <w:t xml:space="preserve"> une hypertrophie de la glande thyroïde </w:t>
      </w:r>
      <w:r w:rsidR="00AE41D9">
        <w:rPr>
          <w:rFonts w:cstheme="minorHAnsi"/>
          <w:color w:val="000000"/>
        </w:rPr>
        <w:t xml:space="preserve">sans hypersécrétion d’hormones, </w:t>
      </w:r>
      <w:r w:rsidR="00AE41D9" w:rsidRPr="00434BA0">
        <w:rPr>
          <w:rFonts w:cstheme="minorHAnsi"/>
          <w:color w:val="000000"/>
        </w:rPr>
        <w:t xml:space="preserve">avec ou </w:t>
      </w:r>
      <w:r w:rsidR="00AE41D9">
        <w:rPr>
          <w:rFonts w:cstheme="minorHAnsi"/>
          <w:color w:val="000000"/>
        </w:rPr>
        <w:t>sans nodules intra-thyroïdiens.</w:t>
      </w:r>
      <w:r w:rsidR="00AD54A4">
        <w:rPr>
          <w:rFonts w:cstheme="minorHAnsi"/>
          <w:color w:val="000000"/>
        </w:rPr>
        <w:t xml:space="preserve"> </w:t>
      </w:r>
      <w:r w:rsidR="00DD4E9F">
        <w:rPr>
          <w:rFonts w:cstheme="minorHAnsi"/>
          <w:color w:val="000000"/>
        </w:rPr>
        <w:t>Lorsque le stade toxique est atteint (hypersécrétion d’hormones thyroïdiennes), on parle de nodules autonomes ou d’autonomie.</w:t>
      </w:r>
      <w:r w:rsidR="00AD54A4">
        <w:rPr>
          <w:rFonts w:cstheme="minorHAnsi"/>
          <w:color w:val="000000"/>
        </w:rPr>
        <w:t xml:space="preserve"> </w:t>
      </w:r>
      <w:r w:rsidR="00DD4E9F" w:rsidRPr="00AE41D9">
        <w:rPr>
          <w:rFonts w:cstheme="minorHAnsi"/>
          <w:color w:val="000000"/>
        </w:rPr>
        <w:t>L</w:t>
      </w:r>
      <w:r w:rsidR="004C490E" w:rsidRPr="00AE41D9">
        <w:rPr>
          <w:rFonts w:cstheme="minorHAnsi"/>
          <w:color w:val="000000"/>
        </w:rPr>
        <w:t>orsque l’ensemble du tissu thyroïdien hyper-sécrète des hormones thyroïdie</w:t>
      </w:r>
      <w:r w:rsidR="00DD4E9F" w:rsidRPr="00AE41D9">
        <w:rPr>
          <w:rFonts w:cstheme="minorHAnsi"/>
          <w:color w:val="000000"/>
        </w:rPr>
        <w:t>nnes sans régulation par la TSH, on parle alors d’autonomie disséminée.</w:t>
      </w:r>
    </w:p>
    <w:p w14:paraId="56AE179E" w14:textId="51123B29" w:rsidR="00704B9B" w:rsidRDefault="00020F17" w:rsidP="00C4407D">
      <w:pPr>
        <w:jc w:val="both"/>
      </w:pPr>
      <w:r w:rsidRPr="00994CD4">
        <w:rPr>
          <w:rFonts w:eastAsia="Times New Roman"/>
          <w:lang w:eastAsia="fr-FR"/>
        </w:rPr>
        <w:t>Le diagnostic de</w:t>
      </w:r>
      <w:r>
        <w:rPr>
          <w:rFonts w:eastAsia="Times New Roman"/>
          <w:lang w:eastAsia="fr-FR"/>
        </w:rPr>
        <w:t xml:space="preserve"> ce</w:t>
      </w:r>
      <w:r w:rsidRPr="00994CD4">
        <w:rPr>
          <w:rFonts w:eastAsia="Times New Roman"/>
          <w:lang w:eastAsia="fr-FR"/>
        </w:rPr>
        <w:t xml:space="preserve">s maladies thyroïdiennes </w:t>
      </w:r>
      <w:r>
        <w:rPr>
          <w:rFonts w:eastAsia="Times New Roman"/>
          <w:lang w:eastAsia="fr-FR"/>
        </w:rPr>
        <w:t>relève à la fois de l’endocrinologie, de l’échographie et de la médecine nucléaire.</w:t>
      </w:r>
    </w:p>
    <w:p w14:paraId="53AD06D1" w14:textId="39A6327C" w:rsidR="00A533BD" w:rsidRPr="00A533BD" w:rsidRDefault="00A533BD" w:rsidP="00DF396A">
      <w:pPr>
        <w:pStyle w:val="Titre2"/>
      </w:pPr>
      <w:bookmarkStart w:id="9" w:name="_Ref186471759"/>
      <w:bookmarkStart w:id="10" w:name="_Toc193972762"/>
      <w:bookmarkStart w:id="11" w:name="_Ref183635748"/>
      <w:bookmarkStart w:id="12" w:name="_Ref183606069"/>
      <w:r>
        <w:t xml:space="preserve">La scintigraphie </w:t>
      </w:r>
      <w:r w:rsidR="00DF396A">
        <w:t xml:space="preserve">thyroïdienne </w:t>
      </w:r>
      <w:bookmarkEnd w:id="9"/>
      <w:bookmarkEnd w:id="10"/>
    </w:p>
    <w:bookmarkEnd w:id="11"/>
    <w:p w14:paraId="0A00A12C" w14:textId="77777777" w:rsidR="00020F17" w:rsidRDefault="00020F17" w:rsidP="00020F17"/>
    <w:p w14:paraId="5A45B1E5" w14:textId="2796AF72" w:rsidR="00020F17" w:rsidRDefault="00F675CA" w:rsidP="00C4407D">
      <w:pPr>
        <w:jc w:val="both"/>
      </w:pPr>
      <w:r>
        <w:rPr>
          <w:rFonts w:eastAsia="Times New Roman"/>
          <w:lang w:eastAsia="fr-FR"/>
        </w:rPr>
        <w:t>La scintigraphie thyroïdienne</w:t>
      </w:r>
      <w:r w:rsidR="00020F17">
        <w:rPr>
          <w:rFonts w:eastAsia="Times New Roman"/>
          <w:lang w:eastAsia="fr-FR"/>
        </w:rPr>
        <w:t>, c</w:t>
      </w:r>
      <w:r w:rsidR="00020F17" w:rsidRPr="00994CD4">
        <w:rPr>
          <w:rFonts w:eastAsia="Times New Roman"/>
          <w:lang w:eastAsia="fr-FR"/>
        </w:rPr>
        <w:t>ombiné</w:t>
      </w:r>
      <w:r>
        <w:rPr>
          <w:rFonts w:eastAsia="Times New Roman"/>
          <w:lang w:eastAsia="fr-FR"/>
        </w:rPr>
        <w:t>e</w:t>
      </w:r>
      <w:r w:rsidR="00020F17" w:rsidRPr="00994CD4">
        <w:rPr>
          <w:rFonts w:eastAsia="Times New Roman"/>
          <w:lang w:eastAsia="fr-FR"/>
        </w:rPr>
        <w:t xml:space="preserve"> à l’échographie et au dosage hormonal</w:t>
      </w:r>
      <w:r w:rsidR="00020F17">
        <w:rPr>
          <w:rFonts w:eastAsia="Times New Roman"/>
          <w:lang w:eastAsia="fr-FR"/>
        </w:rPr>
        <w:t xml:space="preserve"> (notamment de la TSH), </w:t>
      </w:r>
      <w:r w:rsidR="00020F17" w:rsidRPr="00281CD6">
        <w:rPr>
          <w:rFonts w:eastAsia="Times New Roman"/>
          <w:spacing w:val="-4"/>
          <w:lang w:eastAsia="fr-FR"/>
        </w:rPr>
        <w:t>permet d’identifier les hyperthyroïdi</w:t>
      </w:r>
      <w:r w:rsidR="00020F17">
        <w:rPr>
          <w:rFonts w:eastAsia="Times New Roman"/>
          <w:spacing w:val="-4"/>
          <w:lang w:eastAsia="fr-FR"/>
        </w:rPr>
        <w:t>e</w:t>
      </w:r>
      <w:r w:rsidR="00020F17" w:rsidRPr="00281CD6">
        <w:rPr>
          <w:rFonts w:eastAsia="Times New Roman"/>
          <w:spacing w:val="-4"/>
          <w:lang w:eastAsia="fr-FR"/>
        </w:rPr>
        <w:t>s auto-immunes et ses sous-types nodulaires et mixtes</w:t>
      </w:r>
      <w:r w:rsidR="00020F17" w:rsidRPr="00994CD4">
        <w:rPr>
          <w:rFonts w:eastAsia="Times New Roman"/>
          <w:lang w:eastAsia="fr-FR"/>
        </w:rPr>
        <w:t xml:space="preserve"> (Basedow/Hashimoto), </w:t>
      </w:r>
      <w:r>
        <w:rPr>
          <w:rFonts w:eastAsia="Times New Roman"/>
          <w:lang w:eastAsia="fr-FR"/>
        </w:rPr>
        <w:t xml:space="preserve">les hypothyroïdies néonatales, de caractériser les nodules thyroïdiens [1] </w:t>
      </w:r>
      <w:r w:rsidR="00020F17" w:rsidRPr="00281CD6">
        <w:rPr>
          <w:rFonts w:eastAsia="Times New Roman"/>
          <w:spacing w:val="-2"/>
          <w:lang w:eastAsia="fr-FR"/>
        </w:rPr>
        <w:t>ainsi que les nodules autonomes</w:t>
      </w:r>
      <w:r w:rsidR="00020F17">
        <w:rPr>
          <w:rFonts w:eastAsia="Times New Roman"/>
          <w:spacing w:val="-2"/>
          <w:lang w:eastAsia="fr-FR"/>
        </w:rPr>
        <w:t xml:space="preserve"> </w:t>
      </w:r>
      <w:r w:rsidR="00020F17">
        <w:rPr>
          <w:rFonts w:eastAsia="Times New Roman"/>
          <w:spacing w:val="-2"/>
          <w:lang w:eastAsia="fr-FR"/>
        </w:rPr>
        <w:fldChar w:fldCharType="begin"/>
      </w:r>
      <w:r w:rsidR="009F0FF8">
        <w:rPr>
          <w:rFonts w:eastAsia="Times New Roman"/>
          <w:spacing w:val="-2"/>
          <w:lang w:eastAsia="fr-FR"/>
        </w:rPr>
        <w:instrText xml:space="preserve"> ADDIN ZOTERO_ITEM CSL_CITATION {"citationID":"XqNfImNz","properties":{"formattedCitation":"[6]","plainCitation":"[6]","noteIndex":0},"citationItems":[{"id":353,"uris":["http://zotero.org/groups/4605258/items/AMJV22TS"],"itemData":{"id":353,"type":"article-journal","container-title":"Médecine Nucléaire","DOI":"10.1016/j.mednuc.2020.07.005","ISSN":"09281258","issue":"4","journalAbbreviation":"Médecine Nucléaire","language":"en","page":"231-249","source":"DOI.org (Crossref)","title":"Quantified 123I-Thyroid Scan based classification of hyperthyroidism","volume":"44","author":[{"family":"Clerc","given":"J."}],"issued":{"date-parts":[["2020",10]]}}}],"schema":"https://github.com/citation-style-language/schema/raw/master/csl-citation.json"} </w:instrText>
      </w:r>
      <w:r w:rsidR="00020F17">
        <w:rPr>
          <w:rFonts w:eastAsia="Times New Roman"/>
          <w:spacing w:val="-2"/>
          <w:lang w:eastAsia="fr-FR"/>
        </w:rPr>
        <w:fldChar w:fldCharType="separate"/>
      </w:r>
      <w:r w:rsidR="0000522C" w:rsidRPr="0000522C">
        <w:rPr>
          <w:rFonts w:ascii="Calibri" w:hAnsi="Calibri" w:cs="Calibri"/>
        </w:rPr>
        <w:t>[6]</w:t>
      </w:r>
      <w:r w:rsidR="00020F17">
        <w:rPr>
          <w:rFonts w:eastAsia="Times New Roman"/>
          <w:spacing w:val="-2"/>
          <w:lang w:eastAsia="fr-FR"/>
        </w:rPr>
        <w:fldChar w:fldCharType="end"/>
      </w:r>
      <w:r w:rsidR="00C4407D">
        <w:rPr>
          <w:rFonts w:eastAsia="Times New Roman"/>
          <w:spacing w:val="-2"/>
          <w:lang w:eastAsia="fr-FR"/>
        </w:rPr>
        <w:t>,</w:t>
      </w:r>
      <w:r w:rsidR="00020F17" w:rsidRPr="00281CD6">
        <w:rPr>
          <w:rFonts w:eastAsia="Times New Roman"/>
          <w:spacing w:val="-2"/>
          <w:lang w:eastAsia="fr-FR"/>
        </w:rPr>
        <w:t xml:space="preserve"> qui sont sources de troubles du rythme cardiaque et d’accidents vasculaires. </w:t>
      </w:r>
      <w:r w:rsidR="003A7373">
        <w:rPr>
          <w:rFonts w:eastAsia="Times New Roman"/>
          <w:spacing w:val="-2"/>
          <w:lang w:eastAsia="fr-FR"/>
        </w:rPr>
        <w:t xml:space="preserve">En vue d’une </w:t>
      </w:r>
      <w:proofErr w:type="spellStart"/>
      <w:r w:rsidR="003A7373">
        <w:rPr>
          <w:rFonts w:eastAsia="Times New Roman"/>
          <w:spacing w:val="-2"/>
          <w:lang w:eastAsia="fr-FR"/>
        </w:rPr>
        <w:t>irathérapie</w:t>
      </w:r>
      <w:proofErr w:type="spellEnd"/>
      <w:r w:rsidR="003A7373">
        <w:rPr>
          <w:rFonts w:eastAsia="Times New Roman"/>
          <w:spacing w:val="-2"/>
          <w:lang w:eastAsia="fr-FR"/>
        </w:rPr>
        <w:t>, une scintigraphie thyroïdienne pré-thérapeutique peut être indiqué</w:t>
      </w:r>
      <w:r w:rsidR="00711965">
        <w:rPr>
          <w:rFonts w:eastAsia="Times New Roman"/>
          <w:spacing w:val="-2"/>
          <w:lang w:eastAsia="fr-FR"/>
        </w:rPr>
        <w:t>e</w:t>
      </w:r>
      <w:r w:rsidR="003A7373">
        <w:rPr>
          <w:rFonts w:eastAsia="Times New Roman"/>
          <w:spacing w:val="-2"/>
          <w:lang w:eastAsia="fr-FR"/>
        </w:rPr>
        <w:t xml:space="preserve"> à des fins dosimétriques. </w:t>
      </w:r>
    </w:p>
    <w:p w14:paraId="19D5F180" w14:textId="56E78FD1" w:rsidR="009D36F7" w:rsidRPr="0025744B" w:rsidRDefault="001D39C9" w:rsidP="00C4407D">
      <w:pPr>
        <w:jc w:val="both"/>
      </w:pPr>
      <w:r>
        <w:t xml:space="preserve">La scintigraphie thyroïdienne à visée diagnostic est </w:t>
      </w:r>
      <w:r w:rsidR="00BF3249">
        <w:t>principalement</w:t>
      </w:r>
      <w:r>
        <w:t xml:space="preserve"> réalisée avec des traceurs ciblant le symporteur de l’iode (NIS) tel que l’I-123 (sous forme d’iodure de sodium) ou le </w:t>
      </w:r>
      <w:r w:rsidR="00711965">
        <w:t>Tc-</w:t>
      </w:r>
      <w:r>
        <w:t xml:space="preserve">99m (sous forme de </w:t>
      </w:r>
      <w:proofErr w:type="spellStart"/>
      <w:r>
        <w:t>pertechnetate</w:t>
      </w:r>
      <w:proofErr w:type="spellEnd"/>
      <w:r>
        <w:t xml:space="preserve"> de sodium NaTcO</w:t>
      </w:r>
      <w:r w:rsidRPr="00C4407D">
        <w:rPr>
          <w:vertAlign w:val="subscript"/>
        </w:rPr>
        <w:t>4</w:t>
      </w:r>
      <w:r w:rsidRPr="00C4407D">
        <w:rPr>
          <w:vertAlign w:val="superscript"/>
        </w:rPr>
        <w:t>-</w:t>
      </w:r>
      <w:r>
        <w:t>)</w:t>
      </w:r>
      <w:r w:rsidR="00F675CA">
        <w:rPr>
          <w:rFonts w:cstheme="minorHAnsi"/>
          <w:color w:val="000000"/>
        </w:rPr>
        <w:t>.</w:t>
      </w:r>
      <w:r w:rsidR="00F675CA">
        <w:t xml:space="preserve"> </w:t>
      </w:r>
      <w:r>
        <w:t>D’autres traceurs</w:t>
      </w:r>
      <w:r w:rsidR="007C6205">
        <w:t xml:space="preserve"> radiopharmaceutiques</w:t>
      </w:r>
      <w:r>
        <w:t xml:space="preserve"> peuvent </w:t>
      </w:r>
      <w:r w:rsidR="00BF3249">
        <w:t>être utilisés</w:t>
      </w:r>
      <w:r w:rsidR="00C4407D">
        <w:t>,</w:t>
      </w:r>
      <w:r w:rsidR="00BF3249">
        <w:t xml:space="preserve"> </w:t>
      </w:r>
      <w:r w:rsidR="00C4407D">
        <w:t>tel que</w:t>
      </w:r>
      <w:r w:rsidR="00BF3249">
        <w:t xml:space="preserve"> le </w:t>
      </w:r>
      <w:r w:rsidR="007C6205">
        <w:t>99mTc-MIBI</w:t>
      </w:r>
      <w:r w:rsidR="00F675CA">
        <w:t xml:space="preserve"> </w:t>
      </w:r>
      <w:r w:rsidR="007C6205">
        <w:t>pour exclure la malignité de nodule autonome</w:t>
      </w:r>
      <w:r w:rsidR="00C4407D">
        <w:t>,</w:t>
      </w:r>
      <w:r w:rsidR="007C6205">
        <w:t xml:space="preserve"> o</w:t>
      </w:r>
      <w:r w:rsidR="00020F17">
        <w:t>u l’I-13</w:t>
      </w:r>
      <w:r w:rsidR="00C4407D">
        <w:t>1</w:t>
      </w:r>
      <w:r w:rsidR="00020F17">
        <w:t xml:space="preserve"> principalement</w:t>
      </w:r>
      <w:r w:rsidR="00C4407D">
        <w:t xml:space="preserve"> dédié</w:t>
      </w:r>
      <w:r w:rsidR="00020F17">
        <w:t xml:space="preserve"> à la scintigraphie thyroïdienne</w:t>
      </w:r>
      <w:r w:rsidR="007C6205">
        <w:t xml:space="preserve"> pré-thérapeutique [EANM 2019]</w:t>
      </w:r>
      <w:r w:rsidR="00C4407D">
        <w:t>.</w:t>
      </w:r>
    </w:p>
    <w:p w14:paraId="7E84FF49" w14:textId="2093E3D8" w:rsidR="00CF6B6F" w:rsidRDefault="00A533BD" w:rsidP="000B4EC5">
      <w:pPr>
        <w:jc w:val="both"/>
        <w:rPr>
          <w:rFonts w:eastAsia="Times New Roman"/>
          <w:lang w:eastAsia="fr-FR"/>
        </w:rPr>
      </w:pPr>
      <w:r>
        <w:t xml:space="preserve">La fréquence des scintigraphies thyroïdiennes présente une nette disparité selon le genre (environ 3 à 4 femmes pour 1 homme), en raison de plusieurs facteurs physiologiques et pathologiques </w:t>
      </w:r>
      <w:r>
        <w:fldChar w:fldCharType="begin"/>
      </w:r>
      <w:r w:rsidR="009F0FF8">
        <w:instrText xml:space="preserve"> ADDIN ZOTERO_ITEM CSL_CITATION {"citationID":"F0OcTfzT","properties":{"formattedCitation":"[7,8]","plainCitation":"[7,8]","noteIndex":0},"citationItems":[{"id":347,"uris":["http://zotero.org/groups/4605258/items/AN6MLEAA"],"itemData":{"id":347,"type":"article-journal","container-title":"Current Opinion in Endocrine and Metabolic Research","DOI":"10.1016/j.coemr.2023.100472","ISSN":"24519650","journalAbbreviation":"Current Opinion in Endocrine and Metabolic Research","language":"en","page":"100472","source":"DOI.org (Crossref)","title":"Thyroid cancer incidence differences between men and women","volume":"31","author":[{"family":"Tran","given":"Quynh-Lam"},{"family":"Davies","given":"Louise"}],"issued":{"date-parts":[["2023",8]]}}},{"id":348,"uris":["http://zotero.org/groups/4605258/items/9CQ3KSMC"],"itemData":{"id":348,"type":"article-journal","container-title":"Endocrine Practice","DOI":"10.4158/EP161208.GL","ISSN":"1530891X","journalAbbreviation":"Endocrine Practice","language":"en","license":"https://www.elsevier.com/tdm/userlicense/1.0/","page":"1-60","source":"DOI.org (Crossref)","title":"American Association of Clinical Endocrinologists, American College of Endocrinology, and Associazione Medici Endocrinologi Medical Guidelines for Clinical Practice for the Diagnosis and Management of Thyroid Nodules - 2016 Update Appendix","volume":"22","author":[{"family":"Gharib","given":"Hossein"},{"family":"Papini","given":"Enrico"},{"family":"Garber","given":"Jeffrey R."},{"family":"Duick","given":"Daniel S."},{"family":"Harrell","given":"R. Mack"},{"family":"Hegedus","given":"Laszlo"},{"family":"Paschke","given":"Ralf"},{"family":"Valcavi","given":"Roberto"},{"family":"Vitti","given":"Paolo"}],"issued":{"date-parts":[["2016",5]]}}}],"schema":"https://github.com/citation-style-language/schema/raw/master/csl-citation.json"} </w:instrText>
      </w:r>
      <w:r>
        <w:fldChar w:fldCharType="separate"/>
      </w:r>
      <w:r w:rsidR="0000522C" w:rsidRPr="0000522C">
        <w:rPr>
          <w:rFonts w:ascii="Calibri" w:hAnsi="Calibri" w:cs="Calibri"/>
        </w:rPr>
        <w:t>[7,8]</w:t>
      </w:r>
      <w:r>
        <w:fldChar w:fldCharType="end"/>
      </w:r>
      <w:r>
        <w:t xml:space="preserve">. </w:t>
      </w:r>
    </w:p>
    <w:p w14:paraId="76318A19" w14:textId="4AEE28D7" w:rsidR="0010001E" w:rsidRPr="00C4407D" w:rsidRDefault="009518D2" w:rsidP="000B4EC5">
      <w:pPr>
        <w:jc w:val="both"/>
      </w:pPr>
      <w:r w:rsidRPr="00434BA0">
        <w:rPr>
          <w:rFonts w:cstheme="minorHAnsi"/>
          <w:color w:val="000000"/>
        </w:rPr>
        <w:t>Le Tc</w:t>
      </w:r>
      <w:r w:rsidRPr="00434BA0">
        <w:rPr>
          <w:rFonts w:cstheme="minorHAnsi"/>
          <w:color w:val="000000"/>
        </w:rPr>
        <w:noBreakHyphen/>
        <w:t>99m et l’I</w:t>
      </w:r>
      <w:r w:rsidRPr="00434BA0">
        <w:rPr>
          <w:rFonts w:cstheme="minorHAnsi"/>
          <w:color w:val="000000"/>
        </w:rPr>
        <w:noBreakHyphen/>
        <w:t xml:space="preserve">123 sont tous les deux des émetteurs de rayonnement gamma, leurs pics </w:t>
      </w:r>
      <w:r w:rsidR="00C82B10">
        <w:rPr>
          <w:rFonts w:cstheme="minorHAnsi"/>
          <w:color w:val="000000"/>
        </w:rPr>
        <w:t>principaux</w:t>
      </w:r>
      <w:r w:rsidR="00C82B10" w:rsidRPr="00434BA0">
        <w:rPr>
          <w:rFonts w:cstheme="minorHAnsi"/>
          <w:color w:val="000000"/>
        </w:rPr>
        <w:t xml:space="preserve"> </w:t>
      </w:r>
      <w:r w:rsidRPr="00434BA0">
        <w:rPr>
          <w:rFonts w:cstheme="minorHAnsi"/>
          <w:color w:val="000000"/>
        </w:rPr>
        <w:t>sont</w:t>
      </w:r>
      <w:r w:rsidR="00C82B10">
        <w:rPr>
          <w:rFonts w:cstheme="minorHAnsi"/>
          <w:color w:val="000000"/>
        </w:rPr>
        <w:t xml:space="preserve"> de basse énergie</w:t>
      </w:r>
      <w:r w:rsidRPr="00434BA0">
        <w:rPr>
          <w:rFonts w:cstheme="minorHAnsi"/>
          <w:color w:val="000000"/>
        </w:rPr>
        <w:t xml:space="preserve">, respectivement à 140 et 159 keV et leur période physique </w:t>
      </w:r>
      <w:r w:rsidR="00C82B10">
        <w:rPr>
          <w:rFonts w:cstheme="minorHAnsi"/>
          <w:color w:val="000000"/>
        </w:rPr>
        <w:t xml:space="preserve">relativement </w:t>
      </w:r>
      <w:r w:rsidRPr="00434BA0">
        <w:rPr>
          <w:rFonts w:cstheme="minorHAnsi"/>
          <w:color w:val="000000"/>
        </w:rPr>
        <w:t>courte, respectivement 6 et 13,2 heures.</w:t>
      </w:r>
      <w:del w:id="13" w:author="BEAUMONT Tiffany" w:date="2025-03-06T15:13:00Z">
        <w:r w:rsidRPr="00434BA0" w:rsidDel="0066648E">
          <w:rPr>
            <w:rFonts w:cstheme="minorHAnsi"/>
            <w:color w:val="000000"/>
          </w:rPr>
          <w:delText xml:space="preserve"> </w:delText>
        </w:r>
      </w:del>
      <w:r w:rsidR="0010001E">
        <w:rPr>
          <w:rFonts w:cstheme="minorHAnsi"/>
          <w:color w:val="000000"/>
        </w:rPr>
        <w:t xml:space="preserve"> </w:t>
      </w:r>
      <w:r w:rsidR="0066648E">
        <w:t xml:space="preserve">Le </w:t>
      </w:r>
      <w:r w:rsidR="0066648E">
        <w:fldChar w:fldCharType="begin"/>
      </w:r>
      <w:r w:rsidR="0066648E">
        <w:instrText xml:space="preserve"> REF _Ref183634981 \h  \* MERGEFORMAT </w:instrText>
      </w:r>
      <w:r w:rsidR="0066648E">
        <w:fldChar w:fldCharType="separate"/>
      </w:r>
      <w:r w:rsidR="00C30592" w:rsidRPr="00963164">
        <w:t xml:space="preserve">Tableau </w:t>
      </w:r>
      <w:r w:rsidR="00C30592">
        <w:t>1</w:t>
      </w:r>
      <w:r w:rsidR="0066648E">
        <w:fldChar w:fldCharType="end"/>
      </w:r>
      <w:r w:rsidR="0066648E">
        <w:t xml:space="preserve"> résume,</w:t>
      </w:r>
      <w:r w:rsidR="0066648E" w:rsidRPr="00C82B10">
        <w:t xml:space="preserve"> </w:t>
      </w:r>
      <w:r w:rsidR="0066648E">
        <w:t>pour l’I-123 et le Tc</w:t>
      </w:r>
      <w:r w:rsidR="00A8156D">
        <w:t>-99m</w:t>
      </w:r>
      <w:r w:rsidR="0066648E">
        <w:t>, les activités moyennes administrées, les délais post-</w:t>
      </w:r>
      <w:r w:rsidR="0066648E">
        <w:lastRenderedPageBreak/>
        <w:t xml:space="preserve">administration pour la réalisation des images et la durée ou le nombre de coups recommandés pour l’acquisition, d’après des données de la littérature. </w:t>
      </w:r>
    </w:p>
    <w:p w14:paraId="4BB3780A" w14:textId="780B5F5B" w:rsidR="00F675CA" w:rsidRDefault="00C4407D" w:rsidP="00C4407D">
      <w:pPr>
        <w:jc w:val="both"/>
      </w:pPr>
      <w:r>
        <w:rPr>
          <w:rFonts w:cstheme="minorHAnsi"/>
          <w:color w:val="000000"/>
        </w:rPr>
        <w:t>Quant à lui, l</w:t>
      </w:r>
      <w:r w:rsidR="00F675CA" w:rsidRPr="00434BA0">
        <w:rPr>
          <w:rFonts w:cstheme="minorHAnsi"/>
          <w:color w:val="000000"/>
        </w:rPr>
        <w:t>’I</w:t>
      </w:r>
      <w:r w:rsidR="00F675CA">
        <w:rPr>
          <w:rFonts w:cstheme="minorHAnsi"/>
          <w:color w:val="000000"/>
        </w:rPr>
        <w:t>-</w:t>
      </w:r>
      <w:r w:rsidR="00F675CA" w:rsidRPr="00434BA0">
        <w:rPr>
          <w:rFonts w:cstheme="minorHAnsi"/>
          <w:color w:val="000000"/>
        </w:rPr>
        <w:t xml:space="preserve">131 </w:t>
      </w:r>
      <w:r>
        <w:rPr>
          <w:rFonts w:cstheme="minorHAnsi"/>
          <w:color w:val="000000"/>
        </w:rPr>
        <w:t>a</w:t>
      </w:r>
      <w:r w:rsidR="00A8156D">
        <w:rPr>
          <w:rFonts w:cstheme="minorHAnsi"/>
          <w:color w:val="000000"/>
        </w:rPr>
        <w:t xml:space="preserve"> </w:t>
      </w:r>
      <w:r w:rsidR="00F675CA" w:rsidRPr="00434BA0">
        <w:rPr>
          <w:rFonts w:cstheme="minorHAnsi"/>
          <w:color w:val="000000"/>
        </w:rPr>
        <w:t xml:space="preserve">une période physique de 8,02 jours, avec un rayonnement gamma de 364 keV et une émission </w:t>
      </w:r>
      <w:r w:rsidR="00F675CA" w:rsidRPr="005E0299">
        <w:rPr>
          <w:rFonts w:cstheme="minorHAnsi"/>
          <w:color w:val="000000"/>
        </w:rPr>
        <w:t>β</w:t>
      </w:r>
      <w:r w:rsidR="00F675CA" w:rsidRPr="005E0299">
        <w:rPr>
          <w:rFonts w:cstheme="minorHAnsi"/>
          <w:color w:val="000000"/>
          <w:vertAlign w:val="superscript"/>
        </w:rPr>
        <w:t>–</w:t>
      </w:r>
      <w:r w:rsidR="00F675CA" w:rsidRPr="00434BA0" w:rsidDel="005E0299">
        <w:rPr>
          <w:rFonts w:cstheme="minorHAnsi"/>
          <w:color w:val="000000"/>
        </w:rPr>
        <w:t xml:space="preserve"> </w:t>
      </w:r>
      <w:r w:rsidR="00F675CA" w:rsidRPr="00434BA0">
        <w:rPr>
          <w:rFonts w:cstheme="minorHAnsi"/>
          <w:color w:val="000000"/>
        </w:rPr>
        <w:t xml:space="preserve">de 610 keV. Il est utile pour </w:t>
      </w:r>
      <w:r w:rsidR="00F675CA">
        <w:rPr>
          <w:rFonts w:cstheme="minorHAnsi"/>
          <w:color w:val="000000"/>
        </w:rPr>
        <w:t>obtenir</w:t>
      </w:r>
      <w:r w:rsidR="00F675CA" w:rsidRPr="00434BA0">
        <w:rPr>
          <w:rFonts w:cstheme="minorHAnsi"/>
          <w:color w:val="000000"/>
        </w:rPr>
        <w:t xml:space="preserve"> des informations tardiv</w:t>
      </w:r>
      <w:r w:rsidR="00F675CA">
        <w:rPr>
          <w:rFonts w:cstheme="minorHAnsi"/>
          <w:color w:val="000000"/>
        </w:rPr>
        <w:t>es sur la courbe d’élimination de l</w:t>
      </w:r>
      <w:r w:rsidR="00F675CA" w:rsidRPr="00434BA0">
        <w:rPr>
          <w:rFonts w:cstheme="minorHAnsi"/>
          <w:color w:val="000000"/>
        </w:rPr>
        <w:t>’iode</w:t>
      </w:r>
      <w:r w:rsidR="00F675CA">
        <w:rPr>
          <w:rFonts w:cstheme="minorHAnsi"/>
          <w:color w:val="000000"/>
        </w:rPr>
        <w:t xml:space="preserve"> aussi appelée rétention thyroïdienne</w:t>
      </w:r>
      <w:r w:rsidR="00F675CA" w:rsidRPr="00434BA0">
        <w:rPr>
          <w:rFonts w:cstheme="minorHAnsi"/>
          <w:color w:val="000000"/>
        </w:rPr>
        <w:t xml:space="preserve">. </w:t>
      </w:r>
      <w:r w:rsidR="00F675CA">
        <w:rPr>
          <w:rFonts w:cstheme="minorHAnsi"/>
          <w:color w:val="000000"/>
        </w:rPr>
        <w:t xml:space="preserve">Historiquement, l’I-131 est </w:t>
      </w:r>
      <w:r w:rsidR="00F675CA" w:rsidRPr="00434BA0">
        <w:rPr>
          <w:rFonts w:cstheme="minorHAnsi"/>
          <w:color w:val="000000"/>
        </w:rPr>
        <w:t xml:space="preserve">le premier traceur </w:t>
      </w:r>
      <w:proofErr w:type="spellStart"/>
      <w:r w:rsidR="00F675CA" w:rsidRPr="00434BA0">
        <w:rPr>
          <w:rFonts w:cstheme="minorHAnsi"/>
          <w:color w:val="000000"/>
        </w:rPr>
        <w:t>théranostique</w:t>
      </w:r>
      <w:proofErr w:type="spellEnd"/>
      <w:r w:rsidR="00F675CA" w:rsidRPr="00434BA0">
        <w:rPr>
          <w:rFonts w:cstheme="minorHAnsi"/>
          <w:color w:val="000000"/>
        </w:rPr>
        <w:t>.</w:t>
      </w:r>
      <w:r w:rsidR="00127A7B">
        <w:rPr>
          <w:rFonts w:cstheme="minorHAnsi"/>
          <w:color w:val="000000"/>
        </w:rPr>
        <w:t xml:space="preserve"> </w:t>
      </w:r>
      <w:r w:rsidR="006201F5">
        <w:rPr>
          <w:rFonts w:eastAsia="Times New Roman"/>
          <w:lang w:eastAsia="fr-FR"/>
        </w:rPr>
        <w:t>D’après les recommandations de l’EANM</w:t>
      </w:r>
      <w:r>
        <w:rPr>
          <w:rFonts w:eastAsia="Times New Roman"/>
          <w:lang w:eastAsia="fr-FR"/>
        </w:rPr>
        <w:t xml:space="preserve"> </w:t>
      </w:r>
      <w:r w:rsidR="0000522C">
        <w:rPr>
          <w:rFonts w:eastAsia="Times New Roman"/>
          <w:lang w:eastAsia="fr-FR"/>
        </w:rPr>
        <w:fldChar w:fldCharType="begin"/>
      </w:r>
      <w:r w:rsidR="009F0FF8">
        <w:rPr>
          <w:rFonts w:eastAsia="Times New Roman"/>
          <w:lang w:eastAsia="fr-FR"/>
        </w:rPr>
        <w:instrText xml:space="preserve"> ADDIN ZOTERO_ITEM CSL_CITATION {"citationID":"Mf0CMtJf","properties":{"formattedCitation":"[3,9]","plainCitation":"[3,9]","noteIndex":0},"citationItems":[{"id":296,"uris":["http://zotero.org/groups/4605258/items/NTYS4GZY"],"itemData":{"id":296,"type":"article-journal","container-title":"European Journal of Nuclear Medicine and Molecular Imaging","DOI":"10.1007/s00259-013-2387-x","ISSN":"1619-7070, 1619-7089","issue":"7","journalAbbreviation":"Eur J Nucl Med Mol Imaging","language":"en","license":"http://www.springer.com/tdm","page":"1126-1134","source":"DOI.org (Crossref)","title":"EANM Dosimetry Committee Series on Standard Operational Procedures for Pre-Therapeutic Dosimetry II. Dosimetry prior to radioiodine therapy of benign thyroid diseases","volume":"40","author":[{"family":"Hänscheid","given":"Heribert"},{"family":"Canzi","given":"Cristina"},{"family":"Eschner","given":"Wolfgang"},{"family":"Flux","given":"Glenn"},{"family":"Luster","given":"Markus"},{"family":"Strigari","given":"Lidia"},{"family":"Lassmann","given":"Michael"}],"issued":{"date-parts":[["2013",7]]}}},{"id":351,"uris":["http://zotero.org/groups/4605258/items/UHEFR8LZ"],"itemData":{"id":351,"type":"article-journal","abstract":"Abstract\n            This document provides the new EANM guideline on radioiodine therapy of benign thyroid disease. Its aim is to guide nuclear medicine physicians, endocrinologists, and practitioners in the selection of patients for radioiodine therapy. Its recommendations on patients’ preparation, empiric and dosimetric therapeutic approaches, applied radioiodine activity, radiation protection requirements, and patients follow-up after administration of radioiodine therapy are extensively discussed.","container-title":"European Journal of Nuclear Medicine and Molecular Imaging","DOI":"10.1007/s00259-023-06274-5","ISSN":"1619-7070, 1619-7089","issue":"11","journalAbbreviation":"Eur J Nucl Med Mol Imaging","language":"en","page":"3324-3348","source":"DOI.org (Crossref)","title":"The EANM guideline on radioiodine therapy of benign thyroid disease","volume":"50","author":[{"family":"Campennì","given":"Alfredo"},{"family":"Avram","given":"Anca M."},{"family":"Verburg","given":"Frederik A."},{"family":"Iakovou","given":"Ioannis"},{"family":"Hänscheid","given":"Heribert"},{"family":"De Keizer","given":"Bart"},{"family":"Petranović Ovčariček","given":"Petra"},{"family":"Giovanella","given":"Luca"}],"issued":{"date-parts":[["2023",9]]}}}],"schema":"https://github.com/citation-style-language/schema/raw/master/csl-citation.json"} </w:instrText>
      </w:r>
      <w:r w:rsidR="0000522C">
        <w:rPr>
          <w:rFonts w:eastAsia="Times New Roman"/>
          <w:lang w:eastAsia="fr-FR"/>
        </w:rPr>
        <w:fldChar w:fldCharType="separate"/>
      </w:r>
      <w:r w:rsidR="0000522C" w:rsidRPr="0000522C">
        <w:rPr>
          <w:rFonts w:ascii="Calibri" w:hAnsi="Calibri" w:cs="Calibri"/>
        </w:rPr>
        <w:t>[3,9]</w:t>
      </w:r>
      <w:r w:rsidR="0000522C">
        <w:rPr>
          <w:rFonts w:eastAsia="Times New Roman"/>
          <w:lang w:eastAsia="fr-FR"/>
        </w:rPr>
        <w:fldChar w:fldCharType="end"/>
      </w:r>
      <w:r w:rsidR="006201F5">
        <w:rPr>
          <w:rFonts w:eastAsia="Times New Roman"/>
          <w:lang w:eastAsia="fr-FR"/>
        </w:rPr>
        <w:t>, l</w:t>
      </w:r>
      <w:r w:rsidR="00F675CA">
        <w:rPr>
          <w:rFonts w:eastAsia="Times New Roman"/>
          <w:lang w:eastAsia="fr-FR"/>
        </w:rPr>
        <w:t xml:space="preserve">’I-131 </w:t>
      </w:r>
      <w:r w:rsidR="006201F5">
        <w:rPr>
          <w:rFonts w:eastAsia="Times New Roman"/>
          <w:lang w:eastAsia="fr-FR"/>
        </w:rPr>
        <w:t>est généralement</w:t>
      </w:r>
      <w:r w:rsidR="00F675CA">
        <w:rPr>
          <w:rFonts w:eastAsia="Times New Roman"/>
          <w:lang w:eastAsia="fr-FR"/>
        </w:rPr>
        <w:t xml:space="preserve"> utilisé</w:t>
      </w:r>
      <w:r w:rsidR="006201F5">
        <w:rPr>
          <w:rFonts w:eastAsia="Times New Roman"/>
          <w:lang w:eastAsia="fr-FR"/>
        </w:rPr>
        <w:t xml:space="preserve"> pour la mesure de fixation (dosimétrie pré-thérapeutique) avec </w:t>
      </w:r>
      <w:r w:rsidR="00F675CA">
        <w:rPr>
          <w:rFonts w:eastAsia="Times New Roman"/>
          <w:lang w:eastAsia="fr-FR"/>
        </w:rPr>
        <w:t>une activité injectée dite « traceuse » de 3,5 MBq</w:t>
      </w:r>
      <w:r w:rsidR="00373C0B">
        <w:rPr>
          <w:rFonts w:eastAsia="Times New Roman"/>
          <w:lang w:eastAsia="fr-FR"/>
        </w:rPr>
        <w:t xml:space="preserve"> </w:t>
      </w:r>
      <w:r w:rsidR="00373C0B">
        <w:rPr>
          <w:rFonts w:eastAsia="Times New Roman"/>
          <w:lang w:eastAsia="fr-FR"/>
        </w:rPr>
        <w:fldChar w:fldCharType="begin"/>
      </w:r>
      <w:r w:rsidR="009F0FF8">
        <w:rPr>
          <w:rFonts w:eastAsia="Times New Roman"/>
          <w:lang w:eastAsia="fr-FR"/>
        </w:rPr>
        <w:instrText xml:space="preserve"> ADDIN ZOTERO_ITEM CSL_CITATION {"citationID":"5gscrf8g","properties":{"formattedCitation":"[10]","plainCitation":"[10]","noteIndex":0},"citationItems":[{"id":265,"uris":["http://zotero.org/groups/4605258/items/PE4UD53K"],"itemData":{"id":265,"type":"article-journal","container-title":"Annales d'Endocrinologie","DOI":"10.1016/j.ando.2014.07.863","ISSN":"00034266","issue":"4","journalAbbreviation":"Annales d'Endocrinologie","language":"en","page":"241-246","source":"DOI.org (Crossref)","title":"Radioiodine therapy in benign thyroid disorders. Evaluation of French nuclear medicine practices","volume":"75","author":[{"family":"Bernard","given":"Delphine"},{"family":"Desruet","given":"Marie Dominique"},{"family":"Wolf","given":"Marianne"},{"family":"Roux","given":"Julie"},{"family":"Boin","given":"Camille"},{"family":"Mazet","given":"Roseline"},{"family":"Gallazzini","given":"Céline"},{"family":"Calizzano","given":"Alex"},{"family":"Vuillez","given":"Jean-Philippe"},{"family":"Allenet","given":"Benoît"},{"family":"Fagret","given":"Daniel"}],"issued":{"date-parts":[["2014",9]]}}}],"schema":"https://github.com/citation-style-language/schema/raw/master/csl-citation.json"} </w:instrText>
      </w:r>
      <w:r w:rsidR="00373C0B">
        <w:rPr>
          <w:rFonts w:eastAsia="Times New Roman"/>
          <w:lang w:eastAsia="fr-FR"/>
        </w:rPr>
        <w:fldChar w:fldCharType="separate"/>
      </w:r>
      <w:r w:rsidR="00373C0B" w:rsidRPr="00373C0B">
        <w:rPr>
          <w:rFonts w:ascii="Calibri" w:hAnsi="Calibri" w:cs="Calibri"/>
        </w:rPr>
        <w:t>[10]</w:t>
      </w:r>
      <w:r w:rsidR="00373C0B">
        <w:rPr>
          <w:rFonts w:eastAsia="Times New Roman"/>
          <w:lang w:eastAsia="fr-FR"/>
        </w:rPr>
        <w:fldChar w:fldCharType="end"/>
      </w:r>
      <w:r w:rsidR="00F675CA">
        <w:rPr>
          <w:rFonts w:eastAsia="Times New Roman"/>
          <w:lang w:eastAsia="fr-FR"/>
        </w:rPr>
        <w:t xml:space="preserve"> ou de 1 à 4 MBq d’après le RCP de l’I-131 injectable </w:t>
      </w:r>
      <w:r w:rsidR="00F675CA">
        <w:fldChar w:fldCharType="begin"/>
      </w:r>
      <w:r w:rsidR="009F0FF8">
        <w:instrText xml:space="preserve"> ADDIN ZOTERO_ITEM CSL_CITATION {"citationID":"HaeB9kgD","properties":{"formattedCitation":"[11]","plainCitation":"[11]","noteIndex":0},"citationItems":[{"id":360,"uris":["http://zotero.org/groups/4605258/items/4EQJ9VSE"],"itemData":{"id":360,"type":"document","title":"RCP IODURE [131 I] DE SODIUM CIS BIO INTERNATIONAL 111 MBq/mL, solution injectable - mise à jour du 31/11/2020"}}],"schema":"https://github.com/citation-style-language/schema/raw/master/csl-citation.json"} </w:instrText>
      </w:r>
      <w:r w:rsidR="00F675CA">
        <w:fldChar w:fldCharType="separate"/>
      </w:r>
      <w:r w:rsidR="00373C0B" w:rsidRPr="00373C0B">
        <w:rPr>
          <w:rFonts w:ascii="Calibri" w:hAnsi="Calibri" w:cs="Calibri"/>
        </w:rPr>
        <w:t>[11]</w:t>
      </w:r>
      <w:r w:rsidR="00F675CA">
        <w:fldChar w:fldCharType="end"/>
      </w:r>
      <w:r w:rsidR="00F675CA">
        <w:t xml:space="preserve">. </w:t>
      </w:r>
      <w:r w:rsidR="0010001E">
        <w:t>Cependant</w:t>
      </w:r>
      <w:r w:rsidR="006201F5">
        <w:t>, il est aujourd’hui très compliqué de s’</w:t>
      </w:r>
      <w:r w:rsidR="00F67727">
        <w:t>approvisionne</w:t>
      </w:r>
      <w:r w:rsidR="006201F5">
        <w:t xml:space="preserve">r en </w:t>
      </w:r>
      <w:r w:rsidR="00F675CA">
        <w:t>I-131 injectable</w:t>
      </w:r>
      <w:r w:rsidR="006201F5">
        <w:t xml:space="preserve"> et en gélule d’I-131 de faible activité, </w:t>
      </w:r>
      <w:r w:rsidR="00F675CA">
        <w:t>car le conditionnement n’est</w:t>
      </w:r>
      <w:r w:rsidR="003A7373">
        <w:t xml:space="preserve"> </w:t>
      </w:r>
      <w:r w:rsidR="00F675CA">
        <w:t xml:space="preserve">plus disponible en France. </w:t>
      </w:r>
      <w:r w:rsidR="006201F5">
        <w:t>Les gélules</w:t>
      </w:r>
      <w:r w:rsidR="00A8156D">
        <w:t xml:space="preserve"> disponibles</w:t>
      </w:r>
      <w:r w:rsidR="006201F5">
        <w:t>, dédiés à la thérapie et de faible</w:t>
      </w:r>
      <w:r w:rsidR="0010001E">
        <w:t>s</w:t>
      </w:r>
      <w:r w:rsidR="006201F5">
        <w:t xml:space="preserve"> activités</w:t>
      </w:r>
      <w:r w:rsidR="0010001E">
        <w:t xml:space="preserve"> (37 et 50 MBq)</w:t>
      </w:r>
      <w:r w:rsidR="0010001E" w:rsidRPr="0010001E">
        <w:t xml:space="preserve"> </w:t>
      </w:r>
      <w:r w:rsidR="0010001E">
        <w:fldChar w:fldCharType="begin"/>
      </w:r>
      <w:r w:rsidR="009F0FF8">
        <w:instrText xml:space="preserve"> ADDIN ZOTERO_ITEM CSL_CITATION {"citationID":"7aGqwKC8","properties":{"formattedCitation":"[12,13]","plainCitation":"[12,13]","noteIndex":0},"citationItems":[{"id":361,"uris":["http://zotero.org/groups/4605258/items/EYWVPL2Z"],"itemData":{"id":361,"type":"document","title":"RCP IODURE (131 I) DE SODIUM POUR THERAPIE CURIUMPHARMA 37-7 400 MBq, gélule - mise à jour du 21/11/2023"}},{"id":359,"uris":["http://zotero.org/groups/4605258/items/2ECT7T9V"],"itemData":{"id":359,"type":"document","title":"RCP THERACAP131, Iodure(131I) de sodium pour thérapie, gélule - mise à jour du 28/07/2022"}}],"schema":"https://github.com/citation-style-language/schema/raw/master/csl-citation.json"} </w:instrText>
      </w:r>
      <w:r w:rsidR="0010001E">
        <w:fldChar w:fldCharType="separate"/>
      </w:r>
      <w:r w:rsidR="00373C0B" w:rsidRPr="00373C0B">
        <w:rPr>
          <w:rFonts w:ascii="Calibri" w:hAnsi="Calibri" w:cs="Calibri"/>
        </w:rPr>
        <w:t>[12,13]</w:t>
      </w:r>
      <w:r w:rsidR="0010001E">
        <w:fldChar w:fldCharType="end"/>
      </w:r>
      <w:r w:rsidR="0010001E">
        <w:t xml:space="preserve"> </w:t>
      </w:r>
      <w:r w:rsidR="006201F5">
        <w:t xml:space="preserve">, </w:t>
      </w:r>
      <w:r w:rsidR="0010001E">
        <w:t>sont</w:t>
      </w:r>
      <w:r w:rsidR="0000522C">
        <w:t xml:space="preserve"> </w:t>
      </w:r>
      <w:r w:rsidR="00F675CA">
        <w:t xml:space="preserve">inadaptée </w:t>
      </w:r>
      <w:r w:rsidR="0010001E">
        <w:t>à</w:t>
      </w:r>
      <w:r w:rsidR="00F675CA">
        <w:t xml:space="preserve"> la mesure du taux de fixation.</w:t>
      </w:r>
      <w:r w:rsidR="0010001E">
        <w:t xml:space="preserve"> Néanmoins, p</w:t>
      </w:r>
      <w:r w:rsidR="00F675CA">
        <w:t>our certain cas particulier</w:t>
      </w:r>
      <w:r w:rsidR="006201F5">
        <w:t xml:space="preserve"> (</w:t>
      </w:r>
      <w:r w:rsidR="0010001E">
        <w:t>jeunes enfants notamment)</w:t>
      </w:r>
      <w:r w:rsidR="006201F5">
        <w:t xml:space="preserve">, </w:t>
      </w:r>
      <w:r w:rsidR="00F675CA">
        <w:t>l’I-131</w:t>
      </w:r>
      <w:r w:rsidR="0010001E">
        <w:t xml:space="preserve"> injectable</w:t>
      </w:r>
      <w:r w:rsidR="00F675CA">
        <w:t xml:space="preserve"> est </w:t>
      </w:r>
      <w:r w:rsidR="0010001E">
        <w:t>commandable</w:t>
      </w:r>
      <w:r w:rsidR="00F675CA">
        <w:t xml:space="preserve"> et dans ce cas le taux de fixation est déterminé à 24h. Un second point de mesure à 48h peut également être demandé ainsi que des points de mesures précoces, à 1h et 4h après l’administration</w:t>
      </w:r>
      <w:r w:rsidR="00373C0B">
        <w:t xml:space="preserve"> </w:t>
      </w:r>
      <w:r w:rsidR="00373C0B">
        <w:fldChar w:fldCharType="begin"/>
      </w:r>
      <w:r w:rsidR="009F0FF8">
        <w:instrText xml:space="preserve"> ADDIN ZOTERO_ITEM CSL_CITATION {"citationID":"6VQBz7pA","properties":{"formattedCitation":"[10]","plainCitation":"[10]","noteIndex":0},"citationItems":[{"id":265,"uris":["http://zotero.org/groups/4605258/items/PE4UD53K"],"itemData":{"id":265,"type":"article-journal","container-title":"Annales d'Endocrinologie","DOI":"10.1016/j.ando.2014.07.863","ISSN":"00034266","issue":"4","journalAbbreviation":"Annales d'Endocrinologie","language":"en","page":"241-246","source":"DOI.org (Crossref)","title":"Radioiodine therapy in benign thyroid disorders. Evaluation of French nuclear medicine practices","volume":"75","author":[{"family":"Bernard","given":"Delphine"},{"family":"Desruet","given":"Marie Dominique"},{"family":"Wolf","given":"Marianne"},{"family":"Roux","given":"Julie"},{"family":"Boin","given":"Camille"},{"family":"Mazet","given":"Roseline"},{"family":"Gallazzini","given":"Céline"},{"family":"Calizzano","given":"Alex"},{"family":"Vuillez","given":"Jean-Philippe"},{"family":"Allenet","given":"Benoît"},{"family":"Fagret","given":"Daniel"}],"issued":{"date-parts":[["2014",9]]}}}],"schema":"https://github.com/citation-style-language/schema/raw/master/csl-citation.json"} </w:instrText>
      </w:r>
      <w:r w:rsidR="00373C0B">
        <w:fldChar w:fldCharType="separate"/>
      </w:r>
      <w:r w:rsidR="00373C0B" w:rsidRPr="00373C0B">
        <w:rPr>
          <w:rFonts w:ascii="Calibri" w:hAnsi="Calibri" w:cs="Calibri"/>
        </w:rPr>
        <w:t>[10]</w:t>
      </w:r>
      <w:r w:rsidR="00373C0B">
        <w:fldChar w:fldCharType="end"/>
      </w:r>
      <w:r w:rsidR="00373C0B">
        <w:t>.</w:t>
      </w:r>
    </w:p>
    <w:p w14:paraId="053A3CDB" w14:textId="364A18E4" w:rsidR="00C82B10" w:rsidRPr="00963164" w:rsidDel="00C82B10" w:rsidRDefault="00C82B10" w:rsidP="000B4EC5">
      <w:pPr>
        <w:pStyle w:val="Lgende"/>
        <w:jc w:val="both"/>
        <w:rPr>
          <w:del w:id="14" w:author="BEAUMONT Tiffany" w:date="2025-02-04T10:14:00Z"/>
        </w:rPr>
      </w:pPr>
      <w:bookmarkStart w:id="15" w:name="_Ref183634981"/>
      <w:bookmarkStart w:id="16" w:name="_Toc193803377"/>
      <w:r w:rsidRPr="00963164">
        <w:t xml:space="preserve">Tableau </w:t>
      </w:r>
      <w:r w:rsidR="009D5497">
        <w:rPr>
          <w:i w:val="0"/>
          <w:iCs w:val="0"/>
        </w:rPr>
        <w:fldChar w:fldCharType="begin"/>
      </w:r>
      <w:r w:rsidR="009D5497">
        <w:rPr>
          <w:i w:val="0"/>
          <w:iCs w:val="0"/>
        </w:rPr>
        <w:instrText xml:space="preserve"> SEQ Tableau \* ARABIC </w:instrText>
      </w:r>
      <w:r w:rsidR="009D5497">
        <w:rPr>
          <w:i w:val="0"/>
          <w:iCs w:val="0"/>
        </w:rPr>
        <w:fldChar w:fldCharType="separate"/>
      </w:r>
      <w:r w:rsidR="00C30592">
        <w:rPr>
          <w:noProof/>
        </w:rPr>
        <w:t>1</w:t>
      </w:r>
      <w:r w:rsidR="009D5497">
        <w:rPr>
          <w:i w:val="0"/>
          <w:iCs w:val="0"/>
          <w:noProof/>
        </w:rPr>
        <w:fldChar w:fldCharType="end"/>
      </w:r>
      <w:bookmarkEnd w:id="15"/>
      <w:r w:rsidRPr="00963164">
        <w:t xml:space="preserve"> : Activités administrées </w:t>
      </w:r>
      <w:r>
        <w:t>chez</w:t>
      </w:r>
      <w:r w:rsidRPr="00963164">
        <w:t xml:space="preserve"> </w:t>
      </w:r>
      <w:r>
        <w:t>l’adulte lors d’une</w:t>
      </w:r>
      <w:r w:rsidRPr="00963164">
        <w:t xml:space="preserve"> scintigraph</w:t>
      </w:r>
      <w:r>
        <w:t>ie thyroïdienne diagnostique à l’I-123 ou au Tc-99m,</w:t>
      </w:r>
      <w:r w:rsidRPr="00963164">
        <w:t xml:space="preserve"> délai entre l’injecti</w:t>
      </w:r>
      <w:r>
        <w:t>on et la réalisation des images,</w:t>
      </w:r>
      <w:r w:rsidRPr="00963164">
        <w:t xml:space="preserve"> durée d’</w:t>
      </w:r>
      <w:proofErr w:type="spellStart"/>
      <w:r w:rsidRPr="00963164">
        <w:t>acquisition.</w:t>
      </w:r>
      <w:bookmarkEnd w:id="16"/>
    </w:p>
    <w:tbl>
      <w:tblPr>
        <w:tblStyle w:val="TableauGrille5Fonc-Accentuation1"/>
        <w:tblW w:w="10314" w:type="dxa"/>
        <w:tblLook w:val="04A0" w:firstRow="1" w:lastRow="0" w:firstColumn="1" w:lastColumn="0" w:noHBand="0" w:noVBand="1"/>
      </w:tblPr>
      <w:tblGrid>
        <w:gridCol w:w="3397"/>
        <w:gridCol w:w="3544"/>
        <w:gridCol w:w="3373"/>
      </w:tblGrid>
      <w:tr w:rsidR="0031067E" w14:paraId="326ABD10" w14:textId="77777777" w:rsidTr="0000522C">
        <w:trPr>
          <w:cnfStyle w:val="100000000000" w:firstRow="1" w:lastRow="0" w:firstColumn="0" w:lastColumn="0" w:oddVBand="0" w:evenVBand="0" w:oddHBand="0"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3397" w:type="dxa"/>
            <w:vMerge w:val="restart"/>
            <w:vAlign w:val="center"/>
          </w:tcPr>
          <w:p w14:paraId="58A34047" w14:textId="77777777" w:rsidR="0031067E" w:rsidRPr="0000522C" w:rsidRDefault="0031067E" w:rsidP="00DF396A">
            <w:pPr>
              <w:jc w:val="center"/>
              <w:rPr>
                <w:sz w:val="20"/>
                <w:szCs w:val="20"/>
              </w:rPr>
            </w:pPr>
            <w:r w:rsidRPr="0000522C">
              <w:rPr>
                <w:sz w:val="20"/>
                <w:szCs w:val="20"/>
              </w:rPr>
              <w:t>Références</w:t>
            </w:r>
            <w:proofErr w:type="spellEnd"/>
          </w:p>
        </w:tc>
        <w:tc>
          <w:tcPr>
            <w:tcW w:w="6917" w:type="dxa"/>
            <w:gridSpan w:val="2"/>
          </w:tcPr>
          <w:p w14:paraId="09E5CB59" w14:textId="77777777" w:rsidR="0031067E" w:rsidRPr="0000522C" w:rsidRDefault="0031067E" w:rsidP="00DF396A">
            <w:pPr>
              <w:jc w:val="center"/>
              <w:cnfStyle w:val="100000000000" w:firstRow="1" w:lastRow="0" w:firstColumn="0" w:lastColumn="0" w:oddVBand="0" w:evenVBand="0" w:oddHBand="0" w:evenHBand="0" w:firstRowFirstColumn="0" w:firstRowLastColumn="0" w:lastRowFirstColumn="0" w:lastRowLastColumn="0"/>
              <w:rPr>
                <w:b w:val="0"/>
                <w:sz w:val="20"/>
                <w:szCs w:val="20"/>
              </w:rPr>
            </w:pPr>
            <w:r w:rsidRPr="0000522C">
              <w:rPr>
                <w:sz w:val="20"/>
                <w:szCs w:val="20"/>
              </w:rPr>
              <w:t>Activité administrée (MBq) : Moyenne (min-max)</w:t>
            </w:r>
          </w:p>
          <w:p w14:paraId="4FB6C9DB" w14:textId="77777777" w:rsidR="0031067E" w:rsidRPr="0000522C" w:rsidRDefault="0031067E" w:rsidP="00DF396A">
            <w:pPr>
              <w:jc w:val="center"/>
              <w:cnfStyle w:val="100000000000" w:firstRow="1" w:lastRow="0" w:firstColumn="0" w:lastColumn="0" w:oddVBand="0" w:evenVBand="0" w:oddHBand="0" w:evenHBand="0" w:firstRowFirstColumn="0" w:firstRowLastColumn="0" w:lastRowFirstColumn="0" w:lastRowLastColumn="0"/>
              <w:rPr>
                <w:b w:val="0"/>
                <w:sz w:val="20"/>
                <w:szCs w:val="20"/>
              </w:rPr>
            </w:pPr>
            <w:r w:rsidRPr="0000522C">
              <w:rPr>
                <w:sz w:val="20"/>
                <w:szCs w:val="20"/>
              </w:rPr>
              <w:t xml:space="preserve">Délai / </w:t>
            </w:r>
            <w:r w:rsidRPr="0000522C">
              <w:rPr>
                <w:i/>
                <w:sz w:val="20"/>
                <w:szCs w:val="20"/>
              </w:rPr>
              <w:t>durée d’acquisition</w:t>
            </w:r>
          </w:p>
        </w:tc>
      </w:tr>
      <w:tr w:rsidR="0031067E" w14:paraId="66558954" w14:textId="77777777" w:rsidTr="0000522C">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3397" w:type="dxa"/>
            <w:vMerge/>
            <w:vAlign w:val="center"/>
          </w:tcPr>
          <w:p w14:paraId="43E3D4DF" w14:textId="77777777" w:rsidR="0031067E" w:rsidRPr="00A8156D" w:rsidRDefault="0031067E" w:rsidP="00DF396A">
            <w:pPr>
              <w:jc w:val="center"/>
              <w:rPr>
                <w:sz w:val="20"/>
                <w:szCs w:val="20"/>
                <w:rPrChange w:id="17" w:author="BEAUMONT Tiffany" w:date="2025-03-06T15:56:00Z">
                  <w:rPr/>
                </w:rPrChange>
              </w:rPr>
            </w:pPr>
          </w:p>
        </w:tc>
        <w:tc>
          <w:tcPr>
            <w:tcW w:w="3544" w:type="dxa"/>
            <w:shd w:val="clear" w:color="auto" w:fill="4472C4" w:themeFill="accent1"/>
          </w:tcPr>
          <w:p w14:paraId="166A427C" w14:textId="6D90A697" w:rsidR="0031067E" w:rsidRPr="0000522C" w:rsidRDefault="00FF3822" w:rsidP="00DF396A">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sz w:val="20"/>
                <w:szCs w:val="20"/>
              </w:rPr>
            </w:pPr>
            <w:r w:rsidRPr="0000522C">
              <w:rPr>
                <w:b/>
                <w:bCs/>
                <w:color w:val="FFFFFF" w:themeColor="background1"/>
                <w:sz w:val="20"/>
                <w:szCs w:val="20"/>
              </w:rPr>
              <w:t>I-123</w:t>
            </w:r>
          </w:p>
        </w:tc>
        <w:tc>
          <w:tcPr>
            <w:tcW w:w="3373" w:type="dxa"/>
            <w:shd w:val="clear" w:color="auto" w:fill="4472C4" w:themeFill="accent1"/>
          </w:tcPr>
          <w:p w14:paraId="05854FDD" w14:textId="70A4B1CD" w:rsidR="0031067E" w:rsidRPr="0000522C" w:rsidRDefault="00FF3822" w:rsidP="00DF396A">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sz w:val="20"/>
                <w:szCs w:val="20"/>
              </w:rPr>
            </w:pPr>
            <w:r w:rsidRPr="0000522C">
              <w:rPr>
                <w:b/>
                <w:bCs/>
                <w:color w:val="FFFFFF" w:themeColor="background1"/>
                <w:sz w:val="20"/>
                <w:szCs w:val="20"/>
              </w:rPr>
              <w:t>Tc-99m</w:t>
            </w:r>
          </w:p>
        </w:tc>
      </w:tr>
      <w:tr w:rsidR="0031067E" w14:paraId="4C2E22F4" w14:textId="77777777" w:rsidTr="0000522C">
        <w:tc>
          <w:tcPr>
            <w:cnfStyle w:val="001000000000" w:firstRow="0" w:lastRow="0" w:firstColumn="1" w:lastColumn="0" w:oddVBand="0" w:evenVBand="0" w:oddHBand="0" w:evenHBand="0" w:firstRowFirstColumn="0" w:firstRowLastColumn="0" w:lastRowFirstColumn="0" w:lastRowLastColumn="0"/>
            <w:tcW w:w="3397" w:type="dxa"/>
            <w:shd w:val="clear" w:color="auto" w:fill="D9E2F3" w:themeFill="accent1" w:themeFillTint="33"/>
            <w:vAlign w:val="center"/>
          </w:tcPr>
          <w:p w14:paraId="7A82569F" w14:textId="41A84275" w:rsidR="0031067E" w:rsidRPr="0000522C" w:rsidRDefault="0031067E" w:rsidP="00DF396A">
            <w:pPr>
              <w:jc w:val="center"/>
              <w:rPr>
                <w:color w:val="auto"/>
                <w:sz w:val="20"/>
                <w:szCs w:val="20"/>
              </w:rPr>
            </w:pPr>
            <w:r w:rsidRPr="0000522C">
              <w:rPr>
                <w:color w:val="auto"/>
                <w:sz w:val="20"/>
                <w:szCs w:val="20"/>
              </w:rPr>
              <w:t xml:space="preserve">GT endocrino SFMN (2006) </w:t>
            </w:r>
            <w:r w:rsidRPr="0000522C">
              <w:rPr>
                <w:sz w:val="20"/>
                <w:szCs w:val="20"/>
              </w:rPr>
              <w:fldChar w:fldCharType="begin"/>
            </w:r>
            <w:r w:rsidR="00373C0B">
              <w:rPr>
                <w:color w:val="auto"/>
                <w:sz w:val="20"/>
                <w:szCs w:val="20"/>
              </w:rPr>
              <w:instrText xml:space="preserve"> ADDIN ZOTERO_ITEM CSL_CITATION {"citationID":"scIFHCOm","properties":{"formattedCitation":"[14]","plainCitation":"[14]","noteIndex":0},"citationItems":[{"id":284,"uris":["http://zotero.org/groups/4605258/items/MFVQC8ZJ",["http://zotero.org/groups/4605258/items/MFVQC8ZJ"]],"itemData":{"id":284,"type":"report","publisher":"Groupe de travail \"Chirurgie endocrinienne Médecine Nucléaire Endocrinologie\" (CEMEN) Société Française de Médecine Nucléaire et d’Imagerie Moléculaire (SFMN)","title":"Protocole pour la rédaction de protocole pour la  scintigraphie thyroïdienne diagnostique","issued":{"date-parts":[["2006"]]}}}],"schema":"https://github.com/citation-style-language/schema/raw/master/csl-citation.json"} </w:instrText>
            </w:r>
            <w:r w:rsidRPr="0000522C">
              <w:rPr>
                <w:sz w:val="20"/>
                <w:szCs w:val="20"/>
              </w:rPr>
              <w:fldChar w:fldCharType="separate"/>
            </w:r>
            <w:r w:rsidR="00373C0B" w:rsidRPr="00373C0B">
              <w:rPr>
                <w:rFonts w:ascii="Calibri" w:hAnsi="Calibri" w:cs="Calibri"/>
                <w:sz w:val="20"/>
              </w:rPr>
              <w:t>[14]</w:t>
            </w:r>
            <w:r w:rsidRPr="0000522C">
              <w:rPr>
                <w:sz w:val="20"/>
                <w:szCs w:val="20"/>
              </w:rPr>
              <w:fldChar w:fldCharType="end"/>
            </w:r>
          </w:p>
        </w:tc>
        <w:tc>
          <w:tcPr>
            <w:tcW w:w="3544" w:type="dxa"/>
            <w:vAlign w:val="center"/>
          </w:tcPr>
          <w:p w14:paraId="7541FC4F" w14:textId="77777777" w:rsidR="0031067E" w:rsidRPr="0000522C" w:rsidRDefault="0031067E" w:rsidP="00DF396A">
            <w:pPr>
              <w:jc w:val="center"/>
              <w:cnfStyle w:val="000000000000" w:firstRow="0" w:lastRow="0" w:firstColumn="0" w:lastColumn="0" w:oddVBand="0" w:evenVBand="0" w:oddHBand="0" w:evenHBand="0" w:firstRowFirstColumn="0" w:firstRowLastColumn="0" w:lastRowFirstColumn="0" w:lastRowLastColumn="0"/>
              <w:rPr>
                <w:b/>
                <w:sz w:val="20"/>
                <w:szCs w:val="20"/>
                <w:lang w:val="pt-PT"/>
              </w:rPr>
            </w:pPr>
            <w:r w:rsidRPr="0000522C">
              <w:rPr>
                <w:b/>
                <w:sz w:val="20"/>
                <w:szCs w:val="20"/>
                <w:lang w:val="pt-PT"/>
              </w:rPr>
              <w:t>10 (7-20)</w:t>
            </w:r>
          </w:p>
          <w:p w14:paraId="7F7947EC" w14:textId="77777777" w:rsidR="0031067E" w:rsidRPr="0000522C" w:rsidRDefault="0031067E" w:rsidP="00DF396A">
            <w:pPr>
              <w:jc w:val="center"/>
              <w:cnfStyle w:val="000000000000" w:firstRow="0" w:lastRow="0" w:firstColumn="0" w:lastColumn="0" w:oddVBand="0" w:evenVBand="0" w:oddHBand="0" w:evenHBand="0" w:firstRowFirstColumn="0" w:firstRowLastColumn="0" w:lastRowFirstColumn="0" w:lastRowLastColumn="0"/>
              <w:rPr>
                <w:sz w:val="20"/>
                <w:szCs w:val="20"/>
                <w:lang w:val="pt-PT"/>
              </w:rPr>
            </w:pPr>
            <w:r w:rsidRPr="0000522C">
              <w:rPr>
                <w:sz w:val="20"/>
                <w:szCs w:val="20"/>
                <w:lang w:val="pt-PT"/>
              </w:rPr>
              <w:t xml:space="preserve">90’ (60’-24h) / </w:t>
            </w:r>
            <w:r w:rsidRPr="0000522C">
              <w:rPr>
                <w:i/>
                <w:sz w:val="20"/>
                <w:szCs w:val="20"/>
                <w:lang w:val="pt-PT"/>
              </w:rPr>
              <w:t>10’-15’</w:t>
            </w:r>
            <w:r w:rsidRPr="00A8156D">
              <w:rPr>
                <w:i/>
                <w:sz w:val="20"/>
                <w:szCs w:val="20"/>
                <w:lang w:val="pt-PT"/>
              </w:rPr>
              <w:t xml:space="preserve"> ou 70-100 kcps</w:t>
            </w:r>
          </w:p>
        </w:tc>
        <w:tc>
          <w:tcPr>
            <w:tcW w:w="3373" w:type="dxa"/>
            <w:vAlign w:val="center"/>
          </w:tcPr>
          <w:p w14:paraId="6AC93838" w14:textId="77777777" w:rsidR="0031067E" w:rsidRPr="0000522C" w:rsidRDefault="0031067E" w:rsidP="00DF396A">
            <w:pPr>
              <w:jc w:val="center"/>
              <w:cnfStyle w:val="000000000000" w:firstRow="0" w:lastRow="0" w:firstColumn="0" w:lastColumn="0" w:oddVBand="0" w:evenVBand="0" w:oddHBand="0" w:evenHBand="0" w:firstRowFirstColumn="0" w:firstRowLastColumn="0" w:lastRowFirstColumn="0" w:lastRowLastColumn="0"/>
              <w:rPr>
                <w:b/>
                <w:sz w:val="20"/>
                <w:szCs w:val="20"/>
              </w:rPr>
            </w:pPr>
            <w:r w:rsidRPr="0000522C">
              <w:rPr>
                <w:b/>
                <w:sz w:val="20"/>
                <w:szCs w:val="20"/>
              </w:rPr>
              <w:t>74 (40-110)</w:t>
            </w:r>
          </w:p>
          <w:p w14:paraId="447EB68D" w14:textId="77777777" w:rsidR="0031067E" w:rsidRPr="0000522C" w:rsidRDefault="0031067E" w:rsidP="00DF39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00522C">
              <w:rPr>
                <w:sz w:val="20"/>
                <w:szCs w:val="20"/>
              </w:rPr>
              <w:t xml:space="preserve">20’ (15’-45’) / </w:t>
            </w:r>
            <w:r w:rsidRPr="0000522C">
              <w:rPr>
                <w:i/>
                <w:sz w:val="20"/>
                <w:szCs w:val="20"/>
              </w:rPr>
              <w:t xml:space="preserve">5-10’ </w:t>
            </w:r>
            <w:r w:rsidRPr="00A8156D">
              <w:rPr>
                <w:i/>
                <w:sz w:val="20"/>
                <w:szCs w:val="20"/>
              </w:rPr>
              <w:t xml:space="preserve">ou 100-200 </w:t>
            </w:r>
            <w:proofErr w:type="spellStart"/>
            <w:r w:rsidRPr="00A8156D">
              <w:rPr>
                <w:i/>
                <w:sz w:val="20"/>
                <w:szCs w:val="20"/>
              </w:rPr>
              <w:t>kcps</w:t>
            </w:r>
            <w:proofErr w:type="spellEnd"/>
          </w:p>
        </w:tc>
      </w:tr>
      <w:tr w:rsidR="0031067E" w14:paraId="4CB66F24" w14:textId="77777777" w:rsidTr="0000522C">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3397" w:type="dxa"/>
            <w:shd w:val="clear" w:color="auto" w:fill="B4C6E7" w:themeFill="accent1" w:themeFillTint="66"/>
            <w:vAlign w:val="center"/>
          </w:tcPr>
          <w:p w14:paraId="20FFBB6A" w14:textId="17E4EDAD" w:rsidR="0031067E" w:rsidRPr="0000522C" w:rsidRDefault="0031067E" w:rsidP="00DF396A">
            <w:pPr>
              <w:jc w:val="center"/>
              <w:rPr>
                <w:color w:val="auto"/>
                <w:sz w:val="20"/>
                <w:szCs w:val="20"/>
              </w:rPr>
            </w:pPr>
            <w:r w:rsidRPr="0000522C">
              <w:rPr>
                <w:color w:val="auto"/>
                <w:sz w:val="20"/>
                <w:szCs w:val="20"/>
              </w:rPr>
              <w:t>EANM/SN</w:t>
            </w:r>
            <w:r w:rsidR="00756CA2" w:rsidRPr="0000522C">
              <w:rPr>
                <w:color w:val="auto"/>
                <w:sz w:val="20"/>
                <w:szCs w:val="20"/>
              </w:rPr>
              <w:t>M</w:t>
            </w:r>
            <w:r w:rsidRPr="0000522C">
              <w:rPr>
                <w:color w:val="auto"/>
                <w:sz w:val="20"/>
                <w:szCs w:val="20"/>
              </w:rPr>
              <w:t xml:space="preserve">MI (2019) </w:t>
            </w:r>
            <w:r w:rsidRPr="0000522C">
              <w:rPr>
                <w:sz w:val="20"/>
                <w:szCs w:val="20"/>
              </w:rPr>
              <w:fldChar w:fldCharType="begin"/>
            </w:r>
            <w:r w:rsidR="009F0FF8">
              <w:rPr>
                <w:color w:val="auto"/>
                <w:sz w:val="20"/>
                <w:szCs w:val="20"/>
              </w:rPr>
              <w:instrText xml:space="preserve"> ADDIN ZOTERO_ITEM CSL_CITATION {"citationID":"L7s2zDMO","properties":{"formattedCitation":"[2]","plainCitation":"[2]","noteIndex":0},"citationItems":[{"id":277,"uris":["http://zotero.org/groups/4605258/items/HBLJGAB8",["http://zotero.org/groups/4605258/items/HBLJGAB8"]],"itemData":{"id":277,"type":"article-journal","abstract":"Introduction Scintigraphic evaluation of the thyroid gland enables determination of the iodine-123 iodide or the 99mTc-pertechnetate uptake and distribution and remains the most accurate method for the diagnosis and quantification of thyroid autonomy and the detection of ectopic thyroid tissue. In addition, thyroid scintigraphy and radioiodine uptake test are useful to discriminate hyperthyroidism from destructive thyrotoxicosis and iodine-induced hyperthyroidism, respectively.\nMethods Several radiopharmaceuticals are available to help in differentiating benign from malignant cytologically indeterminate thyroid nodules and for supporting clinical decision-making. This joint practice guideline/procedure standard from the European Association of Nuclear Medicine (EANM) and the Society of Nuclear Medicine and Molecular Imaging (SNMMI) provides recommendations based on the available evidence in the literature.\nConclusion The purpose of this practice guideline/procedure standard is to assist imaging specialists and clinicians in recommending, performing, and interpreting the results of thyroid scintigraphy (including positron emission tomography) with various radiopharmaceuticals and radioiodine uptake test in patients with different thyroid diseases.","container-title":"European Journal of Nuclear Medicine and Molecular Imaging","DOI":"10.1007/s00259-019-04472-8","ISSN":"1619-7070, 1619-7089","issue":"12","journalAbbreviation":"Eur J Nucl Med Mol Imaging","language":"en","page":"2514-2525","source":"DOI.org (Crossref)","title":"EANM practice guideline/SNMMI procedure standard for RAIU and thyroid scintigraphy","volume":"46","author":[{"family":"Giovanella","given":"Luca"},{"family":"Avram","given":"Anca M."},{"family":"Iakovou","given":"Ioannis"},{"family":"Kwak","given":"Jennifer"},{"family":"Lawson","given":"Susan A."},{"family":"Lulaj","given":"Elizabeth"},{"family":"Luster","given":"Markus"},{"family":"Piccardo","given":"Arnoldo"},{"family":"Schmidt","given":"Matthias"},{"family":"Tulchinsky","given":"Mark"},{"family":"Verburg","given":"Frederick A."},{"family":"Wolin","given":"Ely"}],"issued":{"date-parts":[["2019",11]]}}}],"schema":"https://github.com/citation-style-language/schema/raw/master/csl-citation.json"} </w:instrText>
            </w:r>
            <w:r w:rsidRPr="0000522C">
              <w:rPr>
                <w:sz w:val="20"/>
                <w:szCs w:val="20"/>
              </w:rPr>
              <w:fldChar w:fldCharType="separate"/>
            </w:r>
            <w:r w:rsidRPr="0000522C">
              <w:rPr>
                <w:rFonts w:cs="Calibri"/>
                <w:color w:val="auto"/>
                <w:sz w:val="20"/>
                <w:szCs w:val="20"/>
              </w:rPr>
              <w:t>[2]</w:t>
            </w:r>
            <w:r w:rsidRPr="0000522C">
              <w:rPr>
                <w:sz w:val="20"/>
                <w:szCs w:val="20"/>
              </w:rPr>
              <w:fldChar w:fldCharType="end"/>
            </w:r>
          </w:p>
        </w:tc>
        <w:tc>
          <w:tcPr>
            <w:tcW w:w="3544" w:type="dxa"/>
            <w:vAlign w:val="center"/>
          </w:tcPr>
          <w:p w14:paraId="0DC5A402" w14:textId="77777777" w:rsidR="0031067E" w:rsidRPr="0000522C" w:rsidRDefault="0031067E" w:rsidP="00DF396A">
            <w:pPr>
              <w:jc w:val="center"/>
              <w:cnfStyle w:val="000000100000" w:firstRow="0" w:lastRow="0" w:firstColumn="0" w:lastColumn="0" w:oddVBand="0" w:evenVBand="0" w:oddHBand="1" w:evenHBand="0" w:firstRowFirstColumn="0" w:firstRowLastColumn="0" w:lastRowFirstColumn="0" w:lastRowLastColumn="0"/>
              <w:rPr>
                <w:b/>
                <w:sz w:val="20"/>
                <w:szCs w:val="20"/>
                <w:lang w:val="pt-PT"/>
              </w:rPr>
            </w:pPr>
            <w:r w:rsidRPr="0000522C">
              <w:rPr>
                <w:b/>
                <w:sz w:val="20"/>
                <w:szCs w:val="20"/>
                <w:lang w:val="pt-PT"/>
              </w:rPr>
              <w:t>(7,4-14,8)</w:t>
            </w:r>
          </w:p>
          <w:p w14:paraId="723193AD" w14:textId="77777777" w:rsidR="0031067E" w:rsidRPr="0000522C" w:rsidRDefault="0031067E" w:rsidP="00DF396A">
            <w:pPr>
              <w:jc w:val="center"/>
              <w:cnfStyle w:val="000000100000" w:firstRow="0" w:lastRow="0" w:firstColumn="0" w:lastColumn="0" w:oddVBand="0" w:evenVBand="0" w:oddHBand="1" w:evenHBand="0" w:firstRowFirstColumn="0" w:firstRowLastColumn="0" w:lastRowFirstColumn="0" w:lastRowLastColumn="0"/>
              <w:rPr>
                <w:sz w:val="20"/>
                <w:szCs w:val="20"/>
                <w:lang w:val="pt-PT"/>
              </w:rPr>
            </w:pPr>
            <w:r w:rsidRPr="0000522C">
              <w:rPr>
                <w:sz w:val="20"/>
                <w:szCs w:val="20"/>
                <w:lang w:val="pt-PT"/>
              </w:rPr>
              <w:t xml:space="preserve">2-6h ou 24h / </w:t>
            </w:r>
            <w:r w:rsidRPr="0000522C">
              <w:rPr>
                <w:i/>
                <w:sz w:val="20"/>
                <w:szCs w:val="20"/>
                <w:lang w:val="pt-PT"/>
              </w:rPr>
              <w:t xml:space="preserve">5-10’ </w:t>
            </w:r>
            <w:r w:rsidRPr="00A8156D">
              <w:rPr>
                <w:i/>
                <w:sz w:val="20"/>
                <w:szCs w:val="20"/>
                <w:lang w:val="pt-PT"/>
              </w:rPr>
              <w:t>ou 100-200 kcps</w:t>
            </w:r>
          </w:p>
        </w:tc>
        <w:tc>
          <w:tcPr>
            <w:tcW w:w="3373" w:type="dxa"/>
            <w:vAlign w:val="center"/>
          </w:tcPr>
          <w:p w14:paraId="72FB4177" w14:textId="77777777" w:rsidR="0031067E" w:rsidRPr="0000522C" w:rsidRDefault="0031067E" w:rsidP="00DF396A">
            <w:pPr>
              <w:jc w:val="center"/>
              <w:cnfStyle w:val="000000100000" w:firstRow="0" w:lastRow="0" w:firstColumn="0" w:lastColumn="0" w:oddVBand="0" w:evenVBand="0" w:oddHBand="1" w:evenHBand="0" w:firstRowFirstColumn="0" w:firstRowLastColumn="0" w:lastRowFirstColumn="0" w:lastRowLastColumn="0"/>
              <w:rPr>
                <w:b/>
                <w:sz w:val="20"/>
                <w:szCs w:val="20"/>
              </w:rPr>
            </w:pPr>
            <w:r w:rsidRPr="0000522C">
              <w:rPr>
                <w:b/>
                <w:sz w:val="20"/>
                <w:szCs w:val="20"/>
              </w:rPr>
              <w:t>(74-111)</w:t>
            </w:r>
          </w:p>
          <w:p w14:paraId="2C0B688B" w14:textId="77777777" w:rsidR="0031067E" w:rsidRPr="0000522C" w:rsidRDefault="0031067E" w:rsidP="00DF39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00522C">
              <w:rPr>
                <w:sz w:val="20"/>
                <w:szCs w:val="20"/>
              </w:rPr>
              <w:t xml:space="preserve">15-20’ / </w:t>
            </w:r>
            <w:r w:rsidRPr="0000522C">
              <w:rPr>
                <w:i/>
                <w:sz w:val="20"/>
                <w:szCs w:val="20"/>
              </w:rPr>
              <w:t>5-10’</w:t>
            </w:r>
            <w:r w:rsidRPr="00A8156D">
              <w:rPr>
                <w:i/>
                <w:sz w:val="20"/>
                <w:szCs w:val="20"/>
              </w:rPr>
              <w:t xml:space="preserve"> ou 100-200 </w:t>
            </w:r>
            <w:proofErr w:type="spellStart"/>
            <w:r w:rsidRPr="00A8156D">
              <w:rPr>
                <w:i/>
                <w:sz w:val="20"/>
                <w:szCs w:val="20"/>
              </w:rPr>
              <w:t>kcps</w:t>
            </w:r>
            <w:proofErr w:type="spellEnd"/>
          </w:p>
        </w:tc>
      </w:tr>
      <w:tr w:rsidR="0031067E" w14:paraId="44B067D1" w14:textId="77777777" w:rsidTr="0000522C">
        <w:trPr>
          <w:trHeight w:val="454"/>
        </w:trPr>
        <w:tc>
          <w:tcPr>
            <w:cnfStyle w:val="001000000000" w:firstRow="0" w:lastRow="0" w:firstColumn="1" w:lastColumn="0" w:oddVBand="0" w:evenVBand="0" w:oddHBand="0" w:evenHBand="0" w:firstRowFirstColumn="0" w:firstRowLastColumn="0" w:lastRowFirstColumn="0" w:lastRowLastColumn="0"/>
            <w:tcW w:w="3397" w:type="dxa"/>
            <w:shd w:val="clear" w:color="auto" w:fill="D9E2F3" w:themeFill="accent1" w:themeFillTint="33"/>
            <w:vAlign w:val="center"/>
          </w:tcPr>
          <w:p w14:paraId="0DD29F55" w14:textId="13092495" w:rsidR="0031067E" w:rsidRPr="0000522C" w:rsidRDefault="0031067E" w:rsidP="00DF396A">
            <w:pPr>
              <w:jc w:val="center"/>
              <w:rPr>
                <w:color w:val="auto"/>
                <w:sz w:val="20"/>
                <w:szCs w:val="20"/>
              </w:rPr>
            </w:pPr>
            <w:r w:rsidRPr="0000522C">
              <w:rPr>
                <w:color w:val="auto"/>
                <w:sz w:val="20"/>
                <w:szCs w:val="20"/>
              </w:rPr>
              <w:t xml:space="preserve">ACR-SNMMI-SPR (2019) </w:t>
            </w:r>
            <w:r w:rsidRPr="0000522C">
              <w:rPr>
                <w:sz w:val="20"/>
                <w:szCs w:val="20"/>
              </w:rPr>
              <w:fldChar w:fldCharType="begin"/>
            </w:r>
            <w:r w:rsidR="009F0FF8">
              <w:rPr>
                <w:color w:val="auto"/>
                <w:sz w:val="20"/>
                <w:szCs w:val="20"/>
              </w:rPr>
              <w:instrText xml:space="preserve"> ADDIN ZOTERO_ITEM CSL_CITATION {"citationID":"gyyIpT6U","properties":{"formattedCitation":"[15]","plainCitation":"[15]","noteIndex":0},"citationItems":[{"id":289,"uris":["http://zotero.org/groups/4605258/items/AXQPBK2U",["http://zotero.org/groups/4605258/items/AXQPBK2U"]],"itemData":{"id":289,"type":"document","title":"ACR–SNMMI–SPR PRACTICE PARAMETER FOR THE PERFORMANCE OF  SCINTIGRAPHY AND UPTAKE MEASUREMENTS FOR BENIGN AND  MALIGNANT THYROID DISEASE","issued":{"date-parts":[["2019"]]}}}],"schema":"https://github.com/citation-style-language/schema/raw/master/csl-citation.json"} </w:instrText>
            </w:r>
            <w:r w:rsidRPr="0000522C">
              <w:rPr>
                <w:sz w:val="20"/>
                <w:szCs w:val="20"/>
              </w:rPr>
              <w:fldChar w:fldCharType="separate"/>
            </w:r>
            <w:r w:rsidR="00373C0B" w:rsidRPr="00373C0B">
              <w:rPr>
                <w:rFonts w:ascii="Calibri" w:hAnsi="Calibri" w:cs="Calibri"/>
                <w:sz w:val="20"/>
              </w:rPr>
              <w:t>[15]</w:t>
            </w:r>
            <w:r w:rsidRPr="0000522C">
              <w:rPr>
                <w:sz w:val="20"/>
                <w:szCs w:val="20"/>
              </w:rPr>
              <w:fldChar w:fldCharType="end"/>
            </w:r>
          </w:p>
        </w:tc>
        <w:tc>
          <w:tcPr>
            <w:tcW w:w="3544" w:type="dxa"/>
            <w:vAlign w:val="center"/>
          </w:tcPr>
          <w:p w14:paraId="64373EE4" w14:textId="77777777" w:rsidR="0031067E" w:rsidRPr="0000522C" w:rsidRDefault="0031067E" w:rsidP="00DF396A">
            <w:pPr>
              <w:jc w:val="center"/>
              <w:cnfStyle w:val="000000000000" w:firstRow="0" w:lastRow="0" w:firstColumn="0" w:lastColumn="0" w:oddVBand="0" w:evenVBand="0" w:oddHBand="0" w:evenHBand="0" w:firstRowFirstColumn="0" w:firstRowLastColumn="0" w:lastRowFirstColumn="0" w:lastRowLastColumn="0"/>
              <w:rPr>
                <w:b/>
                <w:sz w:val="20"/>
                <w:szCs w:val="20"/>
              </w:rPr>
            </w:pPr>
            <w:r w:rsidRPr="0000522C">
              <w:rPr>
                <w:b/>
                <w:sz w:val="20"/>
                <w:szCs w:val="20"/>
              </w:rPr>
              <w:t>(7,4-14,8)</w:t>
            </w:r>
          </w:p>
          <w:p w14:paraId="3674A7D1" w14:textId="77777777" w:rsidR="0031067E" w:rsidRPr="0000522C" w:rsidRDefault="0031067E" w:rsidP="00DF39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00522C">
              <w:rPr>
                <w:sz w:val="20"/>
                <w:szCs w:val="20"/>
              </w:rPr>
              <w:t xml:space="preserve">3-4h ou 24h / </w:t>
            </w:r>
            <w:r w:rsidRPr="0000522C">
              <w:rPr>
                <w:i/>
                <w:sz w:val="20"/>
                <w:szCs w:val="20"/>
              </w:rPr>
              <w:t>8’minimum</w:t>
            </w:r>
          </w:p>
        </w:tc>
        <w:tc>
          <w:tcPr>
            <w:tcW w:w="3373" w:type="dxa"/>
            <w:vAlign w:val="center"/>
          </w:tcPr>
          <w:p w14:paraId="3456C17C" w14:textId="77777777" w:rsidR="0031067E" w:rsidRPr="0000522C" w:rsidRDefault="0031067E" w:rsidP="00DF396A">
            <w:pPr>
              <w:jc w:val="center"/>
              <w:cnfStyle w:val="000000000000" w:firstRow="0" w:lastRow="0" w:firstColumn="0" w:lastColumn="0" w:oddVBand="0" w:evenVBand="0" w:oddHBand="0" w:evenHBand="0" w:firstRowFirstColumn="0" w:firstRowLastColumn="0" w:lastRowFirstColumn="0" w:lastRowLastColumn="0"/>
              <w:rPr>
                <w:b/>
                <w:sz w:val="20"/>
                <w:szCs w:val="20"/>
              </w:rPr>
            </w:pPr>
            <w:r w:rsidRPr="0000522C">
              <w:rPr>
                <w:b/>
                <w:sz w:val="20"/>
                <w:szCs w:val="20"/>
              </w:rPr>
              <w:t>(74-370)</w:t>
            </w:r>
          </w:p>
          <w:p w14:paraId="7F49939A" w14:textId="77777777" w:rsidR="0031067E" w:rsidRPr="0000522C" w:rsidRDefault="0031067E" w:rsidP="00DF39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00522C">
              <w:rPr>
                <w:sz w:val="20"/>
                <w:szCs w:val="20"/>
              </w:rPr>
              <w:t xml:space="preserve">5’ à 30’ / </w:t>
            </w:r>
            <w:r w:rsidRPr="0000522C">
              <w:rPr>
                <w:i/>
                <w:sz w:val="20"/>
                <w:szCs w:val="20"/>
              </w:rPr>
              <w:t>8’minimum</w:t>
            </w:r>
          </w:p>
        </w:tc>
      </w:tr>
      <w:tr w:rsidR="0031067E" w14:paraId="12E865BA" w14:textId="77777777" w:rsidTr="0000522C">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3397" w:type="dxa"/>
            <w:shd w:val="clear" w:color="auto" w:fill="B4C6E7" w:themeFill="accent1" w:themeFillTint="66"/>
            <w:vAlign w:val="center"/>
          </w:tcPr>
          <w:p w14:paraId="3E8B93EB" w14:textId="4CF482D8" w:rsidR="0031067E" w:rsidRPr="0000522C" w:rsidRDefault="0031067E" w:rsidP="00DF396A">
            <w:pPr>
              <w:jc w:val="center"/>
              <w:rPr>
                <w:color w:val="auto"/>
                <w:sz w:val="20"/>
                <w:szCs w:val="20"/>
              </w:rPr>
            </w:pPr>
            <w:r w:rsidRPr="0000522C">
              <w:rPr>
                <w:color w:val="auto"/>
                <w:sz w:val="20"/>
                <w:szCs w:val="20"/>
              </w:rPr>
              <w:t xml:space="preserve">Bilan IRSN (2020) </w:t>
            </w:r>
            <w:r w:rsidRPr="0000522C">
              <w:rPr>
                <w:sz w:val="20"/>
                <w:szCs w:val="20"/>
              </w:rPr>
              <w:fldChar w:fldCharType="begin"/>
            </w:r>
            <w:r w:rsidR="009F0FF8">
              <w:rPr>
                <w:color w:val="auto"/>
                <w:sz w:val="20"/>
                <w:szCs w:val="20"/>
              </w:rPr>
              <w:instrText xml:space="preserve"> ADDIN ZOTERO_ITEM CSL_CITATION {"citationID":"fwfXT36v","properties":{"formattedCitation":"[16]","plainCitation":"[16]","noteIndex":0},"citationItems":[{"id":285,"uris":["http://zotero.org/groups/4605258/items/ML5BDYX7",["http://zotero.org/groups/4605258/items/ML5BDYX7"]],"itemData":{"id":285,"type":"report","publisher":"IRSN","title":"Analyse des données relatives à la mise à jour des niveaux de référence diagnostiques en radiologie et en médecine nucléaire Bilan 2016-2018","issued":{"date-parts":[["2020"]]}}}],"schema":"https://github.com/citation-style-language/schema/raw/master/csl-citation.json"} </w:instrText>
            </w:r>
            <w:r w:rsidRPr="0000522C">
              <w:rPr>
                <w:sz w:val="20"/>
                <w:szCs w:val="20"/>
              </w:rPr>
              <w:fldChar w:fldCharType="separate"/>
            </w:r>
            <w:r w:rsidR="00373C0B" w:rsidRPr="00373C0B">
              <w:rPr>
                <w:rFonts w:ascii="Calibri" w:hAnsi="Calibri" w:cs="Calibri"/>
                <w:sz w:val="20"/>
              </w:rPr>
              <w:t>[16]</w:t>
            </w:r>
            <w:r w:rsidRPr="0000522C">
              <w:rPr>
                <w:sz w:val="20"/>
                <w:szCs w:val="20"/>
              </w:rPr>
              <w:fldChar w:fldCharType="end"/>
            </w:r>
          </w:p>
        </w:tc>
        <w:tc>
          <w:tcPr>
            <w:tcW w:w="3544" w:type="dxa"/>
            <w:vAlign w:val="center"/>
          </w:tcPr>
          <w:p w14:paraId="0BB673CB" w14:textId="77777777" w:rsidR="0031067E" w:rsidRPr="0000522C" w:rsidRDefault="0031067E" w:rsidP="00DF396A">
            <w:pPr>
              <w:jc w:val="center"/>
              <w:cnfStyle w:val="000000100000" w:firstRow="0" w:lastRow="0" w:firstColumn="0" w:lastColumn="0" w:oddVBand="0" w:evenVBand="0" w:oddHBand="1" w:evenHBand="0" w:firstRowFirstColumn="0" w:firstRowLastColumn="0" w:lastRowFirstColumn="0" w:lastRowLastColumn="0"/>
              <w:rPr>
                <w:b/>
                <w:sz w:val="20"/>
                <w:szCs w:val="20"/>
              </w:rPr>
            </w:pPr>
            <w:r w:rsidRPr="0000522C">
              <w:rPr>
                <w:b/>
                <w:sz w:val="20"/>
                <w:szCs w:val="20"/>
              </w:rPr>
              <w:t>7,8* (4,7-13,3)</w:t>
            </w:r>
          </w:p>
        </w:tc>
        <w:tc>
          <w:tcPr>
            <w:tcW w:w="3373" w:type="dxa"/>
            <w:vAlign w:val="center"/>
          </w:tcPr>
          <w:p w14:paraId="7184E8EB" w14:textId="77777777" w:rsidR="0031067E" w:rsidRPr="0000522C" w:rsidRDefault="0031067E" w:rsidP="00DF396A">
            <w:pPr>
              <w:jc w:val="center"/>
              <w:cnfStyle w:val="000000100000" w:firstRow="0" w:lastRow="0" w:firstColumn="0" w:lastColumn="0" w:oddVBand="0" w:evenVBand="0" w:oddHBand="1" w:evenHBand="0" w:firstRowFirstColumn="0" w:firstRowLastColumn="0" w:lastRowFirstColumn="0" w:lastRowLastColumn="0"/>
              <w:rPr>
                <w:b/>
                <w:sz w:val="20"/>
                <w:szCs w:val="20"/>
              </w:rPr>
            </w:pPr>
            <w:r w:rsidRPr="0000522C">
              <w:rPr>
                <w:b/>
                <w:sz w:val="20"/>
                <w:szCs w:val="20"/>
              </w:rPr>
              <w:t>91* (54-202)</w:t>
            </w:r>
          </w:p>
        </w:tc>
      </w:tr>
      <w:tr w:rsidR="0031067E" w14:paraId="3734BC8E" w14:textId="77777777" w:rsidTr="0000522C">
        <w:trPr>
          <w:trHeight w:val="454"/>
        </w:trPr>
        <w:tc>
          <w:tcPr>
            <w:cnfStyle w:val="001000000000" w:firstRow="0" w:lastRow="0" w:firstColumn="1" w:lastColumn="0" w:oddVBand="0" w:evenVBand="0" w:oddHBand="0" w:evenHBand="0" w:firstRowFirstColumn="0" w:firstRowLastColumn="0" w:lastRowFirstColumn="0" w:lastRowLastColumn="0"/>
            <w:tcW w:w="3397" w:type="dxa"/>
            <w:shd w:val="clear" w:color="auto" w:fill="D9E2F3" w:themeFill="accent1" w:themeFillTint="33"/>
            <w:vAlign w:val="center"/>
          </w:tcPr>
          <w:p w14:paraId="789348D7" w14:textId="5FB409A5" w:rsidR="0031067E" w:rsidRPr="0000522C" w:rsidRDefault="0031067E" w:rsidP="00DF396A">
            <w:pPr>
              <w:jc w:val="center"/>
              <w:rPr>
                <w:color w:val="auto"/>
                <w:sz w:val="20"/>
                <w:szCs w:val="20"/>
              </w:rPr>
            </w:pPr>
            <w:r w:rsidRPr="0000522C">
              <w:rPr>
                <w:color w:val="auto"/>
                <w:sz w:val="20"/>
                <w:szCs w:val="20"/>
              </w:rPr>
              <w:t xml:space="preserve">Arrêté NRD (2019) </w:t>
            </w:r>
            <w:r w:rsidRPr="0000522C">
              <w:rPr>
                <w:sz w:val="20"/>
                <w:szCs w:val="20"/>
              </w:rPr>
              <w:fldChar w:fldCharType="begin"/>
            </w:r>
            <w:r w:rsidR="009F0FF8">
              <w:rPr>
                <w:color w:val="auto"/>
                <w:sz w:val="20"/>
                <w:szCs w:val="20"/>
              </w:rPr>
              <w:instrText xml:space="preserve"> ADDIN ZOTERO_ITEM CSL_CITATION {"citationID":"7mQM2VD4","properties":{"formattedCitation":"[17]","plainCitation":"[17]","noteIndex":0},"citationItems":[{"id":286,"uris":["http://zotero.org/groups/4605258/items/RZ3GSWL2",["http://zotero.org/groups/4605258/items/RZ3GSWL2"]],"itemData":{"id":286,"type":"legislation","title":"Arrêté du 23 mai 2019 portant homologation de la décision no 2019-DC-0667 de l’Autorité de  sûreté nucléaire du 18 avril 2019 relative aux modalités d’évaluation des doses de  rayonnements ionisants délivrées aux patients lors d’un acte de radiologie, de pratiques  interventionnelles radioguidées ou de médecine nucléaire et à la mise à jour des niveaux de  référence diagnostiques associés","issued":{"date-parts":[["2019",5,23]]}}}],"schema":"https://github.com/citation-style-language/schema/raw/master/csl-citation.json"} </w:instrText>
            </w:r>
            <w:r w:rsidRPr="0000522C">
              <w:rPr>
                <w:sz w:val="20"/>
                <w:szCs w:val="20"/>
              </w:rPr>
              <w:fldChar w:fldCharType="separate"/>
            </w:r>
            <w:r w:rsidR="00373C0B" w:rsidRPr="00373C0B">
              <w:rPr>
                <w:rFonts w:ascii="Calibri" w:hAnsi="Calibri" w:cs="Calibri"/>
                <w:sz w:val="20"/>
              </w:rPr>
              <w:t>[17]</w:t>
            </w:r>
            <w:r w:rsidRPr="0000522C">
              <w:rPr>
                <w:sz w:val="20"/>
                <w:szCs w:val="20"/>
              </w:rPr>
              <w:fldChar w:fldCharType="end"/>
            </w:r>
          </w:p>
        </w:tc>
        <w:tc>
          <w:tcPr>
            <w:tcW w:w="3544" w:type="dxa"/>
            <w:vAlign w:val="center"/>
          </w:tcPr>
          <w:p w14:paraId="455E49C1" w14:textId="77777777" w:rsidR="0031067E" w:rsidRPr="0000522C" w:rsidRDefault="0031067E" w:rsidP="00DF396A">
            <w:pPr>
              <w:jc w:val="center"/>
              <w:cnfStyle w:val="000000000000" w:firstRow="0" w:lastRow="0" w:firstColumn="0" w:lastColumn="0" w:oddVBand="0" w:evenVBand="0" w:oddHBand="0" w:evenHBand="0" w:firstRowFirstColumn="0" w:firstRowLastColumn="0" w:lastRowFirstColumn="0" w:lastRowLastColumn="0"/>
              <w:rPr>
                <w:b/>
                <w:sz w:val="20"/>
                <w:szCs w:val="20"/>
              </w:rPr>
            </w:pPr>
            <w:r w:rsidRPr="0000522C">
              <w:rPr>
                <w:b/>
                <w:sz w:val="20"/>
                <w:szCs w:val="20"/>
              </w:rPr>
              <w:t>8**</w:t>
            </w:r>
          </w:p>
        </w:tc>
        <w:tc>
          <w:tcPr>
            <w:tcW w:w="3373" w:type="dxa"/>
            <w:vAlign w:val="center"/>
          </w:tcPr>
          <w:p w14:paraId="4D404F73" w14:textId="77777777" w:rsidR="0031067E" w:rsidRPr="0000522C" w:rsidRDefault="0031067E" w:rsidP="00DF396A">
            <w:pPr>
              <w:keepNext/>
              <w:jc w:val="center"/>
              <w:cnfStyle w:val="000000000000" w:firstRow="0" w:lastRow="0" w:firstColumn="0" w:lastColumn="0" w:oddVBand="0" w:evenVBand="0" w:oddHBand="0" w:evenHBand="0" w:firstRowFirstColumn="0" w:firstRowLastColumn="0" w:lastRowFirstColumn="0" w:lastRowLastColumn="0"/>
              <w:rPr>
                <w:b/>
                <w:sz w:val="20"/>
                <w:szCs w:val="20"/>
              </w:rPr>
            </w:pPr>
            <w:r w:rsidRPr="0000522C">
              <w:rPr>
                <w:b/>
                <w:sz w:val="20"/>
                <w:szCs w:val="20"/>
              </w:rPr>
              <w:t>110**</w:t>
            </w:r>
          </w:p>
        </w:tc>
      </w:tr>
      <w:tr w:rsidR="0031067E" w14:paraId="2DA1A358" w14:textId="77777777" w:rsidTr="0000522C">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3397" w:type="dxa"/>
            <w:shd w:val="clear" w:color="auto" w:fill="B4C6E7" w:themeFill="accent1" w:themeFillTint="66"/>
            <w:vAlign w:val="center"/>
          </w:tcPr>
          <w:p w14:paraId="1AC42B9C" w14:textId="5B51EF13" w:rsidR="0031067E" w:rsidRPr="0000522C" w:rsidRDefault="0031067E" w:rsidP="00DF396A">
            <w:pPr>
              <w:jc w:val="center"/>
              <w:rPr>
                <w:color w:val="auto"/>
                <w:sz w:val="20"/>
                <w:szCs w:val="20"/>
              </w:rPr>
            </w:pPr>
            <w:r w:rsidRPr="0000522C">
              <w:rPr>
                <w:color w:val="auto"/>
                <w:sz w:val="20"/>
                <w:szCs w:val="20"/>
              </w:rPr>
              <w:t>RCP de l’I-123 (2020)</w:t>
            </w:r>
            <w:r w:rsidRPr="0000522C">
              <w:rPr>
                <w:sz w:val="20"/>
                <w:szCs w:val="20"/>
              </w:rPr>
              <w:fldChar w:fldCharType="begin"/>
            </w:r>
            <w:r w:rsidR="009F0FF8">
              <w:rPr>
                <w:color w:val="auto"/>
                <w:sz w:val="20"/>
                <w:szCs w:val="20"/>
              </w:rPr>
              <w:instrText xml:space="preserve"> ADDIN ZOTERO_ITEM CSL_CITATION {"citationID":"mxPQSrMG","properties":{"formattedCitation":"[18]","plainCitation":"[18]","noteIndex":0},"citationItems":[{"id":364,"uris":["http://zotero.org/groups/4605258/items/ZDU9M6UA"],"itemData":{"id":364,"type":"document","title":"RCP IODURE (123 I) DE SODIUM CURIUMPHARMA 37 MBq/mL, solution injectable - mise à jour 20/01/2020"}}],"schema":"https://github.com/citation-style-language/schema/raw/master/csl-citation.json"} </w:instrText>
            </w:r>
            <w:r w:rsidRPr="0000522C">
              <w:rPr>
                <w:sz w:val="20"/>
                <w:szCs w:val="20"/>
              </w:rPr>
              <w:fldChar w:fldCharType="separate"/>
            </w:r>
            <w:r w:rsidR="00373C0B" w:rsidRPr="00373C0B">
              <w:rPr>
                <w:rFonts w:ascii="Calibri" w:hAnsi="Calibri" w:cs="Calibri"/>
                <w:sz w:val="20"/>
              </w:rPr>
              <w:t>[18]</w:t>
            </w:r>
            <w:r w:rsidRPr="0000522C">
              <w:rPr>
                <w:sz w:val="20"/>
                <w:szCs w:val="20"/>
              </w:rPr>
              <w:fldChar w:fldCharType="end"/>
            </w:r>
          </w:p>
          <w:p w14:paraId="7D325BE3" w14:textId="53065A32" w:rsidR="0031067E" w:rsidRPr="0000522C" w:rsidRDefault="0031067E" w:rsidP="00DF396A">
            <w:pPr>
              <w:jc w:val="center"/>
              <w:rPr>
                <w:color w:val="auto"/>
                <w:sz w:val="20"/>
                <w:szCs w:val="20"/>
              </w:rPr>
            </w:pPr>
            <w:r w:rsidRPr="0000522C">
              <w:rPr>
                <w:color w:val="auto"/>
                <w:sz w:val="20"/>
                <w:szCs w:val="20"/>
              </w:rPr>
              <w:t xml:space="preserve">RCP du </w:t>
            </w:r>
            <w:proofErr w:type="spellStart"/>
            <w:r w:rsidRPr="0000522C">
              <w:rPr>
                <w:color w:val="auto"/>
                <w:sz w:val="20"/>
                <w:szCs w:val="20"/>
              </w:rPr>
              <w:t>pertechnetate</w:t>
            </w:r>
            <w:proofErr w:type="spellEnd"/>
            <w:r w:rsidRPr="0000522C">
              <w:rPr>
                <w:color w:val="auto"/>
                <w:sz w:val="20"/>
                <w:szCs w:val="20"/>
              </w:rPr>
              <w:t xml:space="preserve"> (2023) </w:t>
            </w:r>
            <w:r w:rsidRPr="0000522C">
              <w:rPr>
                <w:sz w:val="20"/>
                <w:szCs w:val="20"/>
              </w:rPr>
              <w:fldChar w:fldCharType="begin"/>
            </w:r>
            <w:r w:rsidR="009F0FF8">
              <w:rPr>
                <w:color w:val="auto"/>
                <w:sz w:val="20"/>
                <w:szCs w:val="20"/>
              </w:rPr>
              <w:instrText xml:space="preserve"> ADDIN ZOTERO_ITEM CSL_CITATION {"citationID":"GXxf3irb","properties":{"formattedCitation":"[19]","plainCitation":"[19]","noteIndex":0},"citationItems":[{"id":362,"uris":["http://zotero.org/groups/4605258/items/LU5PS2UR"],"itemData":{"id":362,"type":"document","title":"RCP TEKCIS 2-50 GBq, générateur radiopharmaceutique - mise à jour du 26/10/2023"}}],"schema":"https://github.com/citation-style-language/schema/raw/master/csl-citation.json"} </w:instrText>
            </w:r>
            <w:r w:rsidRPr="0000522C">
              <w:rPr>
                <w:sz w:val="20"/>
                <w:szCs w:val="20"/>
              </w:rPr>
              <w:fldChar w:fldCharType="separate"/>
            </w:r>
            <w:r w:rsidR="00373C0B" w:rsidRPr="00373C0B">
              <w:rPr>
                <w:rFonts w:ascii="Calibri" w:hAnsi="Calibri" w:cs="Calibri"/>
                <w:sz w:val="20"/>
              </w:rPr>
              <w:t>[19]</w:t>
            </w:r>
            <w:r w:rsidRPr="0000522C">
              <w:rPr>
                <w:sz w:val="20"/>
                <w:szCs w:val="20"/>
              </w:rPr>
              <w:fldChar w:fldCharType="end"/>
            </w:r>
          </w:p>
        </w:tc>
        <w:tc>
          <w:tcPr>
            <w:tcW w:w="3544" w:type="dxa"/>
            <w:vAlign w:val="center"/>
          </w:tcPr>
          <w:p w14:paraId="0FFC1E89" w14:textId="77777777" w:rsidR="0031067E" w:rsidRPr="0000522C" w:rsidRDefault="0031067E" w:rsidP="00DF396A">
            <w:pPr>
              <w:keepNext/>
              <w:jc w:val="center"/>
              <w:cnfStyle w:val="000000100000" w:firstRow="0" w:lastRow="0" w:firstColumn="0" w:lastColumn="0" w:oddVBand="0" w:evenVBand="0" w:oddHBand="1" w:evenHBand="0" w:firstRowFirstColumn="0" w:firstRowLastColumn="0" w:lastRowFirstColumn="0" w:lastRowLastColumn="0"/>
              <w:rPr>
                <w:b/>
                <w:sz w:val="20"/>
                <w:szCs w:val="20"/>
              </w:rPr>
            </w:pPr>
            <w:r w:rsidRPr="0000522C">
              <w:rPr>
                <w:b/>
                <w:sz w:val="20"/>
                <w:szCs w:val="20"/>
              </w:rPr>
              <w:t>(5-15)</w:t>
            </w:r>
          </w:p>
          <w:p w14:paraId="562C260A" w14:textId="77777777" w:rsidR="0031067E" w:rsidRPr="0000522C" w:rsidRDefault="0031067E" w:rsidP="00DF39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00522C">
              <w:rPr>
                <w:sz w:val="20"/>
                <w:szCs w:val="20"/>
              </w:rPr>
              <w:t>3-6h ou 24h</w:t>
            </w:r>
          </w:p>
        </w:tc>
        <w:tc>
          <w:tcPr>
            <w:tcW w:w="3373" w:type="dxa"/>
            <w:vAlign w:val="center"/>
          </w:tcPr>
          <w:p w14:paraId="58C7AA9D" w14:textId="77777777" w:rsidR="0031067E" w:rsidRPr="0000522C" w:rsidRDefault="0031067E" w:rsidP="0031067E">
            <w:pPr>
              <w:keepNext/>
              <w:jc w:val="center"/>
              <w:cnfStyle w:val="000000100000" w:firstRow="0" w:lastRow="0" w:firstColumn="0" w:lastColumn="0" w:oddVBand="0" w:evenVBand="0" w:oddHBand="1" w:evenHBand="0" w:firstRowFirstColumn="0" w:firstRowLastColumn="0" w:lastRowFirstColumn="0" w:lastRowLastColumn="0"/>
              <w:rPr>
                <w:b/>
                <w:sz w:val="20"/>
                <w:szCs w:val="20"/>
              </w:rPr>
            </w:pPr>
            <w:r w:rsidRPr="0000522C">
              <w:rPr>
                <w:b/>
                <w:sz w:val="20"/>
                <w:szCs w:val="20"/>
              </w:rPr>
              <w:t>(20-80)</w:t>
            </w:r>
          </w:p>
          <w:p w14:paraId="76BC3747" w14:textId="7EE91C80" w:rsidR="0031067E" w:rsidRPr="0000522C" w:rsidRDefault="0031067E" w:rsidP="0031067E">
            <w:pPr>
              <w:keepNext/>
              <w:jc w:val="center"/>
              <w:cnfStyle w:val="000000100000" w:firstRow="0" w:lastRow="0" w:firstColumn="0" w:lastColumn="0" w:oddVBand="0" w:evenVBand="0" w:oddHBand="1" w:evenHBand="0" w:firstRowFirstColumn="0" w:firstRowLastColumn="0" w:lastRowFirstColumn="0" w:lastRowLastColumn="0"/>
              <w:rPr>
                <w:b/>
                <w:sz w:val="20"/>
                <w:szCs w:val="20"/>
              </w:rPr>
            </w:pPr>
            <w:r w:rsidRPr="0000522C">
              <w:rPr>
                <w:sz w:val="20"/>
                <w:szCs w:val="20"/>
              </w:rPr>
              <w:t>20’</w:t>
            </w:r>
            <w:r w:rsidRPr="0000522C">
              <w:rPr>
                <w:b/>
                <w:sz w:val="20"/>
                <w:szCs w:val="20"/>
              </w:rPr>
              <w:t>-</w:t>
            </w:r>
          </w:p>
        </w:tc>
      </w:tr>
    </w:tbl>
    <w:p w14:paraId="6B5F8B03" w14:textId="531A6578" w:rsidR="0031067E" w:rsidRPr="00CB5639" w:rsidRDefault="0031067E" w:rsidP="0031067E">
      <w:pPr>
        <w:spacing w:after="0"/>
        <w:ind w:left="142" w:right="140"/>
        <w:rPr>
          <w:sz w:val="18"/>
        </w:rPr>
      </w:pPr>
      <w:bookmarkStart w:id="18" w:name="_Ref98852342"/>
      <w:del w:id="19" w:author="BEAUMONT Tiffany" w:date="2025-02-04T10:15:00Z">
        <w:r w:rsidDel="00C82B10">
          <w:rPr>
            <w:sz w:val="18"/>
          </w:rPr>
          <w:delText xml:space="preserve"> </w:delText>
        </w:r>
      </w:del>
      <w:r w:rsidRPr="00CB5639">
        <w:rPr>
          <w:sz w:val="18"/>
        </w:rPr>
        <w:t>*Médiane. ** Valeur réglementaire</w:t>
      </w:r>
      <w:r>
        <w:rPr>
          <w:sz w:val="18"/>
        </w:rPr>
        <w:t>.</w:t>
      </w:r>
    </w:p>
    <w:bookmarkEnd w:id="18"/>
    <w:p w14:paraId="3E1F143E" w14:textId="77777777" w:rsidR="00C82B10" w:rsidRPr="00963164" w:rsidDel="00C82B10" w:rsidRDefault="00C82B10" w:rsidP="00F05809">
      <w:pPr>
        <w:pStyle w:val="Lgende"/>
        <w:jc w:val="both"/>
        <w:rPr>
          <w:ins w:id="20" w:author="BEAUMONT Tiffany" w:date="2025-02-04T10:14:00Z"/>
        </w:rPr>
      </w:pPr>
    </w:p>
    <w:p w14:paraId="096FE298" w14:textId="77777777" w:rsidR="00CB4EA7" w:rsidRPr="00994CD4" w:rsidRDefault="00CB4EA7" w:rsidP="000F193E">
      <w:pPr>
        <w:spacing w:after="120"/>
        <w:jc w:val="both"/>
        <w:rPr>
          <w:rFonts w:eastAsia="Times New Roman"/>
          <w:lang w:eastAsia="fr-FR"/>
        </w:rPr>
      </w:pPr>
    </w:p>
    <w:p w14:paraId="3A93C585" w14:textId="38575986" w:rsidR="00704B9B" w:rsidRDefault="00DD4E9F" w:rsidP="00DF396A">
      <w:pPr>
        <w:pStyle w:val="Titre2"/>
      </w:pPr>
      <w:bookmarkStart w:id="21" w:name="_Ref183709349"/>
      <w:bookmarkStart w:id="22" w:name="_Toc193972763"/>
      <w:commentRangeStart w:id="23"/>
      <w:r>
        <w:t>L</w:t>
      </w:r>
      <w:r w:rsidR="00EE16B8">
        <w:t xml:space="preserve">’étalonnage et la </w:t>
      </w:r>
      <w:r w:rsidR="00704B9B">
        <w:t>mesure du taux de fixation</w:t>
      </w:r>
      <w:bookmarkEnd w:id="12"/>
      <w:bookmarkEnd w:id="21"/>
      <w:commentRangeEnd w:id="23"/>
      <w:r w:rsidR="00470B83">
        <w:rPr>
          <w:rStyle w:val="Marquedecommentaire"/>
          <w:rFonts w:asciiTheme="minorHAnsi" w:eastAsiaTheme="minorHAnsi" w:hAnsiTheme="minorHAnsi" w:cstheme="minorBidi"/>
          <w:color w:val="auto"/>
        </w:rPr>
        <w:commentReference w:id="23"/>
      </w:r>
      <w:bookmarkEnd w:id="22"/>
    </w:p>
    <w:p w14:paraId="3188B161" w14:textId="09DBA199" w:rsidR="002C3F46" w:rsidRPr="00281CD6" w:rsidDel="00940604" w:rsidRDefault="002C3F46" w:rsidP="00281CD6">
      <w:pPr>
        <w:spacing w:after="120"/>
        <w:jc w:val="both"/>
        <w:rPr>
          <w:del w:id="24" w:author="BEAUMONT Tiffany" w:date="2025-03-06T15:30:00Z"/>
          <w:rFonts w:eastAsia="Times New Roman"/>
          <w:lang w:eastAsia="fr-FR"/>
        </w:rPr>
      </w:pPr>
    </w:p>
    <w:p w14:paraId="6409921B" w14:textId="6876A86B" w:rsidR="002C3F46" w:rsidDel="00AB4A99" w:rsidRDefault="00E07329" w:rsidP="00281CD6">
      <w:pPr>
        <w:spacing w:after="120"/>
        <w:jc w:val="both"/>
        <w:rPr>
          <w:del w:id="25" w:author="BEAUMONT Tiffany" w:date="2025-03-06T17:22:00Z"/>
          <w:rFonts w:eastAsia="Times New Roman"/>
          <w:lang w:eastAsia="fr-FR"/>
        </w:rPr>
      </w:pPr>
      <w:r>
        <w:rPr>
          <w:rFonts w:eastAsia="Times New Roman"/>
          <w:lang w:eastAsia="fr-FR"/>
        </w:rPr>
        <w:t>Pour le diagnostic, l</w:t>
      </w:r>
      <w:r w:rsidR="000C65A3">
        <w:rPr>
          <w:rFonts w:eastAsia="Times New Roman"/>
          <w:lang w:eastAsia="fr-FR"/>
        </w:rPr>
        <w:t>a quantification de</w:t>
      </w:r>
      <w:r w:rsidR="001E5531">
        <w:rPr>
          <w:rFonts w:eastAsia="Times New Roman"/>
          <w:lang w:eastAsia="fr-FR"/>
        </w:rPr>
        <w:t xml:space="preserve"> la fixation thyroïdienne quel que soit le</w:t>
      </w:r>
      <w:r w:rsidR="000C65A3">
        <w:rPr>
          <w:rFonts w:eastAsia="Times New Roman"/>
          <w:lang w:eastAsia="fr-FR"/>
        </w:rPr>
        <w:t xml:space="preserve"> radionucléide utilisé</w:t>
      </w:r>
      <w:r w:rsidR="002C3F46" w:rsidRPr="00281CD6">
        <w:rPr>
          <w:rFonts w:eastAsia="Times New Roman"/>
          <w:lang w:eastAsia="fr-FR"/>
        </w:rPr>
        <w:t xml:space="preserve"> est </w:t>
      </w:r>
      <w:r w:rsidR="00B7416C">
        <w:rPr>
          <w:rFonts w:eastAsia="Times New Roman"/>
          <w:lang w:eastAsia="fr-FR"/>
        </w:rPr>
        <w:t>primordiale</w:t>
      </w:r>
      <w:r w:rsidR="00B7416C" w:rsidRPr="00281CD6">
        <w:rPr>
          <w:rFonts w:eastAsia="Times New Roman"/>
          <w:lang w:eastAsia="fr-FR"/>
        </w:rPr>
        <w:t xml:space="preserve"> </w:t>
      </w:r>
      <w:r w:rsidR="002C3F46" w:rsidRPr="00281CD6">
        <w:rPr>
          <w:rFonts w:eastAsia="Times New Roman"/>
          <w:lang w:eastAsia="fr-FR"/>
        </w:rPr>
        <w:t>pour évaluer l’hyperthyroïdie ou l’autonomie thyroïdienne en corrélation avec le taux de TSH (</w:t>
      </w:r>
      <w:r w:rsidR="000C65A3">
        <w:rPr>
          <w:rFonts w:eastAsia="Times New Roman"/>
          <w:lang w:eastAsia="fr-FR"/>
        </w:rPr>
        <w:t xml:space="preserve">lorsque le </w:t>
      </w:r>
      <w:r w:rsidR="002C3F46" w:rsidRPr="00281CD6">
        <w:rPr>
          <w:rFonts w:eastAsia="Times New Roman"/>
          <w:lang w:eastAsia="fr-FR"/>
        </w:rPr>
        <w:t xml:space="preserve">taux de fixation </w:t>
      </w:r>
      <w:r w:rsidR="000C65A3">
        <w:rPr>
          <w:rFonts w:eastAsia="Times New Roman"/>
          <w:lang w:eastAsia="fr-FR"/>
        </w:rPr>
        <w:t>est incohérent avec le</w:t>
      </w:r>
      <w:r w:rsidR="002C3F46" w:rsidRPr="00281CD6">
        <w:rPr>
          <w:rFonts w:eastAsia="Times New Roman"/>
          <w:lang w:eastAsia="fr-FR"/>
        </w:rPr>
        <w:t xml:space="preserve"> taux de TSH dans le sang)</w:t>
      </w:r>
      <w:r w:rsidR="001E5531">
        <w:rPr>
          <w:rFonts w:eastAsia="Times New Roman"/>
          <w:lang w:eastAsia="fr-FR"/>
        </w:rPr>
        <w:t xml:space="preserve">, </w:t>
      </w:r>
      <w:r w:rsidR="002C3F46" w:rsidRPr="00281CD6">
        <w:rPr>
          <w:rFonts w:eastAsia="Times New Roman"/>
          <w:lang w:eastAsia="fr-FR"/>
        </w:rPr>
        <w:t xml:space="preserve">le bilan étiologique (étude des causes de la maladie) </w:t>
      </w:r>
      <w:r w:rsidR="001E5531">
        <w:rPr>
          <w:rFonts w:eastAsia="Times New Roman"/>
          <w:lang w:eastAsia="fr-FR"/>
        </w:rPr>
        <w:t xml:space="preserve">et </w:t>
      </w:r>
      <w:r w:rsidR="002C3F46" w:rsidRPr="00281CD6">
        <w:rPr>
          <w:rFonts w:eastAsia="Times New Roman"/>
          <w:lang w:eastAsia="fr-FR"/>
        </w:rPr>
        <w:t>en complément de l’analyse de la distribution</w:t>
      </w:r>
      <w:r w:rsidR="00711965">
        <w:rPr>
          <w:rFonts w:eastAsia="Times New Roman"/>
          <w:lang w:eastAsia="fr-FR"/>
        </w:rPr>
        <w:t xml:space="preserve">. </w:t>
      </w:r>
      <w:r w:rsidR="00AB4A99">
        <w:rPr>
          <w:rFonts w:eastAsia="Times New Roman"/>
          <w:lang w:eastAsia="fr-FR"/>
        </w:rPr>
        <w:t>Le taux de fixation dans ce cas est préférentiellement déterminé sur la scintigraphie thyroïdienne</w:t>
      </w:r>
      <w:r w:rsidR="00F21182">
        <w:rPr>
          <w:rFonts w:eastAsia="Times New Roman"/>
          <w:lang w:eastAsia="fr-FR"/>
        </w:rPr>
        <w:t xml:space="preserve"> </w:t>
      </w:r>
      <w:r w:rsidR="00F21182">
        <w:rPr>
          <w:rFonts w:eastAsia="Times New Roman"/>
          <w:lang w:eastAsia="fr-FR"/>
        </w:rPr>
        <w:fldChar w:fldCharType="begin"/>
      </w:r>
      <w:r w:rsidR="009F0FF8">
        <w:rPr>
          <w:rFonts w:eastAsia="Times New Roman"/>
          <w:lang w:eastAsia="fr-FR"/>
        </w:rPr>
        <w:instrText xml:space="preserve"> ADDIN ZOTERO_ITEM CSL_CITATION {"citationID":"bVpK5fai","properties":{"formattedCitation":"[2,9]","plainCitation":"[2,9]","noteIndex":0},"citationItems":[{"id":277,"uris":["http://zotero.org/groups/4605258/items/HBLJGAB8",["http://zotero.org/groups/4605258/items/HBLJGAB8"]],"itemData":{"id":277,"type":"article-journal","abstract":"Introduction Scintigraphic evaluation of the thyroid gland enables determination of the iodine-123 iodide or the 99mTc-pertechnetate uptake and distribution and remains the most accurate method for the diagnosis and quantification of thyroid autonomy and the detection of ectopic thyroid tissue. In addition, thyroid scintigraphy and radioiodine uptake test are useful to discriminate hyperthyroidism from destructive thyrotoxicosis and iodine-induced hyperthyroidism, respectively.\nMethods Several radiopharmaceuticals are available to help in differentiating benign from malignant cytologically indeterminate thyroid nodules and for supporting clinical decision-making. This joint practice guideline/procedure standard from the European Association of Nuclear Medicine (EANM) and the Society of Nuclear Medicine and Molecular Imaging (SNMMI) provides recommendations based on the available evidence in the literature.\nConclusion The purpose of this practice guideline/procedure standard is to assist imaging specialists and clinicians in recommending, performing, and interpreting the results of thyroid scintigraphy (including positron emission tomography) with various radiopharmaceuticals and radioiodine uptake test in patients with different thyroid diseases.","container-title":"European Journal of Nuclear Medicine and Molecular Imaging","DOI":"10.1007/s00259-019-04472-8","ISSN":"1619-7070, 1619-7089","issue":"12","journalAbbreviation":"Eur J Nucl Med Mol Imaging","language":"en","page":"2514-2525","source":"DOI.org (Crossref)","title":"EANM practice guideline/SNMMI procedure standard for RAIU and thyroid scintigraphy","volume":"46","author":[{"family":"Giovanella","given":"Luca"},{"family":"Avram","given":"Anca M."},{"family":"Iakovou","given":"Ioannis"},{"family":"Kwak","given":"Jennifer"},{"family":"Lawson","given":"Susan A."},{"family":"Lulaj","given":"Elizabeth"},{"family":"Luster","given":"Markus"},{"family":"Piccardo","given":"Arnoldo"},{"family":"Schmidt","given":"Matthias"},{"family":"Tulchinsky","given":"Mark"},{"family":"Verburg","given":"Frederick A."},{"family":"Wolin","given":"Ely"}],"issued":{"date-parts":[["2019",11]]}}},{"id":296,"uris":["http://zotero.org/groups/4605258/items/NTYS4GZY"],"itemData":{"id":296,"type":"article-journal","container-title":"European Journal of Nuclear Medicine and Molecular Imaging","DOI":"10.1007/s00259-013-2387-x","ISSN":"1619-7070, 1619-7089","issue":"7","journalAbbreviation":"Eur J Nucl Med Mol Imaging","language":"en","license":"http://www.springer.com/tdm","page":"1126-1134","source":"DOI.org (Crossref)","title":"EANM Dosimetry Committee Series on Standard Operational Procedures for Pre-Therapeutic Dosimetry II. Dosimetry prior to radioiodine therapy of benign thyroid diseases","volume":"40","author":[{"family":"Hänscheid","given":"Heribert"},{"family":"Canzi","given":"Cristina"},{"family":"Eschner","given":"Wolfgang"},{"family":"Flux","given":"Glenn"},{"family":"Luster","given":"Markus"},{"family":"Strigari","given":"Lidia"},{"family":"Lassmann","given":"Michael"}],"issued":{"date-parts":[["2013",7]]}}}],"schema":"https://github.com/citation-style-language/schema/raw/master/csl-citation.json"} </w:instrText>
      </w:r>
      <w:r w:rsidR="00F21182">
        <w:rPr>
          <w:rFonts w:eastAsia="Times New Roman"/>
          <w:lang w:eastAsia="fr-FR"/>
        </w:rPr>
        <w:fldChar w:fldCharType="separate"/>
      </w:r>
      <w:r w:rsidR="00472D4F" w:rsidRPr="00472D4F">
        <w:rPr>
          <w:rFonts w:ascii="Calibri" w:hAnsi="Calibri" w:cs="Calibri"/>
        </w:rPr>
        <w:t>[2,9]</w:t>
      </w:r>
      <w:r w:rsidR="00F21182">
        <w:rPr>
          <w:rFonts w:eastAsia="Times New Roman"/>
          <w:lang w:eastAsia="fr-FR"/>
        </w:rPr>
        <w:fldChar w:fldCharType="end"/>
      </w:r>
      <w:r w:rsidR="00AB4A99">
        <w:rPr>
          <w:rFonts w:eastAsia="Times New Roman"/>
          <w:lang w:eastAsia="fr-FR"/>
        </w:rPr>
        <w:t xml:space="preserve">. </w:t>
      </w:r>
      <w:r w:rsidR="00A8156D">
        <w:t>Pour la dosimétrie pré-thérapeutique, l</w:t>
      </w:r>
      <w:r w:rsidR="000858D1">
        <w:t>a quantification</w:t>
      </w:r>
      <w:r w:rsidR="000C65A3" w:rsidRPr="00B21AC4">
        <w:t xml:space="preserve"> de la fixation thyroïdienne </w:t>
      </w:r>
      <w:r w:rsidR="00EE16B8">
        <w:t>à l’I-131 est indispensable</w:t>
      </w:r>
      <w:r w:rsidR="000C65A3" w:rsidRPr="00281CD6">
        <w:rPr>
          <w:rFonts w:eastAsia="Times New Roman"/>
          <w:lang w:eastAsia="fr-FR"/>
        </w:rPr>
        <w:t xml:space="preserve"> </w:t>
      </w:r>
      <w:r w:rsidR="000C65A3" w:rsidRPr="00B21AC4">
        <w:t xml:space="preserve">pour </w:t>
      </w:r>
      <w:r w:rsidR="00AB4A99">
        <w:t>personnaliser</w:t>
      </w:r>
      <w:r w:rsidR="00AB4A99" w:rsidRPr="00B21AC4">
        <w:t xml:space="preserve"> </w:t>
      </w:r>
      <w:r w:rsidR="000C65A3" w:rsidRPr="00B21AC4">
        <w:t>l'activité thérapeutique à administrer</w:t>
      </w:r>
      <w:r w:rsidR="000C65A3" w:rsidRPr="00281CD6">
        <w:rPr>
          <w:rFonts w:eastAsia="Times New Roman"/>
          <w:lang w:eastAsia="fr-FR"/>
        </w:rPr>
        <w:t xml:space="preserve"> </w:t>
      </w:r>
      <w:r w:rsidR="002C3F46" w:rsidRPr="00281CD6">
        <w:rPr>
          <w:rFonts w:eastAsia="Times New Roman"/>
          <w:lang w:eastAsia="fr-FR"/>
        </w:rPr>
        <w:t>en cas de maladie de Basedow ou d’autonomisation</w:t>
      </w:r>
      <w:r w:rsidR="00AB4A99">
        <w:rPr>
          <w:rFonts w:eastAsia="Times New Roman"/>
          <w:lang w:eastAsia="fr-FR"/>
        </w:rPr>
        <w:t>. Cette mesure est préférentiellement réalisée avec une sonde thyroïdienne ou à défaut, mesurée sur la scintigraphie</w:t>
      </w:r>
      <w:r w:rsidR="00D075F9">
        <w:rPr>
          <w:rFonts w:eastAsia="Times New Roman"/>
          <w:lang w:eastAsia="fr-FR"/>
        </w:rPr>
        <w:t xml:space="preserve"> </w:t>
      </w:r>
      <w:r w:rsidR="00D075F9">
        <w:rPr>
          <w:rFonts w:eastAsia="Times New Roman"/>
          <w:lang w:eastAsia="fr-FR"/>
        </w:rPr>
        <w:fldChar w:fldCharType="begin"/>
      </w:r>
      <w:r w:rsidR="009F0FF8">
        <w:rPr>
          <w:rFonts w:eastAsia="Times New Roman"/>
          <w:lang w:eastAsia="fr-FR"/>
        </w:rPr>
        <w:instrText xml:space="preserve"> ADDIN ZOTERO_ITEM CSL_CITATION {"citationID":"f1DwGLZJ","properties":{"formattedCitation":"[9,14,20]","plainCitation":"[9,14,20]","noteIndex":0},"citationItems":[{"id":296,"uris":["http://zotero.org/groups/4605258/items/NTYS4GZY"],"itemData":{"id":296,"type":"article-journal","container-title":"European Journal of Nuclear Medicine and Molecular Imaging","DOI":"10.1007/s00259-013-2387-x","ISSN":"1619-7070, 1619-7089","issue":"7","journalAbbreviation":"Eur J Nucl Med Mol Imaging","language":"en","license":"http://www.springer.com/tdm","page":"1126-1134","source":"DOI.org (Crossref)","title":"EANM Dosimetry Committee Series on Standard Operational Procedures for Pre-Therapeutic Dosimetry II. Dosimetry prior to radioiodine therapy of benign thyroid diseases","volume":"40","author":[{"family":"Hänscheid","given":"Heribert"},{"family":"Canzi","given":"Cristina"},{"family":"Eschner","given":"Wolfgang"},{"family":"Flux","given":"Glenn"},{"family":"Luster","given":"Markus"},{"family":"Strigari","given":"Lidia"},{"family":"Lassmann","given":"Michael"}],"issued":{"date-parts":[["2013",7]]}}},{"id":284,"uris":["http://zotero.org/groups/4605258/items/MFVQC8ZJ",["http://zotero.org/groups/4605258/items/MFVQC8ZJ"]],"itemData":{"id":284,"type":"report","publisher":"Groupe de travail \"Chirurgie endocrinienne Médecine Nucléaire Endocrinologie\" (CEMEN) Société Française de Médecine Nucléaire et d’Imagerie Moléculaire (SFMN)","title":"Protocole pour la rédaction de protocole pour la  scintigraphie thyroïdienne diagnostique","issued":{"date-parts":[["2006"]]}}},{"id":339,"uris":["http://zotero.org/groups/4605258/items/9FW2NIYH"],"itemData":{"id":339,"type":"article-journal","container-title":"Journal of Nuclear Medicine","DOI":"10.2967/jnumed.112.105148","ISSN":"0161-5505, 2159-662X","issue":"10","journalAbbreviation":"J Nucl Med","language":"en","page":"1633-1651","source":"DOI.org (Crossref)","title":"The SNMMI Practice Guideline for Therapy of Thyroid Disease with &lt;sup&gt;131&lt;/sup&gt; I 3.0","volume":"53","author":[{"family":"Silberstein","given":"Edward B."},{"family":"Alavi","given":"Abass"},{"family":"Balon","given":"Helena R."},{"family":"Clarke","given":"Susan E.M."},{"family":"Divgi","given":"Chaitanya"},{"family":"Gelfand","given":"Michael J."},{"family":"Goldsmith","given":"Stanley J."},{"family":"Jadvar","given":"Hossein"},{"family":"Marcus","given":"Carol S."},{"family":"Martin","given":"William H."},{"family":"Parker","given":"J. Anthony"},{"family":"Royal","given":"Henry D."},{"family":"Sarkar","given":"Salil D."},{"family":"Stabin","given":"Michael"},{"family":"Waxman","given":"Alan D."}],"issued":{"date-parts":[["2012",10]]}}}],"schema":"https://github.com/citation-style-language/schema/raw/master/csl-citation.json"} </w:instrText>
      </w:r>
      <w:r w:rsidR="00D075F9">
        <w:rPr>
          <w:rFonts w:eastAsia="Times New Roman"/>
          <w:lang w:eastAsia="fr-FR"/>
        </w:rPr>
        <w:fldChar w:fldCharType="separate"/>
      </w:r>
      <w:r w:rsidR="00373C0B" w:rsidRPr="00373C0B">
        <w:rPr>
          <w:rFonts w:ascii="Calibri" w:hAnsi="Calibri" w:cs="Calibri"/>
        </w:rPr>
        <w:t>[9,14,20]</w:t>
      </w:r>
      <w:r w:rsidR="00D075F9">
        <w:rPr>
          <w:rFonts w:eastAsia="Times New Roman"/>
          <w:lang w:eastAsia="fr-FR"/>
        </w:rPr>
        <w:fldChar w:fldCharType="end"/>
      </w:r>
      <w:r w:rsidR="009717C3">
        <w:rPr>
          <w:rFonts w:eastAsia="Times New Roman"/>
          <w:lang w:eastAsia="fr-FR"/>
        </w:rPr>
        <w:t>.</w:t>
      </w:r>
    </w:p>
    <w:p w14:paraId="6C037AC7" w14:textId="5D28CA8A" w:rsidR="00AB4A99" w:rsidRDefault="00AB4A99" w:rsidP="002736DD">
      <w:pPr>
        <w:spacing w:after="120"/>
        <w:jc w:val="both"/>
        <w:rPr>
          <w:ins w:id="26" w:author="BEAUMONT Tiffany" w:date="2025-03-06T17:21:00Z"/>
          <w:rFonts w:eastAsia="Times New Roman"/>
          <w:lang w:eastAsia="fr-FR"/>
        </w:rPr>
      </w:pPr>
    </w:p>
    <w:p w14:paraId="7D7FB103" w14:textId="0E65F679" w:rsidR="000067D7" w:rsidRDefault="00AB4A99" w:rsidP="002736DD">
      <w:pPr>
        <w:spacing w:after="120"/>
        <w:jc w:val="both"/>
        <w:rPr>
          <w:rFonts w:eastAsia="Times New Roman"/>
          <w:lang w:eastAsia="fr-FR"/>
        </w:rPr>
      </w:pPr>
      <w:r>
        <w:rPr>
          <w:rFonts w:eastAsia="Times New Roman"/>
          <w:lang w:eastAsia="fr-FR"/>
        </w:rPr>
        <w:t>Le</w:t>
      </w:r>
      <w:r w:rsidR="002736DD">
        <w:rPr>
          <w:rFonts w:eastAsia="Times New Roman"/>
          <w:lang w:eastAsia="fr-FR"/>
        </w:rPr>
        <w:t xml:space="preserve"> taux de fixation thyroïdien </w:t>
      </w:r>
      <w:ins w:id="27" w:author="BEAUMONT Tiffany" w:date="2025-03-07T11:28:00Z">
        <w:r w:rsidR="000C550D">
          <w:rPr>
            <w:rFonts w:eastAsia="Times New Roman"/>
            <w:lang w:eastAsia="fr-FR"/>
          </w:rPr>
          <w:t>(</w:t>
        </w:r>
        <w:proofErr w:type="spellStart"/>
        <w:r w:rsidR="000C550D">
          <w:rPr>
            <w:rFonts w:eastAsia="Times New Roman"/>
            <w:lang w:eastAsia="fr-FR"/>
          </w:rPr>
          <w:t>Uptake</w:t>
        </w:r>
      </w:ins>
      <w:proofErr w:type="spellEnd"/>
      <w:ins w:id="28" w:author="BEAUMONT Tiffany" w:date="2025-03-06T17:33:00Z">
        <w:r w:rsidR="003D79C0">
          <w:rPr>
            <w:rFonts w:eastAsia="Times New Roman"/>
            <w:lang w:eastAsia="fr-FR"/>
          </w:rPr>
          <w:t>)</w:t>
        </w:r>
      </w:ins>
      <w:r w:rsidR="007B3F1C">
        <w:rPr>
          <w:rFonts w:eastAsia="Times New Roman"/>
          <w:lang w:eastAsia="fr-FR"/>
        </w:rPr>
        <w:t xml:space="preserve"> à l’instant t</w:t>
      </w:r>
      <w:r w:rsidR="0047074D">
        <w:rPr>
          <w:rFonts w:eastAsia="Times New Roman"/>
          <w:lang w:eastAsia="fr-FR"/>
        </w:rPr>
        <w:t xml:space="preserve"> </w:t>
      </w:r>
      <w:r w:rsidR="00DE2E5E">
        <w:rPr>
          <w:rFonts w:eastAsia="Times New Roman"/>
          <w:lang w:eastAsia="fr-FR"/>
        </w:rPr>
        <w:t xml:space="preserve"> </w:t>
      </w:r>
      <w:r w:rsidR="002736DD">
        <w:rPr>
          <w:rFonts w:eastAsia="Times New Roman"/>
          <w:lang w:eastAsia="fr-FR"/>
        </w:rPr>
        <w:t>est la fraction d</w:t>
      </w:r>
      <w:r w:rsidR="00C30592">
        <w:rPr>
          <w:rFonts w:eastAsia="Times New Roman"/>
          <w:lang w:eastAsia="fr-FR"/>
        </w:rPr>
        <w:t>e l</w:t>
      </w:r>
      <w:r w:rsidR="002736DD">
        <w:rPr>
          <w:rFonts w:eastAsia="Times New Roman"/>
          <w:lang w:eastAsia="fr-FR"/>
        </w:rPr>
        <w:t xml:space="preserve">’activité administrée </w:t>
      </w:r>
      <m:oMath>
        <m:sSub>
          <m:sSubPr>
            <m:ctrlPr>
              <w:rPr>
                <w:rFonts w:ascii="Cambria Math" w:eastAsia="Times New Roman" w:hAnsi="Cambria Math"/>
                <w:i/>
                <w:lang w:eastAsia="fr-FR"/>
              </w:rPr>
            </m:ctrlPr>
          </m:sSubPr>
          <m:e>
            <m:r>
              <w:rPr>
                <w:rFonts w:ascii="Cambria Math" w:eastAsia="Times New Roman" w:hAnsi="Cambria Math"/>
                <w:lang w:eastAsia="fr-FR"/>
              </w:rPr>
              <m:t>A</m:t>
            </m:r>
          </m:e>
          <m:sub>
            <m:r>
              <w:rPr>
                <w:rFonts w:ascii="Cambria Math" w:eastAsia="Times New Roman" w:hAnsi="Cambria Math"/>
                <w:lang w:eastAsia="fr-FR"/>
              </w:rPr>
              <m:t>a</m:t>
            </m:r>
          </m:sub>
        </m:sSub>
      </m:oMath>
      <w:r w:rsidR="002736DD">
        <w:rPr>
          <w:rFonts w:eastAsia="Times New Roman"/>
          <w:lang w:eastAsia="fr-FR"/>
        </w:rPr>
        <w:t xml:space="preserve"> stockée dans la thyroïde</w:t>
      </w:r>
      <w:r w:rsidR="001B20E6">
        <w:rPr>
          <w:rFonts w:eastAsia="Times New Roman"/>
          <w:lang w:eastAsia="fr-FR"/>
        </w:rPr>
        <w:t xml:space="preserve"> à l’instant t post-administration</w:t>
      </w:r>
      <w:r w:rsidR="00373C0B">
        <w:rPr>
          <w:rFonts w:eastAsia="Times New Roman"/>
          <w:lang w:eastAsia="fr-FR"/>
        </w:rPr>
        <w:t xml:space="preserve"> </w:t>
      </w:r>
      <w:r w:rsidR="00373C0B">
        <w:rPr>
          <w:rFonts w:eastAsia="Times New Roman"/>
          <w:lang w:eastAsia="fr-FR"/>
        </w:rPr>
        <w:fldChar w:fldCharType="begin"/>
      </w:r>
      <w:r w:rsidR="009F0FF8">
        <w:rPr>
          <w:rFonts w:eastAsia="Times New Roman"/>
          <w:lang w:eastAsia="fr-FR"/>
        </w:rPr>
        <w:instrText xml:space="preserve"> ADDIN ZOTERO_ITEM CSL_CITATION {"citationID":"kK6BTkql","properties":{"formattedCitation":"[9]","plainCitation":"[9]","noteIndex":0},"citationItems":[{"id":296,"uris":["http://zotero.org/groups/4605258/items/NTYS4GZY"],"itemData":{"id":296,"type":"article-journal","container-title":"European Journal of Nuclear Medicine and Molecular Imaging","DOI":"10.1007/s00259-013-2387-x","ISSN":"1619-7070, 1619-7089","issue":"7","journalAbbreviation":"Eur J Nucl Med Mol Imaging","language":"en","license":"http://www.springer.com/tdm","page":"1126-1134","source":"DOI.org (Crossref)","title":"EANM Dosimetry Committee Series on Standard Operational Procedures for Pre-Therapeutic Dosimetry II. Dosimetry prior to radioiodine therapy of benign thyroid diseases","volume":"40","author":[{"family":"Hänscheid","given":"Heribert"},{"family":"Canzi","given":"Cristina"},{"family":"Eschner","given":"Wolfgang"},{"family":"Flux","given":"Glenn"},{"family":"Luster","given":"Markus"},{"family":"Strigari","given":"Lidia"},{"family":"Lassmann","given":"Michael"}],"issued":{"date-parts":[["2013",7]]}}}],"schema":"https://github.com/citation-style-language/schema/raw/master/csl-citation.json"} </w:instrText>
      </w:r>
      <w:r w:rsidR="00373C0B">
        <w:rPr>
          <w:rFonts w:eastAsia="Times New Roman"/>
          <w:lang w:eastAsia="fr-FR"/>
        </w:rPr>
        <w:fldChar w:fldCharType="separate"/>
      </w:r>
      <w:r w:rsidR="00373C0B" w:rsidRPr="00373C0B">
        <w:rPr>
          <w:rFonts w:ascii="Calibri" w:hAnsi="Calibri" w:cs="Calibri"/>
        </w:rPr>
        <w:t>[9]</w:t>
      </w:r>
      <w:r w:rsidR="00373C0B">
        <w:rPr>
          <w:rFonts w:eastAsia="Times New Roman"/>
          <w:lang w:eastAsia="fr-FR"/>
        </w:rPr>
        <w:fldChar w:fldCharType="end"/>
      </w:r>
      <w:r w:rsidR="00DE2E5E">
        <w:rPr>
          <w:rFonts w:eastAsia="Times New Roman"/>
          <w:lang w:eastAsia="fr-FR"/>
        </w:rPr>
        <w:t> :</w:t>
      </w:r>
    </w:p>
    <w:p w14:paraId="35D3C946" w14:textId="07389EE4" w:rsidR="00544E60" w:rsidRDefault="00544E60" w:rsidP="00544E60">
      <w:pPr>
        <w:pStyle w:val="Lgende"/>
        <w:keepNext/>
      </w:pP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5"/>
        <w:gridCol w:w="8654"/>
        <w:gridCol w:w="704"/>
      </w:tblGrid>
      <w:tr w:rsidR="00544E60" w14:paraId="05958734" w14:textId="77777777" w:rsidTr="00D04921">
        <w:tc>
          <w:tcPr>
            <w:tcW w:w="350" w:type="pct"/>
          </w:tcPr>
          <w:p w14:paraId="4463EE63" w14:textId="77777777" w:rsidR="00544E60" w:rsidRDefault="00544E60" w:rsidP="002736DD">
            <w:pPr>
              <w:spacing w:after="120"/>
              <w:jc w:val="both"/>
              <w:rPr>
                <w:rFonts w:eastAsia="Times New Roman"/>
                <w:lang w:eastAsia="fr-FR"/>
              </w:rPr>
            </w:pPr>
          </w:p>
        </w:tc>
        <w:tc>
          <w:tcPr>
            <w:tcW w:w="4300" w:type="pct"/>
          </w:tcPr>
          <w:p w14:paraId="48BD1445" w14:textId="464950BC" w:rsidR="00544E60" w:rsidRDefault="00544E60" w:rsidP="00544E60">
            <w:pPr>
              <w:spacing w:after="120"/>
              <w:jc w:val="center"/>
              <w:rPr>
                <w:rFonts w:eastAsia="Times New Roman"/>
                <w:lang w:eastAsia="fr-FR"/>
              </w:rPr>
            </w:pPr>
            <m:oMathPara>
              <m:oMath>
                <m:r>
                  <w:rPr>
                    <w:rFonts w:ascii="Cambria Math" w:eastAsia="Times New Roman" w:hAnsi="Cambria Math"/>
                    <w:lang w:eastAsia="fr-FR"/>
                  </w:rPr>
                  <m:t>Uptake</m:t>
                </m:r>
                <m:d>
                  <m:dPr>
                    <m:ctrlPr>
                      <w:rPr>
                        <w:rFonts w:ascii="Cambria Math" w:eastAsia="Times New Roman" w:hAnsi="Cambria Math"/>
                        <w:i/>
                        <w:lang w:eastAsia="fr-FR"/>
                      </w:rPr>
                    </m:ctrlPr>
                  </m:dPr>
                  <m:e>
                    <m:r>
                      <w:rPr>
                        <w:rFonts w:ascii="Cambria Math" w:eastAsia="Times New Roman" w:hAnsi="Cambria Math"/>
                        <w:lang w:eastAsia="fr-FR"/>
                      </w:rPr>
                      <m:t>t</m:t>
                    </m:r>
                  </m:e>
                </m:d>
                <m:r>
                  <w:rPr>
                    <w:rFonts w:ascii="Cambria Math" w:eastAsia="Times New Roman" w:hAnsi="Cambria Math"/>
                    <w:lang w:eastAsia="fr-FR"/>
                  </w:rPr>
                  <m:t>=</m:t>
                </m:r>
                <m:sSub>
                  <m:sSubPr>
                    <m:ctrlPr>
                      <w:rPr>
                        <w:rFonts w:ascii="Cambria Math" w:eastAsia="Times New Roman" w:hAnsi="Cambria Math"/>
                        <w:i/>
                        <w:lang w:eastAsia="fr-FR"/>
                      </w:rPr>
                    </m:ctrlPr>
                  </m:sSubPr>
                  <m:e>
                    <m:r>
                      <w:rPr>
                        <w:rFonts w:ascii="Cambria Math" w:eastAsia="Times New Roman" w:hAnsi="Cambria Math"/>
                        <w:lang w:eastAsia="fr-FR"/>
                      </w:rPr>
                      <m:t>A</m:t>
                    </m:r>
                  </m:e>
                  <m:sub>
                    <m:r>
                      <w:rPr>
                        <w:rFonts w:ascii="Cambria Math" w:eastAsia="Times New Roman" w:hAnsi="Cambria Math"/>
                        <w:lang w:eastAsia="fr-FR"/>
                      </w:rPr>
                      <m:t>thyr</m:t>
                    </m:r>
                  </m:sub>
                </m:sSub>
                <m:r>
                  <w:rPr>
                    <w:rFonts w:ascii="Cambria Math" w:eastAsia="Times New Roman" w:hAnsi="Cambria Math"/>
                    <w:lang w:eastAsia="fr-FR"/>
                  </w:rPr>
                  <m:t>(t)/</m:t>
                </m:r>
                <m:sSub>
                  <m:sSubPr>
                    <m:ctrlPr>
                      <w:rPr>
                        <w:rFonts w:ascii="Cambria Math" w:eastAsia="Times New Roman" w:hAnsi="Cambria Math"/>
                        <w:i/>
                        <w:lang w:eastAsia="fr-FR"/>
                      </w:rPr>
                    </m:ctrlPr>
                  </m:sSubPr>
                  <m:e>
                    <m:r>
                      <w:rPr>
                        <w:rFonts w:ascii="Cambria Math" w:eastAsia="Times New Roman" w:hAnsi="Cambria Math"/>
                        <w:lang w:eastAsia="fr-FR"/>
                      </w:rPr>
                      <m:t>A</m:t>
                    </m:r>
                  </m:e>
                  <m:sub>
                    <m:r>
                      <w:rPr>
                        <w:rFonts w:ascii="Cambria Math" w:eastAsia="Times New Roman" w:hAnsi="Cambria Math"/>
                        <w:lang w:eastAsia="fr-FR"/>
                      </w:rPr>
                      <m:t>a</m:t>
                    </m:r>
                  </m:sub>
                </m:sSub>
                <m:r>
                  <w:rPr>
                    <w:rFonts w:ascii="Cambria Math" w:eastAsia="Times New Roman" w:hAnsi="Cambria Math"/>
                    <w:lang w:eastAsia="fr-FR"/>
                  </w:rPr>
                  <m:t>(t)</m:t>
                </m:r>
              </m:oMath>
            </m:oMathPara>
          </w:p>
        </w:tc>
        <w:tc>
          <w:tcPr>
            <w:tcW w:w="350" w:type="pct"/>
            <w:vAlign w:val="center"/>
          </w:tcPr>
          <w:p w14:paraId="18BF7FC6" w14:textId="5055475E" w:rsidR="00544E60" w:rsidRDefault="00544E60" w:rsidP="00544E60">
            <w:pPr>
              <w:spacing w:after="120"/>
              <w:jc w:val="right"/>
              <w:rPr>
                <w:rFonts w:eastAsia="Times New Roman"/>
                <w:lang w:eastAsia="fr-FR"/>
              </w:rPr>
            </w:pPr>
            <w:r>
              <w:t>(</w:t>
            </w:r>
            <w:fldSimple w:instr=" SEQ Équation \* ARABIC ">
              <w:r w:rsidR="00C30592">
                <w:rPr>
                  <w:noProof/>
                </w:rPr>
                <w:t>1</w:t>
              </w:r>
            </w:fldSimple>
            <w:r>
              <w:t>)</w:t>
            </w:r>
          </w:p>
        </w:tc>
      </w:tr>
    </w:tbl>
    <w:p w14:paraId="46655FA3" w14:textId="2DD389E4" w:rsidR="00E53446" w:rsidRDefault="002E67FF" w:rsidP="00E53446">
      <w:pPr>
        <w:spacing w:after="120"/>
        <w:jc w:val="both"/>
        <w:rPr>
          <w:rFonts w:eastAsia="Times New Roman"/>
          <w:lang w:eastAsia="fr-FR"/>
        </w:rPr>
      </w:pPr>
      <w:r>
        <w:rPr>
          <w:rFonts w:eastAsia="Times New Roman"/>
          <w:lang w:eastAsia="fr-FR"/>
        </w:rPr>
        <w:t>En France, la majorité des centres utilisent l’acquisition scintigraphique antérieur</w:t>
      </w:r>
      <w:r w:rsidR="00C30592">
        <w:rPr>
          <w:rFonts w:eastAsia="Times New Roman"/>
          <w:lang w:eastAsia="fr-FR"/>
        </w:rPr>
        <w:t>e</w:t>
      </w:r>
      <w:r>
        <w:rPr>
          <w:rFonts w:eastAsia="Times New Roman"/>
          <w:lang w:eastAsia="fr-FR"/>
        </w:rPr>
        <w:t xml:space="preserve"> pour calculer le taux de fixation, avec la formule</w:t>
      </w:r>
      <w:r w:rsidR="00C30592">
        <w:rPr>
          <w:rFonts w:eastAsia="Times New Roman"/>
          <w:lang w:eastAsia="fr-FR"/>
        </w:rPr>
        <w:t xml:space="preserve"> </w:t>
      </w:r>
      <w:r w:rsidR="001B20E6">
        <w:rPr>
          <w:rFonts w:eastAsia="Times New Roman"/>
          <w:lang w:eastAsia="fr-FR"/>
        </w:rPr>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5"/>
        <w:gridCol w:w="8654"/>
        <w:gridCol w:w="704"/>
      </w:tblGrid>
      <w:tr w:rsidR="00DE2E5E" w14:paraId="6C6F42E2" w14:textId="77777777" w:rsidTr="00D04921">
        <w:tc>
          <w:tcPr>
            <w:tcW w:w="350" w:type="pct"/>
          </w:tcPr>
          <w:p w14:paraId="089D9180" w14:textId="77777777" w:rsidR="00DE2E5E" w:rsidRDefault="00DE2E5E" w:rsidP="002736DD">
            <w:pPr>
              <w:spacing w:after="120"/>
              <w:jc w:val="both"/>
              <w:rPr>
                <w:rFonts w:eastAsia="Times New Roman"/>
                <w:lang w:eastAsia="fr-FR"/>
              </w:rPr>
            </w:pPr>
          </w:p>
        </w:tc>
        <w:tc>
          <w:tcPr>
            <w:tcW w:w="4300" w:type="pct"/>
          </w:tcPr>
          <w:p w14:paraId="1FE39605" w14:textId="5842A397" w:rsidR="00DE2E5E" w:rsidRDefault="00DE2E5E" w:rsidP="00544E60">
            <w:pPr>
              <w:spacing w:after="120"/>
              <w:jc w:val="center"/>
              <w:rPr>
                <w:rFonts w:eastAsia="Times New Roman"/>
                <w:lang w:eastAsia="fr-FR"/>
              </w:rPr>
            </w:pPr>
            <m:oMathPara>
              <m:oMath>
                <m:r>
                  <w:rPr>
                    <w:rFonts w:ascii="Cambria Math" w:eastAsia="Times New Roman" w:hAnsi="Cambria Math"/>
                    <w:lang w:eastAsia="fr-FR"/>
                  </w:rPr>
                  <m:t>Uptake</m:t>
                </m:r>
                <m:d>
                  <m:dPr>
                    <m:ctrlPr>
                      <w:rPr>
                        <w:rFonts w:ascii="Cambria Math" w:eastAsia="Times New Roman" w:hAnsi="Cambria Math"/>
                        <w:i/>
                        <w:lang w:eastAsia="fr-FR"/>
                      </w:rPr>
                    </m:ctrlPr>
                  </m:dPr>
                  <m:e>
                    <m:r>
                      <w:rPr>
                        <w:rFonts w:ascii="Cambria Math" w:eastAsia="Times New Roman" w:hAnsi="Cambria Math"/>
                        <w:lang w:eastAsia="fr-FR"/>
                      </w:rPr>
                      <m:t>t</m:t>
                    </m:r>
                  </m:e>
                </m:d>
                <m:r>
                  <w:rPr>
                    <w:rFonts w:ascii="Cambria Math" w:eastAsia="Times New Roman" w:hAnsi="Cambria Math"/>
                    <w:lang w:eastAsia="fr-FR"/>
                  </w:rPr>
                  <m:t>=</m:t>
                </m:r>
                <m:f>
                  <m:fPr>
                    <m:ctrlPr>
                      <w:rPr>
                        <w:rFonts w:ascii="Cambria Math" w:eastAsia="Times New Roman" w:hAnsi="Cambria Math"/>
                        <w:i/>
                        <w:lang w:eastAsia="fr-FR"/>
                      </w:rPr>
                    </m:ctrlPr>
                  </m:fPr>
                  <m:num>
                    <m:sSub>
                      <m:sSubPr>
                        <m:ctrlPr>
                          <w:rPr>
                            <w:rFonts w:ascii="Cambria Math" w:eastAsia="Times New Roman" w:hAnsi="Cambria Math"/>
                            <w:i/>
                            <w:lang w:eastAsia="fr-FR"/>
                          </w:rPr>
                        </m:ctrlPr>
                      </m:sSubPr>
                      <m:e>
                        <m:r>
                          <w:rPr>
                            <w:rFonts w:ascii="Cambria Math" w:eastAsia="Times New Roman" w:hAnsi="Cambria Math"/>
                            <w:lang w:eastAsia="fr-FR"/>
                          </w:rPr>
                          <m:t>A</m:t>
                        </m:r>
                      </m:e>
                      <m:sub>
                        <m:r>
                          <w:rPr>
                            <w:rFonts w:ascii="Cambria Math" w:eastAsia="Times New Roman" w:hAnsi="Cambria Math"/>
                            <w:lang w:eastAsia="fr-FR"/>
                          </w:rPr>
                          <m:t>thyr</m:t>
                        </m:r>
                      </m:sub>
                    </m:sSub>
                    <m:r>
                      <w:rPr>
                        <w:rFonts w:ascii="Cambria Math" w:eastAsia="Times New Roman" w:hAnsi="Cambria Math"/>
                        <w:lang w:eastAsia="fr-FR"/>
                      </w:rPr>
                      <m:t>(t)</m:t>
                    </m:r>
                  </m:num>
                  <m:den>
                    <m:sSub>
                      <m:sSubPr>
                        <m:ctrlPr>
                          <w:rPr>
                            <w:rFonts w:ascii="Cambria Math" w:eastAsia="Times New Roman" w:hAnsi="Cambria Math"/>
                            <w:i/>
                            <w:lang w:eastAsia="fr-FR"/>
                          </w:rPr>
                        </m:ctrlPr>
                      </m:sSubPr>
                      <m:e>
                        <m:r>
                          <w:rPr>
                            <w:rFonts w:ascii="Cambria Math" w:eastAsia="Times New Roman" w:hAnsi="Cambria Math"/>
                            <w:lang w:eastAsia="fr-FR"/>
                          </w:rPr>
                          <m:t>A</m:t>
                        </m:r>
                      </m:e>
                      <m:sub>
                        <m:r>
                          <w:rPr>
                            <w:rFonts w:ascii="Cambria Math" w:eastAsia="Times New Roman" w:hAnsi="Cambria Math"/>
                            <w:lang w:eastAsia="fr-FR"/>
                          </w:rPr>
                          <m:t>a</m:t>
                        </m:r>
                      </m:sub>
                    </m:sSub>
                    <m:r>
                      <w:rPr>
                        <w:rFonts w:ascii="Cambria Math" w:eastAsia="Times New Roman" w:hAnsi="Cambria Math"/>
                        <w:lang w:eastAsia="fr-FR"/>
                      </w:rPr>
                      <m:t>(t)</m:t>
                    </m:r>
                  </m:den>
                </m:f>
                <m:r>
                  <w:rPr>
                    <w:rFonts w:ascii="Cambria Math" w:eastAsia="Times New Roman" w:hAnsi="Cambria Math"/>
                    <w:lang w:eastAsia="fr-FR"/>
                  </w:rPr>
                  <m:t>=</m:t>
                </m:r>
                <m:f>
                  <m:fPr>
                    <m:ctrlPr>
                      <w:rPr>
                        <w:rFonts w:ascii="Cambria Math" w:eastAsia="Times New Roman" w:hAnsi="Cambria Math"/>
                        <w:i/>
                        <w:lang w:eastAsia="fr-FR"/>
                      </w:rPr>
                    </m:ctrlPr>
                  </m:fPr>
                  <m:num>
                    <m:d>
                      <m:dPr>
                        <m:begChr m:val="["/>
                        <m:endChr m:val="]"/>
                        <m:ctrlPr>
                          <w:rPr>
                            <w:rFonts w:ascii="Cambria Math" w:eastAsia="Times New Roman" w:hAnsi="Cambria Math"/>
                            <w:i/>
                            <w:lang w:eastAsia="fr-FR"/>
                          </w:rPr>
                        </m:ctrlPr>
                      </m:dPr>
                      <m:e>
                        <m:sSub>
                          <m:sSubPr>
                            <m:ctrlPr>
                              <w:rPr>
                                <w:rFonts w:ascii="Cambria Math" w:hAnsi="Cambria Math" w:cstheme="minorHAnsi"/>
                                <w:i/>
                              </w:rPr>
                            </m:ctrlPr>
                          </m:sSubPr>
                          <m:e>
                            <m:r>
                              <w:rPr>
                                <w:rFonts w:ascii="Cambria Math" w:hAnsi="Cambria Math" w:cstheme="minorHAnsi"/>
                              </w:rPr>
                              <m:t>N</m:t>
                            </m:r>
                          </m:e>
                          <m:sub>
                            <m:r>
                              <w:rPr>
                                <w:rFonts w:ascii="Cambria Math" w:hAnsi="Cambria Math" w:cstheme="minorHAnsi"/>
                              </w:rPr>
                              <m:t>thyr</m:t>
                            </m:r>
                          </m:sub>
                        </m:sSub>
                        <m:r>
                          <w:rPr>
                            <w:rFonts w:ascii="Cambria Math" w:eastAsia="Times New Roman" w:hAnsi="Cambria Math"/>
                            <w:lang w:eastAsia="fr-FR"/>
                          </w:rPr>
                          <m:t>(t)</m:t>
                        </m:r>
                        <m:r>
                          <m:rPr>
                            <m:sty m:val="p"/>
                          </m:rP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N</m:t>
                            </m:r>
                            <m:ctrlPr>
                              <w:rPr>
                                <w:rFonts w:ascii="Cambria Math" w:hAnsi="Cambria Math" w:cstheme="minorHAnsi"/>
                              </w:rPr>
                            </m:ctrlPr>
                          </m:e>
                          <m:sub>
                            <m:r>
                              <w:rPr>
                                <w:rFonts w:ascii="Cambria Math" w:hAnsi="Cambria Math" w:cstheme="minorHAnsi"/>
                              </w:rPr>
                              <m:t>BDF</m:t>
                            </m:r>
                          </m:sub>
                        </m:sSub>
                        <m:r>
                          <w:rPr>
                            <w:rFonts w:ascii="Cambria Math" w:eastAsia="Times New Roman" w:hAnsi="Cambria Math"/>
                            <w:lang w:eastAsia="fr-FR"/>
                          </w:rPr>
                          <m:t>(t)</m:t>
                        </m:r>
                        <m:ctrlPr>
                          <w:rPr>
                            <w:rFonts w:ascii="Cambria Math" w:hAnsi="Cambria Math" w:cstheme="minorHAnsi"/>
                          </w:rPr>
                        </m:ctrlPr>
                      </m:e>
                    </m:d>
                  </m:num>
                  <m:den>
                    <m:d>
                      <m:dPr>
                        <m:begChr m:val="["/>
                        <m:endChr m:val="]"/>
                        <m:ctrlPr>
                          <w:rPr>
                            <w:rFonts w:ascii="Cambria Math" w:eastAsia="Times New Roman" w:hAnsi="Cambria Math"/>
                            <w:i/>
                            <w:lang w:eastAsia="fr-FR"/>
                          </w:rPr>
                        </m:ctrlPr>
                      </m:dPr>
                      <m:e>
                        <m:sSub>
                          <m:sSubPr>
                            <m:ctrlPr>
                              <w:rPr>
                                <w:rFonts w:ascii="Cambria Math" w:hAnsi="Cambria Math" w:cstheme="minorHAnsi"/>
                                <w:i/>
                              </w:rPr>
                            </m:ctrlPr>
                          </m:sSubPr>
                          <m:e>
                            <m:r>
                              <w:rPr>
                                <w:rFonts w:ascii="Cambria Math" w:hAnsi="Cambria Math" w:cstheme="minorHAnsi"/>
                              </w:rPr>
                              <m:t>D</m:t>
                            </m:r>
                          </m:e>
                          <m:sub>
                            <m:r>
                              <w:rPr>
                                <w:rFonts w:ascii="Cambria Math" w:hAnsi="Cambria Math" w:cstheme="minorHAnsi"/>
                              </w:rPr>
                              <m:t>acq</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A</m:t>
                            </m:r>
                          </m:e>
                          <m:sub>
                            <m:r>
                              <w:rPr>
                                <w:rFonts w:ascii="Cambria Math" w:hAnsi="Cambria Math" w:cstheme="minorHAnsi"/>
                              </w:rPr>
                              <m:t>a</m:t>
                            </m:r>
                          </m:sub>
                        </m:sSub>
                        <m:r>
                          <w:rPr>
                            <w:rFonts w:ascii="Cambria Math" w:eastAsia="Times New Roman" w:hAnsi="Cambria Math"/>
                            <w:lang w:eastAsia="fr-FR"/>
                          </w:rPr>
                          <m:t>(t)</m:t>
                        </m:r>
                        <m:ctrlPr>
                          <w:rPr>
                            <w:rFonts w:ascii="Cambria Math" w:hAnsi="Cambria Math" w:cstheme="minorHAnsi"/>
                          </w:rPr>
                        </m:ctrlPr>
                      </m:e>
                    </m:d>
                    <m:r>
                      <w:rPr>
                        <w:rFonts w:ascii="Cambria Math" w:hAnsi="Cambria Math" w:cstheme="minorHAnsi"/>
                      </w:rPr>
                      <m:t xml:space="preserve"> </m:t>
                    </m:r>
                  </m:den>
                </m:f>
                <m:r>
                  <w:rPr>
                    <w:rFonts w:ascii="Cambria Math" w:eastAsia="Times New Roman" w:hAnsi="Cambria Math"/>
                    <w:lang w:eastAsia="fr-FR"/>
                  </w:rPr>
                  <m:t>x</m:t>
                </m:r>
                <m:f>
                  <m:fPr>
                    <m:ctrlPr>
                      <w:rPr>
                        <w:rFonts w:ascii="Cambria Math" w:eastAsia="Times New Roman" w:hAnsi="Cambria Math"/>
                        <w:i/>
                        <w:lang w:eastAsia="fr-FR"/>
                      </w:rPr>
                    </m:ctrlPr>
                  </m:fPr>
                  <m:num>
                    <m:r>
                      <w:rPr>
                        <w:rFonts w:ascii="Cambria Math" w:eastAsia="Times New Roman" w:hAnsi="Cambria Math"/>
                        <w:lang w:eastAsia="fr-FR"/>
                      </w:rPr>
                      <m:t>1</m:t>
                    </m:r>
                  </m:num>
                  <m:den>
                    <m:r>
                      <w:rPr>
                        <w:rFonts w:ascii="Cambria Math" w:eastAsia="Times New Roman" w:hAnsi="Cambria Math"/>
                        <w:lang w:eastAsia="fr-FR"/>
                      </w:rPr>
                      <m:t>FE</m:t>
                    </m:r>
                  </m:den>
                </m:f>
              </m:oMath>
            </m:oMathPara>
          </w:p>
        </w:tc>
        <w:tc>
          <w:tcPr>
            <w:tcW w:w="350" w:type="pct"/>
            <w:vAlign w:val="center"/>
          </w:tcPr>
          <w:p w14:paraId="78FF1255" w14:textId="4D5F1BB0" w:rsidR="00DE2E5E" w:rsidRDefault="00DE2E5E" w:rsidP="00544E60">
            <w:pPr>
              <w:spacing w:after="120"/>
              <w:jc w:val="right"/>
              <w:rPr>
                <w:rFonts w:eastAsia="Times New Roman"/>
                <w:lang w:eastAsia="fr-FR"/>
              </w:rPr>
            </w:pPr>
            <w:r w:rsidRPr="00D04921">
              <w:rPr>
                <w:rFonts w:eastAsia="Times New Roman"/>
              </w:rPr>
              <w:t>(</w:t>
            </w:r>
            <w:r w:rsidR="009D5497" w:rsidRPr="00D04921">
              <w:rPr>
                <w:rFonts w:eastAsia="Times New Roman"/>
              </w:rPr>
              <w:fldChar w:fldCharType="begin"/>
            </w:r>
            <w:r w:rsidR="009D5497" w:rsidRPr="00D04921">
              <w:rPr>
                <w:rFonts w:eastAsia="Times New Roman"/>
              </w:rPr>
              <w:instrText xml:space="preserve"> SEQ Équation \* ARABIC </w:instrText>
            </w:r>
            <w:r w:rsidR="009D5497" w:rsidRPr="00D04921">
              <w:rPr>
                <w:rFonts w:eastAsia="Times New Roman"/>
              </w:rPr>
              <w:fldChar w:fldCharType="separate"/>
            </w:r>
            <w:r w:rsidRPr="00D04921">
              <w:rPr>
                <w:rFonts w:eastAsia="Times New Roman"/>
              </w:rPr>
              <w:t>2</w:t>
            </w:r>
            <w:r w:rsidR="009D5497" w:rsidRPr="00D04921">
              <w:rPr>
                <w:rFonts w:eastAsia="Times New Roman"/>
              </w:rPr>
              <w:fldChar w:fldCharType="end"/>
            </w:r>
            <w:r w:rsidRPr="00D04921">
              <w:rPr>
                <w:rFonts w:eastAsia="Times New Roman"/>
              </w:rPr>
              <w:t>)</w:t>
            </w:r>
          </w:p>
        </w:tc>
      </w:tr>
    </w:tbl>
    <w:p w14:paraId="4C5AB025" w14:textId="49C50A59" w:rsidR="00E53446" w:rsidRDefault="00CC077A" w:rsidP="00A833B7">
      <w:pPr>
        <w:spacing w:after="0"/>
        <w:jc w:val="both"/>
        <w:rPr>
          <w:rFonts w:eastAsia="Times New Roman"/>
          <w:lang w:eastAsia="fr-FR"/>
        </w:rPr>
      </w:pPr>
      <w:r>
        <w:rPr>
          <w:rFonts w:eastAsia="Times New Roman"/>
          <w:lang w:eastAsia="fr-FR"/>
        </w:rPr>
        <w:t>avec :</w:t>
      </w:r>
    </w:p>
    <w:p w14:paraId="6CC6B411" w14:textId="4E7A0E34" w:rsidR="008C30AB" w:rsidRDefault="00000000" w:rsidP="00024898">
      <w:pPr>
        <w:pStyle w:val="Paragraphedeliste"/>
        <w:numPr>
          <w:ilvl w:val="0"/>
          <w:numId w:val="10"/>
        </w:numPr>
        <w:spacing w:after="120"/>
        <w:ind w:left="567"/>
        <w:jc w:val="both"/>
        <w:rPr>
          <w:rFonts w:eastAsia="Times New Roman"/>
          <w:lang w:eastAsia="fr-FR"/>
        </w:rPr>
      </w:pPr>
      <m:oMath>
        <m:sSub>
          <m:sSubPr>
            <m:ctrlPr>
              <w:rPr>
                <w:rFonts w:ascii="Cambria Math" w:hAnsi="Cambria Math" w:cstheme="minorHAnsi"/>
                <w:i/>
              </w:rPr>
            </m:ctrlPr>
          </m:sSubPr>
          <m:e>
            <m:r>
              <w:rPr>
                <w:rFonts w:ascii="Cambria Math" w:hAnsi="Cambria Math" w:cstheme="minorHAnsi"/>
              </w:rPr>
              <m:t>N</m:t>
            </m:r>
          </m:e>
          <m:sub>
            <m:r>
              <w:rPr>
                <w:rFonts w:ascii="Cambria Math" w:hAnsi="Cambria Math" w:cstheme="minorHAnsi"/>
              </w:rPr>
              <m:t>thyr</m:t>
            </m:r>
          </m:sub>
        </m:sSub>
      </m:oMath>
      <w:r w:rsidR="008C30AB">
        <w:rPr>
          <w:rFonts w:eastAsia="Times New Roman"/>
        </w:rPr>
        <w:t xml:space="preserve"> le nombre de coups dans la thyroïde, </w:t>
      </w:r>
      <w:r w:rsidR="008C30AB" w:rsidRPr="008C30AB">
        <w:rPr>
          <w:rFonts w:eastAsia="Times New Roman"/>
        </w:rPr>
        <w:t>qui</w:t>
      </w:r>
      <w:r w:rsidR="008C30AB" w:rsidRPr="008C30AB">
        <w:rPr>
          <w:rFonts w:eastAsia="Times New Roman"/>
          <w:b/>
        </w:rPr>
        <w:t xml:space="preserve"> </w:t>
      </w:r>
      <w:r w:rsidR="008C30AB" w:rsidRPr="008C30AB">
        <w:rPr>
          <w:rFonts w:eastAsia="Times New Roman"/>
          <w:b/>
          <w:lang w:eastAsia="fr-FR"/>
        </w:rPr>
        <w:t>dépend de la méthode de segmentation</w:t>
      </w:r>
    </w:p>
    <w:p w14:paraId="430DA0D0" w14:textId="7B401644" w:rsidR="008C30AB" w:rsidRDefault="00000000" w:rsidP="00024898">
      <w:pPr>
        <w:pStyle w:val="Paragraphedeliste"/>
        <w:numPr>
          <w:ilvl w:val="0"/>
          <w:numId w:val="10"/>
        </w:numPr>
        <w:spacing w:after="120"/>
        <w:ind w:left="567"/>
        <w:jc w:val="both"/>
        <w:rPr>
          <w:rFonts w:eastAsia="Times New Roman"/>
          <w:lang w:eastAsia="fr-FR"/>
        </w:rPr>
      </w:pPr>
      <m:oMath>
        <m:sSub>
          <m:sSubPr>
            <m:ctrlPr>
              <w:rPr>
                <w:rFonts w:ascii="Cambria Math" w:hAnsi="Cambria Math" w:cstheme="minorHAnsi"/>
                <w:i/>
              </w:rPr>
            </m:ctrlPr>
          </m:sSubPr>
          <m:e>
            <m:r>
              <w:rPr>
                <w:rFonts w:ascii="Cambria Math" w:hAnsi="Cambria Math" w:cstheme="minorHAnsi"/>
              </w:rPr>
              <m:t>N</m:t>
            </m:r>
            <m:ctrlPr>
              <w:rPr>
                <w:rFonts w:ascii="Cambria Math" w:hAnsi="Cambria Math" w:cstheme="minorHAnsi"/>
              </w:rPr>
            </m:ctrlPr>
          </m:e>
          <m:sub>
            <m:r>
              <w:rPr>
                <w:rFonts w:ascii="Cambria Math" w:hAnsi="Cambria Math" w:cstheme="minorHAnsi"/>
              </w:rPr>
              <m:t>BDF</m:t>
            </m:r>
          </m:sub>
        </m:sSub>
      </m:oMath>
      <w:r w:rsidR="008C30AB">
        <w:rPr>
          <w:rFonts w:eastAsia="Times New Roman"/>
          <w:lang w:eastAsia="fr-FR"/>
        </w:rPr>
        <w:t xml:space="preserve"> le </w:t>
      </w:r>
      <w:r w:rsidR="008C30AB">
        <w:rPr>
          <w:rFonts w:eastAsia="Times New Roman"/>
        </w:rPr>
        <w:t>nombre</w:t>
      </w:r>
      <w:r w:rsidR="008C30AB">
        <w:rPr>
          <w:rFonts w:eastAsia="Times New Roman"/>
          <w:lang w:eastAsia="fr-FR"/>
        </w:rPr>
        <w:t xml:space="preserve"> de coups</w:t>
      </w:r>
      <w:r w:rsidR="003F5BC3">
        <w:rPr>
          <w:rFonts w:eastAsia="Times New Roman"/>
          <w:lang w:eastAsia="fr-FR"/>
        </w:rPr>
        <w:t xml:space="preserve"> </w:t>
      </w:r>
      <w:r w:rsidR="008C30AB">
        <w:rPr>
          <w:rFonts w:eastAsia="Times New Roman"/>
          <w:lang w:eastAsia="fr-FR"/>
        </w:rPr>
        <w:t>liés au bruit de fond</w:t>
      </w:r>
      <w:r w:rsidR="00CC077A">
        <w:rPr>
          <w:rFonts w:eastAsia="Times New Roman"/>
          <w:lang w:eastAsia="fr-FR"/>
        </w:rPr>
        <w:t xml:space="preserve"> (BDF)</w:t>
      </w:r>
      <w:r w:rsidR="008C30AB">
        <w:rPr>
          <w:rFonts w:eastAsia="Times New Roman"/>
          <w:lang w:eastAsia="fr-FR"/>
        </w:rPr>
        <w:t xml:space="preserve"> </w:t>
      </w:r>
      <w:r w:rsidR="008C30AB">
        <w:rPr>
          <w:rFonts w:eastAsia="Times New Roman"/>
        </w:rPr>
        <w:t xml:space="preserve">qui </w:t>
      </w:r>
      <w:r w:rsidR="008C30AB" w:rsidRPr="008C30AB">
        <w:rPr>
          <w:rFonts w:eastAsia="Times New Roman"/>
          <w:b/>
          <w:lang w:eastAsia="fr-FR"/>
        </w:rPr>
        <w:t xml:space="preserve">dépend de la méthode de détermination </w:t>
      </w:r>
      <w:r w:rsidR="0091388B" w:rsidRPr="0091388B">
        <w:rPr>
          <w:rFonts w:eastAsia="Times New Roman"/>
          <w:b/>
          <w:lang w:eastAsia="fr-FR"/>
        </w:rPr>
        <w:t>du</w:t>
      </w:r>
      <w:r w:rsidR="008C30AB" w:rsidRPr="0091388B">
        <w:rPr>
          <w:rFonts w:eastAsia="Times New Roman"/>
          <w:b/>
          <w:lang w:eastAsia="fr-FR"/>
        </w:rPr>
        <w:t xml:space="preserve"> </w:t>
      </w:r>
      <w:r w:rsidR="00CC077A">
        <w:rPr>
          <w:rFonts w:eastAsia="Times New Roman"/>
          <w:b/>
          <w:lang w:eastAsia="fr-FR"/>
        </w:rPr>
        <w:t>BDF</w:t>
      </w:r>
    </w:p>
    <w:p w14:paraId="34EB04EB" w14:textId="4A8D57F2" w:rsidR="00CC077A" w:rsidRDefault="00000000" w:rsidP="00024898">
      <w:pPr>
        <w:pStyle w:val="Paragraphedeliste"/>
        <w:numPr>
          <w:ilvl w:val="0"/>
          <w:numId w:val="10"/>
        </w:numPr>
        <w:spacing w:after="120"/>
        <w:ind w:left="567"/>
        <w:jc w:val="both"/>
        <w:rPr>
          <w:rFonts w:eastAsia="Times New Roman"/>
          <w:lang w:eastAsia="fr-FR"/>
        </w:rPr>
      </w:pPr>
      <m:oMath>
        <m:sSub>
          <m:sSubPr>
            <m:ctrlPr>
              <w:rPr>
                <w:rFonts w:ascii="Cambria Math" w:hAnsi="Cambria Math" w:cstheme="minorHAnsi"/>
                <w:i/>
              </w:rPr>
            </m:ctrlPr>
          </m:sSubPr>
          <m:e>
            <m:r>
              <w:rPr>
                <w:rFonts w:ascii="Cambria Math" w:hAnsi="Cambria Math" w:cstheme="minorHAnsi"/>
              </w:rPr>
              <m:t>D</m:t>
            </m:r>
          </m:e>
          <m:sub>
            <m:r>
              <w:rPr>
                <w:rFonts w:ascii="Cambria Math" w:hAnsi="Cambria Math" w:cstheme="minorHAnsi"/>
              </w:rPr>
              <m:t>acq</m:t>
            </m:r>
          </m:sub>
        </m:sSub>
      </m:oMath>
      <w:r w:rsidR="00CC077A">
        <w:rPr>
          <w:rFonts w:eastAsia="Times New Roman"/>
        </w:rPr>
        <w:t xml:space="preserve"> </w:t>
      </w:r>
      <w:r w:rsidR="003E5CF9">
        <w:rPr>
          <w:rFonts w:eastAsia="Times New Roman"/>
        </w:rPr>
        <w:t>la durée</w:t>
      </w:r>
      <w:r w:rsidR="00CC077A">
        <w:rPr>
          <w:rFonts w:eastAsia="Times New Roman"/>
        </w:rPr>
        <w:t xml:space="preserve"> d’acquisition en secondes</w:t>
      </w:r>
    </w:p>
    <w:p w14:paraId="31F3B9F1" w14:textId="6FB88565" w:rsidR="008C30AB" w:rsidRDefault="009D5497" w:rsidP="00024898">
      <w:pPr>
        <w:pStyle w:val="Paragraphedeliste"/>
        <w:numPr>
          <w:ilvl w:val="0"/>
          <w:numId w:val="10"/>
        </w:numPr>
        <w:spacing w:after="120"/>
        <w:ind w:left="567"/>
        <w:jc w:val="both"/>
        <w:rPr>
          <w:rFonts w:eastAsia="Times New Roman"/>
          <w:lang w:eastAsia="fr-FR"/>
        </w:rPr>
      </w:pPr>
      <m:oMath>
        <m:r>
          <w:rPr>
            <w:rFonts w:ascii="Cambria Math" w:hAnsi="Cambria Math" w:cstheme="minorHAnsi"/>
          </w:rPr>
          <m:t>FE</m:t>
        </m:r>
      </m:oMath>
      <w:r w:rsidR="008C30AB">
        <w:rPr>
          <w:rFonts w:eastAsia="Times New Roman"/>
        </w:rPr>
        <w:t xml:space="preserve"> l</w:t>
      </w:r>
      <w:r w:rsidR="002E67FF">
        <w:rPr>
          <w:rFonts w:eastAsia="Times New Roman"/>
        </w:rPr>
        <w:t xml:space="preserve">e facteur d’étalonnage </w:t>
      </w:r>
      <w:r w:rsidR="008C30AB">
        <w:rPr>
          <w:rFonts w:eastAsia="Times New Roman"/>
          <w:lang w:eastAsia="fr-FR"/>
        </w:rPr>
        <w:t>en Coups/(</w:t>
      </w:r>
      <w:proofErr w:type="spellStart"/>
      <w:r w:rsidR="008C30AB">
        <w:rPr>
          <w:rFonts w:eastAsia="Times New Roman"/>
          <w:lang w:eastAsia="fr-FR"/>
        </w:rPr>
        <w:t>MBq.s</w:t>
      </w:r>
      <w:proofErr w:type="spellEnd"/>
      <w:r w:rsidR="008C30AB">
        <w:rPr>
          <w:rFonts w:eastAsia="Times New Roman"/>
          <w:lang w:eastAsia="fr-FR"/>
        </w:rPr>
        <w:t>)</w:t>
      </w:r>
      <w:r w:rsidR="0091388B">
        <w:rPr>
          <w:rFonts w:eastAsia="Times New Roman"/>
          <w:lang w:eastAsia="fr-FR"/>
        </w:rPr>
        <w:t xml:space="preserve"> </w:t>
      </w:r>
      <w:r w:rsidR="00FC201E" w:rsidRPr="00FC201E">
        <w:rPr>
          <w:rFonts w:eastAsia="Times New Roman"/>
          <w:b/>
        </w:rPr>
        <w:t>dépend de la méthode d’étalonnage de la caméra</w:t>
      </w:r>
      <w:r w:rsidR="008C30AB">
        <w:rPr>
          <w:rFonts w:eastAsia="Times New Roman"/>
        </w:rPr>
        <w:t>.</w:t>
      </w:r>
    </w:p>
    <w:p w14:paraId="5CD3FBF8" w14:textId="303B5F84" w:rsidR="0005358B" w:rsidRDefault="00A833B7" w:rsidP="00A833B7">
      <w:pPr>
        <w:spacing w:after="120"/>
        <w:jc w:val="both"/>
        <w:rPr>
          <w:rFonts w:eastAsia="Times New Roman"/>
          <w:lang w:eastAsia="fr-FR"/>
        </w:rPr>
      </w:pPr>
      <w:r>
        <w:rPr>
          <w:rFonts w:eastAsia="Times New Roman"/>
          <w:iCs/>
        </w:rPr>
        <w:t xml:space="preserve">Le facteur </w:t>
      </w:r>
      <w:r w:rsidRPr="00A833B7">
        <w:rPr>
          <w:rFonts w:eastAsia="Times New Roman"/>
          <w:lang w:eastAsia="fr-FR"/>
        </w:rPr>
        <w:t>d’étalonnage</w:t>
      </w:r>
      <w:r w:rsidR="009011F9">
        <w:rPr>
          <w:rFonts w:eastAsia="Times New Roman"/>
          <w:lang w:eastAsia="fr-FR"/>
        </w:rPr>
        <w:t xml:space="preserve"> </w:t>
      </w:r>
      <w:r w:rsidR="008C30AB" w:rsidRPr="008C30AB">
        <w:rPr>
          <w:rFonts w:eastAsia="Times New Roman"/>
          <w:iCs/>
        </w:rPr>
        <w:t xml:space="preserve">s’exprime </w:t>
      </w:r>
      <w:r>
        <w:rPr>
          <w:rFonts w:eastAsia="Times New Roman"/>
          <w:iCs/>
        </w:rPr>
        <w:t xml:space="preserve">alors </w:t>
      </w:r>
      <w:r w:rsidR="008C30AB" w:rsidRPr="008C30AB">
        <w:rPr>
          <w:rFonts w:eastAsia="Times New Roman"/>
          <w:iCs/>
        </w:rPr>
        <w:t xml:space="preserve">par la </w:t>
      </w:r>
      <w:r w:rsidR="008C30AB" w:rsidRPr="008C30AB">
        <w:rPr>
          <w:rFonts w:eastAsia="Times New Roman"/>
          <w:lang w:eastAsia="fr-FR"/>
        </w:rPr>
        <w:t>formule</w:t>
      </w:r>
      <w:r w:rsidR="008C30AB">
        <w:rPr>
          <w:rFonts w:eastAsia="Times New Roman"/>
          <w:lang w:eastAsia="fr-FR"/>
        </w:rPr>
        <w:t> :</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5"/>
        <w:gridCol w:w="8654"/>
        <w:gridCol w:w="704"/>
      </w:tblGrid>
      <w:tr w:rsidR="0005358B" w14:paraId="0C722CC4" w14:textId="77777777" w:rsidTr="00D04921">
        <w:tc>
          <w:tcPr>
            <w:tcW w:w="350" w:type="pct"/>
          </w:tcPr>
          <w:p w14:paraId="137B7DA6" w14:textId="77777777" w:rsidR="0005358B" w:rsidRDefault="0005358B" w:rsidP="00A95235">
            <w:pPr>
              <w:spacing w:after="120"/>
              <w:jc w:val="both"/>
              <w:rPr>
                <w:rFonts w:eastAsia="Times New Roman"/>
                <w:lang w:eastAsia="fr-FR"/>
              </w:rPr>
            </w:pPr>
          </w:p>
        </w:tc>
        <w:tc>
          <w:tcPr>
            <w:tcW w:w="4300" w:type="pct"/>
          </w:tcPr>
          <w:p w14:paraId="038FF6B7" w14:textId="2B73B78E" w:rsidR="0005358B" w:rsidRDefault="0005358B" w:rsidP="0005358B">
            <w:pPr>
              <w:spacing w:after="120"/>
              <w:jc w:val="center"/>
              <w:rPr>
                <w:rFonts w:eastAsia="Times New Roman"/>
                <w:lang w:eastAsia="fr-FR"/>
              </w:rPr>
            </w:pPr>
            <m:oMath>
              <m:r>
                <w:rPr>
                  <w:rFonts w:ascii="Cambria Math" w:hAnsi="Cambria Math" w:cstheme="minorHAnsi"/>
                </w:rPr>
                <m:t>FE=</m:t>
              </m:r>
              <m:sSub>
                <m:sSubPr>
                  <m:ctrlPr>
                    <w:rPr>
                      <w:rFonts w:ascii="Cambria Math" w:hAnsi="Cambria Math" w:cstheme="minorHAnsi"/>
                      <w:i/>
                    </w:rPr>
                  </m:ctrlPr>
                </m:sSubPr>
                <m:e>
                  <m:r>
                    <w:rPr>
                      <w:rFonts w:ascii="Cambria Math" w:hAnsi="Cambria Math" w:cstheme="minorHAnsi"/>
                    </w:rPr>
                    <m:t>N</m:t>
                  </m:r>
                </m:e>
                <m:sub>
                  <m:r>
                    <w:rPr>
                      <w:rFonts w:ascii="Cambria Math" w:hAnsi="Cambria Math" w:cstheme="minorHAnsi"/>
                    </w:rPr>
                    <m:t>F</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D</m:t>
                  </m:r>
                </m:e>
                <m:sub>
                  <m:r>
                    <w:rPr>
                      <w:rFonts w:ascii="Cambria Math" w:hAnsi="Cambria Math" w:cstheme="minorHAnsi"/>
                    </w:rPr>
                    <m:t>Facq</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A</m:t>
                  </m:r>
                </m:e>
                <m:sub>
                  <m:r>
                    <w:rPr>
                      <w:rFonts w:ascii="Cambria Math" w:hAnsi="Cambria Math" w:cstheme="minorHAnsi"/>
                    </w:rPr>
                    <m:t>F</m:t>
                  </m:r>
                </m:sub>
              </m:sSub>
            </m:oMath>
            <w:r w:rsidRPr="008C30AB">
              <w:rPr>
                <w:rFonts w:cstheme="minorHAnsi"/>
              </w:rPr>
              <w:t>)</w:t>
            </w:r>
          </w:p>
        </w:tc>
        <w:tc>
          <w:tcPr>
            <w:tcW w:w="350" w:type="pct"/>
            <w:vAlign w:val="center"/>
          </w:tcPr>
          <w:p w14:paraId="44F880CE" w14:textId="26F7EE42" w:rsidR="0005358B" w:rsidRDefault="0005358B" w:rsidP="00A95235">
            <w:pPr>
              <w:spacing w:after="120"/>
              <w:jc w:val="right"/>
              <w:rPr>
                <w:rFonts w:eastAsia="Times New Roman"/>
                <w:lang w:eastAsia="fr-FR"/>
              </w:rPr>
            </w:pPr>
            <w:r>
              <w:t>(</w:t>
            </w:r>
            <w:fldSimple w:instr=" SEQ Équation \* ARABIC ">
              <w:r>
                <w:rPr>
                  <w:noProof/>
                </w:rPr>
                <w:t>3</w:t>
              </w:r>
            </w:fldSimple>
            <w:r>
              <w:t>)</w:t>
            </w:r>
          </w:p>
        </w:tc>
      </w:tr>
    </w:tbl>
    <w:p w14:paraId="2EA8767F" w14:textId="1BAF7B29" w:rsidR="00A833B7" w:rsidRDefault="008C30AB" w:rsidP="00A833B7">
      <w:pPr>
        <w:spacing w:after="120"/>
        <w:jc w:val="both"/>
        <w:rPr>
          <w:rFonts w:eastAsia="Times New Roman"/>
          <w:lang w:eastAsia="fr-FR"/>
        </w:rPr>
      </w:pPr>
      <w:r w:rsidRPr="008C30AB">
        <w:rPr>
          <w:rFonts w:eastAsia="Times New Roman"/>
          <w:lang w:eastAsia="fr-FR"/>
        </w:rPr>
        <w:t>avec</w:t>
      </w:r>
      <w:r w:rsidR="00A833B7">
        <w:rPr>
          <w:rFonts w:eastAsia="Times New Roman"/>
          <w:lang w:eastAsia="fr-FR"/>
        </w:rPr>
        <w:t> :</w:t>
      </w:r>
    </w:p>
    <w:p w14:paraId="3088E6DE" w14:textId="01C6F8B2" w:rsidR="00A833B7" w:rsidRDefault="00000000" w:rsidP="00024898">
      <w:pPr>
        <w:pStyle w:val="Paragraphedeliste"/>
        <w:numPr>
          <w:ilvl w:val="0"/>
          <w:numId w:val="10"/>
        </w:numPr>
        <w:spacing w:after="120"/>
        <w:ind w:left="567"/>
        <w:jc w:val="both"/>
        <w:rPr>
          <w:rFonts w:eastAsia="Times New Roman"/>
          <w:lang w:eastAsia="fr-FR"/>
        </w:rPr>
      </w:pPr>
      <m:oMath>
        <m:sSub>
          <m:sSubPr>
            <m:ctrlPr>
              <w:rPr>
                <w:rFonts w:ascii="Cambria Math" w:hAnsi="Cambria Math" w:cstheme="minorHAnsi"/>
                <w:i/>
              </w:rPr>
            </m:ctrlPr>
          </m:sSubPr>
          <m:e>
            <m:r>
              <w:rPr>
                <w:rFonts w:ascii="Cambria Math" w:hAnsi="Cambria Math" w:cstheme="minorHAnsi"/>
              </w:rPr>
              <m:t>N</m:t>
            </m:r>
          </m:e>
          <m:sub>
            <m:r>
              <w:rPr>
                <w:rFonts w:ascii="Cambria Math" w:hAnsi="Cambria Math" w:cstheme="minorHAnsi"/>
              </w:rPr>
              <m:t>F</m:t>
            </m:r>
          </m:sub>
        </m:sSub>
      </m:oMath>
      <w:r w:rsidR="00A833B7" w:rsidRPr="00A833B7">
        <w:rPr>
          <w:rFonts w:eastAsia="Times New Roman"/>
        </w:rPr>
        <w:t xml:space="preserve"> le nombre de coups dans la région d’intérêt définie autour de la source d’étalonnage</w:t>
      </w:r>
      <w:r w:rsidR="00711965">
        <w:rPr>
          <w:rFonts w:eastAsia="Times New Roman"/>
        </w:rPr>
        <w:t xml:space="preserve"> avec déduction du bruit de fond </w:t>
      </w:r>
      <w:r w:rsidR="00A833B7">
        <w:rPr>
          <w:rFonts w:eastAsia="Times New Roman"/>
        </w:rPr>
        <w:t>,</w:t>
      </w:r>
    </w:p>
    <w:p w14:paraId="4899960C" w14:textId="20F58D2E" w:rsidR="00A833B7" w:rsidRPr="00A833B7" w:rsidRDefault="00000000" w:rsidP="00024898">
      <w:pPr>
        <w:pStyle w:val="Paragraphedeliste"/>
        <w:numPr>
          <w:ilvl w:val="0"/>
          <w:numId w:val="10"/>
        </w:numPr>
        <w:spacing w:after="120"/>
        <w:ind w:left="567"/>
        <w:jc w:val="both"/>
        <w:rPr>
          <w:rFonts w:eastAsia="Times New Roman"/>
          <w:lang w:eastAsia="fr-FR"/>
        </w:rPr>
      </w:pPr>
      <m:oMath>
        <m:sSub>
          <m:sSubPr>
            <m:ctrlPr>
              <w:rPr>
                <w:rFonts w:ascii="Cambria Math" w:hAnsi="Cambria Math" w:cstheme="minorHAnsi"/>
                <w:i/>
              </w:rPr>
            </m:ctrlPr>
          </m:sSubPr>
          <m:e>
            <m:r>
              <w:rPr>
                <w:rFonts w:ascii="Cambria Math" w:hAnsi="Cambria Math" w:cstheme="minorHAnsi"/>
              </w:rPr>
              <m:t>D</m:t>
            </m:r>
          </m:e>
          <m:sub>
            <m:r>
              <w:rPr>
                <w:rFonts w:ascii="Cambria Math" w:hAnsi="Cambria Math" w:cstheme="minorHAnsi"/>
              </w:rPr>
              <m:t>Facq</m:t>
            </m:r>
          </m:sub>
        </m:sSub>
      </m:oMath>
      <w:r w:rsidR="00A833B7" w:rsidRPr="00A833B7">
        <w:rPr>
          <w:rFonts w:eastAsiaTheme="minorEastAsia" w:cstheme="minorHAnsi"/>
        </w:rPr>
        <w:t xml:space="preserve"> </w:t>
      </w:r>
      <w:r w:rsidR="00A833B7" w:rsidRPr="00A833B7">
        <w:rPr>
          <w:rFonts w:cstheme="minorHAnsi"/>
        </w:rPr>
        <w:t>la durée d’acquisition en secondes</w:t>
      </w:r>
      <w:r w:rsidR="00A833B7">
        <w:rPr>
          <w:rFonts w:cstheme="minorHAnsi"/>
        </w:rPr>
        <w:t>,</w:t>
      </w:r>
    </w:p>
    <w:p w14:paraId="7AD1DCC9" w14:textId="3E7EF485" w:rsidR="00A833B7" w:rsidRPr="00A833B7" w:rsidRDefault="00000000" w:rsidP="00024898">
      <w:pPr>
        <w:pStyle w:val="Paragraphedeliste"/>
        <w:numPr>
          <w:ilvl w:val="0"/>
          <w:numId w:val="10"/>
        </w:numPr>
        <w:spacing w:after="120"/>
        <w:ind w:left="567"/>
        <w:jc w:val="both"/>
        <w:rPr>
          <w:rFonts w:eastAsia="Times New Roman"/>
          <w:lang w:eastAsia="fr-FR"/>
        </w:rPr>
      </w:pPr>
      <m:oMath>
        <m:sSub>
          <m:sSubPr>
            <m:ctrlPr>
              <w:rPr>
                <w:rFonts w:ascii="Cambria Math" w:hAnsi="Cambria Math" w:cstheme="minorHAnsi"/>
                <w:i/>
              </w:rPr>
            </m:ctrlPr>
          </m:sSubPr>
          <m:e>
            <m:r>
              <w:rPr>
                <w:rFonts w:ascii="Cambria Math" w:hAnsi="Cambria Math" w:cstheme="minorHAnsi"/>
              </w:rPr>
              <m:t>A</m:t>
            </m:r>
          </m:e>
          <m:sub>
            <m:r>
              <w:rPr>
                <w:rFonts w:ascii="Cambria Math" w:hAnsi="Cambria Math" w:cstheme="minorHAnsi"/>
              </w:rPr>
              <m:t>F</m:t>
            </m:r>
          </m:sub>
        </m:sSub>
      </m:oMath>
      <w:r w:rsidR="008C30AB" w:rsidRPr="00A833B7">
        <w:rPr>
          <w:rFonts w:eastAsia="Times New Roman"/>
        </w:rPr>
        <w:t xml:space="preserve"> </w:t>
      </w:r>
      <w:r w:rsidR="008C30AB" w:rsidRPr="00A833B7">
        <w:rPr>
          <w:rFonts w:cstheme="minorHAnsi"/>
        </w:rPr>
        <w:t xml:space="preserve">l’activité </w:t>
      </w:r>
      <w:r w:rsidR="00A833B7">
        <w:rPr>
          <w:rFonts w:cstheme="minorHAnsi"/>
        </w:rPr>
        <w:t>en MBq</w:t>
      </w:r>
      <w:r w:rsidR="008C30AB" w:rsidRPr="00A833B7">
        <w:rPr>
          <w:rFonts w:cstheme="minorHAnsi"/>
        </w:rPr>
        <w:t xml:space="preserve"> dans le </w:t>
      </w:r>
      <w:r w:rsidR="008C30AB" w:rsidRPr="00A833B7">
        <w:rPr>
          <w:rFonts w:eastAsia="Times New Roman"/>
        </w:rPr>
        <w:t>fantôme</w:t>
      </w:r>
      <w:r w:rsidR="008C30AB" w:rsidRPr="00A833B7">
        <w:rPr>
          <w:rFonts w:cstheme="minorHAnsi"/>
        </w:rPr>
        <w:t xml:space="preserve"> d’étalonnage</w:t>
      </w:r>
      <w:r w:rsidR="00CC077A" w:rsidRPr="00A833B7">
        <w:rPr>
          <w:rFonts w:cstheme="minorHAnsi"/>
        </w:rPr>
        <w:t xml:space="preserve"> (F)</w:t>
      </w:r>
      <w:r w:rsidR="008C30AB" w:rsidRPr="00A833B7">
        <w:rPr>
          <w:rFonts w:cstheme="minorHAnsi"/>
        </w:rPr>
        <w:t xml:space="preserve"> au moment de l’acquisition de l’image d’étalonnage</w:t>
      </w:r>
      <w:r w:rsidR="00A833B7">
        <w:rPr>
          <w:rFonts w:cstheme="minorHAnsi"/>
        </w:rPr>
        <w:t>.</w:t>
      </w:r>
    </w:p>
    <w:p w14:paraId="1781EE8D" w14:textId="38F71578" w:rsidR="008C30AB" w:rsidRPr="00A833B7" w:rsidRDefault="009011F9" w:rsidP="00A833B7">
      <w:pPr>
        <w:spacing w:after="120"/>
        <w:jc w:val="both"/>
        <w:rPr>
          <w:rFonts w:eastAsia="Times New Roman"/>
          <w:lang w:eastAsia="fr-FR"/>
        </w:rPr>
      </w:pPr>
      <w:r>
        <w:rPr>
          <w:rFonts w:eastAsia="Times New Roman"/>
        </w:rPr>
        <w:t>Le facteur d’étalonnage</w:t>
      </w:r>
      <w:r w:rsidR="00CC077A" w:rsidRPr="00A833B7">
        <w:rPr>
          <w:rFonts w:eastAsia="Times New Roman"/>
        </w:rPr>
        <w:t xml:space="preserve"> dépend donc de la méthode de segmentation</w:t>
      </w:r>
      <w:r w:rsidR="009D5497">
        <w:rPr>
          <w:rFonts w:eastAsia="Times New Roman"/>
        </w:rPr>
        <w:t xml:space="preserve"> pour obtenir N</w:t>
      </w:r>
      <w:r w:rsidR="009D5497" w:rsidRPr="009717C3">
        <w:rPr>
          <w:rFonts w:eastAsia="Times New Roman"/>
          <w:vertAlign w:val="subscript"/>
        </w:rPr>
        <w:t>F</w:t>
      </w:r>
      <w:r>
        <w:rPr>
          <w:rFonts w:eastAsia="Times New Roman"/>
        </w:rPr>
        <w:t>, du fantôme d’étalonnage utilisé</w:t>
      </w:r>
      <w:r w:rsidR="00CC077A" w:rsidRPr="00A833B7">
        <w:rPr>
          <w:rFonts w:eastAsia="Times New Roman"/>
        </w:rPr>
        <w:t xml:space="preserve"> et </w:t>
      </w:r>
      <w:r w:rsidR="009D5497">
        <w:rPr>
          <w:rFonts w:eastAsia="Times New Roman"/>
        </w:rPr>
        <w:t xml:space="preserve">également </w:t>
      </w:r>
      <w:r w:rsidR="00CC077A" w:rsidRPr="00A833B7">
        <w:rPr>
          <w:rFonts w:eastAsia="Times New Roman"/>
        </w:rPr>
        <w:t xml:space="preserve">de </w:t>
      </w:r>
      <w:r w:rsidR="009D5497">
        <w:rPr>
          <w:rFonts w:eastAsia="Times New Roman"/>
        </w:rPr>
        <w:t xml:space="preserve">la </w:t>
      </w:r>
      <w:r w:rsidR="00CC077A" w:rsidRPr="00A833B7">
        <w:rPr>
          <w:rFonts w:eastAsia="Times New Roman"/>
        </w:rPr>
        <w:t xml:space="preserve">correction </w:t>
      </w:r>
      <w:r w:rsidR="009D5497">
        <w:rPr>
          <w:rFonts w:eastAsia="Times New Roman"/>
        </w:rPr>
        <w:t xml:space="preserve">optionnelle </w:t>
      </w:r>
      <w:r w:rsidR="00CC077A" w:rsidRPr="00A833B7">
        <w:rPr>
          <w:rFonts w:eastAsia="Times New Roman"/>
        </w:rPr>
        <w:t>du bruit de fond.</w:t>
      </w:r>
    </w:p>
    <w:p w14:paraId="44ADC155" w14:textId="77777777" w:rsidR="00154F3D" w:rsidRDefault="00154F3D" w:rsidP="009C6BA5">
      <w:pPr>
        <w:spacing w:after="120"/>
        <w:jc w:val="both"/>
        <w:rPr>
          <w:rFonts w:eastAsia="Times New Roman"/>
          <w:lang w:eastAsia="fr-FR"/>
        </w:rPr>
      </w:pPr>
    </w:p>
    <w:p w14:paraId="17A445A6" w14:textId="6FC35FC7" w:rsidR="00463274" w:rsidRPr="00DA0AEB" w:rsidRDefault="00463274" w:rsidP="00DF396A">
      <w:pPr>
        <w:pStyle w:val="Titre2"/>
      </w:pPr>
      <w:bookmarkStart w:id="29" w:name="_Toc193972764"/>
      <w:r>
        <w:t>Intérêt des différents radionucléides</w:t>
      </w:r>
      <w:r w:rsidR="008A2B6F">
        <w:t xml:space="preserve"> selon les pratiques françaises</w:t>
      </w:r>
      <w:bookmarkEnd w:id="29"/>
      <w:r>
        <w:t xml:space="preserve"> </w:t>
      </w:r>
    </w:p>
    <w:p w14:paraId="1D42850C" w14:textId="77777777" w:rsidR="00376A39" w:rsidRDefault="00376A39" w:rsidP="00463274">
      <w:pPr>
        <w:spacing w:after="120"/>
        <w:jc w:val="both"/>
        <w:rPr>
          <w:rFonts w:eastAsia="Times New Roman"/>
          <w:lang w:eastAsia="fr-FR"/>
        </w:rPr>
      </w:pPr>
    </w:p>
    <w:p w14:paraId="48EC73F6" w14:textId="573A7B13" w:rsidR="000B6991" w:rsidRDefault="00422625" w:rsidP="00463274">
      <w:pPr>
        <w:spacing w:after="120"/>
        <w:jc w:val="both"/>
        <w:rPr>
          <w:ins w:id="30" w:author="BEAUMONT Tiffany" w:date="2025-02-04T10:23:00Z"/>
          <w:rFonts w:eastAsia="Times New Roman"/>
          <w:lang w:eastAsia="fr-FR"/>
        </w:rPr>
      </w:pPr>
      <w:r>
        <w:rPr>
          <w:rFonts w:eastAsia="Times New Roman"/>
          <w:lang w:eastAsia="fr-FR"/>
        </w:rPr>
        <w:t xml:space="preserve">En France, </w:t>
      </w:r>
      <w:r w:rsidR="009F0FF8">
        <w:rPr>
          <w:rFonts w:eastAsia="Times New Roman"/>
          <w:lang w:eastAsia="fr-FR"/>
        </w:rPr>
        <w:t>les</w:t>
      </w:r>
      <w:r>
        <w:rPr>
          <w:rFonts w:eastAsia="Times New Roman"/>
          <w:lang w:eastAsia="fr-FR"/>
        </w:rPr>
        <w:t xml:space="preserve"> services de médecine nucléaire utilisent </w:t>
      </w:r>
      <w:r w:rsidR="009F0FF8">
        <w:rPr>
          <w:rFonts w:eastAsia="Times New Roman"/>
          <w:lang w:eastAsia="fr-FR"/>
        </w:rPr>
        <w:t>différents</w:t>
      </w:r>
      <w:r>
        <w:rPr>
          <w:rFonts w:eastAsia="Times New Roman"/>
          <w:lang w:eastAsia="fr-FR"/>
        </w:rPr>
        <w:t xml:space="preserve"> </w:t>
      </w:r>
      <w:r w:rsidR="002E6553">
        <w:rPr>
          <w:rFonts w:eastAsia="Times New Roman"/>
          <w:lang w:eastAsia="fr-FR"/>
        </w:rPr>
        <w:t>radionucléide</w:t>
      </w:r>
      <w:r w:rsidR="009F0FF8">
        <w:rPr>
          <w:rFonts w:eastAsia="Times New Roman"/>
          <w:lang w:eastAsia="fr-FR"/>
        </w:rPr>
        <w:t>s</w:t>
      </w:r>
      <w:r>
        <w:rPr>
          <w:rFonts w:eastAsia="Times New Roman"/>
          <w:lang w:eastAsia="fr-FR"/>
        </w:rPr>
        <w:t xml:space="preserve"> pour affiner le diagnostic ou optimiser l’objectif thérapeutique, ces pratiques sont résumées dans </w:t>
      </w:r>
      <w:r w:rsidR="00730C03">
        <w:rPr>
          <w:rFonts w:eastAsia="Times New Roman"/>
          <w:lang w:eastAsia="fr-FR"/>
        </w:rPr>
        <w:t>l</w:t>
      </w:r>
      <w:r w:rsidR="00463274" w:rsidRPr="000F193E">
        <w:rPr>
          <w:rFonts w:eastAsia="Times New Roman"/>
          <w:lang w:eastAsia="fr-FR"/>
        </w:rPr>
        <w:t xml:space="preserve">e </w:t>
      </w:r>
      <w:r w:rsidR="00463274" w:rsidRPr="000F193E">
        <w:rPr>
          <w:rFonts w:eastAsia="Times New Roman"/>
          <w:lang w:eastAsia="fr-FR"/>
        </w:rPr>
        <w:fldChar w:fldCharType="begin"/>
      </w:r>
      <w:r w:rsidR="00463274" w:rsidRPr="000F193E">
        <w:rPr>
          <w:rFonts w:eastAsia="Times New Roman"/>
          <w:lang w:eastAsia="fr-FR"/>
        </w:rPr>
        <w:instrText xml:space="preserve"> REF _Ref181179376 \h  \* MERGEFORMAT </w:instrText>
      </w:r>
      <w:r w:rsidR="00463274" w:rsidRPr="000F193E">
        <w:rPr>
          <w:rFonts w:eastAsia="Times New Roman"/>
          <w:lang w:eastAsia="fr-FR"/>
        </w:rPr>
      </w:r>
      <w:r w:rsidR="00463274" w:rsidRPr="000F193E">
        <w:rPr>
          <w:rFonts w:eastAsia="Times New Roman"/>
          <w:lang w:eastAsia="fr-FR"/>
        </w:rPr>
        <w:fldChar w:fldCharType="separate"/>
      </w:r>
      <w:r w:rsidR="00C30592" w:rsidRPr="00862043">
        <w:t xml:space="preserve">Tableau </w:t>
      </w:r>
      <w:r w:rsidR="00C30592">
        <w:rPr>
          <w:noProof/>
        </w:rPr>
        <w:t>2</w:t>
      </w:r>
      <w:r w:rsidR="00463274" w:rsidRPr="000F193E">
        <w:rPr>
          <w:rFonts w:eastAsia="Times New Roman"/>
          <w:lang w:eastAsia="fr-FR"/>
        </w:rPr>
        <w:fldChar w:fldCharType="end"/>
      </w:r>
      <w:r w:rsidR="00463274">
        <w:rPr>
          <w:rFonts w:eastAsia="Times New Roman"/>
          <w:lang w:eastAsia="fr-FR"/>
        </w:rPr>
        <w:t>.</w:t>
      </w:r>
    </w:p>
    <w:p w14:paraId="61420D09" w14:textId="759A3C4F" w:rsidR="00454C5C" w:rsidRPr="00862043" w:rsidDel="00454C5C" w:rsidRDefault="00454C5C" w:rsidP="00F50DD6">
      <w:pPr>
        <w:pStyle w:val="Lgende"/>
        <w:ind w:left="-142"/>
        <w:jc w:val="center"/>
        <w:rPr>
          <w:del w:id="31" w:author="BEAUMONT Tiffany" w:date="2025-02-04T10:23:00Z"/>
        </w:rPr>
      </w:pPr>
      <w:bookmarkStart w:id="32" w:name="_Ref181179376"/>
      <w:bookmarkStart w:id="33" w:name="_Toc193803378"/>
      <w:r w:rsidRPr="00862043">
        <w:t xml:space="preserve">Tableau </w:t>
      </w:r>
      <w:fldSimple w:instr=" SEQ Tableau \* ARABIC ">
        <w:r w:rsidR="00C30592">
          <w:rPr>
            <w:noProof/>
          </w:rPr>
          <w:t>2</w:t>
        </w:r>
      </w:fldSimple>
      <w:bookmarkEnd w:id="32"/>
      <w:r>
        <w:rPr>
          <w:noProof/>
        </w:rPr>
        <w:t> </w:t>
      </w:r>
      <w:r>
        <w:t>:</w:t>
      </w:r>
      <w:r w:rsidRPr="00862043">
        <w:t xml:space="preserve"> Intérêts des radionucléides </w:t>
      </w:r>
      <w:r>
        <w:t>en quantification thyroïdienne</w:t>
      </w:r>
      <w:bookmarkEnd w:id="33"/>
    </w:p>
    <w:p w14:paraId="5BBBB7F3" w14:textId="77777777" w:rsidR="00454C5C" w:rsidRDefault="00454C5C">
      <w:pPr>
        <w:pStyle w:val="Lgende"/>
        <w:jc w:val="center"/>
        <w:rPr>
          <w:lang w:eastAsia="fr-FR"/>
        </w:rPr>
        <w:pPrChange w:id="34" w:author="BEAUMONT Tiffany" w:date="2025-02-04T10:47:00Z">
          <w:pPr>
            <w:spacing w:after="120"/>
            <w:jc w:val="both"/>
          </w:pPr>
        </w:pPrChange>
      </w:pPr>
    </w:p>
    <w:tbl>
      <w:tblPr>
        <w:tblStyle w:val="TableauGrille5Fonc-Accentuation1"/>
        <w:tblW w:w="8359" w:type="dxa"/>
        <w:jc w:val="center"/>
        <w:tblLook w:val="04A0" w:firstRow="1" w:lastRow="0" w:firstColumn="1" w:lastColumn="0" w:noHBand="0" w:noVBand="1"/>
        <w:tblPrChange w:id="35" w:author="BEAUMONT Tiffany" w:date="2025-03-26T09:35:00Z">
          <w:tblPr>
            <w:tblStyle w:val="Montableau"/>
            <w:tblW w:w="8359" w:type="dxa"/>
            <w:jc w:val="center"/>
            <w:tblLook w:val="04A0" w:firstRow="1" w:lastRow="0" w:firstColumn="1" w:lastColumn="0" w:noHBand="0" w:noVBand="1"/>
          </w:tblPr>
        </w:tblPrChange>
      </w:tblPr>
      <w:tblGrid>
        <w:gridCol w:w="2538"/>
        <w:gridCol w:w="2624"/>
        <w:gridCol w:w="3197"/>
        <w:tblGridChange w:id="36">
          <w:tblGrid>
            <w:gridCol w:w="1980"/>
            <w:gridCol w:w="558"/>
            <w:gridCol w:w="2624"/>
            <w:gridCol w:w="78"/>
            <w:gridCol w:w="3119"/>
          </w:tblGrid>
        </w:tblGridChange>
      </w:tblGrid>
      <w:tr w:rsidR="00463274" w:rsidRPr="00087C48" w14:paraId="5FF98C48" w14:textId="77777777" w:rsidTr="00E91EF2">
        <w:trPr>
          <w:cnfStyle w:val="100000000000" w:firstRow="1" w:lastRow="0" w:firstColumn="0" w:lastColumn="0" w:oddVBand="0" w:evenVBand="0" w:oddHBand="0" w:evenHBand="0" w:firstRowFirstColumn="0" w:firstRowLastColumn="0" w:lastRowFirstColumn="0" w:lastRowLastColumn="0"/>
          <w:trHeight w:val="531"/>
          <w:jc w:val="center"/>
          <w:trPrChange w:id="37" w:author="BEAUMONT Tiffany" w:date="2025-03-26T09:35:00Z">
            <w:trPr>
              <w:trHeight w:val="531"/>
              <w:jc w:val="center"/>
            </w:trPr>
          </w:trPrChange>
        </w:trPr>
        <w:tc>
          <w:tcPr>
            <w:cnfStyle w:val="001000000000" w:firstRow="0" w:lastRow="0" w:firstColumn="1" w:lastColumn="0" w:oddVBand="0" w:evenVBand="0" w:oddHBand="0" w:evenHBand="0" w:firstRowFirstColumn="0" w:firstRowLastColumn="0" w:lastRowFirstColumn="0" w:lastRowLastColumn="0"/>
            <w:tcW w:w="0" w:type="dxa"/>
            <w:tcPrChange w:id="38" w:author="BEAUMONT Tiffany" w:date="2025-03-26T09:35:00Z">
              <w:tcPr>
                <w:tcW w:w="1980" w:type="dxa"/>
              </w:tcPr>
            </w:tcPrChange>
          </w:tcPr>
          <w:p w14:paraId="616E11B5" w14:textId="4DECC692" w:rsidR="00463274" w:rsidRPr="00087C48" w:rsidRDefault="002F0F94" w:rsidP="000B6991">
            <w:pPr>
              <w:jc w:val="center"/>
              <w:cnfStyle w:val="101000000000" w:firstRow="1" w:lastRow="0" w:firstColumn="1" w:lastColumn="0" w:oddVBand="0" w:evenVBand="0" w:oddHBand="0" w:evenHBand="0" w:firstRowFirstColumn="0" w:firstRowLastColumn="0" w:lastRowFirstColumn="0" w:lastRowLastColumn="0"/>
              <w:rPr>
                <w:rFonts w:cstheme="minorHAnsi"/>
              </w:rPr>
            </w:pPr>
            <w:r>
              <w:rPr>
                <w:rFonts w:cstheme="minorHAnsi"/>
                <w:b w:val="0"/>
              </w:rPr>
              <w:t>Radionucléide</w:t>
            </w:r>
          </w:p>
        </w:tc>
        <w:tc>
          <w:tcPr>
            <w:tcW w:w="0" w:type="dxa"/>
            <w:tcPrChange w:id="39" w:author="BEAUMONT Tiffany" w:date="2025-03-26T09:35:00Z">
              <w:tcPr>
                <w:tcW w:w="3260" w:type="dxa"/>
                <w:gridSpan w:val="3"/>
              </w:tcPr>
            </w:tcPrChange>
          </w:tcPr>
          <w:p w14:paraId="56AA4A2F" w14:textId="77777777" w:rsidR="00463274" w:rsidRPr="00087C48" w:rsidRDefault="00463274" w:rsidP="000B6991">
            <w:pPr>
              <w:jc w:val="center"/>
              <w:cnfStyle w:val="100000000000" w:firstRow="1" w:lastRow="0" w:firstColumn="0" w:lastColumn="0" w:oddVBand="0" w:evenVBand="0" w:oddHBand="0" w:evenHBand="0" w:firstRowFirstColumn="0" w:firstRowLastColumn="0" w:lastRowFirstColumn="0" w:lastRowLastColumn="0"/>
              <w:rPr>
                <w:rFonts w:cstheme="minorHAnsi"/>
              </w:rPr>
            </w:pPr>
            <w:r w:rsidRPr="00087C48">
              <w:rPr>
                <w:rFonts w:cstheme="minorHAnsi"/>
                <w:b w:val="0"/>
              </w:rPr>
              <w:t>Intérêt en Diagnostic</w:t>
            </w:r>
          </w:p>
        </w:tc>
        <w:tc>
          <w:tcPr>
            <w:tcW w:w="0" w:type="dxa"/>
            <w:tcPrChange w:id="40" w:author="BEAUMONT Tiffany" w:date="2025-03-26T09:35:00Z">
              <w:tcPr>
                <w:tcW w:w="3119" w:type="dxa"/>
              </w:tcPr>
            </w:tcPrChange>
          </w:tcPr>
          <w:p w14:paraId="5DECC976" w14:textId="77777777" w:rsidR="00463274" w:rsidRPr="00087C48" w:rsidRDefault="00463274" w:rsidP="000B6991">
            <w:pPr>
              <w:jc w:val="center"/>
              <w:cnfStyle w:val="100000000000" w:firstRow="1" w:lastRow="0" w:firstColumn="0" w:lastColumn="0" w:oddVBand="0" w:evenVBand="0" w:oddHBand="0" w:evenHBand="0" w:firstRowFirstColumn="0" w:firstRowLastColumn="0" w:lastRowFirstColumn="0" w:lastRowLastColumn="0"/>
              <w:rPr>
                <w:rFonts w:cstheme="minorHAnsi"/>
              </w:rPr>
            </w:pPr>
            <w:r w:rsidRPr="00087C48">
              <w:rPr>
                <w:rFonts w:cstheme="minorHAnsi"/>
                <w:b w:val="0"/>
              </w:rPr>
              <w:t>Intérêt en Thérapie</w:t>
            </w:r>
          </w:p>
        </w:tc>
      </w:tr>
      <w:tr w:rsidR="00463274" w:rsidRPr="00087C48" w14:paraId="6E44D675" w14:textId="77777777" w:rsidTr="00E91EF2">
        <w:trPr>
          <w:cnfStyle w:val="000000100000" w:firstRow="0" w:lastRow="0" w:firstColumn="0" w:lastColumn="0" w:oddVBand="0" w:evenVBand="0" w:oddHBand="1" w:evenHBand="0" w:firstRowFirstColumn="0" w:firstRowLastColumn="0" w:lastRowFirstColumn="0" w:lastRowLastColumn="0"/>
          <w:trHeight w:val="510"/>
          <w:jc w:val="center"/>
          <w:trPrChange w:id="41" w:author="BEAUMONT Tiffany" w:date="2025-03-26T09:35:00Z">
            <w:trPr>
              <w:trHeight w:val="510"/>
              <w:jc w:val="center"/>
            </w:trPr>
          </w:trPrChange>
        </w:trPr>
        <w:tc>
          <w:tcPr>
            <w:cnfStyle w:val="001000000000" w:firstRow="0" w:lastRow="0" w:firstColumn="1" w:lastColumn="0" w:oddVBand="0" w:evenVBand="0" w:oddHBand="0" w:evenHBand="0" w:firstRowFirstColumn="0" w:firstRowLastColumn="0" w:lastRowFirstColumn="0" w:lastRowLastColumn="0"/>
            <w:tcW w:w="0" w:type="dxa"/>
            <w:tcPrChange w:id="42" w:author="BEAUMONT Tiffany" w:date="2025-03-26T09:35:00Z">
              <w:tcPr>
                <w:tcW w:w="1980" w:type="dxa"/>
              </w:tcPr>
            </w:tcPrChange>
          </w:tcPr>
          <w:p w14:paraId="03878CE3" w14:textId="21EF1519" w:rsidR="00463274" w:rsidRPr="00087C48" w:rsidRDefault="00463274" w:rsidP="002F0F94">
            <w:pPr>
              <w:jc w:val="center"/>
              <w:cnfStyle w:val="001000100000" w:firstRow="0" w:lastRow="0" w:firstColumn="1" w:lastColumn="0" w:oddVBand="0" w:evenVBand="0" w:oddHBand="1" w:evenHBand="0" w:firstRowFirstColumn="0" w:firstRowLastColumn="0" w:lastRowFirstColumn="0" w:lastRowLastColumn="0"/>
              <w:rPr>
                <w:rFonts w:cstheme="minorHAnsi"/>
              </w:rPr>
            </w:pPr>
            <w:r w:rsidRPr="00087C48">
              <w:rPr>
                <w:rFonts w:cstheme="minorHAnsi"/>
                <w:b w:val="0"/>
              </w:rPr>
              <w:t>Tc</w:t>
            </w:r>
            <w:r w:rsidRPr="00087C48">
              <w:rPr>
                <w:rFonts w:cstheme="minorHAnsi"/>
                <w:b w:val="0"/>
              </w:rPr>
              <w:noBreakHyphen/>
              <w:t>99m</w:t>
            </w:r>
          </w:p>
        </w:tc>
        <w:tc>
          <w:tcPr>
            <w:tcW w:w="0" w:type="dxa"/>
            <w:tcPrChange w:id="43" w:author="BEAUMONT Tiffany" w:date="2025-03-26T09:35:00Z">
              <w:tcPr>
                <w:tcW w:w="3260" w:type="dxa"/>
                <w:gridSpan w:val="3"/>
              </w:tcPr>
            </w:tcPrChange>
          </w:tcPr>
          <w:p w14:paraId="02349512" w14:textId="77777777" w:rsidR="00463274" w:rsidRPr="00B9551F" w:rsidRDefault="00463274" w:rsidP="00B9551F">
            <w:pPr>
              <w:jc w:val="center"/>
              <w:cnfStyle w:val="000000100000" w:firstRow="0" w:lastRow="0" w:firstColumn="0" w:lastColumn="0" w:oddVBand="0" w:evenVBand="0" w:oddHBand="1" w:evenHBand="0" w:firstRowFirstColumn="0" w:firstRowLastColumn="0" w:lastRowFirstColumn="0" w:lastRowLastColumn="0"/>
              <w:rPr>
                <w:rFonts w:cstheme="minorHAnsi"/>
                <w:bCs/>
                <w:sz w:val="28"/>
                <w:szCs w:val="28"/>
              </w:rPr>
            </w:pPr>
            <w:r w:rsidRPr="00B9551F">
              <w:rPr>
                <w:rFonts w:cstheme="minorHAnsi"/>
                <w:bCs/>
                <w:sz w:val="28"/>
                <w:szCs w:val="28"/>
              </w:rPr>
              <w:t>+</w:t>
            </w:r>
          </w:p>
        </w:tc>
        <w:tc>
          <w:tcPr>
            <w:tcW w:w="0" w:type="dxa"/>
            <w:tcPrChange w:id="44" w:author="BEAUMONT Tiffany" w:date="2025-03-26T09:35:00Z">
              <w:tcPr>
                <w:tcW w:w="3119" w:type="dxa"/>
              </w:tcPr>
            </w:tcPrChange>
          </w:tcPr>
          <w:p w14:paraId="36477449" w14:textId="45ADF09B" w:rsidR="00463274" w:rsidRPr="00B9551F" w:rsidRDefault="001F307B" w:rsidP="00B9551F">
            <w:pPr>
              <w:jc w:val="center"/>
              <w:cnfStyle w:val="000000100000" w:firstRow="0" w:lastRow="0" w:firstColumn="0" w:lastColumn="0" w:oddVBand="0" w:evenVBand="0" w:oddHBand="1" w:evenHBand="0" w:firstRowFirstColumn="0" w:firstRowLastColumn="0" w:lastRowFirstColumn="0" w:lastRowLastColumn="0"/>
              <w:rPr>
                <w:rFonts w:cstheme="minorHAnsi"/>
                <w:bCs/>
                <w:sz w:val="28"/>
                <w:szCs w:val="28"/>
              </w:rPr>
            </w:pPr>
            <w:r w:rsidRPr="00B9551F">
              <w:rPr>
                <w:rFonts w:cstheme="minorHAnsi"/>
                <w:bCs/>
                <w:sz w:val="28"/>
                <w:szCs w:val="28"/>
              </w:rPr>
              <w:t>-</w:t>
            </w:r>
          </w:p>
        </w:tc>
      </w:tr>
      <w:tr w:rsidR="00463274" w:rsidRPr="00087C48" w14:paraId="190D88FA" w14:textId="77777777" w:rsidTr="00E91EF2">
        <w:trPr>
          <w:trHeight w:val="340"/>
          <w:jc w:val="center"/>
          <w:trPrChange w:id="45" w:author="BEAUMONT Tiffany" w:date="2025-03-26T09:35:00Z">
            <w:trPr>
              <w:trHeight w:val="340"/>
              <w:jc w:val="center"/>
            </w:trPr>
          </w:trPrChange>
        </w:trPr>
        <w:tc>
          <w:tcPr>
            <w:cnfStyle w:val="001000000000" w:firstRow="0" w:lastRow="0" w:firstColumn="1" w:lastColumn="0" w:oddVBand="0" w:evenVBand="0" w:oddHBand="0" w:evenHBand="0" w:firstRowFirstColumn="0" w:firstRowLastColumn="0" w:lastRowFirstColumn="0" w:lastRowLastColumn="0"/>
            <w:tcW w:w="0" w:type="dxa"/>
            <w:tcPrChange w:id="46" w:author="BEAUMONT Tiffany" w:date="2025-03-26T09:35:00Z">
              <w:tcPr>
                <w:tcW w:w="1980" w:type="dxa"/>
              </w:tcPr>
            </w:tcPrChange>
          </w:tcPr>
          <w:p w14:paraId="61E4315A" w14:textId="5DE27A53" w:rsidR="00463274" w:rsidRPr="00087C48" w:rsidRDefault="002F0F94" w:rsidP="002F0F94">
            <w:pPr>
              <w:jc w:val="center"/>
              <w:rPr>
                <w:rFonts w:cstheme="minorHAnsi"/>
              </w:rPr>
            </w:pPr>
            <w:r>
              <w:rPr>
                <w:rFonts w:cstheme="minorHAnsi"/>
                <w:b w:val="0"/>
              </w:rPr>
              <w:t>I</w:t>
            </w:r>
            <w:r>
              <w:rPr>
                <w:rFonts w:cstheme="minorHAnsi"/>
                <w:b w:val="0"/>
              </w:rPr>
              <w:noBreakHyphen/>
              <w:t>123</w:t>
            </w:r>
          </w:p>
        </w:tc>
        <w:tc>
          <w:tcPr>
            <w:tcW w:w="0" w:type="dxa"/>
            <w:tcPrChange w:id="47" w:author="BEAUMONT Tiffany" w:date="2025-03-26T09:35:00Z">
              <w:tcPr>
                <w:tcW w:w="3260" w:type="dxa"/>
                <w:gridSpan w:val="3"/>
              </w:tcPr>
            </w:tcPrChange>
          </w:tcPr>
          <w:p w14:paraId="3FF08EE4" w14:textId="2D1C656C" w:rsidR="00463274" w:rsidRPr="00087C48" w:rsidRDefault="00463274" w:rsidP="002F0F94">
            <w:pPr>
              <w:jc w:val="center"/>
              <w:cnfStyle w:val="000000000000" w:firstRow="0" w:lastRow="0" w:firstColumn="0" w:lastColumn="0" w:oddVBand="0" w:evenVBand="0" w:oddHBand="0" w:evenHBand="0" w:firstRowFirstColumn="0" w:firstRowLastColumn="0" w:lastRowFirstColumn="0" w:lastRowLastColumn="0"/>
              <w:rPr>
                <w:rFonts w:cstheme="minorHAnsi"/>
              </w:rPr>
            </w:pPr>
            <w:r w:rsidRPr="001F307B">
              <w:rPr>
                <w:rFonts w:cstheme="minorHAnsi"/>
                <w:bCs/>
                <w:sz w:val="28"/>
              </w:rPr>
              <w:t>++</w:t>
            </w:r>
            <w:r w:rsidR="002F0F94">
              <w:rPr>
                <w:rFonts w:cstheme="minorHAnsi"/>
                <w:bCs/>
                <w:sz w:val="28"/>
              </w:rPr>
              <w:t xml:space="preserve"> </w:t>
            </w:r>
            <w:r>
              <w:rPr>
                <w:rFonts w:cstheme="minorHAnsi"/>
              </w:rPr>
              <w:t>(&gt;</w:t>
            </w:r>
            <w:r w:rsidR="002F0F94">
              <w:rPr>
                <w:rFonts w:cstheme="minorHAnsi"/>
              </w:rPr>
              <w:t xml:space="preserve"> </w:t>
            </w:r>
            <w:r>
              <w:rPr>
                <w:rFonts w:cstheme="minorHAnsi"/>
              </w:rPr>
              <w:t>Tc</w:t>
            </w:r>
            <w:r>
              <w:rPr>
                <w:rFonts w:cstheme="minorHAnsi"/>
              </w:rPr>
              <w:noBreakHyphen/>
              <w:t>99m lorsque la</w:t>
            </w:r>
            <w:r w:rsidRPr="00087C48">
              <w:rPr>
                <w:rFonts w:cstheme="minorHAnsi"/>
              </w:rPr>
              <w:t xml:space="preserve"> TSH n’est pas complétement freinée)</w:t>
            </w:r>
          </w:p>
        </w:tc>
        <w:tc>
          <w:tcPr>
            <w:tcW w:w="0" w:type="dxa"/>
            <w:tcPrChange w:id="48" w:author="BEAUMONT Tiffany" w:date="2025-03-26T09:35:00Z">
              <w:tcPr>
                <w:tcW w:w="3119" w:type="dxa"/>
              </w:tcPr>
            </w:tcPrChange>
          </w:tcPr>
          <w:p w14:paraId="0AA68F22" w14:textId="77777777" w:rsidR="00463274" w:rsidRPr="00B9551F" w:rsidRDefault="00463274" w:rsidP="00B9551F">
            <w:pPr>
              <w:jc w:val="center"/>
              <w:cnfStyle w:val="000000000000" w:firstRow="0" w:lastRow="0" w:firstColumn="0" w:lastColumn="0" w:oddVBand="0" w:evenVBand="0" w:oddHBand="0" w:evenHBand="0" w:firstRowFirstColumn="0" w:firstRowLastColumn="0" w:lastRowFirstColumn="0" w:lastRowLastColumn="0"/>
              <w:rPr>
                <w:rFonts w:cstheme="minorHAnsi"/>
                <w:bCs/>
                <w:sz w:val="28"/>
                <w:szCs w:val="28"/>
              </w:rPr>
            </w:pPr>
            <w:r w:rsidRPr="00B9551F">
              <w:rPr>
                <w:rFonts w:cstheme="minorHAnsi"/>
                <w:bCs/>
                <w:sz w:val="28"/>
                <w:szCs w:val="28"/>
              </w:rPr>
              <w:t>+</w:t>
            </w:r>
          </w:p>
          <w:p w14:paraId="32CDB7B6" w14:textId="2BC44397" w:rsidR="00463274" w:rsidRPr="00087C48" w:rsidRDefault="00463274" w:rsidP="002F0F94">
            <w:pPr>
              <w:jc w:val="center"/>
              <w:cnfStyle w:val="000000000000" w:firstRow="0" w:lastRow="0" w:firstColumn="0" w:lastColumn="0" w:oddVBand="0" w:evenVBand="0" w:oddHBand="0" w:evenHBand="0" w:firstRowFirstColumn="0" w:firstRowLastColumn="0" w:lastRowFirstColumn="0" w:lastRowLastColumn="0"/>
              <w:rPr>
                <w:rFonts w:cstheme="minorHAnsi"/>
              </w:rPr>
            </w:pPr>
            <w:r w:rsidRPr="00087C48">
              <w:rPr>
                <w:rFonts w:cstheme="minorHAnsi"/>
              </w:rPr>
              <w:t>(en cas d’autonomisation)</w:t>
            </w:r>
          </w:p>
        </w:tc>
      </w:tr>
      <w:tr w:rsidR="00463274" w:rsidRPr="00087C48" w14:paraId="34679C47" w14:textId="77777777" w:rsidTr="00E91EF2">
        <w:trPr>
          <w:cnfStyle w:val="000000100000" w:firstRow="0" w:lastRow="0" w:firstColumn="0" w:lastColumn="0" w:oddVBand="0" w:evenVBand="0" w:oddHBand="1" w:evenHBand="0" w:firstRowFirstColumn="0" w:firstRowLastColumn="0" w:lastRowFirstColumn="0" w:lastRowLastColumn="0"/>
          <w:trHeight w:val="340"/>
          <w:jc w:val="center"/>
          <w:trPrChange w:id="49" w:author="BEAUMONT Tiffany" w:date="2025-03-26T09:35:00Z">
            <w:trPr>
              <w:trHeight w:val="340"/>
              <w:jc w:val="center"/>
            </w:trPr>
          </w:trPrChange>
        </w:trPr>
        <w:tc>
          <w:tcPr>
            <w:cnfStyle w:val="001000000000" w:firstRow="0" w:lastRow="0" w:firstColumn="1" w:lastColumn="0" w:oddVBand="0" w:evenVBand="0" w:oddHBand="0" w:evenHBand="0" w:firstRowFirstColumn="0" w:firstRowLastColumn="0" w:lastRowFirstColumn="0" w:lastRowLastColumn="0"/>
            <w:tcW w:w="0" w:type="dxa"/>
            <w:tcPrChange w:id="50" w:author="BEAUMONT Tiffany" w:date="2025-03-26T09:35:00Z">
              <w:tcPr>
                <w:tcW w:w="1980" w:type="dxa"/>
              </w:tcPr>
            </w:tcPrChange>
          </w:tcPr>
          <w:p w14:paraId="374C99B7" w14:textId="641DED58" w:rsidR="00463274" w:rsidRPr="00087C48" w:rsidRDefault="00463274" w:rsidP="002F0F94">
            <w:pPr>
              <w:jc w:val="center"/>
              <w:cnfStyle w:val="001000100000" w:firstRow="0" w:lastRow="0" w:firstColumn="1" w:lastColumn="0" w:oddVBand="0" w:evenVBand="0" w:oddHBand="1" w:evenHBand="0" w:firstRowFirstColumn="0" w:firstRowLastColumn="0" w:lastRowFirstColumn="0" w:lastRowLastColumn="0"/>
              <w:rPr>
                <w:rFonts w:cstheme="minorHAnsi"/>
              </w:rPr>
            </w:pPr>
            <w:r w:rsidRPr="00087C48">
              <w:rPr>
                <w:rFonts w:cstheme="minorHAnsi"/>
                <w:b w:val="0"/>
              </w:rPr>
              <w:t>I</w:t>
            </w:r>
            <w:r w:rsidRPr="00087C48">
              <w:rPr>
                <w:rFonts w:cstheme="minorHAnsi"/>
                <w:b w:val="0"/>
              </w:rPr>
              <w:noBreakHyphen/>
              <w:t>131</w:t>
            </w:r>
          </w:p>
        </w:tc>
        <w:tc>
          <w:tcPr>
            <w:tcW w:w="0" w:type="dxa"/>
            <w:tcPrChange w:id="51" w:author="BEAUMONT Tiffany" w:date="2025-03-26T09:35:00Z">
              <w:tcPr>
                <w:tcW w:w="3260" w:type="dxa"/>
                <w:gridSpan w:val="3"/>
              </w:tcPr>
            </w:tcPrChange>
          </w:tcPr>
          <w:p w14:paraId="10B1D27B" w14:textId="5721A676" w:rsidR="00463274" w:rsidRPr="00B9551F" w:rsidRDefault="001F307B" w:rsidP="00B9551F">
            <w:pPr>
              <w:jc w:val="center"/>
              <w:cnfStyle w:val="000000100000" w:firstRow="0" w:lastRow="0" w:firstColumn="0" w:lastColumn="0" w:oddVBand="0" w:evenVBand="0" w:oddHBand="1" w:evenHBand="0" w:firstRowFirstColumn="0" w:firstRowLastColumn="0" w:lastRowFirstColumn="0" w:lastRowLastColumn="0"/>
              <w:rPr>
                <w:rFonts w:cstheme="minorHAnsi"/>
                <w:bCs/>
                <w:sz w:val="28"/>
                <w:szCs w:val="28"/>
              </w:rPr>
            </w:pPr>
            <w:commentRangeStart w:id="52"/>
            <w:r w:rsidRPr="00B9551F">
              <w:rPr>
                <w:rFonts w:cstheme="minorHAnsi"/>
                <w:bCs/>
                <w:sz w:val="28"/>
                <w:szCs w:val="28"/>
              </w:rPr>
              <w:t>-</w:t>
            </w:r>
            <w:commentRangeEnd w:id="52"/>
            <w:r w:rsidR="00454C5C">
              <w:rPr>
                <w:rStyle w:val="Marquedecommentaire"/>
              </w:rPr>
              <w:commentReference w:id="52"/>
            </w:r>
          </w:p>
        </w:tc>
        <w:tc>
          <w:tcPr>
            <w:tcW w:w="0" w:type="dxa"/>
            <w:tcPrChange w:id="53" w:author="BEAUMONT Tiffany" w:date="2025-03-26T09:35:00Z">
              <w:tcPr>
                <w:tcW w:w="3119" w:type="dxa"/>
              </w:tcPr>
            </w:tcPrChange>
          </w:tcPr>
          <w:p w14:paraId="10E479B9" w14:textId="77777777" w:rsidR="00463274" w:rsidRPr="00B9551F" w:rsidRDefault="00463274" w:rsidP="00B9551F">
            <w:pPr>
              <w:jc w:val="center"/>
              <w:cnfStyle w:val="000000100000" w:firstRow="0" w:lastRow="0" w:firstColumn="0" w:lastColumn="0" w:oddVBand="0" w:evenVBand="0" w:oddHBand="1" w:evenHBand="0" w:firstRowFirstColumn="0" w:firstRowLastColumn="0" w:lastRowFirstColumn="0" w:lastRowLastColumn="0"/>
              <w:rPr>
                <w:rFonts w:cstheme="minorHAnsi"/>
                <w:bCs/>
                <w:sz w:val="28"/>
                <w:szCs w:val="28"/>
              </w:rPr>
            </w:pPr>
            <w:r w:rsidRPr="00B9551F">
              <w:rPr>
                <w:rFonts w:cstheme="minorHAnsi"/>
                <w:bCs/>
                <w:sz w:val="28"/>
                <w:szCs w:val="28"/>
              </w:rPr>
              <w:t>+</w:t>
            </w:r>
          </w:p>
          <w:p w14:paraId="281E7B29" w14:textId="31A33C81" w:rsidR="00463274" w:rsidRPr="00087C48" w:rsidRDefault="00463274" w:rsidP="002F0F94">
            <w:pPr>
              <w:keepNext/>
              <w:jc w:val="center"/>
              <w:cnfStyle w:val="000000100000" w:firstRow="0" w:lastRow="0" w:firstColumn="0" w:lastColumn="0" w:oddVBand="0" w:evenVBand="0" w:oddHBand="1" w:evenHBand="0" w:firstRowFirstColumn="0" w:firstRowLastColumn="0" w:lastRowFirstColumn="0" w:lastRowLastColumn="0"/>
              <w:rPr>
                <w:rFonts w:cstheme="minorHAnsi"/>
              </w:rPr>
            </w:pPr>
            <w:r w:rsidRPr="00087C48">
              <w:rPr>
                <w:rFonts w:cstheme="minorHAnsi"/>
              </w:rPr>
              <w:t>(en cas de Maladie de Basedow)</w:t>
            </w:r>
          </w:p>
        </w:tc>
      </w:tr>
    </w:tbl>
    <w:p w14:paraId="07703580" w14:textId="77777777" w:rsidR="00454C5C" w:rsidRPr="00862043" w:rsidDel="00454C5C" w:rsidRDefault="00454C5C" w:rsidP="00862043">
      <w:pPr>
        <w:pStyle w:val="Lgende"/>
        <w:ind w:left="-142"/>
        <w:jc w:val="center"/>
      </w:pPr>
    </w:p>
    <w:p w14:paraId="559E2E0A" w14:textId="729D57FF" w:rsidR="00C65874" w:rsidRDefault="00422625" w:rsidP="00F523F0">
      <w:pPr>
        <w:jc w:val="both"/>
        <w:rPr>
          <w:rFonts w:eastAsia="Times New Roman"/>
          <w:lang w:eastAsia="fr-FR"/>
        </w:rPr>
      </w:pPr>
      <w:r>
        <w:rPr>
          <w:rFonts w:eastAsia="Times New Roman"/>
          <w:lang w:eastAsia="fr-FR"/>
        </w:rPr>
        <w:t>L’</w:t>
      </w:r>
      <w:r w:rsidRPr="000F193E">
        <w:rPr>
          <w:rFonts w:eastAsia="Times New Roman"/>
          <w:lang w:eastAsia="fr-FR"/>
        </w:rPr>
        <w:t>iode permet de réaliser une quantification correspondant à une activité physiologique</w:t>
      </w:r>
      <w:r w:rsidR="007B1F88">
        <w:rPr>
          <w:rFonts w:eastAsia="Times New Roman"/>
          <w:lang w:eastAsia="fr-FR"/>
        </w:rPr>
        <w:t xml:space="preserve"> et dans le cas de l’</w:t>
      </w:r>
      <w:r w:rsidR="009F0FF8">
        <w:rPr>
          <w:rFonts w:eastAsia="Times New Roman"/>
          <w:lang w:eastAsia="fr-FR"/>
        </w:rPr>
        <w:t>I</w:t>
      </w:r>
      <w:r w:rsidR="009F0FF8">
        <w:rPr>
          <w:rFonts w:eastAsia="Times New Roman"/>
          <w:lang w:eastAsia="fr-FR"/>
        </w:rPr>
        <w:noBreakHyphen/>
      </w:r>
      <w:r w:rsidR="007B1F88">
        <w:rPr>
          <w:rFonts w:eastAsia="Times New Roman"/>
          <w:lang w:eastAsia="fr-FR"/>
        </w:rPr>
        <w:t>131 une utilisation à des f</w:t>
      </w:r>
      <w:r w:rsidRPr="000F193E">
        <w:rPr>
          <w:rFonts w:eastAsia="Times New Roman"/>
          <w:lang w:eastAsia="fr-FR"/>
        </w:rPr>
        <w:t>ins dosimétriques</w:t>
      </w:r>
      <w:r w:rsidR="009F0FF8">
        <w:rPr>
          <w:rFonts w:eastAsia="Times New Roman"/>
          <w:lang w:eastAsia="fr-FR"/>
        </w:rPr>
        <w:t>.</w:t>
      </w:r>
      <w:r>
        <w:rPr>
          <w:rFonts w:eastAsia="Times New Roman"/>
          <w:lang w:eastAsia="fr-FR"/>
        </w:rPr>
        <w:t xml:space="preserve"> </w:t>
      </w:r>
      <w:r w:rsidR="00C65874">
        <w:rPr>
          <w:rFonts w:eastAsia="Times New Roman"/>
          <w:lang w:eastAsia="fr-FR"/>
        </w:rPr>
        <w:t>Dans les hyperthyroïdies avec une TSH non complètement freinée (c’est-à-dire non nulle), l’I-123 est plus informatif que le Tc-99m pour identifier les zones hyperfonctionnelles insensibles à la TSH. En effet, le Tc-99m, n’étant pas capturé dans les cellules thyroïdiennes, ne fournit qu’une image précoce du transport de l’iode, tandis que le stockage de</w:t>
      </w:r>
      <w:r w:rsidR="00C65874" w:rsidRPr="000F193E">
        <w:rPr>
          <w:rFonts w:eastAsia="Times New Roman"/>
          <w:lang w:eastAsia="fr-FR"/>
        </w:rPr>
        <w:t xml:space="preserve"> l’I-123 </w:t>
      </w:r>
      <w:r w:rsidR="00C65874">
        <w:rPr>
          <w:rFonts w:eastAsia="Times New Roman"/>
          <w:lang w:eastAsia="fr-FR"/>
        </w:rPr>
        <w:t>dans le tissu thyroïdien est</w:t>
      </w:r>
      <w:r w:rsidR="00C65874" w:rsidRPr="000F193E">
        <w:rPr>
          <w:rFonts w:eastAsia="Times New Roman"/>
          <w:lang w:eastAsia="fr-FR"/>
        </w:rPr>
        <w:t xml:space="preserve"> visible dès 60 minutes post-administration</w:t>
      </w:r>
      <w:r w:rsidR="00C65874">
        <w:rPr>
          <w:rFonts w:eastAsia="Times New Roman"/>
          <w:lang w:eastAsia="fr-FR"/>
        </w:rPr>
        <w:t>.</w:t>
      </w:r>
    </w:p>
    <w:p w14:paraId="70D74D86" w14:textId="42DECDD2" w:rsidR="0069007D" w:rsidRPr="0069007D" w:rsidRDefault="00D82A9C" w:rsidP="00F523F0">
      <w:pPr>
        <w:jc w:val="both"/>
      </w:pPr>
      <w:commentRangeStart w:id="54"/>
      <w:r w:rsidRPr="00434BA0">
        <w:rPr>
          <w:rFonts w:cstheme="minorHAnsi"/>
          <w:color w:val="000000"/>
        </w:rPr>
        <w:t>Dans le cadre des traitements d’hyperthyroïdie, la chirurgie laisse progressivement la place au traitement à l’I</w:t>
      </w:r>
      <w:r w:rsidRPr="00434BA0">
        <w:rPr>
          <w:rFonts w:cstheme="minorHAnsi"/>
          <w:color w:val="000000"/>
        </w:rPr>
        <w:noBreakHyphen/>
        <w:t xml:space="preserve">131, moins invasif et présentant moins d’effets secondaires. </w:t>
      </w:r>
      <w:r>
        <w:rPr>
          <w:rFonts w:cstheme="minorHAnsi"/>
          <w:color w:val="000000"/>
        </w:rPr>
        <w:t>Cependant, l</w:t>
      </w:r>
      <w:r w:rsidRPr="00434BA0">
        <w:rPr>
          <w:rFonts w:cstheme="minorHAnsi"/>
          <w:color w:val="000000"/>
        </w:rPr>
        <w:t>e traitement à l’I</w:t>
      </w:r>
      <w:r w:rsidRPr="00434BA0">
        <w:rPr>
          <w:rFonts w:cstheme="minorHAnsi"/>
          <w:color w:val="000000"/>
        </w:rPr>
        <w:noBreakHyphen/>
        <w:t xml:space="preserve">131 comporte plusieurs contre-indications </w:t>
      </w:r>
      <w:r w:rsidRPr="00434BA0">
        <w:rPr>
          <w:rFonts w:cstheme="minorHAnsi"/>
          <w:color w:val="000000"/>
        </w:rPr>
        <w:fldChar w:fldCharType="begin"/>
      </w:r>
      <w:r w:rsidR="009F0FF8">
        <w:rPr>
          <w:rFonts w:cstheme="minorHAnsi"/>
          <w:color w:val="000000"/>
        </w:rPr>
        <w:instrText xml:space="preserve"> ADDIN ZOTERO_ITEM CSL_CITATION {"citationID":"2Bm6TCVD","properties":{"formattedCitation":"[21]","plainCitation":"[21]","noteIndex":0},"citationItems":[{"id":337,"uris":["http://zotero.org/groups/4605258/items/Y29M4KAF"],"itemData":{"id":337,"type":"article-journal","abstract":"Hyperthyroidism caused by Graves’ disease (GD) is a relatively rare disease in children. Treatment options are the same as in adults – antithyroid drugs (ATD), radioactive iodine (RAI) or thyroid surgery, but the risks and benefits of each modality are different. The European Thyroid Association guideline provides new recommendations for the management of pediatric GD with and without orbitopathy. Clinicians should be alert that GD may present with behavioral changes or declining academic performance in children. Measurement of serum TSH receptor antibodies is recommended for all pediatric patients with hyperthyroidism. Management recommendations include the first-line use of a prolonged course of methimazole/carbimazole ATD treatment (3 years or more), a preference for dose titration instead of block and replace ATD, and to avoid propylthiouracil use. Where definitive treatment is required either total thyroidectomy or RAI is recommended, aiming for complete thyroid ablation with a personalized RAI activity. We recommend avoiding RAI in children under 10 years of age but favor surgery in patients with large goiter. Pediatric endocrinologists should be involved in all cases.","container-title":"European Thyroid Journal","DOI":"10.1530/ETJ-21-0073","ISSN":"2235-0802","issue":"1","page":"e210073","source":"DOI.org (Crossref)","title":"2022 European Thyroid Association Guideline for the management of pediatric Graves’ disease","volume":"11","author":[{"family":"Mooij","given":"Christiaan F"},{"family":"Cheetham","given":"Timothy D"},{"family":"Verburg","given":"Frederik A"},{"family":"Eckstein","given":"Anja"},{"family":"Pearce","given":"Simon H"},{"family":"Léger","given":"Juliane"},{"family":"Van Trotsenburg","given":"A S Paul"}],"issued":{"date-parts":[["2022",2,1]]}}}],"schema":"https://github.com/citation-style-language/schema/raw/master/csl-citation.json"} </w:instrText>
      </w:r>
      <w:r w:rsidRPr="00434BA0">
        <w:rPr>
          <w:rFonts w:cstheme="minorHAnsi"/>
          <w:color w:val="000000"/>
        </w:rPr>
        <w:fldChar w:fldCharType="separate"/>
      </w:r>
      <w:r w:rsidR="00373C0B" w:rsidRPr="00373C0B">
        <w:rPr>
          <w:rFonts w:ascii="Calibri" w:hAnsi="Calibri" w:cs="Calibri"/>
        </w:rPr>
        <w:t>[21]</w:t>
      </w:r>
      <w:r w:rsidRPr="00434BA0">
        <w:rPr>
          <w:rFonts w:cstheme="minorHAnsi"/>
          <w:color w:val="000000"/>
        </w:rPr>
        <w:fldChar w:fldCharType="end"/>
      </w:r>
      <w:r>
        <w:rPr>
          <w:rFonts w:cstheme="minorHAnsi"/>
          <w:color w:val="000000"/>
        </w:rPr>
        <w:t xml:space="preserve"> dont des absolues comme la </w:t>
      </w:r>
      <w:r w:rsidRPr="00434BA0">
        <w:rPr>
          <w:rFonts w:cstheme="minorHAnsi"/>
          <w:color w:val="000000"/>
        </w:rPr>
        <w:t xml:space="preserve">grossesse, l’allaitement, une </w:t>
      </w:r>
      <w:proofErr w:type="spellStart"/>
      <w:r w:rsidRPr="00434BA0">
        <w:rPr>
          <w:rFonts w:cstheme="minorHAnsi"/>
          <w:color w:val="000000"/>
        </w:rPr>
        <w:t>ophtalmopathie</w:t>
      </w:r>
      <w:proofErr w:type="spellEnd"/>
      <w:r>
        <w:rPr>
          <w:rFonts w:cstheme="minorHAnsi"/>
          <w:color w:val="000000"/>
        </w:rPr>
        <w:t xml:space="preserve"> </w:t>
      </w:r>
      <w:r w:rsidRPr="00434BA0">
        <w:rPr>
          <w:rFonts w:cstheme="minorHAnsi"/>
          <w:color w:val="000000"/>
        </w:rPr>
        <w:t>basedowienne active, ainsi que</w:t>
      </w:r>
      <w:r>
        <w:rPr>
          <w:rFonts w:cstheme="minorHAnsi"/>
          <w:color w:val="000000"/>
        </w:rPr>
        <w:t xml:space="preserve"> pour</w:t>
      </w:r>
      <w:r w:rsidRPr="00434BA0">
        <w:rPr>
          <w:rFonts w:cstheme="minorHAnsi"/>
          <w:color w:val="000000"/>
        </w:rPr>
        <w:t xml:space="preserve"> l</w:t>
      </w:r>
      <w:r>
        <w:rPr>
          <w:rFonts w:cstheme="minorHAnsi"/>
          <w:color w:val="000000"/>
        </w:rPr>
        <w:t>es enfants âgés de moins de 5 </w:t>
      </w:r>
      <w:r w:rsidRPr="00434BA0">
        <w:rPr>
          <w:rFonts w:cstheme="minorHAnsi"/>
          <w:color w:val="000000"/>
        </w:rPr>
        <w:t>ans</w:t>
      </w:r>
      <w:r w:rsidR="009F0FF8">
        <w:rPr>
          <w:rFonts w:cstheme="minorHAnsi"/>
          <w:color w:val="000000"/>
        </w:rPr>
        <w:t xml:space="preserve"> </w:t>
      </w:r>
      <w:r w:rsidR="009F0FF8">
        <w:rPr>
          <w:rFonts w:cstheme="minorHAnsi"/>
          <w:color w:val="000000"/>
        </w:rPr>
        <w:fldChar w:fldCharType="begin"/>
      </w:r>
      <w:r w:rsidR="009F0FF8">
        <w:rPr>
          <w:rFonts w:cstheme="minorHAnsi"/>
          <w:color w:val="000000"/>
        </w:rPr>
        <w:instrText xml:space="preserve"> ADDIN ZOTERO_ITEM CSL_CITATION {"citationID":"x9JXgAgi","properties":{"formattedCitation":"[3]","plainCitation":"[3]","noteIndex":0},"citationItems":[{"id":351,"uris":["http://zotero.org/groups/4605258/items/UHEFR8LZ"],"itemData":{"id":351,"type":"article-journal","abstract":"Abstract\n            This document provides the new EANM guideline on radioiodine therapy of benign thyroid disease. Its aim is to guide nuclear medicine physicians, endocrinologists, and practitioners in the selection of patients for radioiodine therapy. Its recommendations on patients’ preparation, empiric and dosimetric therapeutic approaches, applied radioiodine activity, radiation protection requirements, and patients follow-up after administration of radioiodine therapy are extensively discussed.","container-title":"European Journal of Nuclear Medicine and Molecular Imaging","DOI":"10.1007/s00259-023-06274-5","ISSN":"1619-7070, 1619-7089","issue":"11","journalAbbreviation":"Eur J Nucl Med Mol Imaging","language":"en","page":"3324-3348","source":"DOI.org (Crossref)","title":"The EANM guideline on radioiodine therapy of benign thyroid disease","volume":"50","author":[{"family":"Campennì","given":"Alfredo"},{"family":"Avram","given":"Anca M."},{"family":"Verburg","given":"Frederik A."},{"family":"Iakovou","given":"Ioannis"},{"family":"Hänscheid","given":"Heribert"},{"family":"De Keizer","given":"Bart"},{"family":"Petranović Ovčariček","given":"Petra"},{"family":"Giovanella","given":"Luca"}],"issued":{"date-parts":[["2023",9]]}}}],"schema":"https://github.com/citation-style-language/schema/raw/master/csl-citation.json"} </w:instrText>
      </w:r>
      <w:r w:rsidR="009F0FF8">
        <w:rPr>
          <w:rFonts w:cstheme="minorHAnsi"/>
          <w:color w:val="000000"/>
        </w:rPr>
        <w:fldChar w:fldCharType="separate"/>
      </w:r>
      <w:r w:rsidR="009F0FF8" w:rsidRPr="009F0FF8">
        <w:rPr>
          <w:rFonts w:ascii="Calibri" w:hAnsi="Calibri" w:cs="Calibri"/>
        </w:rPr>
        <w:t>[3]</w:t>
      </w:r>
      <w:r w:rsidR="009F0FF8">
        <w:rPr>
          <w:rFonts w:cstheme="minorHAnsi"/>
          <w:color w:val="000000"/>
        </w:rPr>
        <w:fldChar w:fldCharType="end"/>
      </w:r>
      <w:r w:rsidRPr="00434BA0">
        <w:rPr>
          <w:rFonts w:cstheme="minorHAnsi"/>
          <w:color w:val="000000"/>
        </w:rPr>
        <w:t xml:space="preserve">. </w:t>
      </w:r>
      <w:r>
        <w:rPr>
          <w:rFonts w:cstheme="minorHAnsi"/>
          <w:color w:val="000000"/>
        </w:rPr>
        <w:t>Depuis 80 </w:t>
      </w:r>
      <w:r w:rsidRPr="00434BA0">
        <w:rPr>
          <w:rFonts w:cstheme="minorHAnsi"/>
          <w:color w:val="000000"/>
        </w:rPr>
        <w:t>ans, les hyperthyroïdies d’origine auto-immune ou non auto-immune sont traitées par l’I</w:t>
      </w:r>
      <w:r w:rsidRPr="00434BA0">
        <w:rPr>
          <w:rFonts w:cstheme="minorHAnsi"/>
          <w:color w:val="000000"/>
        </w:rPr>
        <w:noBreakHyphen/>
        <w:t>131.</w:t>
      </w:r>
      <w:commentRangeEnd w:id="54"/>
      <w:r>
        <w:rPr>
          <w:rStyle w:val="Marquedecommentaire"/>
        </w:rPr>
        <w:commentReference w:id="54"/>
      </w:r>
      <w:r>
        <w:rPr>
          <w:rFonts w:cstheme="minorHAnsi"/>
          <w:color w:val="000000"/>
        </w:rPr>
        <w:t xml:space="preserve"> </w:t>
      </w:r>
      <w:r w:rsidR="001F307B">
        <w:rPr>
          <w:rFonts w:eastAsia="Times New Roman"/>
          <w:lang w:eastAsia="fr-FR"/>
        </w:rPr>
        <w:t xml:space="preserve">En cas de maladie autonome nodulaire, l’objectif thérapeutique étant la destruction du ou des nodules, la dose attendue est à maximiser sur le volume des nodules. </w:t>
      </w:r>
      <w:r w:rsidR="001F307B" w:rsidRPr="00D82A9C">
        <w:rPr>
          <w:rFonts w:eastAsia="Times New Roman"/>
          <w:highlight w:val="yellow"/>
          <w:lang w:eastAsia="fr-FR"/>
          <w:rPrChange w:id="55" w:author="BEAUMONT Tiffany" w:date="2025-03-07T09:38:00Z">
            <w:rPr>
              <w:rFonts w:eastAsia="Times New Roman"/>
              <w:lang w:eastAsia="fr-FR"/>
            </w:rPr>
          </w:rPrChange>
        </w:rPr>
        <w:lastRenderedPageBreak/>
        <w:t>La scintigraphie à l’I-123, en complément de l’échographie</w:t>
      </w:r>
      <w:r w:rsidR="00927845">
        <w:rPr>
          <w:rFonts w:eastAsia="Times New Roman"/>
          <w:highlight w:val="yellow"/>
          <w:lang w:eastAsia="fr-FR"/>
        </w:rPr>
        <w:t xml:space="preserve"> est utilisé par certains centres</w:t>
      </w:r>
      <w:r w:rsidR="001F307B" w:rsidRPr="00D82A9C">
        <w:rPr>
          <w:rFonts w:eastAsia="Times New Roman"/>
          <w:highlight w:val="yellow"/>
          <w:lang w:eastAsia="fr-FR"/>
          <w:rPrChange w:id="56" w:author="BEAUMONT Tiffany" w:date="2025-03-07T09:38:00Z">
            <w:rPr>
              <w:rFonts w:eastAsia="Times New Roman"/>
              <w:lang w:eastAsia="fr-FR"/>
            </w:rPr>
          </w:rPrChange>
        </w:rPr>
        <w:t xml:space="preserve"> pour réaliser une dosimétrie pré-thérapeutique</w:t>
      </w:r>
      <w:r w:rsidR="009F0FF8">
        <w:rPr>
          <w:rFonts w:eastAsia="Times New Roman"/>
          <w:highlight w:val="yellow"/>
          <w:lang w:eastAsia="fr-FR"/>
        </w:rPr>
        <w:t xml:space="preserve"> </w:t>
      </w:r>
      <w:ins w:id="57" w:author="BEAUMONT Tiffany" w:date="2025-03-07T09:47:00Z">
        <w:r w:rsidR="00927845">
          <w:rPr>
            <w:rFonts w:eastAsia="Times New Roman"/>
            <w:highlight w:val="yellow"/>
            <w:lang w:eastAsia="fr-FR"/>
          </w:rPr>
          <w:t xml:space="preserve"> [</w:t>
        </w:r>
        <w:commentRangeStart w:id="58"/>
        <w:proofErr w:type="spellStart"/>
        <w:r w:rsidR="00927845">
          <w:rPr>
            <w:rFonts w:eastAsia="Times New Roman"/>
            <w:highlight w:val="yellow"/>
            <w:lang w:eastAsia="fr-FR"/>
          </w:rPr>
          <w:t>ref</w:t>
        </w:r>
        <w:proofErr w:type="spellEnd"/>
        <w:r w:rsidR="00927845">
          <w:rPr>
            <w:rFonts w:eastAsia="Times New Roman"/>
            <w:highlight w:val="yellow"/>
            <w:lang w:eastAsia="fr-FR"/>
          </w:rPr>
          <w:t xml:space="preserve"> Jérôme </w:t>
        </w:r>
        <w:commentRangeStart w:id="59"/>
        <w:r w:rsidR="00927845">
          <w:rPr>
            <w:rFonts w:eastAsia="Times New Roman"/>
            <w:highlight w:val="yellow"/>
            <w:lang w:eastAsia="fr-FR"/>
          </w:rPr>
          <w:t>Clerc</w:t>
        </w:r>
      </w:ins>
      <w:commentRangeEnd w:id="58"/>
      <w:commentRangeEnd w:id="59"/>
      <w:r w:rsidR="009F0FF8">
        <w:rPr>
          <w:rStyle w:val="Marquedecommentaire"/>
        </w:rPr>
        <w:commentReference w:id="59"/>
      </w:r>
      <w:ins w:id="60" w:author="BEAUMONT Tiffany" w:date="2025-03-07T09:49:00Z">
        <w:r w:rsidR="00927845">
          <w:rPr>
            <w:rStyle w:val="Marquedecommentaire"/>
          </w:rPr>
          <w:commentReference w:id="58"/>
        </w:r>
        <w:r w:rsidR="00927845">
          <w:rPr>
            <w:rFonts w:eastAsia="Times New Roman"/>
            <w:highlight w:val="yellow"/>
            <w:lang w:eastAsia="fr-FR"/>
          </w:rPr>
          <w:t xml:space="preserve"> </w:t>
        </w:r>
      </w:ins>
      <w:ins w:id="61" w:author="BEAUMONT Tiffany" w:date="2025-03-07T09:47:00Z">
        <w:r w:rsidR="00927845">
          <w:rPr>
            <w:rFonts w:eastAsia="Times New Roman"/>
            <w:highlight w:val="yellow"/>
            <w:lang w:eastAsia="fr-FR"/>
          </w:rPr>
          <w:t>]</w:t>
        </w:r>
      </w:ins>
      <w:r w:rsidR="001F307B" w:rsidRPr="00D82A9C">
        <w:rPr>
          <w:rFonts w:eastAsia="Times New Roman"/>
          <w:highlight w:val="yellow"/>
          <w:lang w:eastAsia="fr-FR"/>
          <w:rPrChange w:id="62" w:author="BEAUMONT Tiffany" w:date="2025-03-07T09:38:00Z">
            <w:rPr>
              <w:rFonts w:eastAsia="Times New Roman"/>
              <w:lang w:eastAsia="fr-FR"/>
            </w:rPr>
          </w:rPrChange>
        </w:rPr>
        <w:t>.</w:t>
      </w:r>
      <w:r w:rsidR="001F307B">
        <w:rPr>
          <w:rFonts w:eastAsia="Times New Roman"/>
          <w:lang w:eastAsia="fr-FR"/>
        </w:rPr>
        <w:t xml:space="preserve"> Tandis qu’en cas de maladie de Basedow, notamment avec un objectif non ablatif, l’I-131 fournira une meilleure quantification pour une dosimétrie plus personnalisée et pour éviter les sur</w:t>
      </w:r>
      <w:r w:rsidR="00C65874">
        <w:rPr>
          <w:rFonts w:eastAsia="Times New Roman"/>
          <w:lang w:eastAsia="fr-FR"/>
        </w:rPr>
        <w:t>-</w:t>
      </w:r>
      <w:r w:rsidR="001F307B">
        <w:rPr>
          <w:rFonts w:eastAsia="Times New Roman"/>
          <w:lang w:eastAsia="fr-FR"/>
        </w:rPr>
        <w:t xml:space="preserve"> ou sous-dosage.</w:t>
      </w:r>
    </w:p>
    <w:p w14:paraId="7E893FC6" w14:textId="77777777" w:rsidR="00F675CA" w:rsidRDefault="00F675CA" w:rsidP="009518D2"/>
    <w:p w14:paraId="3AC0E450" w14:textId="1FFA464B" w:rsidR="004C490E" w:rsidRDefault="00A533BD" w:rsidP="004C490E">
      <w:pPr>
        <w:pStyle w:val="Titre2"/>
      </w:pPr>
      <w:bookmarkStart w:id="63" w:name="_Toc193972765"/>
      <w:r>
        <w:t>De la mesure de fixation à l’activité thérapeutique</w:t>
      </w:r>
      <w:bookmarkEnd w:id="63"/>
    </w:p>
    <w:p w14:paraId="27702654" w14:textId="01DB6116" w:rsidR="00BC3BCC" w:rsidRDefault="00BC3BCC" w:rsidP="00BC3BCC"/>
    <w:p w14:paraId="7B22FB26" w14:textId="685A473F" w:rsidR="00AC5322" w:rsidRDefault="00606251" w:rsidP="00AC5322">
      <w:pPr>
        <w:spacing w:after="120"/>
        <w:jc w:val="both"/>
        <w:rPr>
          <w:rFonts w:eastAsia="Times New Roman"/>
          <w:lang w:eastAsia="fr-FR"/>
        </w:rPr>
      </w:pPr>
      <w:r>
        <w:rPr>
          <w:rFonts w:eastAsia="Times New Roman"/>
          <w:lang w:eastAsia="fr-FR"/>
        </w:rPr>
        <w:t>Dans la perspective</w:t>
      </w:r>
      <w:r w:rsidRPr="00994CD4">
        <w:rPr>
          <w:rFonts w:eastAsia="Times New Roman"/>
          <w:lang w:eastAsia="fr-FR"/>
        </w:rPr>
        <w:t xml:space="preserve"> </w:t>
      </w:r>
      <w:r>
        <w:rPr>
          <w:rFonts w:eastAsia="Times New Roman"/>
          <w:lang w:eastAsia="fr-FR"/>
        </w:rPr>
        <w:t xml:space="preserve">d’une </w:t>
      </w:r>
      <w:proofErr w:type="spellStart"/>
      <w:r>
        <w:rPr>
          <w:rFonts w:eastAsia="Times New Roman"/>
          <w:lang w:eastAsia="fr-FR"/>
        </w:rPr>
        <w:t>irathérapie</w:t>
      </w:r>
      <w:proofErr w:type="spellEnd"/>
      <w:r>
        <w:rPr>
          <w:rFonts w:eastAsia="Times New Roman"/>
          <w:lang w:eastAsia="fr-FR"/>
        </w:rPr>
        <w:t xml:space="preserve"> </w:t>
      </w:r>
      <w:r w:rsidR="00AC5322">
        <w:rPr>
          <w:rFonts w:eastAsia="Times New Roman"/>
          <w:lang w:eastAsia="fr-FR"/>
        </w:rPr>
        <w:t>pour traiter une</w:t>
      </w:r>
      <w:r>
        <w:rPr>
          <w:rFonts w:eastAsia="Times New Roman"/>
          <w:lang w:eastAsia="fr-FR"/>
        </w:rPr>
        <w:t xml:space="preserve"> maladie thyroïdienne bénigne, l’EANM</w:t>
      </w:r>
      <w:r w:rsidRPr="00994CD4">
        <w:rPr>
          <w:rFonts w:eastAsia="Times New Roman"/>
          <w:lang w:eastAsia="fr-FR"/>
        </w:rPr>
        <w:t xml:space="preserve"> recommande </w:t>
      </w:r>
      <w:r w:rsidR="00A533BD">
        <w:rPr>
          <w:rFonts w:eastAsia="Times New Roman"/>
          <w:lang w:eastAsia="fr-FR"/>
        </w:rPr>
        <w:t xml:space="preserve">d’aller vers une </w:t>
      </w:r>
      <w:r w:rsidRPr="00994CD4">
        <w:rPr>
          <w:rFonts w:eastAsia="Times New Roman"/>
          <w:lang w:eastAsia="fr-FR"/>
        </w:rPr>
        <w:t>personnali</w:t>
      </w:r>
      <w:r>
        <w:rPr>
          <w:rFonts w:eastAsia="Times New Roman"/>
          <w:lang w:eastAsia="fr-FR"/>
        </w:rPr>
        <w:t>sat</w:t>
      </w:r>
      <w:r w:rsidRPr="00994CD4">
        <w:rPr>
          <w:rFonts w:eastAsia="Times New Roman"/>
          <w:lang w:eastAsia="fr-FR"/>
        </w:rPr>
        <w:t>ion de</w:t>
      </w:r>
      <w:commentRangeStart w:id="64"/>
      <w:r w:rsidRPr="00994CD4">
        <w:rPr>
          <w:rFonts w:eastAsia="Times New Roman"/>
          <w:lang w:eastAsia="fr-FR"/>
        </w:rPr>
        <w:t xml:space="preserve"> l</w:t>
      </w:r>
      <w:ins w:id="65" w:author="BEAUMONT Tiffany" w:date="2025-02-04T10:41:00Z">
        <w:r w:rsidR="00D11575">
          <w:rPr>
            <w:rFonts w:eastAsia="Times New Roman"/>
            <w:lang w:eastAsia="fr-FR"/>
          </w:rPr>
          <w:t>’activité</w:t>
        </w:r>
      </w:ins>
      <w:commentRangeEnd w:id="64"/>
      <w:ins w:id="66" w:author="BEAUMONT Tiffany" w:date="2025-02-04T10:42:00Z">
        <w:r w:rsidR="00D11575">
          <w:rPr>
            <w:rStyle w:val="Marquedecommentaire"/>
          </w:rPr>
          <w:commentReference w:id="64"/>
        </w:r>
      </w:ins>
      <w:del w:id="67" w:author="BEAUMONT Tiffany" w:date="2025-02-04T10:41:00Z">
        <w:r w:rsidRPr="00994CD4" w:rsidDel="00D11575">
          <w:rPr>
            <w:rFonts w:eastAsia="Times New Roman"/>
            <w:lang w:eastAsia="fr-FR"/>
          </w:rPr>
          <w:delText xml:space="preserve">a </w:delText>
        </w:r>
        <w:r w:rsidRPr="00377B2A" w:rsidDel="00D11575">
          <w:rPr>
            <w:rFonts w:eastAsia="Times New Roman"/>
            <w:lang w:eastAsia="fr-FR"/>
          </w:rPr>
          <w:delText>dose</w:delText>
        </w:r>
      </w:del>
      <w:r w:rsidR="008C7594" w:rsidRPr="00377B2A">
        <w:rPr>
          <w:rFonts w:eastAsia="Times New Roman"/>
          <w:lang w:eastAsia="fr-FR"/>
        </w:rPr>
        <w:t>.</w:t>
      </w:r>
      <w:r w:rsidRPr="00377B2A">
        <w:rPr>
          <w:rFonts w:eastAsia="Times New Roman"/>
          <w:lang w:eastAsia="fr-FR"/>
        </w:rPr>
        <w:t xml:space="preserve"> </w:t>
      </w:r>
      <w:r w:rsidR="00AC5322">
        <w:rPr>
          <w:rFonts w:eastAsia="Times New Roman"/>
          <w:lang w:eastAsia="fr-FR"/>
        </w:rPr>
        <w:t>L’activité thérapeutique à administrer A</w:t>
      </w:r>
      <w:r w:rsidR="00AC5322" w:rsidRPr="003118AF">
        <w:rPr>
          <w:rFonts w:eastAsia="Times New Roman"/>
          <w:vertAlign w:val="subscript"/>
          <w:lang w:eastAsia="fr-FR"/>
        </w:rPr>
        <w:t>a</w:t>
      </w:r>
      <w:r w:rsidR="00AC5322">
        <w:rPr>
          <w:rFonts w:eastAsia="Times New Roman"/>
          <w:lang w:eastAsia="fr-FR"/>
        </w:rPr>
        <w:t xml:space="preserve"> (en MBq) peut s’exprimer selon </w:t>
      </w:r>
      <w:r w:rsidR="00617A07">
        <w:rPr>
          <w:rFonts w:eastAsia="Times New Roman"/>
          <w:lang w:eastAsia="fr-FR"/>
        </w:rPr>
        <w:t>la formule simplifiée</w:t>
      </w:r>
      <w:r w:rsidR="00AC5322">
        <w:rPr>
          <w:rFonts w:eastAsia="Times New Roman"/>
          <w:lang w:eastAsia="fr-FR"/>
        </w:rPr>
        <w:t xml:space="preserve"> de l’EANM</w:t>
      </w:r>
      <w:r w:rsidR="0069007D">
        <w:rPr>
          <w:rFonts w:eastAsia="Times New Roman"/>
          <w:lang w:eastAsia="fr-FR"/>
        </w:rPr>
        <w:t> </w:t>
      </w:r>
      <w:r w:rsidR="0069007D">
        <w:rPr>
          <w:rFonts w:eastAsia="Times New Roman"/>
          <w:lang w:eastAsia="fr-FR"/>
        </w:rPr>
        <w:fldChar w:fldCharType="begin"/>
      </w:r>
      <w:r w:rsidR="009F0FF8">
        <w:rPr>
          <w:rFonts w:eastAsia="Times New Roman"/>
          <w:lang w:eastAsia="fr-FR"/>
        </w:rPr>
        <w:instrText xml:space="preserve"> ADDIN ZOTERO_ITEM CSL_CITATION {"citationID":"2eijK7ab","properties":{"formattedCitation":"[3]","plainCitation":"[3]","noteIndex":0},"citationItems":[{"id":351,"uris":["http://zotero.org/groups/4605258/items/UHEFR8LZ"],"itemData":{"id":351,"type":"article-journal","abstract":"Abstract\n            This document provides the new EANM guideline on radioiodine therapy of benign thyroid disease. Its aim is to guide nuclear medicine physicians, endocrinologists, and practitioners in the selection of patients for radioiodine therapy. Its recommendations on patients’ preparation, empiric and dosimetric therapeutic approaches, applied radioiodine activity, radiation protection requirements, and patients follow-up after administration of radioiodine therapy are extensively discussed.","container-title":"European Journal of Nuclear Medicine and Molecular Imaging","DOI":"10.1007/s00259-023-06274-5","ISSN":"1619-7070, 1619-7089","issue":"11","journalAbbreviation":"Eur J Nucl Med Mol Imaging","language":"en","page":"3324-3348","source":"DOI.org (Crossref)","title":"The EANM guideline on radioiodine therapy of benign thyroid disease","volume":"50","author":[{"family":"Campennì","given":"Alfredo"},{"family":"Avram","given":"Anca M."},{"family":"Verburg","given":"Frederik A."},{"family":"Iakovou","given":"Ioannis"},{"family":"Hänscheid","given":"Heribert"},{"family":"De Keizer","given":"Bart"},{"family":"Petranović Ovčariček","given":"Petra"},{"family":"Giovanella","given":"Luca"}],"issued":{"date-parts":[["2023",9]]}}}],"schema":"https://github.com/citation-style-language/schema/raw/master/csl-citation.json"} </w:instrText>
      </w:r>
      <w:r w:rsidR="0069007D">
        <w:rPr>
          <w:rFonts w:eastAsia="Times New Roman"/>
          <w:lang w:eastAsia="fr-FR"/>
        </w:rPr>
        <w:fldChar w:fldCharType="separate"/>
      </w:r>
      <w:r w:rsidR="0000522C" w:rsidRPr="0000522C">
        <w:rPr>
          <w:rFonts w:ascii="Calibri" w:hAnsi="Calibri" w:cs="Calibri"/>
        </w:rPr>
        <w:t>[3]</w:t>
      </w:r>
      <w:r w:rsidR="0069007D">
        <w:rPr>
          <w:rFonts w:eastAsia="Times New Roman"/>
          <w:lang w:eastAsia="fr-FR"/>
        </w:rPr>
        <w:fldChar w:fldCharType="end"/>
      </w:r>
      <w:r w:rsidR="00AC5322">
        <w:rPr>
          <w:rFonts w:eastAsia="Times New Roman"/>
          <w:lang w:eastAsia="fr-FR"/>
        </w:rPr>
        <w:t xml:space="preserve">, en fonction de la masse cible </w:t>
      </w:r>
      <m:oMath>
        <m:r>
          <w:rPr>
            <w:rFonts w:ascii="Cambria Math" w:eastAsia="Times New Roman" w:hAnsi="Cambria Math"/>
            <w:lang w:eastAsia="fr-FR"/>
          </w:rPr>
          <m:t>M</m:t>
        </m:r>
      </m:oMath>
      <w:r w:rsidR="00AC5322">
        <w:rPr>
          <w:rFonts w:eastAsia="Times New Roman"/>
          <w:lang w:eastAsia="fr-FR"/>
        </w:rPr>
        <w:t xml:space="preserve"> (en gramme), de l’objectif de dose </w:t>
      </w:r>
      <m:oMath>
        <m:r>
          <w:rPr>
            <w:rFonts w:ascii="Cambria Math" w:eastAsia="Times New Roman" w:hAnsi="Cambria Math"/>
            <w:lang w:eastAsia="fr-FR"/>
          </w:rPr>
          <m:t>D</m:t>
        </m:r>
      </m:oMath>
      <w:r w:rsidR="00AC5322">
        <w:rPr>
          <w:rFonts w:eastAsia="Times New Roman"/>
          <w:lang w:eastAsia="fr-FR"/>
        </w:rPr>
        <w:t xml:space="preserve"> (en Gy) et du taux de fixation </w:t>
      </w:r>
      <m:oMath>
        <m:r>
          <w:rPr>
            <w:rFonts w:ascii="Cambria Math" w:eastAsia="Times New Roman" w:hAnsi="Cambria Math"/>
            <w:lang w:eastAsia="fr-FR"/>
          </w:rPr>
          <m:t>RIU</m:t>
        </m:r>
        <m:d>
          <m:dPr>
            <m:ctrlPr>
              <w:rPr>
                <w:rFonts w:ascii="Cambria Math" w:eastAsia="Times New Roman" w:hAnsi="Cambria Math"/>
                <w:i/>
                <w:lang w:eastAsia="fr-FR"/>
              </w:rPr>
            </m:ctrlPr>
          </m:dPr>
          <m:e>
            <m:r>
              <w:rPr>
                <w:rFonts w:ascii="Cambria Math" w:eastAsia="Times New Roman" w:hAnsi="Cambria Math"/>
                <w:lang w:eastAsia="fr-FR"/>
              </w:rPr>
              <m:t>t</m:t>
            </m:r>
          </m:e>
        </m:d>
      </m:oMath>
      <w:r w:rsidR="00C65874">
        <w:rPr>
          <w:rFonts w:eastAsia="Times New Roman"/>
          <w:lang w:eastAsia="fr-FR"/>
        </w:rPr>
        <w:t xml:space="preserve"> de l’I-131</w:t>
      </w:r>
      <w:r w:rsidR="00AC5322">
        <w:rPr>
          <w:rFonts w:eastAsia="Times New Roman"/>
          <w:lang w:eastAsia="fr-FR"/>
        </w:rPr>
        <w:t xml:space="preserve"> à un instant </w:t>
      </w:r>
      <m:oMath>
        <m:r>
          <w:rPr>
            <w:rFonts w:ascii="Cambria Math" w:eastAsia="Times New Roman" w:hAnsi="Cambria Math"/>
            <w:lang w:eastAsia="fr-FR"/>
          </w:rPr>
          <m:t>t</m:t>
        </m:r>
      </m:oMath>
      <w:r w:rsidR="00FC201E">
        <w:rPr>
          <w:rFonts w:eastAsia="Times New Roman"/>
          <w:lang w:eastAsia="fr-FR"/>
        </w:rPr>
        <w:t xml:space="preserve"> </w:t>
      </w:r>
      <w:r w:rsidR="00AC5322">
        <w:rPr>
          <w:rFonts w:eastAsia="Times New Roman"/>
          <w:lang w:eastAsia="fr-FR"/>
        </w:rPr>
        <w:t>et de la période effective</w:t>
      </w:r>
      <w:r w:rsidR="00617A07">
        <w:rPr>
          <w:rFonts w:eastAsia="Times New Roman"/>
          <w:lang w:eastAsia="fr-FR"/>
        </w:rPr>
        <w:t xml:space="preserve"> </w:t>
      </w:r>
      <m:oMath>
        <m:r>
          <w:rPr>
            <w:rFonts w:ascii="Cambria Math" w:eastAsia="Times New Roman" w:hAnsi="Cambria Math"/>
            <w:lang w:eastAsia="fr-FR"/>
          </w:rPr>
          <m:t>T</m:t>
        </m:r>
      </m:oMath>
      <w:r w:rsidR="00AC5322">
        <w:rPr>
          <w:rFonts w:eastAsia="Times New Roman"/>
          <w:lang w:eastAsia="fr-FR"/>
        </w:rPr>
        <w:t xml:space="preserve"> (en jours) :</w:t>
      </w:r>
    </w:p>
    <w:p w14:paraId="0809D0E7" w14:textId="5A7B81C1" w:rsidR="00AC5322" w:rsidRPr="009C64B8" w:rsidRDefault="00AC5322" w:rsidP="00AC5322">
      <w:pPr>
        <w:spacing w:after="120"/>
        <w:jc w:val="both"/>
        <w:rPr>
          <w:rFonts w:eastAsia="Times New Roman"/>
          <w:lang w:eastAsia="fr-FR"/>
        </w:rPr>
      </w:pPr>
    </w:p>
    <w:tbl>
      <w:tblPr>
        <w:tblStyle w:val="Grilledutableau"/>
        <w:tblW w:w="5000" w:type="pct"/>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705"/>
        <w:gridCol w:w="8654"/>
        <w:gridCol w:w="704"/>
      </w:tblGrid>
      <w:tr w:rsidR="009C64B8" w14:paraId="682413C5" w14:textId="77777777" w:rsidTr="00D04921">
        <w:tc>
          <w:tcPr>
            <w:tcW w:w="350" w:type="pct"/>
          </w:tcPr>
          <w:p w14:paraId="60EA2604" w14:textId="77777777" w:rsidR="009C64B8" w:rsidRDefault="009C64B8" w:rsidP="002736DD">
            <w:pPr>
              <w:spacing w:after="120"/>
              <w:jc w:val="both"/>
              <w:rPr>
                <w:rFonts w:eastAsia="Times New Roman"/>
                <w:lang w:eastAsia="fr-FR"/>
              </w:rPr>
            </w:pPr>
          </w:p>
        </w:tc>
        <w:tc>
          <w:tcPr>
            <w:tcW w:w="4300" w:type="pct"/>
          </w:tcPr>
          <w:p w14:paraId="11C1547A" w14:textId="14EDB089" w:rsidR="009C64B8" w:rsidRDefault="00000000" w:rsidP="00544E60">
            <w:pPr>
              <w:spacing w:after="120"/>
              <w:jc w:val="center"/>
              <w:rPr>
                <w:rFonts w:eastAsia="Times New Roman"/>
                <w:lang w:eastAsia="fr-FR"/>
              </w:rPr>
            </w:pPr>
            <m:oMathPara>
              <m:oMath>
                <m:sSub>
                  <m:sSubPr>
                    <m:ctrlPr>
                      <w:rPr>
                        <w:rFonts w:ascii="Cambria Math" w:eastAsia="Times New Roman" w:hAnsi="Cambria Math"/>
                        <w:i/>
                        <w:lang w:eastAsia="fr-FR"/>
                      </w:rPr>
                    </m:ctrlPr>
                  </m:sSubPr>
                  <m:e>
                    <m:r>
                      <w:rPr>
                        <w:rFonts w:ascii="Cambria Math" w:eastAsia="Times New Roman" w:hAnsi="Cambria Math"/>
                        <w:lang w:eastAsia="fr-FR"/>
                      </w:rPr>
                      <m:t>A</m:t>
                    </m:r>
                  </m:e>
                  <m:sub>
                    <m:r>
                      <w:rPr>
                        <w:rFonts w:ascii="Cambria Math" w:eastAsia="Times New Roman" w:hAnsi="Cambria Math"/>
                        <w:lang w:eastAsia="fr-FR"/>
                      </w:rPr>
                      <m:t>a</m:t>
                    </m:r>
                  </m:sub>
                </m:sSub>
                <m:d>
                  <m:dPr>
                    <m:begChr m:val="["/>
                    <m:endChr m:val="]"/>
                    <m:ctrlPr>
                      <w:rPr>
                        <w:rFonts w:ascii="Cambria Math" w:eastAsia="Times New Roman" w:hAnsi="Cambria Math"/>
                        <w:i/>
                        <w:lang w:eastAsia="fr-FR"/>
                      </w:rPr>
                    </m:ctrlPr>
                  </m:dPr>
                  <m:e>
                    <m:r>
                      <w:rPr>
                        <w:rFonts w:ascii="Cambria Math" w:eastAsia="Times New Roman" w:hAnsi="Cambria Math"/>
                        <w:lang w:eastAsia="fr-FR"/>
                      </w:rPr>
                      <m:t>MBq</m:t>
                    </m:r>
                  </m:e>
                </m:d>
                <m:r>
                  <w:rPr>
                    <w:rFonts w:ascii="Cambria Math" w:eastAsia="Times New Roman" w:hAnsi="Cambria Math"/>
                    <w:lang w:eastAsia="fr-FR"/>
                  </w:rPr>
                  <m:t>=</m:t>
                </m:r>
                <m:f>
                  <m:fPr>
                    <m:ctrlPr>
                      <w:rPr>
                        <w:rFonts w:ascii="Cambria Math" w:eastAsia="Times New Roman" w:hAnsi="Cambria Math"/>
                        <w:i/>
                        <w:lang w:eastAsia="fr-FR"/>
                      </w:rPr>
                    </m:ctrlPr>
                  </m:fPr>
                  <m:num>
                    <m:r>
                      <w:rPr>
                        <w:rFonts w:ascii="Cambria Math" w:eastAsia="Times New Roman" w:hAnsi="Cambria Math"/>
                        <w:lang w:eastAsia="fr-FR"/>
                      </w:rPr>
                      <m:t>0,714</m:t>
                    </m:r>
                  </m:num>
                  <m:den>
                    <m:acc>
                      <m:accPr>
                        <m:chr m:val="̅"/>
                        <m:ctrlPr>
                          <w:rPr>
                            <w:rFonts w:ascii="Cambria Math" w:eastAsia="Times New Roman" w:hAnsi="Cambria Math"/>
                            <w:i/>
                            <w:lang w:eastAsia="fr-FR"/>
                          </w:rPr>
                        </m:ctrlPr>
                      </m:accPr>
                      <m:e>
                        <m:r>
                          <w:rPr>
                            <w:rFonts w:ascii="Cambria Math" w:eastAsia="Times New Roman" w:hAnsi="Cambria Math"/>
                            <w:lang w:eastAsia="fr-FR"/>
                          </w:rPr>
                          <m:t>E</m:t>
                        </m:r>
                      </m:e>
                    </m:acc>
                  </m:den>
                </m:f>
                <m:r>
                  <w:rPr>
                    <w:rFonts w:ascii="Cambria Math" w:eastAsia="Times New Roman" w:hAnsi="Cambria Math"/>
                    <w:lang w:eastAsia="fr-FR"/>
                  </w:rPr>
                  <m:t>×</m:t>
                </m:r>
                <m:f>
                  <m:fPr>
                    <m:ctrlPr>
                      <w:rPr>
                        <w:rFonts w:ascii="Cambria Math" w:eastAsia="Times New Roman" w:hAnsi="Cambria Math"/>
                        <w:i/>
                        <w:lang w:eastAsia="fr-FR"/>
                      </w:rPr>
                    </m:ctrlPr>
                  </m:fPr>
                  <m:num>
                    <m:r>
                      <w:rPr>
                        <w:rFonts w:ascii="Cambria Math" w:eastAsia="Times New Roman" w:hAnsi="Cambria Math"/>
                        <w:lang w:eastAsia="fr-FR"/>
                      </w:rPr>
                      <m:t>M</m:t>
                    </m:r>
                    <m:d>
                      <m:dPr>
                        <m:begChr m:val="["/>
                        <m:endChr m:val="]"/>
                        <m:ctrlPr>
                          <w:rPr>
                            <w:rFonts w:ascii="Cambria Math" w:eastAsia="Times New Roman" w:hAnsi="Cambria Math"/>
                            <w:i/>
                            <w:lang w:eastAsia="fr-FR"/>
                          </w:rPr>
                        </m:ctrlPr>
                      </m:dPr>
                      <m:e>
                        <m:r>
                          <w:rPr>
                            <w:rFonts w:ascii="Cambria Math" w:eastAsia="Times New Roman" w:hAnsi="Cambria Math"/>
                            <w:lang w:eastAsia="fr-FR"/>
                          </w:rPr>
                          <m:t>g</m:t>
                        </m:r>
                      </m:e>
                    </m:d>
                    <m:r>
                      <w:rPr>
                        <w:rFonts w:ascii="Cambria Math" w:eastAsia="Times New Roman" w:hAnsi="Cambria Math"/>
                        <w:lang w:eastAsia="fr-FR"/>
                      </w:rPr>
                      <m:t>×D</m:t>
                    </m:r>
                    <m:d>
                      <m:dPr>
                        <m:begChr m:val="["/>
                        <m:endChr m:val="]"/>
                        <m:ctrlPr>
                          <w:rPr>
                            <w:rFonts w:ascii="Cambria Math" w:eastAsia="Times New Roman" w:hAnsi="Cambria Math"/>
                            <w:i/>
                            <w:lang w:eastAsia="fr-FR"/>
                          </w:rPr>
                        </m:ctrlPr>
                      </m:dPr>
                      <m:e>
                        <m:r>
                          <w:rPr>
                            <w:rFonts w:ascii="Cambria Math" w:eastAsia="Times New Roman" w:hAnsi="Cambria Math"/>
                            <w:lang w:eastAsia="fr-FR"/>
                          </w:rPr>
                          <m:t>Gy</m:t>
                        </m:r>
                      </m:e>
                    </m:d>
                  </m:num>
                  <m:den>
                    <m:r>
                      <w:rPr>
                        <w:rFonts w:ascii="Cambria Math" w:eastAsia="Times New Roman" w:hAnsi="Cambria Math"/>
                        <w:lang w:eastAsia="fr-FR"/>
                      </w:rPr>
                      <m:t>RIU</m:t>
                    </m:r>
                    <m:d>
                      <m:dPr>
                        <m:ctrlPr>
                          <w:rPr>
                            <w:rFonts w:ascii="Cambria Math" w:eastAsia="Times New Roman" w:hAnsi="Cambria Math"/>
                            <w:i/>
                            <w:lang w:eastAsia="fr-FR"/>
                          </w:rPr>
                        </m:ctrlPr>
                      </m:dPr>
                      <m:e>
                        <m:r>
                          <w:rPr>
                            <w:rFonts w:ascii="Cambria Math" w:eastAsia="Times New Roman" w:hAnsi="Cambria Math"/>
                            <w:lang w:eastAsia="fr-FR"/>
                          </w:rPr>
                          <m:t>t</m:t>
                        </m:r>
                      </m:e>
                    </m:d>
                    <m:r>
                      <w:rPr>
                        <w:rFonts w:ascii="Cambria Math" w:eastAsia="Times New Roman" w:hAnsi="Cambria Math"/>
                        <w:lang w:eastAsia="fr-FR"/>
                      </w:rPr>
                      <m:t>×</m:t>
                    </m:r>
                    <m:sSup>
                      <m:sSupPr>
                        <m:ctrlPr>
                          <w:rPr>
                            <w:rFonts w:ascii="Cambria Math" w:eastAsia="Times New Roman" w:hAnsi="Cambria Math"/>
                            <w:i/>
                            <w:lang w:eastAsia="fr-FR"/>
                          </w:rPr>
                        </m:ctrlPr>
                      </m:sSupPr>
                      <m:e>
                        <m:r>
                          <w:rPr>
                            <w:rFonts w:ascii="Cambria Math" w:eastAsia="Times New Roman" w:hAnsi="Cambria Math"/>
                            <w:lang w:eastAsia="fr-FR"/>
                          </w:rPr>
                          <m:t>2</m:t>
                        </m:r>
                      </m:e>
                      <m:sup>
                        <m:r>
                          <w:rPr>
                            <w:rFonts w:ascii="Cambria Math" w:eastAsia="Times New Roman" w:hAnsi="Cambria Math"/>
                            <w:lang w:eastAsia="fr-FR"/>
                          </w:rPr>
                          <m:t>t/T</m:t>
                        </m:r>
                      </m:sup>
                    </m:sSup>
                    <m:r>
                      <w:rPr>
                        <w:rFonts w:ascii="Cambria Math" w:eastAsia="Times New Roman" w:hAnsi="Cambria Math"/>
                        <w:lang w:eastAsia="fr-FR"/>
                      </w:rPr>
                      <m:t>×T</m:t>
                    </m:r>
                    <m:d>
                      <m:dPr>
                        <m:begChr m:val="["/>
                        <m:endChr m:val="]"/>
                        <m:ctrlPr>
                          <w:rPr>
                            <w:rFonts w:ascii="Cambria Math" w:eastAsia="Times New Roman" w:hAnsi="Cambria Math"/>
                            <w:i/>
                            <w:lang w:eastAsia="fr-FR"/>
                          </w:rPr>
                        </m:ctrlPr>
                      </m:dPr>
                      <m:e>
                        <m:r>
                          <w:rPr>
                            <w:rFonts w:ascii="Cambria Math" w:eastAsia="Times New Roman" w:hAnsi="Cambria Math"/>
                            <w:lang w:eastAsia="fr-FR"/>
                          </w:rPr>
                          <m:t>jours</m:t>
                        </m:r>
                      </m:e>
                    </m:d>
                  </m:den>
                </m:f>
              </m:oMath>
            </m:oMathPara>
          </w:p>
        </w:tc>
        <w:tc>
          <w:tcPr>
            <w:tcW w:w="350" w:type="pct"/>
            <w:vAlign w:val="center"/>
          </w:tcPr>
          <w:p w14:paraId="40D28AD0" w14:textId="22513D5E" w:rsidR="009C64B8" w:rsidRDefault="009C64B8" w:rsidP="00544E60">
            <w:pPr>
              <w:spacing w:after="120"/>
              <w:jc w:val="right"/>
              <w:rPr>
                <w:rFonts w:eastAsia="Times New Roman"/>
                <w:lang w:eastAsia="fr-FR"/>
              </w:rPr>
            </w:pPr>
            <w:r>
              <w:t>(</w:t>
            </w:r>
            <w:fldSimple w:instr=" SEQ Équation \* ARABIC ">
              <w:r w:rsidR="009F0FF8">
                <w:rPr>
                  <w:noProof/>
                </w:rPr>
                <w:t>4</w:t>
              </w:r>
            </w:fldSimple>
            <w:r>
              <w:t>)</w:t>
            </w:r>
          </w:p>
        </w:tc>
      </w:tr>
    </w:tbl>
    <w:p w14:paraId="5A2B140C" w14:textId="7D9A4504" w:rsidR="009C64B8" w:rsidRDefault="009C64B8" w:rsidP="00AC5322">
      <w:pPr>
        <w:spacing w:after="120"/>
        <w:jc w:val="both"/>
        <w:rPr>
          <w:rFonts w:eastAsia="Times New Roman"/>
          <w:lang w:eastAsia="fr-FR"/>
        </w:rPr>
      </w:pPr>
    </w:p>
    <w:p w14:paraId="2256B513" w14:textId="77777777" w:rsidR="009C64B8" w:rsidRDefault="009C64B8" w:rsidP="00AC5322">
      <w:pPr>
        <w:spacing w:after="120"/>
        <w:jc w:val="both"/>
        <w:rPr>
          <w:rFonts w:eastAsia="Times New Roman"/>
          <w:lang w:eastAsia="fr-FR"/>
        </w:rPr>
      </w:pPr>
    </w:p>
    <w:p w14:paraId="3FD68624" w14:textId="0070755A" w:rsidR="00AC5322" w:rsidRDefault="00000000" w:rsidP="00606251">
      <w:pPr>
        <w:spacing w:after="120"/>
        <w:jc w:val="both"/>
        <w:rPr>
          <w:rFonts w:eastAsia="Times New Roman"/>
          <w:lang w:eastAsia="fr-FR"/>
        </w:rPr>
      </w:pPr>
      <m:oMath>
        <m:acc>
          <m:accPr>
            <m:chr m:val="̅"/>
            <m:ctrlPr>
              <w:rPr>
                <w:rFonts w:ascii="Cambria Math" w:eastAsia="Times New Roman" w:hAnsi="Cambria Math"/>
                <w:i/>
                <w:lang w:eastAsia="fr-FR"/>
              </w:rPr>
            </m:ctrlPr>
          </m:accPr>
          <m:e>
            <m:r>
              <w:rPr>
                <w:rFonts w:ascii="Cambria Math" w:eastAsia="Times New Roman" w:hAnsi="Cambria Math"/>
                <w:lang w:eastAsia="fr-FR"/>
              </w:rPr>
              <m:t>E</m:t>
            </m:r>
          </m:e>
        </m:acc>
        <m:r>
          <w:rPr>
            <w:rFonts w:ascii="Cambria Math" w:eastAsia="Times New Roman" w:hAnsi="Cambria Math"/>
            <w:lang w:eastAsia="fr-FR"/>
          </w:rPr>
          <m:t>=2,808</m:t>
        </m:r>
      </m:oMath>
      <w:r w:rsidR="00617A07">
        <w:rPr>
          <w:rFonts w:eastAsia="Times New Roman"/>
          <w:lang w:eastAsia="fr-FR"/>
        </w:rPr>
        <w:t xml:space="preserve"> </w:t>
      </w:r>
      <w:proofErr w:type="spellStart"/>
      <w:r w:rsidR="002A5181">
        <w:rPr>
          <w:rFonts w:eastAsia="Times New Roman"/>
          <w:lang w:eastAsia="fr-FR"/>
        </w:rPr>
        <w:t>Gy.g</w:t>
      </w:r>
      <w:proofErr w:type="spellEnd"/>
      <w:r w:rsidR="002A5181">
        <w:rPr>
          <w:rFonts w:eastAsia="Times New Roman"/>
          <w:lang w:eastAsia="fr-FR"/>
        </w:rPr>
        <w:t>/(</w:t>
      </w:r>
      <w:proofErr w:type="spellStart"/>
      <w:r w:rsidR="002A5181">
        <w:rPr>
          <w:rFonts w:eastAsia="Times New Roman"/>
          <w:lang w:eastAsia="fr-FR"/>
        </w:rPr>
        <w:t>MBq.jours</w:t>
      </w:r>
      <w:proofErr w:type="spellEnd"/>
      <w:r w:rsidR="002A5181">
        <w:rPr>
          <w:rFonts w:eastAsia="Times New Roman"/>
          <w:lang w:eastAsia="fr-FR"/>
        </w:rPr>
        <w:t xml:space="preserve">) est une valeur recommandée pour </w:t>
      </w:r>
      <w:r w:rsidR="00617A07">
        <w:rPr>
          <w:rFonts w:eastAsia="Times New Roman"/>
          <w:lang w:eastAsia="fr-FR"/>
        </w:rPr>
        <w:t>les masses inférieures à 90g</w:t>
      </w:r>
      <w:r w:rsidR="00327942">
        <w:rPr>
          <w:rFonts w:eastAsia="Times New Roman"/>
          <w:lang w:eastAsia="fr-FR"/>
        </w:rPr>
        <w:t> </w:t>
      </w:r>
      <w:r w:rsidR="00327942">
        <w:rPr>
          <w:rFonts w:eastAsia="Times New Roman"/>
          <w:lang w:eastAsia="fr-FR"/>
        </w:rPr>
        <w:fldChar w:fldCharType="begin"/>
      </w:r>
      <w:r w:rsidR="009F0FF8">
        <w:rPr>
          <w:rFonts w:eastAsia="Times New Roman"/>
          <w:lang w:eastAsia="fr-FR"/>
        </w:rPr>
        <w:instrText xml:space="preserve"> ADDIN ZOTERO_ITEM CSL_CITATION {"citationID":"XgENT5ok","properties":{"formattedCitation":"[22]","plainCitation":"[22]","noteIndex":0},"citationItems":[{"id":354,"uris":["http://zotero.org/groups/4605258/items/HUM8J84D"],"itemData":{"id":354,"type":"article-journal","container-title":"Médecine Nucléaire","DOI":"10.1016/j.mednuc.2020.06.004","ISSN":"09281258","issue":"4","journalAbbreviation":"Médecine Nucléaire","language":"en","page":"261-266","source":"DOI.org (Crossref)","title":"Dosimetric methodology for 131I therapy for benign thyroid diseases","volume":"44","author":[{"family":"Piron","given":"B."},{"family":"Broggio","given":"D."},{"family":"Bardiès","given":"M."},{"family":"Barrau","given":"C."},{"family":"Kotzki","given":"P.O."},{"family":"Boudousq","given":"V."}],"issued":{"date-parts":[["2020",10]]}}}],"schema":"https://github.com/citation-style-language/schema/raw/master/csl-citation.json"} </w:instrText>
      </w:r>
      <w:r w:rsidR="00327942">
        <w:rPr>
          <w:rFonts w:eastAsia="Times New Roman"/>
          <w:lang w:eastAsia="fr-FR"/>
        </w:rPr>
        <w:fldChar w:fldCharType="separate"/>
      </w:r>
      <w:r w:rsidR="00373C0B" w:rsidRPr="00373C0B">
        <w:rPr>
          <w:rFonts w:ascii="Calibri" w:hAnsi="Calibri" w:cs="Calibri"/>
        </w:rPr>
        <w:t>[22]</w:t>
      </w:r>
      <w:r w:rsidR="00327942">
        <w:rPr>
          <w:rFonts w:eastAsia="Times New Roman"/>
          <w:lang w:eastAsia="fr-FR"/>
        </w:rPr>
        <w:fldChar w:fldCharType="end"/>
      </w:r>
      <w:r w:rsidR="00327942">
        <w:rPr>
          <w:rFonts w:eastAsia="Times New Roman"/>
          <w:lang w:eastAsia="fr-FR"/>
        </w:rPr>
        <w:t>.</w:t>
      </w:r>
    </w:p>
    <w:p w14:paraId="76E0746E" w14:textId="07890C65" w:rsidR="00B92CFC" w:rsidRDefault="00617A07" w:rsidP="005D3C45">
      <w:pPr>
        <w:spacing w:after="120"/>
        <w:jc w:val="both"/>
        <w:rPr>
          <w:rFonts w:eastAsia="Times New Roman"/>
          <w:lang w:eastAsia="fr-FR"/>
        </w:rPr>
      </w:pPr>
      <w:r>
        <w:rPr>
          <w:rFonts w:eastAsia="Times New Roman"/>
          <w:lang w:eastAsia="fr-FR"/>
        </w:rPr>
        <w:t xml:space="preserve">Ainsi, afin de déterminer l’activité thérapeutique à administrer, il est nécessaire d’évaluer </w:t>
      </w:r>
      <w:r w:rsidR="00D11575">
        <w:rPr>
          <w:rFonts w:eastAsia="Times New Roman"/>
          <w:lang w:eastAsia="fr-FR"/>
        </w:rPr>
        <w:t xml:space="preserve">en amont </w:t>
      </w:r>
      <w:r>
        <w:rPr>
          <w:rFonts w:eastAsia="Times New Roman"/>
          <w:lang w:eastAsia="fr-FR"/>
        </w:rPr>
        <w:t xml:space="preserve">la masse de la thyroïde ou du nodule cible par échographie, et </w:t>
      </w:r>
      <w:r w:rsidR="00D11575">
        <w:rPr>
          <w:rFonts w:eastAsia="Times New Roman"/>
          <w:lang w:eastAsia="fr-FR"/>
        </w:rPr>
        <w:t xml:space="preserve">une mesure du </w:t>
      </w:r>
      <w:r>
        <w:rPr>
          <w:rFonts w:eastAsia="Times New Roman"/>
          <w:lang w:eastAsia="fr-FR"/>
        </w:rPr>
        <w:t>taux de fixation</w:t>
      </w:r>
      <w:r w:rsidR="00C65874">
        <w:rPr>
          <w:rFonts w:eastAsia="Times New Roman"/>
          <w:lang w:eastAsia="fr-FR"/>
        </w:rPr>
        <w:t xml:space="preserve"> </w:t>
      </w:r>
      <w:r w:rsidR="00D11575">
        <w:rPr>
          <w:rFonts w:eastAsia="Times New Roman"/>
          <w:lang w:eastAsia="fr-FR"/>
        </w:rPr>
        <w:t xml:space="preserve">à </w:t>
      </w:r>
      <w:r w:rsidR="00C65874">
        <w:rPr>
          <w:rFonts w:eastAsia="Times New Roman"/>
          <w:lang w:eastAsia="fr-FR"/>
        </w:rPr>
        <w:t>l’I-131</w:t>
      </w:r>
      <w:r>
        <w:rPr>
          <w:rFonts w:eastAsia="Times New Roman"/>
          <w:lang w:eastAsia="fr-FR"/>
        </w:rPr>
        <w:t xml:space="preserve"> à un instant t donné. Idéalement,</w:t>
      </w:r>
      <w:r w:rsidR="00D11575">
        <w:rPr>
          <w:rFonts w:eastAsia="Times New Roman"/>
          <w:lang w:eastAsia="fr-FR"/>
        </w:rPr>
        <w:t xml:space="preserve"> une période effective individuelle d</w:t>
      </w:r>
      <w:r w:rsidR="00017B9F">
        <w:rPr>
          <w:rFonts w:eastAsia="Times New Roman"/>
          <w:lang w:eastAsia="fr-FR"/>
        </w:rPr>
        <w:t>oit</w:t>
      </w:r>
      <w:r w:rsidR="00D11575">
        <w:rPr>
          <w:rFonts w:eastAsia="Times New Roman"/>
          <w:lang w:eastAsia="fr-FR"/>
        </w:rPr>
        <w:t xml:space="preserve"> être calculée en utilisant </w:t>
      </w:r>
      <w:r>
        <w:rPr>
          <w:rFonts w:eastAsia="Times New Roman"/>
          <w:lang w:eastAsia="fr-FR"/>
        </w:rPr>
        <w:t xml:space="preserve">plusieurs mesures de la fixation à différents temps </w:t>
      </w:r>
      <w:proofErr w:type="spellStart"/>
      <w:r w:rsidR="00D11575">
        <w:rPr>
          <w:rFonts w:eastAsia="Times New Roman"/>
          <w:lang w:eastAsia="fr-FR"/>
        </w:rPr>
        <w:t>post-injection</w:t>
      </w:r>
      <w:proofErr w:type="spellEnd"/>
      <w:r w:rsidR="00D11575">
        <w:rPr>
          <w:rFonts w:eastAsia="Times New Roman"/>
          <w:lang w:eastAsia="fr-FR"/>
        </w:rPr>
        <w:t xml:space="preserve"> d’une </w:t>
      </w:r>
      <w:r>
        <w:rPr>
          <w:rFonts w:eastAsia="Times New Roman"/>
          <w:lang w:eastAsia="fr-FR"/>
        </w:rPr>
        <w:t xml:space="preserve">activité traceuse d’I-131 </w:t>
      </w:r>
      <w:r w:rsidR="00D11575">
        <w:rPr>
          <w:rFonts w:eastAsia="Times New Roman"/>
          <w:lang w:eastAsia="fr-FR"/>
        </w:rPr>
        <w:t xml:space="preserve">afin de </w:t>
      </w:r>
      <w:r>
        <w:rPr>
          <w:rFonts w:eastAsia="Times New Roman"/>
          <w:lang w:eastAsia="fr-FR"/>
        </w:rPr>
        <w:t>déterminer la courbe de fixation dans le temps.</w:t>
      </w:r>
      <w:r w:rsidR="00877CD0">
        <w:rPr>
          <w:rFonts w:eastAsia="Times New Roman"/>
          <w:lang w:eastAsia="fr-FR"/>
        </w:rPr>
        <w:t xml:space="preserve"> Cependant, afin d’</w:t>
      </w:r>
      <w:r w:rsidR="00606251" w:rsidRPr="00994CD4">
        <w:rPr>
          <w:rFonts w:eastAsia="Times New Roman"/>
          <w:lang w:eastAsia="fr-FR"/>
        </w:rPr>
        <w:t>éviter</w:t>
      </w:r>
      <w:r w:rsidR="00C65874">
        <w:rPr>
          <w:rFonts w:eastAsia="Times New Roman"/>
          <w:lang w:eastAsia="fr-FR"/>
        </w:rPr>
        <w:t xml:space="preserve"> plusieurs déplacements au patient</w:t>
      </w:r>
      <w:r w:rsidR="00606251" w:rsidRPr="00994CD4">
        <w:rPr>
          <w:rFonts w:eastAsia="Times New Roman"/>
          <w:lang w:eastAsia="fr-FR"/>
        </w:rPr>
        <w:t xml:space="preserve">, </w:t>
      </w:r>
      <w:r w:rsidR="00877CD0">
        <w:rPr>
          <w:rFonts w:eastAsia="Times New Roman"/>
          <w:lang w:eastAsia="fr-FR"/>
        </w:rPr>
        <w:t xml:space="preserve">il est d’usage </w:t>
      </w:r>
      <w:r w:rsidR="00606251" w:rsidRPr="00994CD4">
        <w:rPr>
          <w:rFonts w:eastAsia="Times New Roman"/>
          <w:lang w:eastAsia="fr-FR"/>
        </w:rPr>
        <w:t xml:space="preserve">d’utiliser un seul </w:t>
      </w:r>
      <w:r w:rsidR="00606251">
        <w:rPr>
          <w:rFonts w:eastAsia="Times New Roman"/>
          <w:lang w:eastAsia="fr-FR"/>
        </w:rPr>
        <w:t>temps</w:t>
      </w:r>
      <w:r w:rsidR="00606251" w:rsidRPr="00994CD4">
        <w:rPr>
          <w:rFonts w:eastAsia="Times New Roman"/>
          <w:lang w:eastAsia="fr-FR"/>
        </w:rPr>
        <w:t xml:space="preserve"> de mesure de la fixation</w:t>
      </w:r>
      <w:r>
        <w:rPr>
          <w:rFonts w:eastAsia="Times New Roman"/>
          <w:lang w:eastAsia="fr-FR"/>
        </w:rPr>
        <w:t xml:space="preserve">, ce qui </w:t>
      </w:r>
      <w:r w:rsidR="00982214">
        <w:rPr>
          <w:rFonts w:eastAsia="Times New Roman"/>
          <w:lang w:eastAsia="fr-FR"/>
        </w:rPr>
        <w:t>constitue</w:t>
      </w:r>
      <w:r>
        <w:rPr>
          <w:rFonts w:eastAsia="Times New Roman"/>
          <w:lang w:eastAsia="fr-FR"/>
        </w:rPr>
        <w:t xml:space="preserve"> une importante approximation</w:t>
      </w:r>
      <w:r w:rsidR="00D11575">
        <w:rPr>
          <w:rFonts w:eastAsia="Times New Roman"/>
          <w:lang w:eastAsia="fr-FR"/>
        </w:rPr>
        <w:t>. Dans le cas des maladies de Base</w:t>
      </w:r>
      <w:r w:rsidR="00B92CFC">
        <w:rPr>
          <w:rFonts w:eastAsia="Times New Roman"/>
          <w:lang w:eastAsia="fr-FR"/>
        </w:rPr>
        <w:t xml:space="preserve">dow, une période effective </w:t>
      </w:r>
      <w:r w:rsidR="00C65874">
        <w:rPr>
          <w:rFonts w:eastAsia="Times New Roman"/>
          <w:lang w:eastAsia="fr-FR"/>
        </w:rPr>
        <w:t xml:space="preserve">de 5,5 jours </w:t>
      </w:r>
      <w:r w:rsidR="00B92CFC">
        <w:rPr>
          <w:rFonts w:eastAsia="Times New Roman"/>
          <w:lang w:eastAsia="fr-FR"/>
        </w:rPr>
        <w:t xml:space="preserve">est </w:t>
      </w:r>
      <w:r w:rsidR="00017B9F">
        <w:rPr>
          <w:rFonts w:eastAsia="Times New Roman"/>
          <w:lang w:eastAsia="fr-FR"/>
        </w:rPr>
        <w:t xml:space="preserve">généralement </w:t>
      </w:r>
      <w:r w:rsidR="00B92CFC">
        <w:rPr>
          <w:rFonts w:eastAsia="Times New Roman"/>
          <w:lang w:eastAsia="fr-FR"/>
        </w:rPr>
        <w:t>utilisée</w:t>
      </w:r>
      <w:r w:rsidR="005D3C45">
        <w:rPr>
          <w:rFonts w:eastAsia="Times New Roman"/>
          <w:lang w:eastAsia="fr-FR"/>
        </w:rPr>
        <w:t xml:space="preserve">. </w:t>
      </w:r>
    </w:p>
    <w:p w14:paraId="667191A5" w14:textId="48198AC3" w:rsidR="00FB2154" w:rsidRDefault="00B92CFC" w:rsidP="005D3C45">
      <w:pPr>
        <w:spacing w:after="120"/>
        <w:jc w:val="both"/>
        <w:rPr>
          <w:rFonts w:eastAsia="Times New Roman"/>
          <w:lang w:eastAsia="fr-FR"/>
        </w:rPr>
      </w:pPr>
      <w:r>
        <w:rPr>
          <w:rFonts w:eastAsia="Times New Roman"/>
          <w:lang w:eastAsia="fr-FR"/>
        </w:rPr>
        <w:t>Il existe d’autres méthodes utilisées localement et non validées par l’EANM</w:t>
      </w:r>
      <w:commentRangeStart w:id="68"/>
      <w:r>
        <w:rPr>
          <w:rFonts w:eastAsia="Times New Roman"/>
          <w:lang w:eastAsia="fr-FR"/>
        </w:rPr>
        <w:t xml:space="preserve">, qui consiste </w:t>
      </w:r>
      <w:r w:rsidR="00017B9F">
        <w:rPr>
          <w:rFonts w:eastAsia="Times New Roman"/>
          <w:lang w:eastAsia="fr-FR"/>
        </w:rPr>
        <w:t>notamment</w:t>
      </w:r>
      <w:r>
        <w:rPr>
          <w:rFonts w:eastAsia="Times New Roman"/>
          <w:lang w:eastAsia="fr-FR"/>
        </w:rPr>
        <w:t xml:space="preserve"> à estimer </w:t>
      </w:r>
      <w:r w:rsidR="00C65874">
        <w:rPr>
          <w:rFonts w:eastAsia="Times New Roman"/>
          <w:lang w:eastAsia="fr-FR"/>
        </w:rPr>
        <w:t xml:space="preserve">le taux de fixation de l’I-131 par </w:t>
      </w:r>
      <w:r>
        <w:rPr>
          <w:rFonts w:eastAsia="Times New Roman"/>
          <w:lang w:eastAsia="fr-FR"/>
        </w:rPr>
        <w:t xml:space="preserve">une </w:t>
      </w:r>
      <w:r w:rsidR="00C65874">
        <w:rPr>
          <w:rFonts w:eastAsia="Times New Roman"/>
          <w:lang w:eastAsia="fr-FR"/>
        </w:rPr>
        <w:t>mesure du</w:t>
      </w:r>
      <w:r w:rsidR="00377B2A">
        <w:rPr>
          <w:rFonts w:eastAsia="Times New Roman"/>
          <w:lang w:eastAsia="fr-FR"/>
        </w:rPr>
        <w:t xml:space="preserve"> taux de</w:t>
      </w:r>
      <w:r w:rsidR="005D3C45">
        <w:rPr>
          <w:rFonts w:eastAsia="Times New Roman"/>
          <w:lang w:eastAsia="fr-FR"/>
        </w:rPr>
        <w:t xml:space="preserve"> fixation de l’I-123</w:t>
      </w:r>
      <w:r>
        <w:rPr>
          <w:rFonts w:eastAsia="Times New Roman"/>
          <w:lang w:eastAsia="fr-FR"/>
        </w:rPr>
        <w:t xml:space="preserve"> corrigé</w:t>
      </w:r>
      <w:r w:rsidR="005D3C45">
        <w:rPr>
          <w:rFonts w:eastAsia="Times New Roman"/>
          <w:lang w:eastAsia="fr-FR"/>
        </w:rPr>
        <w:t>.</w:t>
      </w:r>
      <w:r w:rsidR="00377B2A">
        <w:rPr>
          <w:rFonts w:eastAsia="Times New Roman"/>
          <w:lang w:eastAsia="fr-FR"/>
        </w:rPr>
        <w:t xml:space="preserve"> </w:t>
      </w:r>
      <w:commentRangeEnd w:id="68"/>
      <w:r>
        <w:rPr>
          <w:rStyle w:val="Marquedecommentaire"/>
        </w:rPr>
        <w:commentReference w:id="68"/>
      </w:r>
      <w:r w:rsidR="00F50DD6">
        <w:rPr>
          <w:rFonts w:eastAsia="Times New Roman"/>
          <w:lang w:eastAsia="fr-FR"/>
        </w:rPr>
        <w:t>I</w:t>
      </w:r>
      <w:r>
        <w:rPr>
          <w:rFonts w:eastAsia="Times New Roman"/>
          <w:lang w:eastAsia="fr-FR"/>
        </w:rPr>
        <w:t xml:space="preserve">l est à noter que </w:t>
      </w:r>
      <w:r w:rsidR="00377B2A">
        <w:rPr>
          <w:rFonts w:eastAsia="Times New Roman"/>
          <w:lang w:eastAsia="fr-FR"/>
        </w:rPr>
        <w:t xml:space="preserve">la mesure à l’I-123 </w:t>
      </w:r>
      <w:r>
        <w:rPr>
          <w:rFonts w:eastAsia="Times New Roman"/>
          <w:lang w:eastAsia="fr-FR"/>
        </w:rPr>
        <w:t>est toujours réalisé</w:t>
      </w:r>
      <w:r w:rsidR="00FB2154">
        <w:rPr>
          <w:rFonts w:eastAsia="Times New Roman"/>
          <w:lang w:eastAsia="fr-FR"/>
        </w:rPr>
        <w:t>e</w:t>
      </w:r>
      <w:r>
        <w:rPr>
          <w:rFonts w:eastAsia="Times New Roman"/>
          <w:lang w:eastAsia="fr-FR"/>
        </w:rPr>
        <w:t xml:space="preserve"> </w:t>
      </w:r>
      <w:r w:rsidR="00377B2A">
        <w:rPr>
          <w:rFonts w:eastAsia="Times New Roman"/>
          <w:lang w:eastAsia="fr-FR"/>
        </w:rPr>
        <w:t>à temps précoce</w:t>
      </w:r>
      <w:r>
        <w:rPr>
          <w:rFonts w:eastAsia="Times New Roman"/>
          <w:lang w:eastAsia="fr-FR"/>
        </w:rPr>
        <w:t xml:space="preserve">, ce qui donne peu d’information sur </w:t>
      </w:r>
      <w:r w:rsidR="00377B2A">
        <w:rPr>
          <w:rFonts w:eastAsia="Times New Roman"/>
          <w:lang w:eastAsia="fr-FR"/>
        </w:rPr>
        <w:t xml:space="preserve">la cinétique </w:t>
      </w:r>
      <w:r>
        <w:rPr>
          <w:rFonts w:eastAsia="Times New Roman"/>
          <w:lang w:eastAsia="fr-FR"/>
        </w:rPr>
        <w:t xml:space="preserve">de l’I-131 </w:t>
      </w:r>
      <w:r w:rsidR="00377B2A">
        <w:rPr>
          <w:rFonts w:eastAsia="Times New Roman"/>
          <w:lang w:eastAsia="fr-FR"/>
        </w:rPr>
        <w:t>à temps tardif.</w:t>
      </w:r>
      <w:r w:rsidR="005D3C45">
        <w:rPr>
          <w:rFonts w:eastAsia="Times New Roman"/>
          <w:lang w:eastAsia="fr-FR"/>
        </w:rPr>
        <w:t xml:space="preserve"> </w:t>
      </w:r>
    </w:p>
    <w:p w14:paraId="243819FC" w14:textId="43677CAF" w:rsidR="005D3C45" w:rsidRDefault="00E925E2" w:rsidP="005D3C45">
      <w:pPr>
        <w:spacing w:after="120"/>
        <w:jc w:val="both"/>
        <w:rPr>
          <w:rFonts w:eastAsia="Times New Roman"/>
          <w:lang w:eastAsia="fr-FR"/>
        </w:rPr>
      </w:pPr>
      <w:r>
        <w:rPr>
          <w:rFonts w:eastAsia="Times New Roman"/>
          <w:lang w:eastAsia="fr-FR"/>
        </w:rPr>
        <w:t>B</w:t>
      </w:r>
      <w:r w:rsidR="00FB2154" w:rsidRPr="009717C3">
        <w:rPr>
          <w:rFonts w:eastAsia="Times New Roman"/>
          <w:lang w:eastAsia="fr-FR"/>
        </w:rPr>
        <w:t>ien qu’en routine</w:t>
      </w:r>
      <w:r w:rsidR="00FB2154">
        <w:rPr>
          <w:rFonts w:eastAsia="Times New Roman"/>
          <w:lang w:eastAsia="fr-FR"/>
        </w:rPr>
        <w:t xml:space="preserve"> l’I-131 </w:t>
      </w:r>
      <w:r>
        <w:rPr>
          <w:rFonts w:eastAsia="Times New Roman"/>
          <w:lang w:eastAsia="fr-FR"/>
        </w:rPr>
        <w:t xml:space="preserve">ne soit </w:t>
      </w:r>
      <w:r w:rsidR="00FB2154">
        <w:rPr>
          <w:rFonts w:eastAsia="Times New Roman"/>
          <w:lang w:eastAsia="fr-FR"/>
        </w:rPr>
        <w:t xml:space="preserve">pas couramment utilisée pour mesurer le taux de fixation, cette mesure </w:t>
      </w:r>
      <w:r w:rsidR="00D82A9C">
        <w:rPr>
          <w:rFonts w:eastAsia="Times New Roman"/>
          <w:lang w:eastAsia="fr-FR"/>
        </w:rPr>
        <w:t xml:space="preserve">reste totalement </w:t>
      </w:r>
      <w:r w:rsidR="005D3C45">
        <w:rPr>
          <w:rFonts w:eastAsia="Times New Roman"/>
          <w:lang w:eastAsia="fr-FR"/>
        </w:rPr>
        <w:t xml:space="preserve">indispensable </w:t>
      </w:r>
      <w:r w:rsidR="00C65874">
        <w:rPr>
          <w:rFonts w:eastAsia="Times New Roman"/>
          <w:lang w:eastAsia="fr-FR"/>
        </w:rPr>
        <w:t xml:space="preserve">à </w:t>
      </w:r>
      <w:r w:rsidR="005D3C45">
        <w:rPr>
          <w:rFonts w:eastAsia="Times New Roman"/>
          <w:lang w:eastAsia="fr-FR"/>
        </w:rPr>
        <w:t>tout</w:t>
      </w:r>
      <w:r w:rsidR="00D82A9C">
        <w:rPr>
          <w:rFonts w:eastAsia="Times New Roman"/>
          <w:lang w:eastAsia="fr-FR"/>
        </w:rPr>
        <w:t>e personnalisation de l’activité thérapeutique</w:t>
      </w:r>
      <w:r w:rsidR="005D3C45">
        <w:rPr>
          <w:rFonts w:eastAsia="Times New Roman"/>
          <w:lang w:eastAsia="fr-FR"/>
        </w:rPr>
        <w:t>.</w:t>
      </w:r>
    </w:p>
    <w:p w14:paraId="3D5F2D43" w14:textId="3612F75D" w:rsidR="00BC3BCC" w:rsidRPr="00982214" w:rsidRDefault="00BC3BCC" w:rsidP="00BC3BCC"/>
    <w:p w14:paraId="7C04EE5B" w14:textId="400DB7AC" w:rsidR="00B52215" w:rsidRDefault="00B52215" w:rsidP="00DF396A">
      <w:pPr>
        <w:pStyle w:val="Titre2"/>
      </w:pPr>
      <w:bookmarkStart w:id="69" w:name="_Ref183641434"/>
      <w:bookmarkStart w:id="70" w:name="_Toc193972766"/>
      <w:bookmarkStart w:id="71" w:name="_Toc157640858"/>
      <w:r>
        <w:t>Approches dosimétriques par pathologies</w:t>
      </w:r>
      <w:bookmarkEnd w:id="69"/>
      <w:bookmarkEnd w:id="70"/>
    </w:p>
    <w:p w14:paraId="620B6601" w14:textId="77777777" w:rsidR="00B52215" w:rsidRDefault="00B52215" w:rsidP="00B52215">
      <w:pPr>
        <w:jc w:val="both"/>
        <w:rPr>
          <w:rFonts w:cstheme="minorHAnsi"/>
          <w:color w:val="000000"/>
        </w:rPr>
      </w:pPr>
    </w:p>
    <w:p w14:paraId="17201E71" w14:textId="6048AC6B" w:rsidR="00B52215" w:rsidDel="0087352C" w:rsidRDefault="00F11132" w:rsidP="00B52215">
      <w:pPr>
        <w:jc w:val="both"/>
        <w:rPr>
          <w:del w:id="72" w:author="BEAUMONT Tiffany" w:date="2025-02-04T11:06:00Z"/>
          <w:rFonts w:cstheme="minorHAnsi"/>
          <w:color w:val="000000"/>
        </w:rPr>
      </w:pPr>
      <w:r>
        <w:rPr>
          <w:rFonts w:cstheme="minorHAnsi"/>
          <w:color w:val="000000"/>
        </w:rPr>
        <w:t xml:space="preserve">En </w:t>
      </w:r>
      <w:proofErr w:type="spellStart"/>
      <w:r>
        <w:rPr>
          <w:rFonts w:cstheme="minorHAnsi"/>
          <w:color w:val="000000"/>
        </w:rPr>
        <w:t>irathérapie</w:t>
      </w:r>
      <w:proofErr w:type="spellEnd"/>
      <w:r w:rsidR="00B52215" w:rsidRPr="00434BA0">
        <w:rPr>
          <w:rFonts w:cstheme="minorHAnsi"/>
          <w:color w:val="000000"/>
        </w:rPr>
        <w:t xml:space="preserve">, l'activité administrée dépend </w:t>
      </w:r>
      <w:r w:rsidR="00377B2A">
        <w:rPr>
          <w:rFonts w:cstheme="minorHAnsi"/>
          <w:color w:val="000000"/>
        </w:rPr>
        <w:t xml:space="preserve">de la pathologie et </w:t>
      </w:r>
      <w:r w:rsidR="00B52215" w:rsidRPr="00434BA0">
        <w:rPr>
          <w:rFonts w:cstheme="minorHAnsi"/>
          <w:color w:val="000000"/>
        </w:rPr>
        <w:t>d</w:t>
      </w:r>
      <w:r>
        <w:rPr>
          <w:rFonts w:cstheme="minorHAnsi"/>
          <w:color w:val="000000"/>
        </w:rPr>
        <w:t xml:space="preserve">e l’objectif thérapeutique </w:t>
      </w:r>
      <w:r w:rsidR="00B52215" w:rsidRPr="00377B2A">
        <w:rPr>
          <w:rFonts w:cstheme="minorHAnsi"/>
          <w:color w:val="000000"/>
        </w:rPr>
        <w:t>recherché</w:t>
      </w:r>
      <w:r w:rsidR="00377B2A" w:rsidRPr="00377B2A">
        <w:rPr>
          <w:rFonts w:cstheme="minorHAnsi"/>
          <w:color w:val="000000"/>
        </w:rPr>
        <w:t xml:space="preserve"> </w:t>
      </w:r>
      <w:r w:rsidR="00377B2A" w:rsidRPr="00377B2A">
        <w:rPr>
          <w:rFonts w:eastAsia="Times New Roman"/>
          <w:lang w:eastAsia="fr-FR"/>
        </w:rPr>
        <w:fldChar w:fldCharType="begin"/>
      </w:r>
      <w:r w:rsidR="009F0FF8">
        <w:rPr>
          <w:rFonts w:eastAsia="Times New Roman"/>
          <w:lang w:eastAsia="fr-FR"/>
        </w:rPr>
        <w:instrText xml:space="preserve"> ADDIN ZOTERO_ITEM CSL_CITATION {"citationID":"9bcaxM2h","properties":{"formattedCitation":"[3]","plainCitation":"[3]","noteIndex":0},"citationItems":[{"id":351,"uris":["http://zotero.org/groups/4605258/items/UHEFR8LZ"],"itemData":{"id":351,"type":"article-journal","abstract":"Abstract\n            This document provides the new EANM guideline on radioiodine therapy of benign thyroid disease. Its aim is to guide nuclear medicine physicians, endocrinologists, and practitioners in the selection of patients for radioiodine therapy. Its recommendations on patients’ preparation, empiric and dosimetric therapeutic approaches, applied radioiodine activity, radiation protection requirements, and patients follow-up after administration of radioiodine therapy are extensively discussed.","container-title":"European Journal of Nuclear Medicine and Molecular Imaging","DOI":"10.1007/s00259-023-06274-5","ISSN":"1619-7070, 1619-7089","issue":"11","journalAbbreviation":"Eur J Nucl Med Mol Imaging","language":"en","page":"3324-3348","source":"DOI.org (Crossref)","title":"The EANM guideline on radioiodine therapy of benign thyroid disease","volume":"50","author":[{"family":"Campennì","given":"Alfredo"},{"family":"Avram","given":"Anca M."},{"family":"Verburg","given":"Frederik A."},{"family":"Iakovou","given":"Ioannis"},{"family":"Hänscheid","given":"Heribert"},{"family":"De Keizer","given":"Bart"},{"family":"Petranović Ovčariček","given":"Petra"},{"family":"Giovanella","given":"Luca"}],"issued":{"date-parts":[["2023",9]]}}}],"schema":"https://github.com/citation-style-language/schema/raw/master/csl-citation.json"} </w:instrText>
      </w:r>
      <w:r w:rsidR="00377B2A" w:rsidRPr="00377B2A">
        <w:rPr>
          <w:rFonts w:eastAsia="Times New Roman"/>
          <w:lang w:eastAsia="fr-FR"/>
        </w:rPr>
        <w:fldChar w:fldCharType="separate"/>
      </w:r>
      <w:r w:rsidR="0000522C" w:rsidRPr="0000522C">
        <w:rPr>
          <w:rFonts w:ascii="Calibri" w:hAnsi="Calibri" w:cs="Calibri"/>
        </w:rPr>
        <w:t>[3]</w:t>
      </w:r>
      <w:r w:rsidR="00377B2A" w:rsidRPr="00377B2A">
        <w:rPr>
          <w:rFonts w:eastAsia="Times New Roman"/>
          <w:lang w:eastAsia="fr-FR"/>
        </w:rPr>
        <w:fldChar w:fldCharType="end"/>
      </w:r>
      <w:r w:rsidR="00B52215" w:rsidRPr="00434BA0">
        <w:rPr>
          <w:rFonts w:cstheme="minorHAnsi"/>
          <w:color w:val="000000"/>
        </w:rPr>
        <w:t xml:space="preserve"> (fonctionnel</w:t>
      </w:r>
      <w:r w:rsidR="00B52215">
        <w:rPr>
          <w:rFonts w:cstheme="minorHAnsi"/>
          <w:color w:val="000000"/>
        </w:rPr>
        <w:t xml:space="preserve"> ou ablatif</w:t>
      </w:r>
      <w:r w:rsidR="00B52215" w:rsidRPr="00434BA0">
        <w:rPr>
          <w:rFonts w:cstheme="minorHAnsi"/>
          <w:color w:val="000000"/>
        </w:rPr>
        <w:t xml:space="preserve">) </w:t>
      </w:r>
      <w:r>
        <w:rPr>
          <w:rFonts w:cstheme="minorHAnsi"/>
          <w:color w:val="000000"/>
        </w:rPr>
        <w:t xml:space="preserve">ainsi que </w:t>
      </w:r>
      <w:r w:rsidR="00B52215" w:rsidRPr="00434BA0">
        <w:rPr>
          <w:rFonts w:cstheme="minorHAnsi"/>
          <w:color w:val="000000"/>
        </w:rPr>
        <w:t xml:space="preserve">de l'approche </w:t>
      </w:r>
      <w:r w:rsidR="0087352C">
        <w:rPr>
          <w:rFonts w:cstheme="minorHAnsi"/>
          <w:color w:val="000000"/>
        </w:rPr>
        <w:t>utilisé</w:t>
      </w:r>
      <w:r w:rsidR="00FF2B82">
        <w:rPr>
          <w:rFonts w:cstheme="minorHAnsi"/>
          <w:color w:val="000000"/>
        </w:rPr>
        <w:t>e</w:t>
      </w:r>
      <w:r w:rsidR="0087352C">
        <w:rPr>
          <w:rFonts w:cstheme="minorHAnsi"/>
          <w:color w:val="000000"/>
        </w:rPr>
        <w:t xml:space="preserve"> </w:t>
      </w:r>
      <w:r w:rsidR="00B52215">
        <w:rPr>
          <w:rFonts w:cstheme="minorHAnsi"/>
          <w:color w:val="000000"/>
        </w:rPr>
        <w:t>(</w:t>
      </w:r>
      <w:r w:rsidR="00B52215" w:rsidRPr="00434BA0">
        <w:rPr>
          <w:rFonts w:cstheme="minorHAnsi"/>
          <w:color w:val="000000"/>
        </w:rPr>
        <w:t>personnalisée ou à activité fixe</w:t>
      </w:r>
      <w:r w:rsidR="00B52215">
        <w:rPr>
          <w:rFonts w:cstheme="minorHAnsi"/>
          <w:color w:val="000000"/>
        </w:rPr>
        <w:t>)</w:t>
      </w:r>
      <w:r w:rsidR="00B52215" w:rsidRPr="00434BA0">
        <w:rPr>
          <w:rFonts w:cstheme="minorHAnsi"/>
          <w:color w:val="000000"/>
        </w:rPr>
        <w:t xml:space="preserve"> </w:t>
      </w:r>
      <w:r w:rsidR="0087352C">
        <w:rPr>
          <w:rFonts w:cstheme="minorHAnsi"/>
          <w:color w:val="000000"/>
        </w:rPr>
        <w:t>pour</w:t>
      </w:r>
      <w:r w:rsidR="00FF2B82">
        <w:rPr>
          <w:rFonts w:cstheme="minorHAnsi"/>
          <w:color w:val="000000"/>
        </w:rPr>
        <w:t xml:space="preserve"> le</w:t>
      </w:r>
      <w:r w:rsidR="0087352C" w:rsidRPr="00434BA0">
        <w:rPr>
          <w:rFonts w:cstheme="minorHAnsi"/>
          <w:color w:val="000000"/>
        </w:rPr>
        <w:t xml:space="preserve"> </w:t>
      </w:r>
      <w:r w:rsidR="00B52215" w:rsidRPr="00434BA0">
        <w:rPr>
          <w:rFonts w:cstheme="minorHAnsi"/>
          <w:color w:val="000000"/>
        </w:rPr>
        <w:t>traitement</w:t>
      </w:r>
      <w:r w:rsidR="00377B2A">
        <w:rPr>
          <w:rFonts w:cstheme="minorHAnsi"/>
          <w:color w:val="000000"/>
        </w:rPr>
        <w:t xml:space="preserve"> (cf</w:t>
      </w:r>
      <w:r w:rsidR="00B52215">
        <w:rPr>
          <w:rFonts w:cstheme="minorHAnsi"/>
          <w:color w:val="000000"/>
        </w:rPr>
        <w:t>.</w:t>
      </w:r>
      <w:r w:rsidR="00377B2A">
        <w:rPr>
          <w:rFonts w:cstheme="minorHAnsi"/>
          <w:color w:val="000000"/>
        </w:rPr>
        <w:t xml:space="preserve"> </w:t>
      </w:r>
      <w:r w:rsidR="005525D0">
        <w:rPr>
          <w:rFonts w:cstheme="minorHAnsi"/>
          <w:color w:val="000000"/>
        </w:rPr>
        <w:fldChar w:fldCharType="begin"/>
      </w:r>
      <w:r w:rsidR="005525D0">
        <w:rPr>
          <w:rFonts w:cstheme="minorHAnsi"/>
          <w:color w:val="000000"/>
        </w:rPr>
        <w:instrText xml:space="preserve"> REF _Ref183636998 \h </w:instrText>
      </w:r>
      <w:r w:rsidR="005525D0">
        <w:rPr>
          <w:rFonts w:cstheme="minorHAnsi"/>
          <w:color w:val="000000"/>
        </w:rPr>
      </w:r>
      <w:r w:rsidR="005525D0">
        <w:rPr>
          <w:rFonts w:cstheme="minorHAnsi"/>
          <w:color w:val="000000"/>
        </w:rPr>
        <w:fldChar w:fldCharType="separate"/>
      </w:r>
      <w:r w:rsidR="00C30592" w:rsidRPr="00D526D4">
        <w:rPr>
          <w:i/>
          <w:iCs/>
          <w:color w:val="44546A" w:themeColor="text2"/>
          <w:sz w:val="18"/>
          <w:szCs w:val="18"/>
        </w:rPr>
        <w:t xml:space="preserve">Tableau </w:t>
      </w:r>
      <w:r w:rsidR="00C30592">
        <w:rPr>
          <w:i/>
          <w:iCs/>
          <w:noProof/>
          <w:color w:val="44546A" w:themeColor="text2"/>
          <w:sz w:val="18"/>
          <w:szCs w:val="18"/>
        </w:rPr>
        <w:t>3</w:t>
      </w:r>
      <w:r w:rsidR="005525D0">
        <w:rPr>
          <w:rFonts w:cstheme="minorHAnsi"/>
          <w:color w:val="000000"/>
        </w:rPr>
        <w:fldChar w:fldCharType="end"/>
      </w:r>
      <w:r w:rsidR="00377B2A">
        <w:rPr>
          <w:rFonts w:cstheme="minorHAnsi"/>
          <w:color w:val="000000"/>
        </w:rPr>
        <w:t>).</w:t>
      </w:r>
      <w:ins w:id="73" w:author="BEAUMONT Tiffany" w:date="2025-02-04T11:06:00Z">
        <w:r w:rsidR="0087352C">
          <w:rPr>
            <w:rFonts w:cstheme="minorHAnsi"/>
            <w:color w:val="000000"/>
          </w:rPr>
          <w:t xml:space="preserve"> </w:t>
        </w:r>
      </w:ins>
    </w:p>
    <w:p w14:paraId="094326EF" w14:textId="01DCA944" w:rsidR="00F11132" w:rsidRDefault="00F11132" w:rsidP="00B52215">
      <w:pPr>
        <w:jc w:val="both"/>
        <w:rPr>
          <w:rFonts w:cstheme="minorHAnsi"/>
          <w:color w:val="000000"/>
        </w:rPr>
      </w:pPr>
      <w:r>
        <w:rPr>
          <w:rFonts w:cstheme="minorHAnsi"/>
          <w:color w:val="000000"/>
        </w:rPr>
        <w:t xml:space="preserve">Il </w:t>
      </w:r>
      <w:r w:rsidR="0087352C">
        <w:rPr>
          <w:rFonts w:cstheme="minorHAnsi"/>
          <w:color w:val="000000"/>
        </w:rPr>
        <w:t>existe</w:t>
      </w:r>
      <w:r>
        <w:rPr>
          <w:rFonts w:cstheme="minorHAnsi"/>
          <w:color w:val="000000"/>
        </w:rPr>
        <w:t xml:space="preserve"> des </w:t>
      </w:r>
      <w:r w:rsidR="007B509D" w:rsidRPr="00262899">
        <w:rPr>
          <w:rFonts w:cstheme="minorHAnsi"/>
          <w:color w:val="000000"/>
        </w:rPr>
        <w:t>objectif</w:t>
      </w:r>
      <w:r>
        <w:rPr>
          <w:rFonts w:cstheme="minorHAnsi"/>
          <w:color w:val="000000"/>
        </w:rPr>
        <w:t>s</w:t>
      </w:r>
      <w:r w:rsidR="007B509D" w:rsidRPr="00262899">
        <w:rPr>
          <w:rFonts w:cstheme="minorHAnsi"/>
          <w:color w:val="000000"/>
        </w:rPr>
        <w:t xml:space="preserve"> sec</w:t>
      </w:r>
      <w:r w:rsidR="007B509D">
        <w:rPr>
          <w:rFonts w:cstheme="minorHAnsi"/>
          <w:color w:val="000000"/>
        </w:rPr>
        <w:t>ondaire</w:t>
      </w:r>
      <w:r>
        <w:rPr>
          <w:rFonts w:cstheme="minorHAnsi"/>
          <w:color w:val="000000"/>
        </w:rPr>
        <w:t>s</w:t>
      </w:r>
      <w:r w:rsidR="007B509D">
        <w:rPr>
          <w:rFonts w:cstheme="minorHAnsi"/>
          <w:color w:val="000000"/>
        </w:rPr>
        <w:t xml:space="preserve"> </w:t>
      </w:r>
      <w:r>
        <w:rPr>
          <w:rFonts w:cstheme="minorHAnsi"/>
          <w:color w:val="000000"/>
        </w:rPr>
        <w:t>comme par exemple</w:t>
      </w:r>
      <w:r w:rsidR="007B509D" w:rsidRPr="00262899">
        <w:rPr>
          <w:rFonts w:cstheme="minorHAnsi"/>
          <w:color w:val="000000"/>
        </w:rPr>
        <w:t xml:space="preserve"> la réduction du volume thyroïdien</w:t>
      </w:r>
      <w:r w:rsidR="007B509D" w:rsidRPr="00434BA0">
        <w:rPr>
          <w:rFonts w:cstheme="minorHAnsi"/>
          <w:color w:val="000000"/>
        </w:rPr>
        <w:t xml:space="preserve"> en raison de problèmes mécaniques et esthétiques </w:t>
      </w:r>
      <w:r w:rsidR="007B509D" w:rsidRPr="00434BA0">
        <w:rPr>
          <w:rFonts w:cstheme="minorHAnsi"/>
          <w:color w:val="000000"/>
        </w:rPr>
        <w:fldChar w:fldCharType="begin"/>
      </w:r>
      <w:r w:rsidR="009F0FF8">
        <w:rPr>
          <w:rFonts w:cstheme="minorHAnsi"/>
          <w:color w:val="000000"/>
        </w:rPr>
        <w:instrText xml:space="preserve"> ADDIN ZOTERO_ITEM CSL_CITATION {"citationID":"hSRNAH3u","properties":{"formattedCitation":"[23,24]","plainCitation":"[23,24]","noteIndex":0},"citationItems":[{"id":302,"uris":["http://zotero.org/groups/4605258/items/FWQHRW25"],"itemData":{"id":302,"type":"book","event-place":"Cham","ISBN":"978-3-030-17493-4","language":"en","license":"http://www.springer.com/tdm","note":"DOI: 10.1007/978-3-030-17494-1","publisher":"Springer International Publishing","publisher-place":"Cham","source":"DOI.org (Crossref)","title":"Nuclear Medicine Therapy: Side Effects and Complications","title-short":"Nuclear Medicine Therapy","URL":"http://link.springer.com/10.1007/978-3-030-17494-1","editor":[{"family":"Giovanella","given":"Luca"}],"accessed":{"date-parts":[["2024",10,29]]},"issued":{"date-parts":[["2019"]]}}},{"id":320,"uris":["http://zotero.org/groups/4605258/items/JCHFPQ8I"],"itemData":{"id":320,"type":"article-journal","container-title":"Journal of Endocrinological Investigation","DOI":"10.1007/BF03344157","ISSN":"0391-4097, 1720-8386","issue":"7","journalAbbreviation":"J Endocrinol Invest","language":"en","license":"http://www.springer.com/tdm","page":"594-598","source":"DOI.org (Crossref)","title":"Effectiveness of radioiodine (131-I) as definitive therapy in patients with autoimmune and non-autoimmune hyperthyroidism","volume":"29","author":[{"family":"Tarantini","given":"B."},{"family":"Ciuoli","given":"C."},{"family":"Di Cairano","given":"G."},{"family":"Guarino","given":"E."},{"family":"Mazzucato","given":"P."},{"family":"Montanaro","given":"A."},{"family":"Burroni","given":"L."},{"family":"Vattimo","given":"A. G."},{"family":"Pacini","given":"F."}],"issued":{"date-parts":[["2006",7]]}}}],"schema":"https://github.com/citation-style-language/schema/raw/master/csl-citation.json"} </w:instrText>
      </w:r>
      <w:r w:rsidR="007B509D" w:rsidRPr="00434BA0">
        <w:rPr>
          <w:rFonts w:cstheme="minorHAnsi"/>
          <w:color w:val="000000"/>
        </w:rPr>
        <w:fldChar w:fldCharType="separate"/>
      </w:r>
      <w:r w:rsidR="00373C0B" w:rsidRPr="00373C0B">
        <w:rPr>
          <w:rFonts w:ascii="Calibri" w:hAnsi="Calibri" w:cs="Calibri"/>
        </w:rPr>
        <w:t>[23,24]</w:t>
      </w:r>
      <w:r w:rsidR="007B509D" w:rsidRPr="00434BA0">
        <w:rPr>
          <w:rFonts w:cstheme="minorHAnsi"/>
          <w:color w:val="000000"/>
        </w:rPr>
        <w:fldChar w:fldCharType="end"/>
      </w:r>
      <w:r w:rsidR="007B509D" w:rsidRPr="00434BA0">
        <w:rPr>
          <w:rFonts w:cstheme="minorHAnsi"/>
          <w:color w:val="000000"/>
        </w:rPr>
        <w:t xml:space="preserve">. </w:t>
      </w:r>
    </w:p>
    <w:p w14:paraId="44C9A3C8" w14:textId="465D217F" w:rsidR="002E67FF" w:rsidRDefault="002E67FF" w:rsidP="00B52215">
      <w:pPr>
        <w:jc w:val="both"/>
        <w:rPr>
          <w:rFonts w:cstheme="minorHAnsi"/>
          <w:color w:val="000000"/>
        </w:rPr>
      </w:pPr>
      <w:r w:rsidRPr="002E67FF">
        <w:rPr>
          <w:rFonts w:cstheme="minorHAnsi"/>
          <w:color w:val="000000"/>
          <w:highlight w:val="yellow"/>
          <w:rPrChange w:id="74" w:author="BEAUMONT Tiffany" w:date="2025-03-06T17:32:00Z">
            <w:rPr>
              <w:rFonts w:cstheme="minorHAnsi"/>
              <w:color w:val="000000"/>
            </w:rPr>
          </w:rPrChange>
        </w:rPr>
        <w:t xml:space="preserve">SI mesure </w:t>
      </w:r>
      <w:proofErr w:type="spellStart"/>
      <w:r w:rsidRPr="002E67FF">
        <w:rPr>
          <w:rFonts w:cstheme="minorHAnsi"/>
          <w:color w:val="000000"/>
          <w:highlight w:val="yellow"/>
          <w:rPrChange w:id="75" w:author="BEAUMONT Tiffany" w:date="2025-03-06T17:32:00Z">
            <w:rPr>
              <w:rFonts w:cstheme="minorHAnsi"/>
              <w:color w:val="000000"/>
            </w:rPr>
          </w:rPrChange>
        </w:rPr>
        <w:t>uptake</w:t>
      </w:r>
      <w:proofErr w:type="spellEnd"/>
      <w:r w:rsidRPr="002E67FF">
        <w:rPr>
          <w:rFonts w:cstheme="minorHAnsi"/>
          <w:color w:val="000000"/>
          <w:highlight w:val="yellow"/>
          <w:rPrChange w:id="76" w:author="BEAUMONT Tiffany" w:date="2025-03-06T17:32:00Z">
            <w:rPr>
              <w:rFonts w:cstheme="minorHAnsi"/>
              <w:color w:val="000000"/>
            </w:rPr>
          </w:rPrChange>
        </w:rPr>
        <w:t xml:space="preserve"> I131.. il faut utiliser exactement les même paramètres pour l’</w:t>
      </w:r>
      <w:proofErr w:type="spellStart"/>
      <w:r w:rsidRPr="002E67FF">
        <w:rPr>
          <w:rFonts w:cstheme="minorHAnsi"/>
          <w:color w:val="000000"/>
          <w:highlight w:val="yellow"/>
          <w:rPrChange w:id="77" w:author="BEAUMONT Tiffany" w:date="2025-03-06T17:32:00Z">
            <w:rPr>
              <w:rFonts w:cstheme="minorHAnsi"/>
              <w:color w:val="000000"/>
            </w:rPr>
          </w:rPrChange>
        </w:rPr>
        <w:t>irathérapie</w:t>
      </w:r>
      <w:proofErr w:type="spellEnd"/>
      <w:r w:rsidRPr="002E67FF">
        <w:rPr>
          <w:rFonts w:cstheme="minorHAnsi"/>
          <w:color w:val="000000"/>
          <w:highlight w:val="yellow"/>
          <w:rPrChange w:id="78" w:author="BEAUMONT Tiffany" w:date="2025-03-06T17:32:00Z">
            <w:rPr>
              <w:rFonts w:cstheme="minorHAnsi"/>
              <w:color w:val="000000"/>
            </w:rPr>
          </w:rPrChange>
        </w:rPr>
        <w:t xml:space="preserve"> (</w:t>
      </w:r>
      <w:proofErr w:type="spellStart"/>
      <w:r w:rsidRPr="002E67FF">
        <w:rPr>
          <w:rFonts w:cstheme="minorHAnsi"/>
          <w:color w:val="000000"/>
          <w:highlight w:val="yellow"/>
          <w:rPrChange w:id="79" w:author="BEAUMONT Tiffany" w:date="2025-03-06T17:32:00Z">
            <w:rPr>
              <w:rFonts w:cstheme="minorHAnsi"/>
              <w:color w:val="000000"/>
            </w:rPr>
          </w:rPrChange>
        </w:rPr>
        <w:t>preparation</w:t>
      </w:r>
      <w:proofErr w:type="spellEnd"/>
      <w:r w:rsidRPr="002E67FF">
        <w:rPr>
          <w:rFonts w:cstheme="minorHAnsi"/>
          <w:color w:val="000000"/>
          <w:highlight w:val="yellow"/>
          <w:rPrChange w:id="80" w:author="BEAUMONT Tiffany" w:date="2025-03-06T17:32:00Z">
            <w:rPr>
              <w:rFonts w:cstheme="minorHAnsi"/>
              <w:color w:val="000000"/>
            </w:rPr>
          </w:rPrChange>
        </w:rPr>
        <w:t xml:space="preserve"> </w:t>
      </w:r>
      <w:proofErr w:type="spellStart"/>
      <w:r w:rsidRPr="002E67FF">
        <w:rPr>
          <w:rFonts w:cstheme="minorHAnsi"/>
          <w:color w:val="000000"/>
          <w:highlight w:val="yellow"/>
          <w:rPrChange w:id="81" w:author="BEAUMONT Tiffany" w:date="2025-03-06T17:32:00Z">
            <w:rPr>
              <w:rFonts w:cstheme="minorHAnsi"/>
              <w:color w:val="000000"/>
            </w:rPr>
          </w:rPrChange>
        </w:rPr>
        <w:t>protocll</w:t>
      </w:r>
      <w:proofErr w:type="spellEnd"/>
      <w:r w:rsidRPr="002E67FF">
        <w:rPr>
          <w:rFonts w:cstheme="minorHAnsi"/>
          <w:color w:val="000000"/>
          <w:highlight w:val="yellow"/>
          <w:rPrChange w:id="82" w:author="BEAUMONT Tiffany" w:date="2025-03-06T17:32:00Z">
            <w:rPr>
              <w:rFonts w:cstheme="minorHAnsi"/>
              <w:color w:val="000000"/>
            </w:rPr>
          </w:rPrChange>
        </w:rPr>
        <w:t xml:space="preserve">, médications </w:t>
      </w:r>
      <w:proofErr w:type="spellStart"/>
      <w:r w:rsidRPr="002E67FF">
        <w:rPr>
          <w:rFonts w:cstheme="minorHAnsi"/>
          <w:color w:val="000000"/>
          <w:highlight w:val="yellow"/>
          <w:rPrChange w:id="83" w:author="BEAUMONT Tiffany" w:date="2025-03-06T17:32:00Z">
            <w:rPr>
              <w:rFonts w:cstheme="minorHAnsi"/>
              <w:color w:val="000000"/>
            </w:rPr>
          </w:rPrChange>
        </w:rPr>
        <w:t>ect</w:t>
      </w:r>
      <w:proofErr w:type="spellEnd"/>
      <w:r w:rsidRPr="002E67FF">
        <w:rPr>
          <w:rFonts w:cstheme="minorHAnsi"/>
          <w:color w:val="000000"/>
          <w:highlight w:val="yellow"/>
          <w:rPrChange w:id="84" w:author="BEAUMONT Tiffany" w:date="2025-03-06T17:32:00Z">
            <w:rPr>
              <w:rFonts w:cstheme="minorHAnsi"/>
              <w:color w:val="000000"/>
            </w:rPr>
          </w:rPrChange>
        </w:rPr>
        <w:t xml:space="preserve">..) </w:t>
      </w:r>
      <w:proofErr w:type="spellStart"/>
      <w:r w:rsidRPr="002E67FF">
        <w:rPr>
          <w:rFonts w:cstheme="minorHAnsi"/>
          <w:color w:val="000000"/>
          <w:highlight w:val="yellow"/>
          <w:rPrChange w:id="85" w:author="BEAUMONT Tiffany" w:date="2025-03-06T17:32:00Z">
            <w:rPr>
              <w:rFonts w:cstheme="minorHAnsi"/>
              <w:color w:val="000000"/>
            </w:rPr>
          </w:rPrChange>
        </w:rPr>
        <w:t>cf</w:t>
      </w:r>
      <w:proofErr w:type="spellEnd"/>
      <w:r w:rsidRPr="002E67FF">
        <w:rPr>
          <w:rFonts w:cstheme="minorHAnsi"/>
          <w:color w:val="000000"/>
          <w:highlight w:val="yellow"/>
          <w:rPrChange w:id="86" w:author="BEAUMONT Tiffany" w:date="2025-03-06T17:32:00Z">
            <w:rPr>
              <w:rFonts w:cstheme="minorHAnsi"/>
              <w:color w:val="000000"/>
            </w:rPr>
          </w:rPrChange>
        </w:rPr>
        <w:t xml:space="preserve"> </w:t>
      </w:r>
      <w:proofErr w:type="spellStart"/>
      <w:r w:rsidRPr="002E67FF">
        <w:rPr>
          <w:rFonts w:cstheme="minorHAnsi"/>
          <w:color w:val="000000"/>
          <w:highlight w:val="yellow"/>
          <w:rPrChange w:id="87" w:author="BEAUMONT Tiffany" w:date="2025-03-06T17:32:00Z">
            <w:rPr>
              <w:rFonts w:cstheme="minorHAnsi"/>
              <w:color w:val="000000"/>
            </w:rPr>
          </w:rPrChange>
        </w:rPr>
        <w:t>Campenni</w:t>
      </w:r>
      <w:proofErr w:type="spellEnd"/>
      <w:r w:rsidRPr="002E67FF">
        <w:rPr>
          <w:rFonts w:cstheme="minorHAnsi"/>
          <w:color w:val="000000"/>
          <w:highlight w:val="yellow"/>
          <w:rPrChange w:id="88" w:author="BEAUMONT Tiffany" w:date="2025-03-06T17:32:00Z">
            <w:rPr>
              <w:rFonts w:cstheme="minorHAnsi"/>
              <w:color w:val="000000"/>
            </w:rPr>
          </w:rPrChange>
        </w:rPr>
        <w:t xml:space="preserve"> 2023</w:t>
      </w:r>
    </w:p>
    <w:p w14:paraId="4A686519" w14:textId="35996389" w:rsidR="007B509D" w:rsidRDefault="0087352C" w:rsidP="00B52215">
      <w:pPr>
        <w:jc w:val="both"/>
        <w:rPr>
          <w:rFonts w:cstheme="minorHAnsi"/>
          <w:color w:val="000000"/>
        </w:rPr>
      </w:pPr>
      <w:r>
        <w:rPr>
          <w:rFonts w:cstheme="minorHAnsi"/>
          <w:color w:val="000000"/>
        </w:rPr>
        <w:t>Quel que soit l’objectif</w:t>
      </w:r>
      <w:r w:rsidR="007B509D" w:rsidRPr="00434BA0">
        <w:rPr>
          <w:rFonts w:cstheme="minorHAnsi"/>
          <w:color w:val="000000"/>
        </w:rPr>
        <w:t xml:space="preserve">, </w:t>
      </w:r>
      <w:r>
        <w:rPr>
          <w:rFonts w:cstheme="minorHAnsi"/>
          <w:color w:val="000000"/>
        </w:rPr>
        <w:t>la</w:t>
      </w:r>
      <w:r w:rsidR="007B509D" w:rsidRPr="00434BA0">
        <w:rPr>
          <w:rFonts w:cstheme="minorHAnsi"/>
          <w:color w:val="000000"/>
        </w:rPr>
        <w:t xml:space="preserve"> réussite</w:t>
      </w:r>
      <w:r>
        <w:rPr>
          <w:rFonts w:cstheme="minorHAnsi"/>
          <w:color w:val="000000"/>
        </w:rPr>
        <w:t xml:space="preserve"> du traitement</w:t>
      </w:r>
      <w:r w:rsidR="007B509D" w:rsidRPr="00434BA0">
        <w:rPr>
          <w:rFonts w:cstheme="minorHAnsi"/>
          <w:color w:val="000000"/>
        </w:rPr>
        <w:t xml:space="preserve"> </w:t>
      </w:r>
      <w:r>
        <w:rPr>
          <w:rFonts w:cstheme="minorHAnsi"/>
          <w:color w:val="000000"/>
        </w:rPr>
        <w:t>est intrinsèquement lié à la dose délivrée à la thyroïde et donc dépend principalement de l</w:t>
      </w:r>
      <w:r w:rsidR="007B509D" w:rsidRPr="00434BA0">
        <w:rPr>
          <w:rFonts w:cstheme="minorHAnsi"/>
          <w:color w:val="000000"/>
        </w:rPr>
        <w:t xml:space="preserve">'activité </w:t>
      </w:r>
      <w:r>
        <w:rPr>
          <w:rFonts w:cstheme="minorHAnsi"/>
          <w:color w:val="000000"/>
        </w:rPr>
        <w:t xml:space="preserve">thérapeutique </w:t>
      </w:r>
      <w:r w:rsidR="007B509D" w:rsidRPr="00434BA0">
        <w:rPr>
          <w:rFonts w:cstheme="minorHAnsi"/>
          <w:color w:val="000000"/>
        </w:rPr>
        <w:t>admin</w:t>
      </w:r>
      <w:r w:rsidR="00377B2A">
        <w:rPr>
          <w:rFonts w:cstheme="minorHAnsi"/>
          <w:color w:val="000000"/>
        </w:rPr>
        <w:t xml:space="preserve">istrée et </w:t>
      </w:r>
      <w:r>
        <w:rPr>
          <w:rFonts w:cstheme="minorHAnsi"/>
          <w:color w:val="000000"/>
        </w:rPr>
        <w:t xml:space="preserve">du </w:t>
      </w:r>
      <w:r w:rsidR="00377B2A">
        <w:rPr>
          <w:rFonts w:cstheme="minorHAnsi"/>
          <w:color w:val="000000"/>
        </w:rPr>
        <w:t xml:space="preserve">volume thyroïdien </w:t>
      </w:r>
      <w:r w:rsidR="007B509D" w:rsidRPr="00434BA0">
        <w:rPr>
          <w:rFonts w:cstheme="minorHAnsi"/>
          <w:color w:val="000000"/>
        </w:rPr>
        <w:fldChar w:fldCharType="begin"/>
      </w:r>
      <w:r w:rsidR="009F0FF8">
        <w:rPr>
          <w:rFonts w:cstheme="minorHAnsi"/>
          <w:color w:val="000000"/>
        </w:rPr>
        <w:instrText xml:space="preserve"> ADDIN ZOTERO_ITEM CSL_CITATION {"citationID":"tcQjcnIs","properties":{"formattedCitation":"[25]","plainCitation":"[25]","noteIndex":0},"citationItems":[{"id":321,"uris":["http://zotero.org/groups/4605258/items/QGHQDT77"],"itemData":{"id":321,"type":"article-journal","container-title":"Thyroid","DOI":"10.1089/thy.2021.0302","ISSN":"1050-7256, 1557-9077","issue":"12","journalAbbreviation":"Thyroid","language":"en","license":"https://www.liebertpub.com/nv/resources-tools/text-and-data-mining-policy/121/","page":"1829-1838","source":"DOI.org (Crossref)","title":"A Systematic Review and Meta-Analysis of the Relationship Between the Radiation Absorbed Dose to the Thyroid and Response in Patients Treated with Radioiodine for Graves' Disease","volume":"31","author":[{"family":"Taprogge","given":"Jan"},{"family":"Gape","given":"Paul M.D."},{"family":"Carnegie-Peake","given":"Lily"},{"family":"Murray","given":"Iain"},{"family":"Gear","given":"Jonathan I."},{"family":"Leek","given":"Francesca"},{"family":"Hyer","given":"Steve L."},{"family":"Flux","given":"Glenn D."}],"issued":{"date-parts":[["2021",12,1]]}}}],"schema":"https://github.com/citation-style-language/schema/raw/master/csl-citation.json"} </w:instrText>
      </w:r>
      <w:r w:rsidR="007B509D" w:rsidRPr="00434BA0">
        <w:rPr>
          <w:rFonts w:cstheme="minorHAnsi"/>
          <w:color w:val="000000"/>
        </w:rPr>
        <w:fldChar w:fldCharType="separate"/>
      </w:r>
      <w:r w:rsidR="00373C0B" w:rsidRPr="00373C0B">
        <w:rPr>
          <w:rFonts w:ascii="Calibri" w:hAnsi="Calibri" w:cs="Calibri"/>
        </w:rPr>
        <w:t>[25]</w:t>
      </w:r>
      <w:r w:rsidR="007B509D" w:rsidRPr="00434BA0">
        <w:rPr>
          <w:rFonts w:cstheme="minorHAnsi"/>
          <w:color w:val="000000"/>
        </w:rPr>
        <w:fldChar w:fldCharType="end"/>
      </w:r>
      <w:r w:rsidR="0031067E">
        <w:rPr>
          <w:rFonts w:cstheme="minorHAnsi"/>
          <w:color w:val="000000"/>
        </w:rPr>
        <w:t>.</w:t>
      </w:r>
    </w:p>
    <w:p w14:paraId="5B27AEE8" w14:textId="366A1437" w:rsidR="00BC3BCC" w:rsidRDefault="0087352C" w:rsidP="00BC3BCC">
      <w:pPr>
        <w:jc w:val="both"/>
        <w:rPr>
          <w:rFonts w:cstheme="minorHAnsi"/>
          <w:color w:val="000000"/>
        </w:rPr>
      </w:pPr>
      <w:r>
        <w:rPr>
          <w:rFonts w:cstheme="minorHAnsi"/>
          <w:color w:val="000000"/>
        </w:rPr>
        <w:lastRenderedPageBreak/>
        <w:t>Certains centres pratiquent l’</w:t>
      </w:r>
      <w:proofErr w:type="spellStart"/>
      <w:r>
        <w:rPr>
          <w:rFonts w:cstheme="minorHAnsi"/>
          <w:color w:val="000000"/>
        </w:rPr>
        <w:t>irathérapie</w:t>
      </w:r>
      <w:proofErr w:type="spellEnd"/>
      <w:r>
        <w:rPr>
          <w:rFonts w:cstheme="minorHAnsi"/>
          <w:color w:val="000000"/>
        </w:rPr>
        <w:t xml:space="preserve"> dite à</w:t>
      </w:r>
      <w:r w:rsidR="00BC3BCC" w:rsidRPr="00434BA0">
        <w:rPr>
          <w:rFonts w:cstheme="minorHAnsi"/>
          <w:color w:val="000000"/>
        </w:rPr>
        <w:t xml:space="preserve"> activité fixe</w:t>
      </w:r>
      <w:r>
        <w:rPr>
          <w:rFonts w:cstheme="minorHAnsi"/>
          <w:color w:val="000000"/>
        </w:rPr>
        <w:t xml:space="preserve"> (</w:t>
      </w:r>
      <w:commentRangeStart w:id="89"/>
      <w:r>
        <w:rPr>
          <w:rFonts w:cstheme="minorHAnsi"/>
          <w:color w:val="000000"/>
        </w:rPr>
        <w:t>Bq/kg</w:t>
      </w:r>
      <w:commentRangeEnd w:id="89"/>
      <w:r>
        <w:rPr>
          <w:rStyle w:val="Marquedecommentaire"/>
        </w:rPr>
        <w:commentReference w:id="89"/>
      </w:r>
      <w:r>
        <w:rPr>
          <w:rFonts w:cstheme="minorHAnsi"/>
          <w:color w:val="000000"/>
        </w:rPr>
        <w:t xml:space="preserve">), elle </w:t>
      </w:r>
      <w:r w:rsidR="00BC3BCC" w:rsidRPr="00434BA0">
        <w:rPr>
          <w:rFonts w:cstheme="minorHAnsi"/>
          <w:color w:val="000000"/>
        </w:rPr>
        <w:t xml:space="preserve">présente l’avantage d’être plus simple et plus rapide à réaliser. </w:t>
      </w:r>
      <w:r>
        <w:rPr>
          <w:rFonts w:cstheme="minorHAnsi"/>
          <w:color w:val="000000"/>
        </w:rPr>
        <w:t>N</w:t>
      </w:r>
      <w:r w:rsidR="00BC3BCC" w:rsidRPr="00434BA0">
        <w:rPr>
          <w:rFonts w:cstheme="minorHAnsi"/>
          <w:color w:val="000000"/>
        </w:rPr>
        <w:t xml:space="preserve">éanmoins </w:t>
      </w:r>
      <w:r>
        <w:rPr>
          <w:rFonts w:cstheme="minorHAnsi"/>
          <w:color w:val="000000"/>
        </w:rPr>
        <w:t xml:space="preserve">cette méthode présente </w:t>
      </w:r>
      <w:r w:rsidR="00BC3BCC" w:rsidRPr="00434BA0">
        <w:rPr>
          <w:rFonts w:cstheme="minorHAnsi"/>
          <w:color w:val="000000"/>
        </w:rPr>
        <w:t>un risque de</w:t>
      </w:r>
      <w:r w:rsidR="00BC3BCC">
        <w:rPr>
          <w:rFonts w:cstheme="minorHAnsi"/>
          <w:color w:val="000000"/>
        </w:rPr>
        <w:t xml:space="preserve"> sur</w:t>
      </w:r>
      <w:r w:rsidR="0031067E">
        <w:rPr>
          <w:rFonts w:cstheme="minorHAnsi"/>
          <w:color w:val="000000"/>
        </w:rPr>
        <w:t>-</w:t>
      </w:r>
      <w:r w:rsidR="00BC3BCC" w:rsidRPr="00434BA0">
        <w:rPr>
          <w:rFonts w:cstheme="minorHAnsi"/>
          <w:color w:val="000000"/>
        </w:rPr>
        <w:t xml:space="preserve"> ou sous-</w:t>
      </w:r>
      <w:r w:rsidR="00F11132">
        <w:rPr>
          <w:rFonts w:cstheme="minorHAnsi"/>
          <w:color w:val="000000"/>
        </w:rPr>
        <w:t>dosage</w:t>
      </w:r>
      <w:r w:rsidR="00BC3BCC" w:rsidRPr="00434BA0">
        <w:rPr>
          <w:rFonts w:cstheme="minorHAnsi"/>
          <w:color w:val="000000"/>
        </w:rPr>
        <w:t xml:space="preserve">, </w:t>
      </w:r>
      <w:r>
        <w:rPr>
          <w:rFonts w:cstheme="minorHAnsi"/>
          <w:color w:val="000000"/>
        </w:rPr>
        <w:t xml:space="preserve">et donc des </w:t>
      </w:r>
      <w:r w:rsidR="00BC3BCC" w:rsidRPr="00434BA0">
        <w:rPr>
          <w:rFonts w:cstheme="minorHAnsi"/>
          <w:color w:val="000000"/>
        </w:rPr>
        <w:t xml:space="preserve">conséquences </w:t>
      </w:r>
      <w:r>
        <w:rPr>
          <w:rFonts w:cstheme="minorHAnsi"/>
          <w:color w:val="000000"/>
        </w:rPr>
        <w:t>sur la radioprotection du patient (</w:t>
      </w:r>
      <w:r w:rsidR="00BC3BCC" w:rsidRPr="00434BA0">
        <w:rPr>
          <w:rFonts w:cstheme="minorHAnsi"/>
          <w:color w:val="000000"/>
        </w:rPr>
        <w:t>exposition inutile aux rayonnements ionisants</w:t>
      </w:r>
      <w:r>
        <w:rPr>
          <w:rFonts w:cstheme="minorHAnsi"/>
          <w:color w:val="000000"/>
        </w:rPr>
        <w:t>),</w:t>
      </w:r>
      <w:r w:rsidR="00BC3BCC" w:rsidRPr="00434BA0">
        <w:rPr>
          <w:rFonts w:cstheme="minorHAnsi"/>
          <w:color w:val="000000"/>
        </w:rPr>
        <w:t xml:space="preserve"> </w:t>
      </w:r>
      <w:r>
        <w:rPr>
          <w:rFonts w:cstheme="minorHAnsi"/>
          <w:color w:val="000000"/>
        </w:rPr>
        <w:t>des</w:t>
      </w:r>
      <w:r w:rsidR="00BC3BCC" w:rsidRPr="00434BA0">
        <w:rPr>
          <w:rFonts w:cstheme="minorHAnsi"/>
          <w:color w:val="000000"/>
        </w:rPr>
        <w:t xml:space="preserve"> risque</w:t>
      </w:r>
      <w:r>
        <w:rPr>
          <w:rFonts w:cstheme="minorHAnsi"/>
          <w:color w:val="000000"/>
        </w:rPr>
        <w:t>s</w:t>
      </w:r>
      <w:r w:rsidR="00BC3BCC" w:rsidRPr="00434BA0">
        <w:rPr>
          <w:rFonts w:cstheme="minorHAnsi"/>
          <w:color w:val="000000"/>
        </w:rPr>
        <w:t xml:space="preserve"> </w:t>
      </w:r>
      <w:r w:rsidR="00BC3BCC">
        <w:rPr>
          <w:rFonts w:cstheme="minorHAnsi"/>
          <w:color w:val="000000"/>
        </w:rPr>
        <w:t xml:space="preserve">de récidive </w:t>
      </w:r>
      <w:r w:rsidR="00F11132">
        <w:rPr>
          <w:rFonts w:cstheme="minorHAnsi"/>
          <w:color w:val="000000"/>
        </w:rPr>
        <w:t xml:space="preserve">et une </w:t>
      </w:r>
      <w:r w:rsidR="00BC3BCC" w:rsidRPr="00434BA0">
        <w:rPr>
          <w:rFonts w:cstheme="minorHAnsi"/>
          <w:color w:val="000000"/>
        </w:rPr>
        <w:t xml:space="preserve">hyperthyroïdie non </w:t>
      </w:r>
      <w:r w:rsidR="00F11132">
        <w:rPr>
          <w:rFonts w:cstheme="minorHAnsi"/>
          <w:color w:val="000000"/>
        </w:rPr>
        <w:t>régulée</w:t>
      </w:r>
      <w:r w:rsidR="00F11132" w:rsidRPr="00434BA0">
        <w:rPr>
          <w:rFonts w:cstheme="minorHAnsi"/>
          <w:color w:val="000000"/>
        </w:rPr>
        <w:t xml:space="preserve"> </w:t>
      </w:r>
      <w:r w:rsidR="00BC3BCC" w:rsidRPr="00434BA0">
        <w:rPr>
          <w:rFonts w:cstheme="minorHAnsi"/>
          <w:color w:val="000000"/>
        </w:rPr>
        <w:fldChar w:fldCharType="begin"/>
      </w:r>
      <w:r w:rsidR="009F0FF8">
        <w:rPr>
          <w:rFonts w:cstheme="minorHAnsi"/>
          <w:color w:val="000000"/>
        </w:rPr>
        <w:instrText xml:space="preserve"> ADDIN ZOTERO_ITEM CSL_CITATION {"citationID":"aBm825KE","properties":{"formattedCitation":"[23,24]","plainCitation":"[23,24]","noteIndex":0},"citationItems":[{"id":302,"uris":["http://zotero.org/groups/4605258/items/FWQHRW25"],"itemData":{"id":302,"type":"book","event-place":"Cham","ISBN":"978-3-030-17493-4","language":"en","license":"http://www.springer.com/tdm","note":"DOI: 10.1007/978-3-030-17494-1","publisher":"Springer International Publishing","publisher-place":"Cham","source":"DOI.org (Crossref)","title":"Nuclear Medicine Therapy: Side Effects and Complications","title-short":"Nuclear Medicine Therapy","URL":"http://link.springer.com/10.1007/978-3-030-17494-1","editor":[{"family":"Giovanella","given":"Luca"}],"accessed":{"date-parts":[["2024",10,29]]},"issued":{"date-parts":[["2019"]]}}},{"id":320,"uris":["http://zotero.org/groups/4605258/items/JCHFPQ8I"],"itemData":{"id":320,"type":"article-journal","container-title":"Journal of Endocrinological Investigation","DOI":"10.1007/BF03344157","ISSN":"0391-4097, 1720-8386","issue":"7","journalAbbreviation":"J Endocrinol Invest","language":"en","license":"http://www.springer.com/tdm","page":"594-598","source":"DOI.org (Crossref)","title":"Effectiveness of radioiodine (131-I) as definitive therapy in patients with autoimmune and non-autoimmune hyperthyroidism","volume":"29","author":[{"family":"Tarantini","given":"B."},{"family":"Ciuoli","given":"C."},{"family":"Di Cairano","given":"G."},{"family":"Guarino","given":"E."},{"family":"Mazzucato","given":"P."},{"family":"Montanaro","given":"A."},{"family":"Burroni","given":"L."},{"family":"Vattimo","given":"A. G."},{"family":"Pacini","given":"F."}],"issued":{"date-parts":[["2006",7]]}}}],"schema":"https://github.com/citation-style-language/schema/raw/master/csl-citation.json"} </w:instrText>
      </w:r>
      <w:r w:rsidR="00BC3BCC" w:rsidRPr="00434BA0">
        <w:rPr>
          <w:rFonts w:cstheme="minorHAnsi"/>
          <w:color w:val="000000"/>
        </w:rPr>
        <w:fldChar w:fldCharType="separate"/>
      </w:r>
      <w:r w:rsidR="00373C0B" w:rsidRPr="00373C0B">
        <w:rPr>
          <w:rFonts w:ascii="Calibri" w:hAnsi="Calibri" w:cs="Calibri"/>
        </w:rPr>
        <w:t>[23,24]</w:t>
      </w:r>
      <w:r w:rsidR="00BC3BCC" w:rsidRPr="00434BA0">
        <w:rPr>
          <w:rFonts w:cstheme="minorHAnsi"/>
          <w:color w:val="000000"/>
        </w:rPr>
        <w:fldChar w:fldCharType="end"/>
      </w:r>
      <w:r w:rsidR="00BC3BCC" w:rsidRPr="00434BA0">
        <w:rPr>
          <w:rFonts w:cstheme="minorHAnsi"/>
          <w:color w:val="000000"/>
        </w:rPr>
        <w:t>.</w:t>
      </w:r>
    </w:p>
    <w:p w14:paraId="2BD54647" w14:textId="3193E169" w:rsidR="00D11575" w:rsidRPr="00D11575" w:rsidRDefault="00D11575">
      <w:pPr>
        <w:jc w:val="center"/>
        <w:rPr>
          <w:i/>
          <w:iCs/>
          <w:color w:val="44546A" w:themeColor="text2"/>
          <w:sz w:val="18"/>
          <w:szCs w:val="18"/>
          <w:rPrChange w:id="90" w:author="BEAUMONT Tiffany" w:date="2025-02-04T10:46:00Z">
            <w:rPr/>
          </w:rPrChange>
        </w:rPr>
        <w:pPrChange w:id="91" w:author="BEAUMONT Tiffany" w:date="2025-02-04T10:46:00Z">
          <w:pPr>
            <w:jc w:val="both"/>
          </w:pPr>
        </w:pPrChange>
      </w:pPr>
      <w:bookmarkStart w:id="92" w:name="_Ref183636998"/>
      <w:bookmarkStart w:id="93" w:name="_Toc193803379"/>
      <w:r w:rsidRPr="00D11575">
        <w:rPr>
          <w:i/>
          <w:iCs/>
          <w:color w:val="44546A" w:themeColor="text2"/>
          <w:sz w:val="18"/>
          <w:szCs w:val="18"/>
          <w:rPrChange w:id="94" w:author="BEAUMONT Tiffany" w:date="2025-02-04T10:46:00Z">
            <w:rPr/>
          </w:rPrChange>
        </w:rPr>
        <w:t xml:space="preserve">Tableau </w:t>
      </w:r>
      <w:r w:rsidRPr="00D11575">
        <w:rPr>
          <w:i/>
          <w:iCs/>
          <w:color w:val="44546A" w:themeColor="text2"/>
          <w:sz w:val="18"/>
          <w:szCs w:val="18"/>
          <w:rPrChange w:id="95" w:author="BEAUMONT Tiffany" w:date="2025-02-04T10:46:00Z">
            <w:rPr/>
          </w:rPrChange>
        </w:rPr>
        <w:fldChar w:fldCharType="begin"/>
      </w:r>
      <w:r w:rsidRPr="00D11575">
        <w:rPr>
          <w:i/>
          <w:iCs/>
          <w:color w:val="44546A" w:themeColor="text2"/>
          <w:sz w:val="18"/>
          <w:szCs w:val="18"/>
          <w:rPrChange w:id="96" w:author="BEAUMONT Tiffany" w:date="2025-02-04T10:46:00Z">
            <w:rPr/>
          </w:rPrChange>
        </w:rPr>
        <w:instrText xml:space="preserve"> SEQ Tableau \* ARABIC </w:instrText>
      </w:r>
      <w:r w:rsidRPr="00D11575">
        <w:rPr>
          <w:i/>
          <w:iCs/>
          <w:color w:val="44546A" w:themeColor="text2"/>
          <w:sz w:val="18"/>
          <w:szCs w:val="18"/>
          <w:rPrChange w:id="97" w:author="BEAUMONT Tiffany" w:date="2025-02-04T10:46:00Z">
            <w:rPr>
              <w:noProof/>
            </w:rPr>
          </w:rPrChange>
        </w:rPr>
        <w:fldChar w:fldCharType="separate"/>
      </w:r>
      <w:r w:rsidR="00C30592">
        <w:rPr>
          <w:i/>
          <w:iCs/>
          <w:noProof/>
          <w:color w:val="44546A" w:themeColor="text2"/>
          <w:sz w:val="18"/>
          <w:szCs w:val="18"/>
        </w:rPr>
        <w:t>3</w:t>
      </w:r>
      <w:r w:rsidRPr="00D11575">
        <w:rPr>
          <w:i/>
          <w:iCs/>
          <w:color w:val="44546A" w:themeColor="text2"/>
          <w:sz w:val="18"/>
          <w:szCs w:val="18"/>
          <w:rPrChange w:id="98" w:author="BEAUMONT Tiffany" w:date="2025-02-04T10:46:00Z">
            <w:rPr>
              <w:noProof/>
            </w:rPr>
          </w:rPrChange>
        </w:rPr>
        <w:fldChar w:fldCharType="end"/>
      </w:r>
      <w:bookmarkEnd w:id="92"/>
      <w:r w:rsidRPr="00D11575">
        <w:rPr>
          <w:i/>
          <w:iCs/>
          <w:color w:val="44546A" w:themeColor="text2"/>
          <w:sz w:val="18"/>
          <w:szCs w:val="18"/>
          <w:rPrChange w:id="99" w:author="BEAUMONT Tiffany" w:date="2025-02-04T10:46:00Z">
            <w:rPr/>
          </w:rPrChange>
        </w:rPr>
        <w:t> : Objectifs de dose et activités cibles en fonction de la pathologie et de l’objectif du traitement à l’I-131</w:t>
      </w:r>
      <w:bookmarkEnd w:id="93"/>
    </w:p>
    <w:tbl>
      <w:tblPr>
        <w:tblStyle w:val="TableauGrille5Fonc-Accentuation1"/>
        <w:tblW w:w="9529" w:type="dxa"/>
        <w:jc w:val="center"/>
        <w:tblLayout w:type="fixed"/>
        <w:tblLook w:val="04A0" w:firstRow="1" w:lastRow="0" w:firstColumn="1" w:lastColumn="0" w:noHBand="0" w:noVBand="1"/>
      </w:tblPr>
      <w:tblGrid>
        <w:gridCol w:w="2383"/>
        <w:gridCol w:w="2382"/>
        <w:gridCol w:w="2382"/>
        <w:gridCol w:w="2382"/>
      </w:tblGrid>
      <w:tr w:rsidR="008C7594" w14:paraId="6E630B6C" w14:textId="77777777" w:rsidTr="00D526D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dxa"/>
          </w:tcPr>
          <w:p w14:paraId="6F868BD5" w14:textId="77777777" w:rsidR="007B509D" w:rsidRPr="00B9551F" w:rsidRDefault="007B509D" w:rsidP="00982214">
            <w:pPr>
              <w:jc w:val="both"/>
              <w:rPr>
                <w:rFonts w:cstheme="minorHAnsi"/>
              </w:rPr>
            </w:pPr>
            <w:r w:rsidRPr="00B9551F">
              <w:rPr>
                <w:rFonts w:cstheme="minorHAnsi"/>
              </w:rPr>
              <w:t>Maladie</w:t>
            </w:r>
          </w:p>
        </w:tc>
        <w:tc>
          <w:tcPr>
            <w:tcW w:w="0" w:type="dxa"/>
          </w:tcPr>
          <w:p w14:paraId="17AF5887" w14:textId="77777777" w:rsidR="007B509D" w:rsidRPr="00B9551F" w:rsidRDefault="007B509D" w:rsidP="00982214">
            <w:pPr>
              <w:jc w:val="both"/>
              <w:cnfStyle w:val="100000000000" w:firstRow="1" w:lastRow="0" w:firstColumn="0" w:lastColumn="0" w:oddVBand="0" w:evenVBand="0" w:oddHBand="0" w:evenHBand="0" w:firstRowFirstColumn="0" w:firstRowLastColumn="0" w:lastRowFirstColumn="0" w:lastRowLastColumn="0"/>
              <w:rPr>
                <w:rFonts w:cstheme="minorHAnsi"/>
              </w:rPr>
            </w:pPr>
            <w:r w:rsidRPr="00B9551F">
              <w:rPr>
                <w:rFonts w:cstheme="minorHAnsi"/>
              </w:rPr>
              <w:t>Objectif</w:t>
            </w:r>
          </w:p>
        </w:tc>
        <w:tc>
          <w:tcPr>
            <w:tcW w:w="0" w:type="dxa"/>
          </w:tcPr>
          <w:p w14:paraId="3CE3E71E" w14:textId="77777777" w:rsidR="007B509D" w:rsidRPr="00B9551F" w:rsidRDefault="007B509D" w:rsidP="00982214">
            <w:pPr>
              <w:jc w:val="both"/>
              <w:cnfStyle w:val="100000000000" w:firstRow="1" w:lastRow="0" w:firstColumn="0" w:lastColumn="0" w:oddVBand="0" w:evenVBand="0" w:oddHBand="0" w:evenHBand="0" w:firstRowFirstColumn="0" w:firstRowLastColumn="0" w:lastRowFirstColumn="0" w:lastRowLastColumn="0"/>
              <w:rPr>
                <w:rFonts w:cstheme="minorHAnsi"/>
              </w:rPr>
            </w:pPr>
            <w:r w:rsidRPr="00B9551F">
              <w:rPr>
                <w:rFonts w:cstheme="minorHAnsi"/>
              </w:rPr>
              <w:t>Approche dosimétrique</w:t>
            </w:r>
          </w:p>
        </w:tc>
        <w:tc>
          <w:tcPr>
            <w:tcW w:w="0" w:type="dxa"/>
          </w:tcPr>
          <w:p w14:paraId="0E264CF5" w14:textId="77777777" w:rsidR="007B509D" w:rsidRPr="00B9551F" w:rsidRDefault="007B509D" w:rsidP="00982214">
            <w:pPr>
              <w:jc w:val="both"/>
              <w:cnfStyle w:val="100000000000" w:firstRow="1" w:lastRow="0" w:firstColumn="0" w:lastColumn="0" w:oddVBand="0" w:evenVBand="0" w:oddHBand="0" w:evenHBand="0" w:firstRowFirstColumn="0" w:firstRowLastColumn="0" w:lastRowFirstColumn="0" w:lastRowLastColumn="0"/>
              <w:rPr>
                <w:rFonts w:cstheme="minorHAnsi"/>
              </w:rPr>
            </w:pPr>
            <w:r w:rsidRPr="00B9551F">
              <w:rPr>
                <w:rFonts w:cstheme="minorHAnsi"/>
              </w:rPr>
              <w:t>Objectif de dose</w:t>
            </w:r>
          </w:p>
        </w:tc>
      </w:tr>
      <w:tr w:rsidR="007B509D" w14:paraId="14C288B4" w14:textId="77777777" w:rsidTr="00D526D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dxa"/>
            <w:vMerge w:val="restart"/>
          </w:tcPr>
          <w:p w14:paraId="68BA25D1" w14:textId="57B120C6" w:rsidR="007B509D" w:rsidRDefault="007B509D" w:rsidP="00B9551F">
            <w:pPr>
              <w:rPr>
                <w:rFonts w:cstheme="minorHAnsi"/>
                <w:color w:val="000000"/>
              </w:rPr>
            </w:pPr>
            <w:r>
              <w:rPr>
                <w:rFonts w:cstheme="minorHAnsi"/>
                <w:color w:val="000000"/>
              </w:rPr>
              <w:t>Maladie de Basedow</w:t>
            </w:r>
          </w:p>
        </w:tc>
        <w:tc>
          <w:tcPr>
            <w:tcW w:w="0" w:type="dxa"/>
          </w:tcPr>
          <w:p w14:paraId="4849BF3B" w14:textId="77777777" w:rsidR="007B509D" w:rsidRDefault="007B509D" w:rsidP="00982214">
            <w:pPr>
              <w:jc w:val="both"/>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Fonctionnel</w:t>
            </w:r>
          </w:p>
        </w:tc>
        <w:tc>
          <w:tcPr>
            <w:tcW w:w="0" w:type="dxa"/>
          </w:tcPr>
          <w:p w14:paraId="503A2162" w14:textId="77777777" w:rsidR="007B509D" w:rsidRDefault="007B509D" w:rsidP="00982214">
            <w:pPr>
              <w:jc w:val="both"/>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Personnalisée</w:t>
            </w:r>
          </w:p>
        </w:tc>
        <w:tc>
          <w:tcPr>
            <w:tcW w:w="0" w:type="dxa"/>
          </w:tcPr>
          <w:p w14:paraId="611F9C78" w14:textId="38967230" w:rsidR="007B509D" w:rsidRDefault="007B509D" w:rsidP="00982214">
            <w:pPr>
              <w:jc w:val="both"/>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90 à100 Gy </w:t>
            </w:r>
            <w:r w:rsidRPr="00434BA0">
              <w:rPr>
                <w:rFonts w:cstheme="minorHAnsi"/>
                <w:color w:val="000000"/>
              </w:rPr>
              <w:fldChar w:fldCharType="begin"/>
            </w:r>
            <w:r w:rsidR="009F0FF8">
              <w:rPr>
                <w:rFonts w:cstheme="minorHAnsi"/>
                <w:color w:val="000000"/>
              </w:rPr>
              <w:instrText xml:space="preserve"> ADDIN ZOTERO_ITEM CSL_CITATION {"citationID":"gm77KhhY","properties":{"formattedCitation":"[9,26]","plainCitation":"[9,26]","noteIndex":0},"citationItems":[{"id":296,"uris":["http://zotero.org/groups/4605258/items/NTYS4GZY"],"itemData":{"id":296,"type":"article-journal","container-title":"European Journal of Nuclear Medicine and Molecular Imaging","DOI":"10.1007/s00259-013-2387-x","ISSN":"1619-7070, 1619-7089","issue":"7","journalAbbreviation":"Eur J Nucl Med Mol Imaging","language":"en","license":"http://www.springer.com/tdm","page":"1126-1134","source":"DOI.org (Crossref)","title":"EANM Dosimetry Committee Series on Standard Operational Procedures for Pre-Therapeutic Dosimetry II. Dosimetry prior to radioiodine therapy of benign thyroid diseases","volume":"40","author":[{"family":"Hänscheid","given":"Heribert"},{"family":"Canzi","given":"Cristina"},{"family":"Eschner","given":"Wolfgang"},{"family":"Flux","given":"Glenn"},{"family":"Luster","given":"Markus"},{"family":"Strigari","given":"Lidia"},{"family":"Lassmann","given":"Michael"}],"issued":{"date-parts":[["2013",7]]}}},{"id":314,"uris":["http://zotero.org/groups/4605258/items/FS8IHJ6X"],"itemData":{"id":314,"type":"article-journal","title":"131I therapy in primary hyperthyroidism and non-toxic (multi) nodular goitre. Procedure Guidelines Nuclear Medicine, Dutch society of nuclear medi¬cine 2016. Part II, page 372–83 (Editor JP Esser) ISBN 978-90-78876-09-0","author":[{"family":"De Jong J","given":""},{"family":"Da Huysmans C","given":""},{"family":"De Keizer B","given":""}]}}],"schema":"https://github.com/citation-style-language/schema/raw/master/csl-citation.json"} </w:instrText>
            </w:r>
            <w:r w:rsidRPr="00434BA0">
              <w:rPr>
                <w:rFonts w:cstheme="minorHAnsi"/>
                <w:color w:val="000000"/>
              </w:rPr>
              <w:fldChar w:fldCharType="separate"/>
            </w:r>
            <w:r w:rsidR="00373C0B" w:rsidRPr="00373C0B">
              <w:rPr>
                <w:rFonts w:ascii="Calibri" w:hAnsi="Calibri" w:cs="Calibri"/>
              </w:rPr>
              <w:t>[9,26]</w:t>
            </w:r>
            <w:r w:rsidRPr="00434BA0">
              <w:rPr>
                <w:rFonts w:cstheme="minorHAnsi"/>
                <w:color w:val="000000"/>
              </w:rPr>
              <w:fldChar w:fldCharType="end"/>
            </w:r>
          </w:p>
        </w:tc>
      </w:tr>
      <w:tr w:rsidR="007B509D" w14:paraId="03ACA6B2" w14:textId="77777777" w:rsidTr="00D526D4">
        <w:trPr>
          <w:jc w:val="center"/>
        </w:trPr>
        <w:tc>
          <w:tcPr>
            <w:cnfStyle w:val="001000000000" w:firstRow="0" w:lastRow="0" w:firstColumn="1" w:lastColumn="0" w:oddVBand="0" w:evenVBand="0" w:oddHBand="0" w:evenHBand="0" w:firstRowFirstColumn="0" w:firstRowLastColumn="0" w:lastRowFirstColumn="0" w:lastRowLastColumn="0"/>
            <w:tcW w:w="0" w:type="dxa"/>
            <w:vMerge/>
          </w:tcPr>
          <w:p w14:paraId="06032475" w14:textId="6AA28874" w:rsidR="007B509D" w:rsidRDefault="007B509D" w:rsidP="008C7594">
            <w:pPr>
              <w:rPr>
                <w:rFonts w:cstheme="minorHAnsi"/>
                <w:color w:val="000000"/>
              </w:rPr>
            </w:pPr>
          </w:p>
        </w:tc>
        <w:tc>
          <w:tcPr>
            <w:tcW w:w="0" w:type="dxa"/>
            <w:vMerge w:val="restart"/>
          </w:tcPr>
          <w:p w14:paraId="419A3F6C" w14:textId="154C6361" w:rsidR="007B509D" w:rsidRDefault="007B509D" w:rsidP="0031067E">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Ablatif</w:t>
            </w:r>
          </w:p>
        </w:tc>
        <w:tc>
          <w:tcPr>
            <w:tcW w:w="0" w:type="dxa"/>
          </w:tcPr>
          <w:p w14:paraId="557FDE6F" w14:textId="7E397B71" w:rsidR="007B509D" w:rsidRDefault="007B509D" w:rsidP="00982214">
            <w:pPr>
              <w:jc w:val="both"/>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Activité fixe (370 à 555 MBq </w:t>
            </w:r>
            <w:r w:rsidRPr="00262899">
              <w:rPr>
                <w:rFonts w:cstheme="minorHAnsi"/>
                <w:color w:val="000000"/>
              </w:rPr>
              <w:fldChar w:fldCharType="begin"/>
            </w:r>
            <w:r w:rsidR="009F0FF8">
              <w:rPr>
                <w:rFonts w:cstheme="minorHAnsi"/>
                <w:color w:val="000000"/>
              </w:rPr>
              <w:instrText xml:space="preserve"> ADDIN ZOTERO_ITEM CSL_CITATION {"citationID":"OJiLFHOR","properties":{"formattedCitation":"[4,26]","plainCitation":"[4,26]","noteIndex":0},"citationItems":[{"id":303,"uris":["http://zotero.org/groups/4605258/items/DS62AE2X"],"itemData":{"id":303,"type":"article-journal","container-title":"Thyroid","DOI":"10.1089/thy.2016.0229","ISSN":"1050-7256, 1557-9077","issue":"10","journalAbbreviation":"Thyroid","language":"en","license":"https://www.liebertpub.com/nv/resources-tools/text-and-data-mining-policy/121/","page":"1343-1421","source":"DOI.org (Crossref)","title":"2016 American Thyroid Association Guidelines for Diagnosis and Management of Hyperthyroidism and Other Causes of Thyrotoxicosis","volume":"26","author":[{"family":"Ross","given":"Douglas S."},{"family":"Burch","given":"Henry B."},{"family":"Cooper","given":"David S."},{"family":"Greenlee","given":"M. Carol"},{"family":"Laurberg","given":"Peter"},{"family":"Maia","given":"Ana Luiza"},{"family":"Rivkees","given":"Scott A."},{"family":"Samuels","given":"Mary"},{"family":"Sosa","given":"Julie Ann"},{"family":"Stan","given":"Marius N."},{"family":"Walter","given":"Martin A."}],"issued":{"date-parts":[["2016",10]]}}},{"id":314,"uris":["http://zotero.org/groups/4605258/items/FS8IHJ6X"],"itemData":{"id":314,"type":"article-journal","title":"131I therapy in primary hyperthyroidism and non-toxic (multi) nodular goitre. Procedure Guidelines Nuclear Medicine, Dutch society of nuclear medi¬cine 2016. Part II, page 372–83 (Editor JP Esser) ISBN 978-90-78876-09-0","author":[{"family":"De Jong J","given":""},{"family":"Da Huysmans C","given":""},{"family":"De Keizer B","given":""}]}}],"schema":"https://github.com/citation-style-language/schema/raw/master/csl-citation.json"} </w:instrText>
            </w:r>
            <w:r w:rsidRPr="00262899">
              <w:rPr>
                <w:rFonts w:cstheme="minorHAnsi"/>
                <w:color w:val="000000"/>
              </w:rPr>
              <w:fldChar w:fldCharType="separate"/>
            </w:r>
            <w:r w:rsidR="00373C0B" w:rsidRPr="00373C0B">
              <w:rPr>
                <w:rFonts w:ascii="Calibri" w:hAnsi="Calibri" w:cs="Calibri"/>
              </w:rPr>
              <w:t>[4,26]</w:t>
            </w:r>
            <w:r w:rsidRPr="00262899">
              <w:rPr>
                <w:rFonts w:cstheme="minorHAnsi"/>
                <w:color w:val="000000"/>
              </w:rPr>
              <w:fldChar w:fldCharType="end"/>
            </w:r>
            <w:r>
              <w:rPr>
                <w:rFonts w:cstheme="minorHAnsi"/>
                <w:color w:val="000000"/>
              </w:rPr>
              <w:t>)</w:t>
            </w:r>
          </w:p>
        </w:tc>
        <w:tc>
          <w:tcPr>
            <w:tcW w:w="0" w:type="dxa"/>
          </w:tcPr>
          <w:p w14:paraId="25853E1D" w14:textId="762B668F" w:rsidR="007B509D" w:rsidRDefault="007B509D" w:rsidP="00982214">
            <w:pPr>
              <w:jc w:val="both"/>
              <w:cnfStyle w:val="000000000000" w:firstRow="0" w:lastRow="0" w:firstColumn="0" w:lastColumn="0" w:oddVBand="0" w:evenVBand="0" w:oddHBand="0" w:evenHBand="0" w:firstRowFirstColumn="0" w:firstRowLastColumn="0" w:lastRowFirstColumn="0" w:lastRowLastColumn="0"/>
              <w:rPr>
                <w:rFonts w:cstheme="minorHAnsi"/>
                <w:color w:val="000000"/>
              </w:rPr>
            </w:pPr>
            <w:r w:rsidRPr="00262899">
              <w:rPr>
                <w:rFonts w:cstheme="minorHAnsi"/>
                <w:color w:val="000000"/>
              </w:rPr>
              <w:t xml:space="preserve">200 à 300 Gy </w:t>
            </w:r>
            <w:r w:rsidRPr="00262899">
              <w:rPr>
                <w:rFonts w:cstheme="minorHAnsi"/>
                <w:color w:val="000000"/>
              </w:rPr>
              <w:fldChar w:fldCharType="begin"/>
            </w:r>
            <w:r w:rsidR="009F0FF8">
              <w:rPr>
                <w:rFonts w:cstheme="minorHAnsi"/>
                <w:color w:val="000000"/>
              </w:rPr>
              <w:instrText xml:space="preserve"> ADDIN ZOTERO_ITEM CSL_CITATION {"citationID":"IaAefQbd","properties":{"formattedCitation":"[3,9,26]","plainCitation":"[3,9,26]","noteIndex":0},"citationItems":[{"id":296,"uris":["http://zotero.org/groups/4605258/items/NTYS4GZY"],"itemData":{"id":296,"type":"article-journal","container-title":"European Journal of Nuclear Medicine and Molecular Imaging","DOI":"10.1007/s00259-013-2387-x","ISSN":"1619-7070, 1619-7089","issue":"7","journalAbbreviation":"Eur J Nucl Med Mol Imaging","language":"en","license":"http://www.springer.com/tdm","page":"1126-1134","source":"DOI.org (Crossref)","title":"EANM Dosimetry Committee Series on Standard Operational Procedures for Pre-Therapeutic Dosimetry II. Dosimetry prior to radioiodine therapy of benign thyroid diseases","volume":"40","author":[{"family":"Hänscheid","given":"Heribert"},{"family":"Canzi","given":"Cristina"},{"family":"Eschner","given":"Wolfgang"},{"family":"Flux","given":"Glenn"},{"family":"Luster","given":"Markus"},{"family":"Strigari","given":"Lidia"},{"family":"Lassmann","given":"Michael"}],"issued":{"date-parts":[["2013",7]]}}},{"id":351,"uris":["http://zotero.org/groups/4605258/items/UHEFR8LZ"],"itemData":{"id":351,"type":"article-journal","abstract":"Abstract\n            This document provides the new EANM guideline on radioiodine therapy of benign thyroid disease. Its aim is to guide nuclear medicine physicians, endocrinologists, and practitioners in the selection of patients for radioiodine therapy. Its recommendations on patients’ preparation, empiric and dosimetric therapeutic approaches, applied radioiodine activity, radiation protection requirements, and patients follow-up after administration of radioiodine therapy are extensively discussed.","container-title":"European Journal of Nuclear Medicine and Molecular Imaging","DOI":"10.1007/s00259-023-06274-5","ISSN":"1619-7070, 1619-7089","issue":"11","journalAbbreviation":"Eur J Nucl Med Mol Imaging","language":"en","page":"3324-3348","source":"DOI.org (Crossref)","title":"The EANM guideline on radioiodine therapy of benign thyroid disease","volume":"50","author":[{"family":"Campennì","given":"Alfredo"},{"family":"Avram","given":"Anca M."},{"family":"Verburg","given":"Frederik A."},{"family":"Iakovou","given":"Ioannis"},{"family":"Hänscheid","given":"Heribert"},{"family":"De Keizer","given":"Bart"},{"family":"Petranović Ovčariček","given":"Petra"},{"family":"Giovanella","given":"Luca"}],"issued":{"date-parts":[["2023",9]]}}},{"id":314,"uris":["http://zotero.org/groups/4605258/items/FS8IHJ6X"],"itemData":{"id":314,"type":"article-journal","title":"131I therapy in primary hyperthyroidism and non-toxic (multi) nodular goitre. Procedure Guidelines Nuclear Medicine, Dutch society of nuclear medi¬cine 2016. Part II, page 372–83 (Editor JP Esser) ISBN 978-90-78876-09-0","author":[{"family":"De Jong J","given":""},{"family":"Da Huysmans C","given":""},{"family":"De Keizer B","given":""}]}}],"schema":"https://github.com/citation-style-language/schema/raw/master/csl-citation.json"} </w:instrText>
            </w:r>
            <w:r w:rsidRPr="00262899">
              <w:rPr>
                <w:rFonts w:cstheme="minorHAnsi"/>
                <w:color w:val="000000"/>
              </w:rPr>
              <w:fldChar w:fldCharType="separate"/>
            </w:r>
            <w:r w:rsidR="00373C0B" w:rsidRPr="00373C0B">
              <w:rPr>
                <w:rFonts w:ascii="Calibri" w:hAnsi="Calibri" w:cs="Calibri"/>
              </w:rPr>
              <w:t>[3,9,26]</w:t>
            </w:r>
            <w:r w:rsidRPr="00262899">
              <w:rPr>
                <w:rFonts w:cstheme="minorHAnsi"/>
                <w:color w:val="000000"/>
              </w:rPr>
              <w:fldChar w:fldCharType="end"/>
            </w:r>
          </w:p>
        </w:tc>
      </w:tr>
      <w:tr w:rsidR="007B509D" w14:paraId="0EA38EF7" w14:textId="77777777" w:rsidTr="00D526D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dxa"/>
            <w:vMerge/>
          </w:tcPr>
          <w:p w14:paraId="1183AB12" w14:textId="7859C5D8" w:rsidR="007B509D" w:rsidRDefault="007B509D" w:rsidP="008C7594">
            <w:pPr>
              <w:rPr>
                <w:rFonts w:cstheme="minorHAnsi"/>
                <w:color w:val="000000"/>
              </w:rPr>
            </w:pPr>
          </w:p>
        </w:tc>
        <w:tc>
          <w:tcPr>
            <w:tcW w:w="0" w:type="dxa"/>
            <w:vMerge/>
          </w:tcPr>
          <w:p w14:paraId="0346920E" w14:textId="2EF5B716" w:rsidR="007B509D" w:rsidRDefault="007B509D" w:rsidP="0031067E">
            <w:pPr>
              <w:cnfStyle w:val="000000100000" w:firstRow="0" w:lastRow="0" w:firstColumn="0" w:lastColumn="0" w:oddVBand="0" w:evenVBand="0" w:oddHBand="1" w:evenHBand="0" w:firstRowFirstColumn="0" w:firstRowLastColumn="0" w:lastRowFirstColumn="0" w:lastRowLastColumn="0"/>
              <w:rPr>
                <w:rFonts w:cstheme="minorHAnsi"/>
                <w:color w:val="000000"/>
              </w:rPr>
            </w:pPr>
          </w:p>
        </w:tc>
        <w:tc>
          <w:tcPr>
            <w:tcW w:w="0" w:type="dxa"/>
          </w:tcPr>
          <w:p w14:paraId="455DE59F" w14:textId="77777777" w:rsidR="007B509D" w:rsidRDefault="007B509D" w:rsidP="00982214">
            <w:pPr>
              <w:jc w:val="both"/>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Personnalisée</w:t>
            </w:r>
          </w:p>
        </w:tc>
        <w:tc>
          <w:tcPr>
            <w:tcW w:w="0" w:type="dxa"/>
          </w:tcPr>
          <w:p w14:paraId="3E3EE9FE" w14:textId="32C40FDA" w:rsidR="007B509D" w:rsidRPr="00262899" w:rsidRDefault="007B509D" w:rsidP="00982214">
            <w:pPr>
              <w:jc w:val="both"/>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&gt; 130 Gy </w:t>
            </w:r>
            <w:r w:rsidRPr="00262899">
              <w:rPr>
                <w:rFonts w:cstheme="minorHAnsi"/>
                <w:color w:val="000000"/>
              </w:rPr>
              <w:fldChar w:fldCharType="begin"/>
            </w:r>
            <w:r w:rsidR="009F0FF8">
              <w:rPr>
                <w:rFonts w:cstheme="minorHAnsi"/>
                <w:color w:val="000000"/>
              </w:rPr>
              <w:instrText xml:space="preserve"> ADDIN ZOTERO_ITEM CSL_CITATION {"citationID":"VoB13a3l","properties":{"formattedCitation":"[27]","plainCitation":"[27]","noteIndex":0},"citationItems":[{"id":317,"uris":["http://zotero.org/groups/4605258/items/S3BASSGN"],"itemData":{"id":317,"type":"article-journal","container-title":"Clinical Nuclear Medicine","DOI":"10.1097/RLU.0b013e3182817c78","ISSN":"0363-9762","issue":"6","language":"en","page":"401-406","source":"DOI.org (Crossref)","title":"High Failure Rates After 131I Therapy in Graves Hyperthyroidism Patients With Large Thyroid Volumes, High Iodine Uptake, and High Iodine Turnover","volume":"38","author":[{"family":"De Jong","given":"Jeroen A. F."},{"family":"Verkooijen","given":"Helena M."},{"family":"Valk","given":"Gerlof D."},{"family":"Zelissen","given":"Pierre M. J."},{"family":"De Keizer","given":"Bart"}],"issued":{"date-parts":[["2013",6]]}}}],"schema":"https://github.com/citation-style-language/schema/raw/master/csl-citation.json"} </w:instrText>
            </w:r>
            <w:r w:rsidRPr="00262899">
              <w:rPr>
                <w:rFonts w:cstheme="minorHAnsi"/>
                <w:color w:val="000000"/>
              </w:rPr>
              <w:fldChar w:fldCharType="separate"/>
            </w:r>
            <w:r w:rsidR="00373C0B" w:rsidRPr="00373C0B">
              <w:rPr>
                <w:rFonts w:ascii="Calibri" w:hAnsi="Calibri" w:cs="Calibri"/>
              </w:rPr>
              <w:t>[27]</w:t>
            </w:r>
            <w:r w:rsidRPr="00262899">
              <w:rPr>
                <w:rFonts w:cstheme="minorHAnsi"/>
                <w:color w:val="000000"/>
              </w:rPr>
              <w:fldChar w:fldCharType="end"/>
            </w:r>
          </w:p>
        </w:tc>
      </w:tr>
      <w:tr w:rsidR="005525D0" w14:paraId="19CA390B" w14:textId="77777777" w:rsidTr="00D526D4">
        <w:trPr>
          <w:jc w:val="center"/>
        </w:trPr>
        <w:tc>
          <w:tcPr>
            <w:cnfStyle w:val="001000000000" w:firstRow="0" w:lastRow="0" w:firstColumn="1" w:lastColumn="0" w:oddVBand="0" w:evenVBand="0" w:oddHBand="0" w:evenHBand="0" w:firstRowFirstColumn="0" w:firstRowLastColumn="0" w:lastRowFirstColumn="0" w:lastRowLastColumn="0"/>
            <w:tcW w:w="0" w:type="dxa"/>
            <w:vMerge w:val="restart"/>
          </w:tcPr>
          <w:p w14:paraId="33B05D77" w14:textId="7D0D74A8" w:rsidR="005525D0" w:rsidRDefault="0031067E" w:rsidP="00B9551F">
            <w:pPr>
              <w:rPr>
                <w:rFonts w:cstheme="minorHAnsi"/>
                <w:color w:val="000000"/>
              </w:rPr>
            </w:pPr>
            <w:r>
              <w:rPr>
                <w:rFonts w:cstheme="minorHAnsi"/>
                <w:color w:val="000000"/>
              </w:rPr>
              <w:t>GMNT</w:t>
            </w:r>
          </w:p>
        </w:tc>
        <w:tc>
          <w:tcPr>
            <w:tcW w:w="0" w:type="dxa"/>
            <w:vMerge w:val="restart"/>
          </w:tcPr>
          <w:p w14:paraId="0FFE7FDE" w14:textId="77777777" w:rsidR="005525D0" w:rsidRDefault="005525D0" w:rsidP="0031067E">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Fonctionnel</w:t>
            </w:r>
          </w:p>
        </w:tc>
        <w:tc>
          <w:tcPr>
            <w:tcW w:w="0" w:type="dxa"/>
          </w:tcPr>
          <w:p w14:paraId="317C0EC3" w14:textId="3A2C8E81" w:rsidR="005525D0" w:rsidRDefault="005525D0" w:rsidP="00982214">
            <w:pPr>
              <w:jc w:val="both"/>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Activité fixe (370 à </w:t>
            </w:r>
            <w:r w:rsidRPr="00434BA0">
              <w:rPr>
                <w:rFonts w:cstheme="minorHAnsi"/>
                <w:color w:val="000000"/>
              </w:rPr>
              <w:t xml:space="preserve">740 </w:t>
            </w:r>
            <w:r>
              <w:rPr>
                <w:rFonts w:cstheme="minorHAnsi"/>
                <w:color w:val="000000"/>
              </w:rPr>
              <w:t xml:space="preserve">MBq </w:t>
            </w:r>
            <w:r w:rsidRPr="00434BA0">
              <w:rPr>
                <w:rFonts w:cstheme="minorHAnsi"/>
                <w:color w:val="000000"/>
              </w:rPr>
              <w:fldChar w:fldCharType="begin"/>
            </w:r>
            <w:r w:rsidR="009F0FF8">
              <w:rPr>
                <w:rFonts w:cstheme="minorHAnsi"/>
                <w:color w:val="000000"/>
              </w:rPr>
              <w:instrText xml:space="preserve"> ADDIN ZOTERO_ITEM CSL_CITATION {"citationID":"58uN0rcL","properties":{"formattedCitation":"[4,28]","plainCitation":"[4,28]","noteIndex":0},"citationItems":[{"id":303,"uris":["http://zotero.org/groups/4605258/items/DS62AE2X"],"itemData":{"id":303,"type":"article-journal","container-title":"Thyroid","DOI":"10.1089/thy.2016.0229","ISSN":"1050-7256, 1557-9077","issue":"10","journalAbbreviation":"Thyroid","language":"en","license":"https://www.liebertpub.com/nv/resources-tools/text-and-data-mining-policy/121/","page":"1343-1421","source":"DOI.org (Crossref)","title":"2016 American Thyroid Association Guidelines for Diagnosis and Management of Hyperthyroidism and Other Causes of Thyrotoxicosis","volume":"26","author":[{"family":"Ross","given":"Douglas S."},{"family":"Burch","given":"Henry B."},{"family":"Cooper","given":"David S."},{"family":"Greenlee","given":"M. Carol"},{"family":"Laurberg","given":"Peter"},{"family":"Maia","given":"Ana Luiza"},{"family":"Rivkees","given":"Scott A."},{"family":"Samuels","given":"Mary"},{"family":"Sosa","given":"Julie Ann"},{"family":"Stan","given":"Marius N."},{"family":"Walter","given":"Martin A."}],"issued":{"date-parts":[["2016",10]]}}},{"id":332,"uris":["http://zotero.org/groups/4605258/items/2DWYDRPJ"],"itemData":{"id":332,"type":"article-journal","title":"Nuclear medicine in evaluation and therapy of nodular thyroid. In: Thyroid nodules. Cham: Springer International; 2018.","author":[{"family":"Jolanta MD","given":""},{"family":"Bogsrud TV","given":""}]}}],"schema":"https://github.com/citation-style-language/schema/raw/master/csl-citation.json"} </w:instrText>
            </w:r>
            <w:r w:rsidRPr="00434BA0">
              <w:rPr>
                <w:rFonts w:cstheme="minorHAnsi"/>
                <w:color w:val="000000"/>
              </w:rPr>
              <w:fldChar w:fldCharType="separate"/>
            </w:r>
            <w:r w:rsidR="00373C0B" w:rsidRPr="00373C0B">
              <w:rPr>
                <w:rFonts w:ascii="Calibri" w:hAnsi="Calibri" w:cs="Calibri"/>
              </w:rPr>
              <w:t>[4,28]</w:t>
            </w:r>
            <w:r w:rsidRPr="00434BA0">
              <w:rPr>
                <w:rFonts w:cstheme="minorHAnsi"/>
                <w:color w:val="000000"/>
              </w:rPr>
              <w:fldChar w:fldCharType="end"/>
            </w:r>
            <w:r>
              <w:rPr>
                <w:rFonts w:cstheme="minorHAnsi"/>
                <w:color w:val="000000"/>
              </w:rPr>
              <w:t>)</w:t>
            </w:r>
          </w:p>
        </w:tc>
        <w:tc>
          <w:tcPr>
            <w:tcW w:w="0" w:type="dxa"/>
          </w:tcPr>
          <w:p w14:paraId="7F4F21A2" w14:textId="00526E60" w:rsidR="005525D0" w:rsidRDefault="005525D0" w:rsidP="00982214">
            <w:pPr>
              <w:jc w:val="both"/>
              <w:cnfStyle w:val="000000000000" w:firstRow="0" w:lastRow="0" w:firstColumn="0" w:lastColumn="0" w:oddVBand="0" w:evenVBand="0" w:oddHBand="0" w:evenHBand="0" w:firstRowFirstColumn="0" w:firstRowLastColumn="0" w:lastRowFirstColumn="0" w:lastRowLastColumn="0"/>
              <w:rPr>
                <w:rFonts w:cstheme="minorHAnsi"/>
                <w:color w:val="000000"/>
              </w:rPr>
            </w:pPr>
            <w:r w:rsidRPr="00262899">
              <w:rPr>
                <w:rFonts w:cstheme="minorHAnsi"/>
                <w:color w:val="000000"/>
              </w:rPr>
              <w:t>130 à 200 Gy</w:t>
            </w:r>
            <w:r>
              <w:rPr>
                <w:rFonts w:cstheme="minorHAnsi"/>
                <w:color w:val="000000"/>
              </w:rPr>
              <w:t xml:space="preserve"> </w:t>
            </w:r>
            <w:r w:rsidRPr="00262899">
              <w:rPr>
                <w:rFonts w:cstheme="minorHAnsi"/>
                <w:color w:val="000000"/>
              </w:rPr>
              <w:fldChar w:fldCharType="begin"/>
            </w:r>
            <w:r w:rsidR="009F0FF8">
              <w:rPr>
                <w:rFonts w:cstheme="minorHAnsi"/>
                <w:color w:val="000000"/>
              </w:rPr>
              <w:instrText xml:space="preserve"> ADDIN ZOTERO_ITEM CSL_CITATION {"citationID":"87vup4kI","properties":{"formattedCitation":"[29\\uc0\\u8211{}31]","plainCitation":"[29–31]","noteIndex":0},"citationItems":[{"id":305,"uris":["http://zotero.org/groups/4605258/items/Q398VHKD"],"itemData":{"id":305,"type":"article-journal","container-title":"European Journal of Nuclear Medicine and Molecular Imaging","DOI":"10.1007/s00259-010-1536-8","ISSN":"1619-7070, 1619-7089","issue":"11","journalAbbreviation":"Eur J Nucl Med Mol Imaging","language":"en","license":"http://www.springer.com/tdm","page":"2218-2228","source":"DOI.org (Crossref)","title":"EANM procedure guidelines for therapy of benign thyroid disease","volume":"37","author":[{"family":"Stokkel","given":"Marcel P. M."},{"family":"Handkiewicz Junak","given":"Daria"},{"family":"Lassmann","given":"Michael"},{"family":"Dietlein","given":"Markus"},{"family":"Luster","given":"Markus"}],"issued":{"date-parts":[["2010",11]]}}},{"id":328,"uris":["http://zotero.org/groups/4605258/items/WCSABPYN"],"itemData":{"id":328,"type":"article-journal","container-title":"European Journal of Nuclear Medicine and Molecular Imaging","DOI":"10.1007/s00259-002-0910-6","ISSN":"1619-7070, 1619-7089","issue":"S2","journalAbbreviation":"Eur J Nucl Med Mol Imaging","language":"en","license":"http://www.springer.com/tdm","page":"S471-S478","source":"DOI.org (Crossref)","title":"Radioiodine therapy of thyroid autonomy","volume":"29","author":[{"family":"Reiners","given":"Christoph"},{"family":"Schneider","given":"Peter"}],"issued":{"date-parts":[["2002",8]]}}},{"id":329,"uris":["http://zotero.org/groups/4605258/items/XEXQGM6U"],"itemData":{"id":329,"type":"article-journal","container-title":"European Journal of Nuclear Medicine and Molecular Imaging","DOI":"10.1007/s00259-001-0722-0","ISSN":"1619-7070, 1619-7089","issue":"4","journalAbbreviation":"Eur J Nucl Med","language":"en","license":"http://www.springer.com/tdm","page":"480-485","source":"DOI.org (Crossref)","title":"Dose selection for radioiodine therapy of borderline hyperthyroid patients with multifocal and disseminated autonomy on the basis of 99mTc-pertechnetate thyroid uptake","volume":"29","author":[{"family":"Reinhardt","given":"Michael J."},{"family":"Joe","given":"Alexius"},{"family":"Von Mallek","given":"Dirk"},{"family":"Zimmerlin","given":"Martina"},{"family":"Manka-Waluch","given":"Agnieszka"},{"family":"Palmedo","given":"Holger"},{"family":"Krause","given":"Thomas M."}],"issued":{"date-parts":[["2002",4]]}}}],"schema":"https://github.com/citation-style-language/schema/raw/master/csl-citation.json"} </w:instrText>
            </w:r>
            <w:r w:rsidRPr="00262899">
              <w:rPr>
                <w:rFonts w:cstheme="minorHAnsi"/>
                <w:color w:val="000000"/>
              </w:rPr>
              <w:fldChar w:fldCharType="separate"/>
            </w:r>
            <w:r w:rsidR="00373C0B" w:rsidRPr="00373C0B">
              <w:rPr>
                <w:rFonts w:ascii="Calibri" w:hAnsi="Calibri" w:cs="Calibri"/>
                <w:szCs w:val="24"/>
              </w:rPr>
              <w:t>[29–31]</w:t>
            </w:r>
            <w:r w:rsidRPr="00262899">
              <w:rPr>
                <w:rFonts w:cstheme="minorHAnsi"/>
                <w:color w:val="000000"/>
              </w:rPr>
              <w:fldChar w:fldCharType="end"/>
            </w:r>
          </w:p>
        </w:tc>
      </w:tr>
      <w:tr w:rsidR="005525D0" w14:paraId="60EFA680" w14:textId="77777777" w:rsidTr="00D526D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dxa"/>
            <w:vMerge/>
          </w:tcPr>
          <w:p w14:paraId="7DFB11C4" w14:textId="64F7715C" w:rsidR="005525D0" w:rsidRDefault="005525D0" w:rsidP="008C7594">
            <w:pPr>
              <w:rPr>
                <w:rFonts w:cstheme="minorHAnsi"/>
                <w:color w:val="000000"/>
              </w:rPr>
            </w:pPr>
          </w:p>
        </w:tc>
        <w:tc>
          <w:tcPr>
            <w:tcW w:w="0" w:type="dxa"/>
            <w:vMerge/>
          </w:tcPr>
          <w:p w14:paraId="23E583F1" w14:textId="478E067D" w:rsidR="005525D0" w:rsidRDefault="005525D0" w:rsidP="00982214">
            <w:pPr>
              <w:jc w:val="both"/>
              <w:cnfStyle w:val="000000100000" w:firstRow="0" w:lastRow="0" w:firstColumn="0" w:lastColumn="0" w:oddVBand="0" w:evenVBand="0" w:oddHBand="1" w:evenHBand="0" w:firstRowFirstColumn="0" w:firstRowLastColumn="0" w:lastRowFirstColumn="0" w:lastRowLastColumn="0"/>
              <w:rPr>
                <w:rFonts w:cstheme="minorHAnsi"/>
                <w:color w:val="000000"/>
              </w:rPr>
            </w:pPr>
          </w:p>
        </w:tc>
        <w:tc>
          <w:tcPr>
            <w:tcW w:w="0" w:type="dxa"/>
          </w:tcPr>
          <w:p w14:paraId="37037238" w14:textId="77777777" w:rsidR="005525D0" w:rsidRDefault="005525D0" w:rsidP="00982214">
            <w:pPr>
              <w:jc w:val="both"/>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Personnalisée</w:t>
            </w:r>
          </w:p>
        </w:tc>
        <w:tc>
          <w:tcPr>
            <w:tcW w:w="0" w:type="dxa"/>
          </w:tcPr>
          <w:p w14:paraId="1A4194A1" w14:textId="77777777" w:rsidR="005525D0" w:rsidRPr="00262899" w:rsidRDefault="005525D0" w:rsidP="00982214">
            <w:pPr>
              <w:jc w:val="both"/>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Dose élevée au nodule</w:t>
            </w:r>
          </w:p>
        </w:tc>
      </w:tr>
      <w:tr w:rsidR="005525D0" w14:paraId="6D25BC85" w14:textId="77777777" w:rsidTr="00D526D4">
        <w:trPr>
          <w:jc w:val="center"/>
        </w:trPr>
        <w:tc>
          <w:tcPr>
            <w:cnfStyle w:val="001000000000" w:firstRow="0" w:lastRow="0" w:firstColumn="1" w:lastColumn="0" w:oddVBand="0" w:evenVBand="0" w:oddHBand="0" w:evenHBand="0" w:firstRowFirstColumn="0" w:firstRowLastColumn="0" w:lastRowFirstColumn="0" w:lastRowLastColumn="0"/>
            <w:tcW w:w="0" w:type="dxa"/>
            <w:vMerge w:val="restart"/>
          </w:tcPr>
          <w:p w14:paraId="64D35750" w14:textId="77777777" w:rsidR="005525D0" w:rsidRDefault="005525D0" w:rsidP="0031067E">
            <w:pPr>
              <w:rPr>
                <w:rFonts w:cstheme="minorHAnsi"/>
                <w:color w:val="000000"/>
              </w:rPr>
            </w:pPr>
            <w:r>
              <w:rPr>
                <w:rFonts w:cstheme="minorHAnsi"/>
                <w:color w:val="000000"/>
              </w:rPr>
              <w:t>Goitre non-toxique</w:t>
            </w:r>
          </w:p>
        </w:tc>
        <w:tc>
          <w:tcPr>
            <w:tcW w:w="0" w:type="dxa"/>
            <w:vMerge w:val="restart"/>
          </w:tcPr>
          <w:p w14:paraId="1AC97799" w14:textId="77777777" w:rsidR="005525D0" w:rsidRDefault="005525D0" w:rsidP="00982214">
            <w:pPr>
              <w:jc w:val="both"/>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Réduction volumique</w:t>
            </w:r>
          </w:p>
        </w:tc>
        <w:tc>
          <w:tcPr>
            <w:tcW w:w="0" w:type="dxa"/>
            <w:gridSpan w:val="2"/>
          </w:tcPr>
          <w:p w14:paraId="5256F5EF" w14:textId="22139EC3" w:rsidR="005525D0" w:rsidRDefault="005525D0" w:rsidP="00982214">
            <w:pPr>
              <w:jc w:val="both"/>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Activité fixe (</w:t>
            </w:r>
            <w:r w:rsidRPr="00262899">
              <w:rPr>
                <w:rFonts w:cstheme="minorHAnsi"/>
                <w:color w:val="000000"/>
              </w:rPr>
              <w:t>600 et 1100 MBq</w:t>
            </w:r>
            <w:r w:rsidR="006D4E62">
              <w:rPr>
                <w:rFonts w:cstheme="minorHAnsi"/>
                <w:color w:val="000000"/>
              </w:rPr>
              <w:t xml:space="preserve">) </w:t>
            </w:r>
            <w:r w:rsidR="006D4E62">
              <w:rPr>
                <w:rFonts w:cstheme="minorHAnsi"/>
                <w:color w:val="000000"/>
              </w:rPr>
              <w:fldChar w:fldCharType="begin"/>
            </w:r>
            <w:r w:rsidR="009F0FF8">
              <w:rPr>
                <w:rFonts w:cstheme="minorHAnsi"/>
                <w:color w:val="000000"/>
              </w:rPr>
              <w:instrText xml:space="preserve"> ADDIN ZOTERO_ITEM CSL_CITATION {"citationID":"4unI7KmW","properties":{"formattedCitation":"[32,33]","plainCitation":"[32,33]","noteIndex":0},"citationItems":[{"id":333,"uris":["http://zotero.org/groups/4605258/items/KNF54Z5Q"],"itemData":{"id":333,"type":"article-journal","container-title":"Best Practice &amp; Research Clinical Endocrinology &amp; Metabolism","DOI":"10.1016/j.beem.2014.02.001","ISSN":"1521690X","issue":"4","journalAbbreviation":"Best Practice &amp; Research Clinical Endocrinology &amp; Metabolism","language":"en","page":"619-631","source":"DOI.org (Crossref)","title":"The role of radioiodine therapy in benign nodular goitre","volume":"28","author":[{"family":"Bonnema","given":"Steen Joop"},{"family":"Fast","given":"Søren"},{"family":"Hegedüs","given":"Laszlo"}],"issued":{"date-parts":[["2014",8]]}}},{"id":336,"uris":["http://zotero.org/groups/4605258/items/2SXJGPTS"],"itemData":{"id":336,"type":"article-journal","container-title":"The Journal of Clinical Endocrinology &amp; Metabolism","DOI":"10.1210/jc.2007-0501","ISSN":"0021-972X, 1945-7197","issue":"9","language":"en","page":"3424-3428","source":"DOI.org (Crossref)","title":"Improvement of Goiter Volume Reduction after 0.3 mg Recombinant Human Thyrotropin-Stimulated Radioiodine Therapy in Patients with a Very Large Goiter: A Double-Blinded, Randomized Trial","title-short":"Improvement of Goiter Volume Reduction after 0.3 mg Recombinant Human Thyrotropin-Stimulated Radioiodine Therapy in Patients with a Very Large Goiter","volume":"92","author":[{"family":"Bonnema","given":"Steen J."},{"family":"Nielsen","given":"Viveque E."},{"family":"Boel-Jørgensen","given":"Henrik"},{"family":"Grupe","given":"Peter"},{"family":"Andersen","given":"Peter B."},{"family":"Bastholt","given":"Lars"},{"family":"Hegedüs","given":"Laszlo"}],"issued":{"date-parts":[["2007",9,1]]}}}],"schema":"https://github.com/citation-style-language/schema/raw/master/csl-citation.json"} </w:instrText>
            </w:r>
            <w:r w:rsidR="006D4E62">
              <w:rPr>
                <w:rFonts w:cstheme="minorHAnsi"/>
                <w:color w:val="000000"/>
              </w:rPr>
              <w:fldChar w:fldCharType="separate"/>
            </w:r>
            <w:r w:rsidR="00373C0B" w:rsidRPr="00373C0B">
              <w:rPr>
                <w:rFonts w:ascii="Calibri" w:hAnsi="Calibri" w:cs="Calibri"/>
              </w:rPr>
              <w:t>[32,33]</w:t>
            </w:r>
            <w:r w:rsidR="006D4E62">
              <w:rPr>
                <w:rFonts w:cstheme="minorHAnsi"/>
                <w:color w:val="000000"/>
              </w:rPr>
              <w:fldChar w:fldCharType="end"/>
            </w:r>
            <w:r w:rsidRPr="005525D0">
              <w:rPr>
                <w:rFonts w:cstheme="minorHAnsi"/>
                <w:color w:val="000000"/>
                <w:sz w:val="20"/>
              </w:rPr>
              <w:t> </w:t>
            </w:r>
            <w:r>
              <w:rPr>
                <w:rFonts w:cstheme="minorHAnsi"/>
                <w:color w:val="000000"/>
              </w:rPr>
              <w:t>;</w:t>
            </w:r>
            <w:r w:rsidR="00273923">
              <w:rPr>
                <w:rFonts w:cstheme="minorHAnsi"/>
                <w:color w:val="000000"/>
              </w:rPr>
              <w:t xml:space="preserve"> </w:t>
            </w:r>
            <w:r>
              <w:rPr>
                <w:rFonts w:cstheme="minorHAnsi"/>
                <w:color w:val="000000"/>
              </w:rPr>
              <w:t>3,7 à 14 MBq/g</w:t>
            </w:r>
          </w:p>
        </w:tc>
      </w:tr>
      <w:tr w:rsidR="005525D0" w14:paraId="1005D78B" w14:textId="77777777" w:rsidTr="00D526D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dxa"/>
            <w:vMerge/>
          </w:tcPr>
          <w:p w14:paraId="5BBE2D54" w14:textId="3E7F285C" w:rsidR="005525D0" w:rsidRDefault="005525D0" w:rsidP="008C7594">
            <w:pPr>
              <w:rPr>
                <w:rFonts w:cstheme="minorHAnsi"/>
                <w:color w:val="000000"/>
              </w:rPr>
            </w:pPr>
          </w:p>
        </w:tc>
        <w:tc>
          <w:tcPr>
            <w:tcW w:w="0" w:type="dxa"/>
            <w:vMerge/>
          </w:tcPr>
          <w:p w14:paraId="29DDE8D4" w14:textId="465B0257" w:rsidR="005525D0" w:rsidRDefault="005525D0" w:rsidP="00982214">
            <w:pPr>
              <w:jc w:val="both"/>
              <w:cnfStyle w:val="000000100000" w:firstRow="0" w:lastRow="0" w:firstColumn="0" w:lastColumn="0" w:oddVBand="0" w:evenVBand="0" w:oddHBand="1" w:evenHBand="0" w:firstRowFirstColumn="0" w:firstRowLastColumn="0" w:lastRowFirstColumn="0" w:lastRowLastColumn="0"/>
              <w:rPr>
                <w:rFonts w:cstheme="minorHAnsi"/>
                <w:color w:val="000000"/>
              </w:rPr>
            </w:pPr>
          </w:p>
        </w:tc>
        <w:tc>
          <w:tcPr>
            <w:tcW w:w="0" w:type="dxa"/>
          </w:tcPr>
          <w:p w14:paraId="4139C36A" w14:textId="77777777" w:rsidR="005525D0" w:rsidRDefault="005525D0" w:rsidP="00982214">
            <w:pPr>
              <w:jc w:val="both"/>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Personnalisé</w:t>
            </w:r>
          </w:p>
        </w:tc>
        <w:tc>
          <w:tcPr>
            <w:tcW w:w="0" w:type="dxa"/>
          </w:tcPr>
          <w:p w14:paraId="600A8E66" w14:textId="77777777" w:rsidR="005525D0" w:rsidRPr="00262899" w:rsidRDefault="005525D0" w:rsidP="00982214">
            <w:pPr>
              <w:jc w:val="both"/>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100 à 175 Gy</w:t>
            </w:r>
          </w:p>
        </w:tc>
      </w:tr>
      <w:tr w:rsidR="008C7594" w14:paraId="2A39E120" w14:textId="77777777" w:rsidTr="00D526D4">
        <w:trPr>
          <w:jc w:val="center"/>
        </w:trPr>
        <w:tc>
          <w:tcPr>
            <w:cnfStyle w:val="001000000000" w:firstRow="0" w:lastRow="0" w:firstColumn="1" w:lastColumn="0" w:oddVBand="0" w:evenVBand="0" w:oddHBand="0" w:evenHBand="0" w:firstRowFirstColumn="0" w:firstRowLastColumn="0" w:lastRowFirstColumn="0" w:lastRowLastColumn="0"/>
            <w:tcW w:w="0" w:type="dxa"/>
          </w:tcPr>
          <w:p w14:paraId="35BE2667" w14:textId="621719C0" w:rsidR="008C7594" w:rsidRDefault="008C7594" w:rsidP="00B9551F">
            <w:pPr>
              <w:rPr>
                <w:rFonts w:cstheme="minorHAnsi"/>
                <w:color w:val="000000"/>
              </w:rPr>
            </w:pPr>
            <w:commentRangeStart w:id="100"/>
            <w:commentRangeStart w:id="101"/>
            <w:r>
              <w:rPr>
                <w:rFonts w:cstheme="minorHAnsi"/>
                <w:color w:val="000000"/>
              </w:rPr>
              <w:t>Nodule solitaire hyperfonctionnel</w:t>
            </w:r>
            <w:commentRangeEnd w:id="100"/>
            <w:r>
              <w:rPr>
                <w:rStyle w:val="PieddepageCar"/>
                <w:b w:val="0"/>
              </w:rPr>
              <w:commentReference w:id="100"/>
            </w:r>
            <w:commentRangeEnd w:id="101"/>
            <w:r w:rsidR="002E6553">
              <w:rPr>
                <w:rStyle w:val="Marquedecommentaire"/>
                <w:b w:val="0"/>
                <w:bCs w:val="0"/>
              </w:rPr>
              <w:commentReference w:id="101"/>
            </w:r>
          </w:p>
        </w:tc>
        <w:tc>
          <w:tcPr>
            <w:tcW w:w="0" w:type="dxa"/>
          </w:tcPr>
          <w:p w14:paraId="5AD41DA0" w14:textId="74C3D232" w:rsidR="008C7594" w:rsidRDefault="008C7594" w:rsidP="00B9551F">
            <w:pPr>
              <w:cnfStyle w:val="000000000000" w:firstRow="0" w:lastRow="0" w:firstColumn="0" w:lastColumn="0" w:oddVBand="0" w:evenVBand="0" w:oddHBand="0" w:evenHBand="0" w:firstRowFirstColumn="0" w:firstRowLastColumn="0" w:lastRowFirstColumn="0" w:lastRowLastColumn="0"/>
              <w:rPr>
                <w:rFonts w:cstheme="minorHAnsi"/>
                <w:color w:val="000000"/>
              </w:rPr>
            </w:pPr>
            <w:r>
              <w:t>Fonctionnel</w:t>
            </w:r>
          </w:p>
        </w:tc>
        <w:tc>
          <w:tcPr>
            <w:tcW w:w="0" w:type="dxa"/>
          </w:tcPr>
          <w:p w14:paraId="168165A9" w14:textId="5D821B90" w:rsidR="008C7594" w:rsidRDefault="008C7594" w:rsidP="00B9551F">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Personnalisé</w:t>
            </w:r>
          </w:p>
        </w:tc>
        <w:tc>
          <w:tcPr>
            <w:tcW w:w="0" w:type="dxa"/>
          </w:tcPr>
          <w:p w14:paraId="7D25B266" w14:textId="59B92638" w:rsidR="008C7594" w:rsidRDefault="008C7594" w:rsidP="00B9551F">
            <w:pPr>
              <w:cnfStyle w:val="000000000000" w:firstRow="0" w:lastRow="0" w:firstColumn="0" w:lastColumn="0" w:oddVBand="0" w:evenVBand="0" w:oddHBand="0" w:evenHBand="0" w:firstRowFirstColumn="0" w:firstRowLastColumn="0" w:lastRowFirstColumn="0" w:lastRowLastColumn="0"/>
              <w:rPr>
                <w:rFonts w:cstheme="minorHAnsi"/>
                <w:color w:val="000000"/>
              </w:rPr>
            </w:pPr>
            <w:r>
              <w:t>300-400 Gy</w:t>
            </w:r>
            <w:r w:rsidR="000144DF">
              <w:t xml:space="preserve"> </w:t>
            </w:r>
            <w:r w:rsidR="000144DF">
              <w:fldChar w:fldCharType="begin"/>
            </w:r>
            <w:r w:rsidR="009F0FF8">
              <w:instrText xml:space="preserve"> ADDIN ZOTERO_ITEM CSL_CITATION {"citationID":"YEvJrhbw","properties":{"formattedCitation":"[3]","plainCitation":"[3]","noteIndex":0},"citationItems":[{"id":351,"uris":["http://zotero.org/groups/4605258/items/UHEFR8LZ"],"itemData":{"id":351,"type":"article-journal","abstract":"Abstract\n            This document provides the new EANM guideline on radioiodine therapy of benign thyroid disease. Its aim is to guide nuclear medicine physicians, endocrinologists, and practitioners in the selection of patients for radioiodine therapy. Its recommendations on patients’ preparation, empiric and dosimetric therapeutic approaches, applied radioiodine activity, radiation protection requirements, and patients follow-up after administration of radioiodine therapy are extensively discussed.","container-title":"European Journal of Nuclear Medicine and Molecular Imaging","DOI":"10.1007/s00259-023-06274-5","ISSN":"1619-7070, 1619-7089","issue":"11","journalAbbreviation":"Eur J Nucl Med Mol Imaging","language":"en","page":"3324-3348","source":"DOI.org (Crossref)","title":"The EANM guideline on radioiodine therapy of benign thyroid disease","volume":"50","author":[{"family":"Campennì","given":"Alfredo"},{"family":"Avram","given":"Anca M."},{"family":"Verburg","given":"Frederik A."},{"family":"Iakovou","given":"Ioannis"},{"family":"Hänscheid","given":"Heribert"},{"family":"De Keizer","given":"Bart"},{"family":"Petranović Ovčariček","given":"Petra"},{"family":"Giovanella","given":"Luca"}],"issued":{"date-parts":[["2023",9]]}}}],"schema":"https://github.com/citation-style-language/schema/raw/master/csl-citation.json"} </w:instrText>
            </w:r>
            <w:r w:rsidR="000144DF">
              <w:fldChar w:fldCharType="separate"/>
            </w:r>
            <w:r w:rsidR="0000522C" w:rsidRPr="0000522C">
              <w:rPr>
                <w:rFonts w:ascii="Calibri" w:hAnsi="Calibri" w:cs="Calibri"/>
              </w:rPr>
              <w:t>[3]</w:t>
            </w:r>
            <w:r w:rsidR="000144DF">
              <w:fldChar w:fldCharType="end"/>
            </w:r>
          </w:p>
        </w:tc>
      </w:tr>
    </w:tbl>
    <w:p w14:paraId="360328D4" w14:textId="75A2BA41" w:rsidR="00CF6B6F" w:rsidRDefault="00CF6B6F" w:rsidP="00F523F0">
      <w:pPr>
        <w:pStyle w:val="Lgende"/>
        <w:ind w:left="-142"/>
        <w:jc w:val="center"/>
      </w:pPr>
      <w:r>
        <w:br w:type="page"/>
      </w:r>
    </w:p>
    <w:p w14:paraId="5C3263D6" w14:textId="544DC4B2" w:rsidR="00B45537" w:rsidRPr="00D77E1E" w:rsidRDefault="00020E7B" w:rsidP="00E01B74">
      <w:pPr>
        <w:pStyle w:val="Titre1"/>
        <w:jc w:val="both"/>
      </w:pPr>
      <w:bookmarkStart w:id="102" w:name="_Femme_Vs_Homme"/>
      <w:bookmarkStart w:id="103" w:name="_Toc157640864"/>
      <w:bookmarkStart w:id="104" w:name="_Toc193972767"/>
      <w:bookmarkEnd w:id="71"/>
      <w:bookmarkEnd w:id="102"/>
      <w:r w:rsidRPr="00D77E1E">
        <w:lastRenderedPageBreak/>
        <w:t>M</w:t>
      </w:r>
      <w:r w:rsidR="00CE22F9">
        <w:t>atériels et m</w:t>
      </w:r>
      <w:r w:rsidRPr="00D77E1E">
        <w:t>éthodes</w:t>
      </w:r>
      <w:bookmarkEnd w:id="103"/>
      <w:bookmarkEnd w:id="104"/>
    </w:p>
    <w:p w14:paraId="0917EC36" w14:textId="77777777" w:rsidR="00DA50BD" w:rsidRDefault="00DA50BD" w:rsidP="00F44D61">
      <w:pPr>
        <w:spacing w:after="0"/>
      </w:pPr>
      <w:bookmarkStart w:id="105" w:name="_Toc157640866"/>
    </w:p>
    <w:p w14:paraId="66CEE7C5" w14:textId="14A47383" w:rsidR="00F47624" w:rsidRDefault="00F47624" w:rsidP="00F44D61">
      <w:pPr>
        <w:spacing w:after="0"/>
        <w:jc w:val="both"/>
      </w:pPr>
      <w:r>
        <w:t xml:space="preserve">Un appel à participation a été diffusé entre le 14 mai 2020 et le 15 septembre 2020 </w:t>
      </w:r>
      <w:r w:rsidRPr="00063523">
        <w:rPr>
          <w:i/>
          <w:iCs/>
          <w:rPrChange w:id="106" w:author="BEAUMONT Tiffany" w:date="2025-02-04T14:25:00Z">
            <w:rPr/>
          </w:rPrChange>
        </w:rPr>
        <w:t>via</w:t>
      </w:r>
      <w:r>
        <w:t xml:space="preserve"> les listes de diffusion électroniques des physiciens médicaux (cf. </w:t>
      </w:r>
      <w:r>
        <w:fldChar w:fldCharType="begin"/>
      </w:r>
      <w:r>
        <w:instrText xml:space="preserve"> REF _Ref182996790 \h  \* MERGEFORMAT </w:instrText>
      </w:r>
      <w:r>
        <w:fldChar w:fldCharType="separate"/>
      </w:r>
      <w:r w:rsidR="00C30592">
        <w:t>Annexe 1</w:t>
      </w:r>
      <w:r>
        <w:fldChar w:fldCharType="end"/>
      </w:r>
      <w:r>
        <w:t>). Ce dernier</w:t>
      </w:r>
      <w:r w:rsidRPr="00B17E2A">
        <w:t xml:space="preserve"> précisait le </w:t>
      </w:r>
      <w:r w:rsidRPr="00DF4AA0">
        <w:t>contexte</w:t>
      </w:r>
      <w:r>
        <w:t xml:space="preserve"> et les </w:t>
      </w:r>
      <w:r w:rsidRPr="00DF4AA0">
        <w:t>objectif</w:t>
      </w:r>
      <w:r>
        <w:t>s</w:t>
      </w:r>
      <w:r w:rsidRPr="00DF4AA0">
        <w:t xml:space="preserve"> de l’étude</w:t>
      </w:r>
      <w:r>
        <w:t xml:space="preserve">. </w:t>
      </w:r>
    </w:p>
    <w:p w14:paraId="13906E7A" w14:textId="256E6252" w:rsidR="006A69DD" w:rsidRPr="00EF0443" w:rsidRDefault="006A69DD" w:rsidP="00F44D61">
      <w:pPr>
        <w:spacing w:after="0"/>
        <w:jc w:val="both"/>
      </w:pPr>
      <w:r>
        <w:t xml:space="preserve">L’étude se divise en deux phases principales, d’une part une enquête préliminaire permettant de faire un état des lieux de pratiques française et d’autre part une étude multicentrique permettant d’analyser les paramètres influant sur la mesure de la fixation thyroïdienne. L’analyse statistique menée à la suite de l’étude multicentrique </w:t>
      </w:r>
      <w:r w:rsidR="00063523">
        <w:t>a pour but</w:t>
      </w:r>
      <w:r>
        <w:t xml:space="preserve"> de statuer sur les paramètres influençant la mesure de fixation thyroïdienne et de conclure sur la méthode de quantification à adopter pour aller vers une harmonisation des pratiques.</w:t>
      </w:r>
    </w:p>
    <w:p w14:paraId="1BBE78B5" w14:textId="77777777" w:rsidR="00F47624" w:rsidRDefault="00F47624" w:rsidP="00F44D61">
      <w:pPr>
        <w:spacing w:after="0"/>
      </w:pPr>
    </w:p>
    <w:p w14:paraId="75ED7FEA" w14:textId="28DB8346" w:rsidR="00CE22F9" w:rsidRDefault="00CE22F9" w:rsidP="00AF58B2">
      <w:pPr>
        <w:pStyle w:val="Titre2"/>
        <w:jc w:val="both"/>
      </w:pPr>
      <w:bookmarkStart w:id="107" w:name="_Toc193972768"/>
      <w:bookmarkStart w:id="108" w:name="_Toc157640868"/>
      <w:r>
        <w:t>É</w:t>
      </w:r>
      <w:r w:rsidR="00DA50BD">
        <w:t xml:space="preserve">tat </w:t>
      </w:r>
      <w:r w:rsidR="008B491D">
        <w:t>des lieux des pratiques françaises</w:t>
      </w:r>
      <w:bookmarkEnd w:id="107"/>
    </w:p>
    <w:p w14:paraId="7C561BCE" w14:textId="7058D4FF" w:rsidR="00F47624" w:rsidDel="000163F5" w:rsidRDefault="00F47624" w:rsidP="00F44D61">
      <w:pPr>
        <w:jc w:val="both"/>
        <w:rPr>
          <w:del w:id="109" w:author="BEAUMONT Tiffany" w:date="2025-03-17T11:47:00Z"/>
        </w:rPr>
      </w:pPr>
    </w:p>
    <w:p w14:paraId="464886D1" w14:textId="32749E5C" w:rsidR="00E83C4D" w:rsidDel="00E83C4D" w:rsidRDefault="00E83C4D" w:rsidP="00F44D61">
      <w:pPr>
        <w:jc w:val="both"/>
        <w:rPr>
          <w:ins w:id="110" w:author="BEAUMONT Tiffany" w:date="2025-02-04T14:24:00Z"/>
        </w:rPr>
      </w:pPr>
      <w:r>
        <w:t xml:space="preserve">Le principal objectif de l’enquête préliminaire est de constater l’homogénéité ou non des pratiques dans les services de médecine nucléaire français. Pour ce faire, l’étude s’est intéressée </w:t>
      </w:r>
      <w:r w:rsidR="00DF1C93">
        <w:t>aux gammas-caméras utilisées</w:t>
      </w:r>
      <w:r w:rsidR="00F44D61">
        <w:t xml:space="preserve"> par les centres participant</w:t>
      </w:r>
      <w:r w:rsidR="00DF1C93">
        <w:t xml:space="preserve"> à l’étude multicentrique, aux conditions et </w:t>
      </w:r>
      <w:r>
        <w:t xml:space="preserve">aux </w:t>
      </w:r>
      <w:r w:rsidR="00DF1C93">
        <w:t xml:space="preserve">paramètres </w:t>
      </w:r>
      <w:r>
        <w:t>pouvant influer sur l</w:t>
      </w:r>
      <w:r w:rsidR="00DF1C93">
        <w:t>’étalonnage et</w:t>
      </w:r>
      <w:r>
        <w:t xml:space="preserve"> </w:t>
      </w:r>
      <w:r w:rsidR="00DF1C93">
        <w:t xml:space="preserve">la </w:t>
      </w:r>
      <w:r>
        <w:t xml:space="preserve">mesure de </w:t>
      </w:r>
      <w:r w:rsidR="00DF1C93">
        <w:t>fixation</w:t>
      </w:r>
      <w:r w:rsidR="00D526D4">
        <w:t xml:space="preserve"> </w:t>
      </w:r>
      <w:r>
        <w:t>:</w:t>
      </w:r>
      <w:r w:rsidR="00DF1C93" w:rsidRPr="00DF1C93">
        <w:t xml:space="preserve"> </w:t>
      </w:r>
    </w:p>
    <w:p w14:paraId="7E586D7E" w14:textId="77777777" w:rsidR="00342248" w:rsidRPr="00E83C4D" w:rsidRDefault="00342248">
      <w:pPr>
        <w:pStyle w:val="Paragraphedeliste"/>
        <w:numPr>
          <w:ilvl w:val="0"/>
          <w:numId w:val="12"/>
        </w:numPr>
        <w:jc w:val="both"/>
        <w:rPr>
          <w:rFonts w:cstheme="minorHAnsi"/>
          <w:color w:val="000000"/>
        </w:rPr>
        <w:pPrChange w:id="111" w:author="BEAUMONT Tiffany" w:date="2025-02-04T14:25:00Z">
          <w:pPr>
            <w:pStyle w:val="Paragraphedeliste"/>
            <w:numPr>
              <w:ilvl w:val="1"/>
              <w:numId w:val="9"/>
            </w:numPr>
            <w:ind w:left="709" w:hanging="360"/>
            <w:jc w:val="both"/>
          </w:pPr>
        </w:pPrChange>
      </w:pPr>
      <w:r w:rsidRPr="00E83C4D">
        <w:rPr>
          <w:rFonts w:cstheme="minorHAnsi"/>
          <w:b/>
          <w:i/>
          <w:color w:val="000000"/>
        </w:rPr>
        <w:t>Le matériel de détection</w:t>
      </w:r>
      <w:r w:rsidRPr="00E83C4D">
        <w:rPr>
          <w:rFonts w:cstheme="minorHAnsi"/>
          <w:color w:val="000000"/>
        </w:rPr>
        <w:t xml:space="preserve"> qui peut être une </w:t>
      </w:r>
      <w:r w:rsidRPr="00E83C4D">
        <w:rPr>
          <w:rFonts w:cstheme="minorHAnsi"/>
        </w:rPr>
        <w:t xml:space="preserve">gamma-caméra TEMP </w:t>
      </w:r>
      <w:proofErr w:type="spellStart"/>
      <w:r w:rsidRPr="00E83C4D">
        <w:rPr>
          <w:rFonts w:cstheme="minorHAnsi"/>
        </w:rPr>
        <w:t>NaI</w:t>
      </w:r>
      <w:proofErr w:type="spellEnd"/>
      <w:r w:rsidRPr="00E83C4D">
        <w:rPr>
          <w:rFonts w:cstheme="minorHAnsi"/>
        </w:rPr>
        <w:t xml:space="preserve"> ou CZT, ou un compteur thyroïdien.</w:t>
      </w:r>
    </w:p>
    <w:p w14:paraId="216D6B51" w14:textId="77EFAFAC" w:rsidR="00342248" w:rsidRDefault="00342248" w:rsidP="00024898">
      <w:pPr>
        <w:pStyle w:val="Paragraphedeliste"/>
        <w:numPr>
          <w:ilvl w:val="1"/>
          <w:numId w:val="9"/>
        </w:numPr>
        <w:ind w:left="709"/>
        <w:jc w:val="both"/>
        <w:rPr>
          <w:rFonts w:cstheme="minorHAnsi"/>
          <w:color w:val="000000"/>
        </w:rPr>
      </w:pPr>
      <w:r w:rsidRPr="00D83CFE">
        <w:rPr>
          <w:rFonts w:cstheme="minorHAnsi"/>
          <w:b/>
          <w:i/>
          <w:color w:val="000000"/>
        </w:rPr>
        <w:t>Les conditions géométriques d’acquisition</w:t>
      </w:r>
      <w:r w:rsidRPr="00D849AE">
        <w:rPr>
          <w:rFonts w:cstheme="minorHAnsi"/>
          <w:color w:val="000000"/>
        </w:rPr>
        <w:t> :</w:t>
      </w:r>
      <w:r>
        <w:rPr>
          <w:rFonts w:cstheme="minorHAnsi"/>
          <w:color w:val="000000"/>
        </w:rPr>
        <w:t xml:space="preserve"> le collimateur</w:t>
      </w:r>
      <w:r w:rsidR="00D526D4">
        <w:rPr>
          <w:rFonts w:cstheme="minorHAnsi"/>
          <w:color w:val="000000"/>
        </w:rPr>
        <w:t xml:space="preserve"> des</w:t>
      </w:r>
      <w:r>
        <w:rPr>
          <w:rFonts w:cstheme="minorHAnsi"/>
          <w:color w:val="000000"/>
        </w:rPr>
        <w:t xml:space="preserve"> gamma-caméra</w:t>
      </w:r>
      <w:r w:rsidR="00D526D4">
        <w:rPr>
          <w:rFonts w:cstheme="minorHAnsi"/>
          <w:color w:val="000000"/>
        </w:rPr>
        <w:t>s</w:t>
      </w:r>
      <w:r>
        <w:rPr>
          <w:rFonts w:cstheme="minorHAnsi"/>
          <w:color w:val="000000"/>
        </w:rPr>
        <w:t>, et la distance entre le radionucléide et le détecteur.</w:t>
      </w:r>
    </w:p>
    <w:p w14:paraId="7DBAD5AB" w14:textId="77777777" w:rsidR="00342248" w:rsidRPr="00D849AE" w:rsidRDefault="00342248" w:rsidP="00024898">
      <w:pPr>
        <w:pStyle w:val="Paragraphedeliste"/>
        <w:numPr>
          <w:ilvl w:val="1"/>
          <w:numId w:val="9"/>
        </w:numPr>
        <w:ind w:left="709"/>
        <w:jc w:val="both"/>
        <w:rPr>
          <w:rFonts w:cstheme="minorHAnsi"/>
          <w:color w:val="000000"/>
        </w:rPr>
      </w:pPr>
      <w:r w:rsidRPr="00D83CFE">
        <w:rPr>
          <w:rFonts w:cstheme="minorHAnsi"/>
          <w:b/>
          <w:i/>
          <w:color w:val="000000"/>
        </w:rPr>
        <w:t>Le radionucléide utilisé</w:t>
      </w:r>
      <w:r>
        <w:rPr>
          <w:rFonts w:cstheme="minorHAnsi"/>
          <w:color w:val="000000"/>
        </w:rPr>
        <w:t xml:space="preserve">, </w:t>
      </w:r>
      <w:r>
        <w:rPr>
          <w:rFonts w:cstheme="minorHAnsi"/>
        </w:rPr>
        <w:t>Tc</w:t>
      </w:r>
      <w:r>
        <w:rPr>
          <w:rFonts w:cstheme="minorHAnsi"/>
        </w:rPr>
        <w:noBreakHyphen/>
        <w:t>99m, I</w:t>
      </w:r>
      <w:r>
        <w:rPr>
          <w:rFonts w:cstheme="minorHAnsi"/>
        </w:rPr>
        <w:noBreakHyphen/>
        <w:t>123 ou I</w:t>
      </w:r>
      <w:r>
        <w:rPr>
          <w:rFonts w:cstheme="minorHAnsi"/>
        </w:rPr>
        <w:noBreakHyphen/>
        <w:t xml:space="preserve">131, le délai entre injection et </w:t>
      </w:r>
      <w:r w:rsidRPr="00D849AE">
        <w:rPr>
          <w:rFonts w:cstheme="minorHAnsi"/>
        </w:rPr>
        <w:t xml:space="preserve">acquisition, </w:t>
      </w:r>
      <w:r>
        <w:rPr>
          <w:rFonts w:cstheme="minorHAnsi"/>
        </w:rPr>
        <w:t xml:space="preserve">la </w:t>
      </w:r>
      <w:r w:rsidRPr="00D849AE">
        <w:rPr>
          <w:rFonts w:cstheme="minorHAnsi"/>
        </w:rPr>
        <w:t xml:space="preserve">mesure </w:t>
      </w:r>
      <w:r>
        <w:rPr>
          <w:rFonts w:cstheme="minorHAnsi"/>
        </w:rPr>
        <w:t xml:space="preserve">ou non </w:t>
      </w:r>
      <w:r w:rsidRPr="00D849AE">
        <w:rPr>
          <w:rFonts w:cstheme="minorHAnsi"/>
        </w:rPr>
        <w:t xml:space="preserve">de l’activité résiduelle </w:t>
      </w:r>
      <w:r>
        <w:rPr>
          <w:rFonts w:cstheme="minorHAnsi"/>
        </w:rPr>
        <w:t>après injection.</w:t>
      </w:r>
    </w:p>
    <w:p w14:paraId="03A3F9C2" w14:textId="73E9D77C" w:rsidR="00342248" w:rsidRDefault="00342248" w:rsidP="00024898">
      <w:pPr>
        <w:pStyle w:val="Paragraphedeliste"/>
        <w:numPr>
          <w:ilvl w:val="1"/>
          <w:numId w:val="9"/>
        </w:numPr>
        <w:ind w:left="709"/>
        <w:jc w:val="both"/>
        <w:rPr>
          <w:rFonts w:cstheme="minorHAnsi"/>
          <w:color w:val="000000"/>
        </w:rPr>
      </w:pPr>
      <w:r w:rsidRPr="00D83CFE">
        <w:rPr>
          <w:rFonts w:cstheme="minorHAnsi"/>
          <w:b/>
          <w:i/>
          <w:color w:val="000000"/>
        </w:rPr>
        <w:t xml:space="preserve">Le fantôme utilisé </w:t>
      </w:r>
      <w:r w:rsidRPr="00D83CFE">
        <w:rPr>
          <w:rFonts w:cstheme="minorHAnsi"/>
          <w:color w:val="000000"/>
        </w:rPr>
        <w:t xml:space="preserve">pour la mesure du facteur </w:t>
      </w:r>
      <w:r w:rsidR="003B6A42">
        <w:rPr>
          <w:rFonts w:cstheme="minorHAnsi"/>
          <w:color w:val="000000"/>
        </w:rPr>
        <w:t>d’étalonnage</w:t>
      </w:r>
      <w:r>
        <w:rPr>
          <w:rFonts w:cstheme="minorHAnsi"/>
          <w:color w:val="000000"/>
        </w:rPr>
        <w:t xml:space="preserve"> : généralement une seringue ou un flacon contenant une activité connue de radionucléide, positionné dans l’air ou dans un fantôme cylindrique de type « cou », </w:t>
      </w:r>
      <w:r w:rsidR="00063523">
        <w:rPr>
          <w:rFonts w:cstheme="minorHAnsi"/>
          <w:color w:val="000000"/>
        </w:rPr>
        <w:t>généralement</w:t>
      </w:r>
      <w:r>
        <w:rPr>
          <w:rFonts w:cstheme="minorHAnsi"/>
          <w:color w:val="000000"/>
        </w:rPr>
        <w:t xml:space="preserve"> peu représentatif de l’anatomie de la thyroïde.</w:t>
      </w:r>
    </w:p>
    <w:p w14:paraId="6C08AA10" w14:textId="4D4D5E06" w:rsidR="00E83C4D" w:rsidRPr="00D526D4" w:rsidRDefault="00342248" w:rsidP="00E83C4D">
      <w:pPr>
        <w:pStyle w:val="Paragraphedeliste"/>
        <w:numPr>
          <w:ilvl w:val="1"/>
          <w:numId w:val="9"/>
        </w:numPr>
        <w:spacing w:after="0"/>
        <w:ind w:left="709"/>
        <w:jc w:val="both"/>
        <w:rPr>
          <w:rFonts w:cstheme="minorHAnsi"/>
        </w:rPr>
      </w:pPr>
      <w:r w:rsidRPr="00D83CFE">
        <w:rPr>
          <w:rFonts w:cstheme="minorHAnsi"/>
          <w:b/>
          <w:i/>
          <w:color w:val="000000"/>
        </w:rPr>
        <w:t>Le post-traitement des images</w:t>
      </w:r>
      <w:r>
        <w:rPr>
          <w:rFonts w:cstheme="minorHAnsi"/>
          <w:color w:val="000000"/>
        </w:rPr>
        <w:t xml:space="preserve"> de fixation et </w:t>
      </w:r>
      <w:r w:rsidR="003B6A42">
        <w:rPr>
          <w:rFonts w:cstheme="minorHAnsi"/>
          <w:color w:val="000000"/>
        </w:rPr>
        <w:t>d’étalonnage</w:t>
      </w:r>
      <w:r>
        <w:rPr>
          <w:rFonts w:cstheme="minorHAnsi"/>
          <w:color w:val="000000"/>
        </w:rPr>
        <w:t> : corrections du diffusé, soustraction du bruit de fond et méthodes de segmentation des images.</w:t>
      </w:r>
    </w:p>
    <w:p w14:paraId="0FFF5C5F" w14:textId="77777777" w:rsidR="00E83C4D" w:rsidRPr="00E83C4D" w:rsidRDefault="00E83C4D" w:rsidP="00D526D4">
      <w:pPr>
        <w:spacing w:after="0"/>
        <w:jc w:val="both"/>
        <w:rPr>
          <w:rFonts w:cstheme="minorHAnsi"/>
        </w:rPr>
      </w:pPr>
    </w:p>
    <w:p w14:paraId="79901693" w14:textId="757DA88E" w:rsidR="00E83C4D" w:rsidRDefault="00E83C4D" w:rsidP="00E83C4D">
      <w:pPr>
        <w:jc w:val="both"/>
      </w:pPr>
      <w:r>
        <w:t>L’analyse et l</w:t>
      </w:r>
      <w:r w:rsidR="00D526D4">
        <w:t>es</w:t>
      </w:r>
      <w:r>
        <w:t xml:space="preserve"> représentation</w:t>
      </w:r>
      <w:r w:rsidR="00D526D4">
        <w:t xml:space="preserve">s </w:t>
      </w:r>
      <w:r>
        <w:t>graphique</w:t>
      </w:r>
      <w:r w:rsidR="00D526D4">
        <w:t>s</w:t>
      </w:r>
      <w:r>
        <w:t xml:space="preserve"> ont </w:t>
      </w:r>
      <w:r w:rsidRPr="00DF1C93">
        <w:t>été réalisé</w:t>
      </w:r>
      <w:r w:rsidR="00063523">
        <w:t>e</w:t>
      </w:r>
      <w:r w:rsidRPr="00DF1C93">
        <w:t>s avec le logiciel R</w:t>
      </w:r>
      <w:r>
        <w:t>®</w:t>
      </w:r>
      <w:r w:rsidRPr="00DF1C93">
        <w:t xml:space="preserve"> </w:t>
      </w:r>
      <w:r w:rsidRPr="00DF1C93">
        <w:fldChar w:fldCharType="begin"/>
      </w:r>
      <w:r w:rsidR="009F0FF8">
        <w:instrText xml:space="preserve"> ADDIN ZOTERO_ITEM CSL_CITATION {"citationID":"zg82Ksbj","properties":{"formattedCitation":"[34]","plainCitation":"[34]","noteIndex":0},"citationItems":[{"id":267,"uris":["http://zotero.org/groups/4605258/items/QWYUVBQV",["http://zotero.org/groups/4605258/items/QWYUVBQV"]],"itemData":{"id":267,"type":"article-newspaper","title":"R Core Team (2019). R: A language and environment for statistical computing. R Foundation for Statistical Computing, Vienna, Austria. URL https://www.R-project.org/."}}],"schema":"https://github.com/citation-style-language/schema/raw/master/csl-citation.json"} </w:instrText>
      </w:r>
      <w:r w:rsidRPr="00DF1C93">
        <w:fldChar w:fldCharType="separate"/>
      </w:r>
      <w:r w:rsidR="00373C0B" w:rsidRPr="00373C0B">
        <w:rPr>
          <w:rFonts w:ascii="Calibri" w:hAnsi="Calibri" w:cs="Calibri"/>
        </w:rPr>
        <w:t>[34]</w:t>
      </w:r>
      <w:r w:rsidRPr="00DF1C93">
        <w:fldChar w:fldCharType="end"/>
      </w:r>
      <w:r>
        <w:t xml:space="preserve">. </w:t>
      </w:r>
    </w:p>
    <w:p w14:paraId="1052B085" w14:textId="2C7B2922" w:rsidR="002F0F94" w:rsidRDefault="002F0F94" w:rsidP="00F44D61">
      <w:pPr>
        <w:jc w:val="both"/>
      </w:pPr>
    </w:p>
    <w:p w14:paraId="4CAC1BAC" w14:textId="77777777" w:rsidR="00A533BD" w:rsidRDefault="00A533BD" w:rsidP="00EF0443">
      <w:pPr>
        <w:pStyle w:val="Titre3"/>
      </w:pPr>
      <w:bookmarkStart w:id="112" w:name="_Toc193972769"/>
      <w:r>
        <w:t>Centres participants</w:t>
      </w:r>
      <w:bookmarkEnd w:id="112"/>
    </w:p>
    <w:p w14:paraId="54DBC554" w14:textId="30C184CE" w:rsidR="00A533BD" w:rsidRDefault="00063523" w:rsidP="00A533BD">
      <w:pPr>
        <w:jc w:val="both"/>
      </w:pPr>
      <w:r>
        <w:t>À la suite de</w:t>
      </w:r>
      <w:r w:rsidR="00A533BD">
        <w:t xml:space="preserve"> l’appel à participation, </w:t>
      </w:r>
      <w:r w:rsidR="00A533BD" w:rsidRPr="007E634E">
        <w:t>20</w:t>
      </w:r>
      <w:r w:rsidR="00A533BD">
        <w:t xml:space="preserve"> centres ont </w:t>
      </w:r>
      <w:r>
        <w:t xml:space="preserve">souhaité rejoindre </w:t>
      </w:r>
      <w:r w:rsidR="00A533BD">
        <w:t>l’étude</w:t>
      </w:r>
      <w:r>
        <w:t xml:space="preserve"> et la liste des participants est donnée en</w:t>
      </w:r>
      <w:commentRangeStart w:id="113"/>
      <w:r w:rsidR="00A533BD" w:rsidRPr="00151212">
        <w:t xml:space="preserve"> </w:t>
      </w:r>
      <w:commentRangeEnd w:id="113"/>
      <w:r>
        <w:rPr>
          <w:rStyle w:val="Marquedecommentaire"/>
        </w:rPr>
        <w:commentReference w:id="113"/>
      </w:r>
      <w:r w:rsidR="00A533BD">
        <w:fldChar w:fldCharType="begin"/>
      </w:r>
      <w:r w:rsidR="00A533BD">
        <w:instrText xml:space="preserve"> REF _Ref184157605 \h  \* MERGEFORMAT </w:instrText>
      </w:r>
      <w:r w:rsidR="00A533BD">
        <w:fldChar w:fldCharType="separate"/>
      </w:r>
      <w:r w:rsidR="00C30592" w:rsidRPr="00B9551F">
        <w:t>Annexe </w:t>
      </w:r>
      <w:r w:rsidR="00C30592">
        <w:t>2</w:t>
      </w:r>
      <w:r w:rsidR="00A533BD">
        <w:fldChar w:fldCharType="end"/>
      </w:r>
      <w:r w:rsidR="00A533BD">
        <w:t>.</w:t>
      </w:r>
      <w:r>
        <w:t xml:space="preserve"> </w:t>
      </w:r>
      <w:r w:rsidR="00A533BD">
        <w:t xml:space="preserve">La répartition géographique des 20 centres participants est présentée sur la </w:t>
      </w:r>
      <w:r w:rsidR="00A533BD">
        <w:fldChar w:fldCharType="begin"/>
      </w:r>
      <w:r w:rsidR="00A533BD">
        <w:instrText xml:space="preserve"> REF _Ref97815908 \h  \* MERGEFORMAT </w:instrText>
      </w:r>
      <w:r w:rsidR="00A533BD">
        <w:fldChar w:fldCharType="separate"/>
      </w:r>
      <w:r w:rsidR="00C30592" w:rsidRPr="00C30592">
        <w:t>Figure 1</w:t>
      </w:r>
      <w:r w:rsidR="00A533BD">
        <w:fldChar w:fldCharType="end"/>
      </w:r>
      <w:r w:rsidR="00A533BD">
        <w:t>.</w:t>
      </w:r>
      <w:r w:rsidR="00F47624" w:rsidRPr="00F47624">
        <w:t xml:space="preserve"> </w:t>
      </w:r>
      <w:r>
        <w:t>Il y a trois</w:t>
      </w:r>
      <w:r w:rsidR="00F47624">
        <w:t xml:space="preserve"> types d’établissement </w:t>
      </w:r>
      <w:r>
        <w:t>différents</w:t>
      </w:r>
      <w:r w:rsidR="000163F5">
        <w:t xml:space="preserve"> </w:t>
      </w:r>
      <w:r w:rsidR="00F47624">
        <w:t xml:space="preserve">: </w:t>
      </w:r>
      <w:r w:rsidR="00F47624" w:rsidRPr="00D76E27">
        <w:t>12</w:t>
      </w:r>
      <w:r w:rsidR="00F47624">
        <w:t xml:space="preserve"> CH (60% des centres), 5 CHU et 3 CLCC.</w:t>
      </w:r>
    </w:p>
    <w:p w14:paraId="0E2E0B19" w14:textId="77777777" w:rsidR="00A533BD" w:rsidRDefault="00A533BD" w:rsidP="00A533BD">
      <w:pPr>
        <w:spacing w:after="0"/>
        <w:jc w:val="center"/>
      </w:pPr>
      <w:r>
        <w:rPr>
          <w:noProof/>
          <w:lang w:eastAsia="fr-FR"/>
        </w:rPr>
        <w:lastRenderedPageBreak/>
        <w:drawing>
          <wp:inline distT="0" distB="0" distL="0" distR="0" wp14:anchorId="283929AC" wp14:editId="11AEC68C">
            <wp:extent cx="3885299" cy="3744000"/>
            <wp:effectExtent l="0" t="0" r="1270" b="8890"/>
            <wp:docPr id="240748239" name="Image 240748239" descr="Une image contenant carte, texte, atlas&#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748239" name="Image 240748239" descr="Une image contenant carte, texte, atlas&#10;&#10;Description générée automatiquement"/>
                    <pic:cNvPicPr>
                      <a:picLocks noChangeAspect="1" noChangeArrowheads="1"/>
                    </pic:cNvPicPr>
                  </pic:nvPicPr>
                  <pic:blipFill>
                    <a:blip r:embed="rId14" cstate="screen">
                      <a:extLst>
                        <a:ext uri="{28A0092B-C50C-407E-A947-70E740481C1C}">
                          <a14:useLocalDpi xmlns:a14="http://schemas.microsoft.com/office/drawing/2010/main"/>
                        </a:ext>
                      </a:extLst>
                    </a:blip>
                    <a:srcRect/>
                    <a:stretch>
                      <a:fillRect/>
                    </a:stretch>
                  </pic:blipFill>
                  <pic:spPr bwMode="auto">
                    <a:xfrm>
                      <a:off x="0" y="0"/>
                      <a:ext cx="3885299" cy="3744000"/>
                    </a:xfrm>
                    <a:prstGeom prst="rect">
                      <a:avLst/>
                    </a:prstGeom>
                    <a:noFill/>
                    <a:ln>
                      <a:noFill/>
                    </a:ln>
                  </pic:spPr>
                </pic:pic>
              </a:graphicData>
            </a:graphic>
          </wp:inline>
        </w:drawing>
      </w:r>
    </w:p>
    <w:p w14:paraId="176C80EC" w14:textId="643DE1F3" w:rsidR="00A533BD" w:rsidRDefault="00A533BD" w:rsidP="00A533BD">
      <w:pPr>
        <w:jc w:val="center"/>
        <w:rPr>
          <w:ins w:id="114" w:author="BEAUMONT Tiffany" w:date="2025-02-04T14:27:00Z"/>
          <w:i/>
          <w:iCs/>
          <w:color w:val="44546A" w:themeColor="text2"/>
          <w:sz w:val="18"/>
          <w:szCs w:val="18"/>
        </w:rPr>
      </w:pPr>
      <w:bookmarkStart w:id="115" w:name="_Ref97815908"/>
      <w:bookmarkStart w:id="116" w:name="_Toc186722392"/>
      <w:r w:rsidRPr="00862043">
        <w:rPr>
          <w:i/>
          <w:iCs/>
          <w:color w:val="44546A" w:themeColor="text2"/>
          <w:sz w:val="18"/>
          <w:szCs w:val="18"/>
        </w:rPr>
        <w:t xml:space="preserve">Figure </w:t>
      </w:r>
      <w:r w:rsidRPr="00862043">
        <w:rPr>
          <w:i/>
          <w:iCs/>
          <w:color w:val="44546A" w:themeColor="text2"/>
          <w:sz w:val="18"/>
          <w:szCs w:val="18"/>
        </w:rPr>
        <w:fldChar w:fldCharType="begin"/>
      </w:r>
      <w:r w:rsidRPr="00862043">
        <w:rPr>
          <w:i/>
          <w:iCs/>
          <w:color w:val="44546A" w:themeColor="text2"/>
          <w:sz w:val="18"/>
          <w:szCs w:val="18"/>
        </w:rPr>
        <w:instrText xml:space="preserve"> SEQ Figure \* ARABIC </w:instrText>
      </w:r>
      <w:r w:rsidRPr="00862043">
        <w:rPr>
          <w:i/>
          <w:iCs/>
          <w:color w:val="44546A" w:themeColor="text2"/>
          <w:sz w:val="18"/>
          <w:szCs w:val="18"/>
        </w:rPr>
        <w:fldChar w:fldCharType="separate"/>
      </w:r>
      <w:r w:rsidR="00C30592">
        <w:rPr>
          <w:i/>
          <w:iCs/>
          <w:noProof/>
          <w:color w:val="44546A" w:themeColor="text2"/>
          <w:sz w:val="18"/>
          <w:szCs w:val="18"/>
        </w:rPr>
        <w:t>1</w:t>
      </w:r>
      <w:r w:rsidRPr="00862043">
        <w:rPr>
          <w:i/>
          <w:iCs/>
          <w:color w:val="44546A" w:themeColor="text2"/>
          <w:sz w:val="18"/>
          <w:szCs w:val="18"/>
        </w:rPr>
        <w:fldChar w:fldCharType="end"/>
      </w:r>
      <w:bookmarkEnd w:id="115"/>
      <w:r w:rsidRPr="00862043">
        <w:rPr>
          <w:i/>
          <w:iCs/>
          <w:color w:val="44546A" w:themeColor="text2"/>
          <w:sz w:val="18"/>
          <w:szCs w:val="18"/>
        </w:rPr>
        <w:t xml:space="preserve"> : Localisation géographique des centres participants à l’étude (source : </w:t>
      </w:r>
      <w:proofErr w:type="spellStart"/>
      <w:r w:rsidRPr="00862043">
        <w:rPr>
          <w:i/>
          <w:iCs/>
          <w:color w:val="44546A" w:themeColor="text2"/>
          <w:sz w:val="18"/>
          <w:szCs w:val="18"/>
        </w:rPr>
        <w:t>EasyMapMaker</w:t>
      </w:r>
      <w:proofErr w:type="spellEnd"/>
      <w:r w:rsidRPr="00862043">
        <w:rPr>
          <w:i/>
          <w:iCs/>
          <w:color w:val="44546A" w:themeColor="text2"/>
          <w:sz w:val="18"/>
          <w:szCs w:val="18"/>
        </w:rPr>
        <w:t>)</w:t>
      </w:r>
      <w:bookmarkEnd w:id="116"/>
    </w:p>
    <w:p w14:paraId="277C935E" w14:textId="77777777" w:rsidR="00063523" w:rsidRPr="00862043" w:rsidRDefault="00063523">
      <w:pPr>
        <w:pPrChange w:id="117" w:author="BEAUMONT Tiffany" w:date="2025-02-04T14:27:00Z">
          <w:pPr>
            <w:jc w:val="center"/>
          </w:pPr>
        </w:pPrChange>
      </w:pPr>
    </w:p>
    <w:p w14:paraId="1DE72826" w14:textId="77777777" w:rsidR="00F47624" w:rsidRPr="00884E29" w:rsidRDefault="00F47624" w:rsidP="00F47624">
      <w:pPr>
        <w:pStyle w:val="Titre3"/>
      </w:pPr>
      <w:bookmarkStart w:id="118" w:name="_Toc157640878"/>
      <w:bookmarkStart w:id="119" w:name="_Toc193972770"/>
      <w:bookmarkStart w:id="120" w:name="_Toc157640876"/>
      <w:bookmarkStart w:id="121" w:name="_Ref183249686"/>
      <w:bookmarkStart w:id="122" w:name="_Ref183249690"/>
      <w:r w:rsidRPr="00884E29">
        <w:t xml:space="preserve">Les </w:t>
      </w:r>
      <w:r>
        <w:t>gamma-caméras</w:t>
      </w:r>
      <w:bookmarkEnd w:id="118"/>
      <w:r>
        <w:t xml:space="preserve"> et les configurations</w:t>
      </w:r>
      <w:bookmarkEnd w:id="119"/>
    </w:p>
    <w:p w14:paraId="7477910C" w14:textId="21E6F3B2" w:rsidR="00F47624" w:rsidRDefault="00F47624" w:rsidP="00F47624">
      <w:pPr>
        <w:jc w:val="both"/>
      </w:pPr>
      <w:r w:rsidRPr="00985F5E">
        <w:t>29</w:t>
      </w:r>
      <w:r w:rsidR="000C32E8">
        <w:t xml:space="preserve"> type</w:t>
      </w:r>
      <w:r w:rsidR="000163F5">
        <w:t>s</w:t>
      </w:r>
      <w:r w:rsidR="000C32E8">
        <w:t xml:space="preserve"> de</w:t>
      </w:r>
      <w:r>
        <w:t xml:space="preserve"> gamma-caméras</w:t>
      </w:r>
      <w:r w:rsidR="000C32E8">
        <w:t xml:space="preserve"> </w:t>
      </w:r>
      <w:r>
        <w:t>sont incluses dans l’étude, avec une majorité</w:t>
      </w:r>
      <w:r w:rsidR="000C32E8">
        <w:t xml:space="preserve"> (79%)</w:t>
      </w:r>
      <w:r>
        <w:t xml:space="preserve"> de caméras General Electric </w:t>
      </w:r>
      <w:proofErr w:type="spellStart"/>
      <w:r>
        <w:t>HealthCare</w:t>
      </w:r>
      <w:proofErr w:type="spellEnd"/>
      <w:r>
        <w:t xml:space="preserve"> (GEHC</w:t>
      </w:r>
      <w:r w:rsidR="00A87995">
        <w:t>,</w:t>
      </w:r>
      <w:r>
        <w:t xml:space="preserve"> </w:t>
      </w:r>
      <w:r w:rsidR="00B21BED">
        <w:t>noté GE</w:t>
      </w:r>
      <w:r w:rsidR="000C32E8">
        <w:t xml:space="preserve"> dans le reste de ce rapport</w:t>
      </w:r>
      <w:r w:rsidR="00A87995">
        <w:t>)</w:t>
      </w:r>
      <w:r>
        <w:t xml:space="preserve"> et </w:t>
      </w:r>
      <w:r w:rsidRPr="00985F5E">
        <w:t>21%</w:t>
      </w:r>
      <w:r>
        <w:t xml:space="preserve"> de caméras Siemens. Le détecteur le plus </w:t>
      </w:r>
      <w:r w:rsidR="000C32E8">
        <w:t xml:space="preserve">couramment utilisé </w:t>
      </w:r>
      <w:r>
        <w:t xml:space="preserve">est le détecteur </w:t>
      </w:r>
      <w:proofErr w:type="spellStart"/>
      <w:r>
        <w:t>NaI</w:t>
      </w:r>
      <w:proofErr w:type="spellEnd"/>
      <w:r>
        <w:t xml:space="preserve"> d’épaisseur 3/8</w:t>
      </w:r>
      <w:r w:rsidRPr="00E90A8A">
        <w:t>" (19 caméras)</w:t>
      </w:r>
      <w:r>
        <w:t xml:space="preserve">. </w:t>
      </w:r>
      <w:r w:rsidR="000C32E8">
        <w:t xml:space="preserve">Les autres détecteurs, </w:t>
      </w:r>
      <w:proofErr w:type="spellStart"/>
      <w:r w:rsidR="000C32E8">
        <w:t>NaI</w:t>
      </w:r>
      <w:proofErr w:type="spellEnd"/>
      <w:r>
        <w:t xml:space="preserve"> 5</w:t>
      </w:r>
      <w:r w:rsidRPr="00985F5E">
        <w:t>/8</w:t>
      </w:r>
      <w:r w:rsidRPr="00E90A8A">
        <w:t>"</w:t>
      </w:r>
      <w:r w:rsidR="000C32E8">
        <w:t xml:space="preserve"> et </w:t>
      </w:r>
      <w:r w:rsidRPr="00E90A8A">
        <w:t>CZT</w:t>
      </w:r>
      <w:r w:rsidR="000C32E8">
        <w:t xml:space="preserve"> représentent respectivement 7 et 3 caméras</w:t>
      </w:r>
      <w:r w:rsidRPr="00E90A8A">
        <w:t xml:space="preserve"> (cf. </w:t>
      </w:r>
      <w:r w:rsidRPr="00E90A8A">
        <w:fldChar w:fldCharType="begin"/>
      </w:r>
      <w:r w:rsidRPr="00E90A8A">
        <w:instrText xml:space="preserve"> REF _Ref97817103 \h  \* MERGEFORMAT </w:instrText>
      </w:r>
      <w:r w:rsidRPr="00E90A8A">
        <w:fldChar w:fldCharType="separate"/>
      </w:r>
      <w:r w:rsidR="00C30592" w:rsidRPr="00C30592">
        <w:t>Figure 2</w:t>
      </w:r>
      <w:r w:rsidRPr="00E90A8A">
        <w:fldChar w:fldCharType="end"/>
      </w:r>
      <w:r w:rsidRPr="00E90A8A">
        <w:t>).</w:t>
      </w:r>
      <w:r w:rsidR="00B21BED">
        <w:rPr>
          <w:rFonts w:cstheme="minorHAnsi"/>
        </w:rPr>
        <w:t xml:space="preserve"> </w:t>
      </w:r>
      <w:r w:rsidR="000C32E8">
        <w:t>Ces</w:t>
      </w:r>
      <w:r>
        <w:t xml:space="preserve"> gamma-caméras </w:t>
      </w:r>
      <w:r w:rsidR="000C32E8">
        <w:t xml:space="preserve">ont été installées entre </w:t>
      </w:r>
      <w:r>
        <w:t xml:space="preserve">2006 </w:t>
      </w:r>
      <w:r w:rsidR="000C32E8">
        <w:t xml:space="preserve">et </w:t>
      </w:r>
      <w:r>
        <w:t>2020.</w:t>
      </w:r>
    </w:p>
    <w:tbl>
      <w:tblPr>
        <w:tblStyle w:val="Grilledutableau"/>
        <w:tblW w:w="0" w:type="auto"/>
        <w:tblInd w:w="-2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72"/>
        <w:gridCol w:w="4880"/>
      </w:tblGrid>
      <w:tr w:rsidR="00F47624" w14:paraId="0AFA7677" w14:textId="77777777" w:rsidTr="00B21BED">
        <w:tc>
          <w:tcPr>
            <w:tcW w:w="5026" w:type="dxa"/>
            <w:vAlign w:val="center"/>
          </w:tcPr>
          <w:p w14:paraId="31A738DE" w14:textId="72632613" w:rsidR="00F47624" w:rsidRDefault="00F47624" w:rsidP="00B21BED">
            <w:pPr>
              <w:rPr>
                <w:i/>
                <w:iCs/>
                <w:color w:val="44546A" w:themeColor="text2"/>
                <w:sz w:val="18"/>
                <w:szCs w:val="18"/>
              </w:rPr>
            </w:pPr>
            <w:r>
              <w:rPr>
                <w:noProof/>
                <w:lang w:eastAsia="fr-FR"/>
              </w:rPr>
              <w:drawing>
                <wp:inline distT="0" distB="0" distL="0" distR="0" wp14:anchorId="60B8AB60" wp14:editId="4A6DA289">
                  <wp:extent cx="3456000" cy="2116901"/>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5" cstate="screen">
                            <a:extLst>
                              <a:ext uri="{28A0092B-C50C-407E-A947-70E740481C1C}">
                                <a14:useLocalDpi xmlns:a14="http://schemas.microsoft.com/office/drawing/2010/main"/>
                              </a:ext>
                            </a:extLst>
                          </a:blip>
                          <a:srcRect l="4856"/>
                          <a:stretch/>
                        </pic:blipFill>
                        <pic:spPr bwMode="auto">
                          <a:xfrm>
                            <a:off x="0" y="0"/>
                            <a:ext cx="3456000" cy="211690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5181" w:type="dxa"/>
            <w:vAlign w:val="center"/>
          </w:tcPr>
          <w:p w14:paraId="773D6FE4" w14:textId="135ABDF5" w:rsidR="00F47624" w:rsidRDefault="00F47624" w:rsidP="00F47624">
            <w:pPr>
              <w:jc w:val="center"/>
              <w:rPr>
                <w:i/>
                <w:iCs/>
                <w:color w:val="44546A" w:themeColor="text2"/>
                <w:sz w:val="18"/>
                <w:szCs w:val="18"/>
              </w:rPr>
            </w:pPr>
            <w:r>
              <w:rPr>
                <w:noProof/>
                <w:lang w:eastAsia="fr-FR"/>
              </w:rPr>
              <w:drawing>
                <wp:inline distT="0" distB="0" distL="0" distR="0" wp14:anchorId="1B362C5C" wp14:editId="497E70E0">
                  <wp:extent cx="3063273" cy="1872000"/>
                  <wp:effectExtent l="0" t="0" r="381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6" cstate="screen">
                            <a:extLst>
                              <a:ext uri="{28A0092B-C50C-407E-A947-70E740481C1C}">
                                <a14:useLocalDpi xmlns:a14="http://schemas.microsoft.com/office/drawing/2010/main"/>
                              </a:ext>
                            </a:extLst>
                          </a:blip>
                          <a:srcRect l="4636"/>
                          <a:stretch/>
                        </pic:blipFill>
                        <pic:spPr bwMode="auto">
                          <a:xfrm>
                            <a:off x="0" y="0"/>
                            <a:ext cx="3063273" cy="187200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046E4C77" w14:textId="20BF6F54" w:rsidR="00F47624" w:rsidRDefault="00F47624" w:rsidP="00F47624">
      <w:pPr>
        <w:jc w:val="center"/>
        <w:rPr>
          <w:i/>
          <w:iCs/>
          <w:color w:val="44546A" w:themeColor="text2"/>
          <w:sz w:val="18"/>
          <w:szCs w:val="18"/>
        </w:rPr>
      </w:pPr>
      <w:bookmarkStart w:id="123" w:name="_Ref97817103"/>
      <w:bookmarkStart w:id="124" w:name="_Ref97817099"/>
      <w:bookmarkStart w:id="125" w:name="_Toc186722393"/>
      <w:r w:rsidRPr="00862043">
        <w:rPr>
          <w:i/>
          <w:iCs/>
          <w:color w:val="44546A" w:themeColor="text2"/>
          <w:sz w:val="18"/>
          <w:szCs w:val="18"/>
        </w:rPr>
        <w:t xml:space="preserve">Figure </w:t>
      </w:r>
      <w:r w:rsidRPr="00862043">
        <w:rPr>
          <w:i/>
          <w:iCs/>
          <w:color w:val="44546A" w:themeColor="text2"/>
          <w:sz w:val="18"/>
          <w:szCs w:val="18"/>
        </w:rPr>
        <w:fldChar w:fldCharType="begin"/>
      </w:r>
      <w:r w:rsidRPr="00862043">
        <w:rPr>
          <w:i/>
          <w:iCs/>
          <w:color w:val="44546A" w:themeColor="text2"/>
          <w:sz w:val="18"/>
          <w:szCs w:val="18"/>
        </w:rPr>
        <w:instrText xml:space="preserve"> SEQ Figure \* ARABIC </w:instrText>
      </w:r>
      <w:r w:rsidRPr="00862043">
        <w:rPr>
          <w:i/>
          <w:iCs/>
          <w:color w:val="44546A" w:themeColor="text2"/>
          <w:sz w:val="18"/>
          <w:szCs w:val="18"/>
        </w:rPr>
        <w:fldChar w:fldCharType="separate"/>
      </w:r>
      <w:r w:rsidR="00C30592">
        <w:rPr>
          <w:i/>
          <w:iCs/>
          <w:noProof/>
          <w:color w:val="44546A" w:themeColor="text2"/>
          <w:sz w:val="18"/>
          <w:szCs w:val="18"/>
        </w:rPr>
        <w:t>2</w:t>
      </w:r>
      <w:r w:rsidRPr="00862043">
        <w:rPr>
          <w:i/>
          <w:iCs/>
          <w:color w:val="44546A" w:themeColor="text2"/>
          <w:sz w:val="18"/>
          <w:szCs w:val="18"/>
        </w:rPr>
        <w:fldChar w:fldCharType="end"/>
      </w:r>
      <w:bookmarkEnd w:id="123"/>
      <w:r w:rsidRPr="00862043">
        <w:rPr>
          <w:i/>
          <w:iCs/>
          <w:color w:val="44546A" w:themeColor="text2"/>
          <w:sz w:val="18"/>
          <w:szCs w:val="18"/>
        </w:rPr>
        <w:t xml:space="preserve"> : Gamma-caméras </w:t>
      </w:r>
      <w:r w:rsidR="00B21BED">
        <w:rPr>
          <w:i/>
          <w:iCs/>
          <w:color w:val="44546A" w:themeColor="text2"/>
          <w:sz w:val="18"/>
          <w:szCs w:val="18"/>
        </w:rPr>
        <w:t>par</w:t>
      </w:r>
      <w:r w:rsidRPr="00862043">
        <w:rPr>
          <w:i/>
          <w:iCs/>
          <w:color w:val="44546A" w:themeColor="text2"/>
          <w:sz w:val="18"/>
          <w:szCs w:val="18"/>
        </w:rPr>
        <w:t xml:space="preserve"> constructeur et détecteur</w:t>
      </w:r>
      <w:bookmarkEnd w:id="124"/>
      <w:r w:rsidR="00B21BED">
        <w:rPr>
          <w:i/>
          <w:iCs/>
          <w:color w:val="44546A" w:themeColor="text2"/>
          <w:sz w:val="18"/>
          <w:szCs w:val="18"/>
        </w:rPr>
        <w:t xml:space="preserve"> (à gauche) et répartition des configurations (à droite)</w:t>
      </w:r>
      <w:bookmarkEnd w:id="125"/>
    </w:p>
    <w:p w14:paraId="16782C94" w14:textId="77777777" w:rsidR="00F47624" w:rsidRPr="00556BD0" w:rsidRDefault="00F47624" w:rsidP="00F47624">
      <w:pPr>
        <w:jc w:val="both"/>
      </w:pPr>
    </w:p>
    <w:bookmarkEnd w:id="120"/>
    <w:bookmarkEnd w:id="121"/>
    <w:bookmarkEnd w:id="122"/>
    <w:p w14:paraId="3AAF406D" w14:textId="69BCF855" w:rsidR="00F47624" w:rsidRDefault="00F47624" w:rsidP="00F47624">
      <w:pPr>
        <w:spacing w:after="0"/>
        <w:jc w:val="both"/>
      </w:pPr>
      <w:r>
        <w:t xml:space="preserve">Au total, </w:t>
      </w:r>
      <w:r w:rsidRPr="00A37916">
        <w:t>50 configurations</w:t>
      </w:r>
      <w:r w:rsidR="006458C6">
        <w:t xml:space="preserve"> ont été réalisées pour l’étude multicentrique</w:t>
      </w:r>
      <w:r>
        <w:t xml:space="preserve">. Une configuration est une géométrie d’acquisition définie </w:t>
      </w:r>
      <w:r w:rsidR="006458C6">
        <w:t xml:space="preserve">pour </w:t>
      </w:r>
      <w:r>
        <w:t>une gamma-caméra, un collimateur et un radionucléide. Leur répartition montre que les configurations les plus fréquentes sont (cf.</w:t>
      </w:r>
      <w:r w:rsidR="00B21BED">
        <w:t xml:space="preserve"> </w:t>
      </w:r>
      <w:r w:rsidR="00B21BED" w:rsidRPr="00E90A8A">
        <w:fldChar w:fldCharType="begin"/>
      </w:r>
      <w:r w:rsidR="00B21BED" w:rsidRPr="00E90A8A">
        <w:instrText xml:space="preserve"> REF _Ref97817103 \h  \* MERGEFORMAT </w:instrText>
      </w:r>
      <w:r w:rsidR="00B21BED" w:rsidRPr="00E90A8A">
        <w:fldChar w:fldCharType="separate"/>
      </w:r>
      <w:r w:rsidR="00C30592" w:rsidRPr="00C30592">
        <w:t>Figure 2</w:t>
      </w:r>
      <w:r w:rsidR="00B21BED" w:rsidRPr="00E90A8A">
        <w:fldChar w:fldCharType="end"/>
      </w:r>
      <w:r>
        <w:t>) :</w:t>
      </w:r>
    </w:p>
    <w:p w14:paraId="70476F36" w14:textId="118FC340" w:rsidR="00F47624" w:rsidRDefault="006458C6" w:rsidP="00F47624">
      <w:pPr>
        <w:numPr>
          <w:ilvl w:val="0"/>
          <w:numId w:val="1"/>
        </w:numPr>
        <w:spacing w:after="0"/>
        <w:jc w:val="both"/>
      </w:pPr>
      <w:r>
        <w:t xml:space="preserve">Détecteur </w:t>
      </w:r>
      <w:proofErr w:type="spellStart"/>
      <w:r w:rsidR="00F47624">
        <w:t>NaI</w:t>
      </w:r>
      <w:proofErr w:type="spellEnd"/>
      <w:r w:rsidR="00F47624">
        <w:t xml:space="preserve"> / collimateur Parallèle / I-</w:t>
      </w:r>
      <w:r w:rsidR="00F47624" w:rsidRPr="00DF4E7C">
        <w:t xml:space="preserve">123 </w:t>
      </w:r>
      <w:r w:rsidR="00F47624" w:rsidRPr="00DF4E7C">
        <w:rPr>
          <w:b/>
        </w:rPr>
        <w:t>(28</w:t>
      </w:r>
      <w:r w:rsidR="00F47624">
        <w:rPr>
          <w:b/>
        </w:rPr>
        <w:t> </w:t>
      </w:r>
      <w:r w:rsidR="00F47624" w:rsidRPr="00DF4E7C">
        <w:rPr>
          <w:b/>
        </w:rPr>
        <w:t>%)</w:t>
      </w:r>
    </w:p>
    <w:p w14:paraId="7F824DBE" w14:textId="53423714" w:rsidR="00F47624" w:rsidRPr="006A6303" w:rsidRDefault="00F47624" w:rsidP="00F47624">
      <w:pPr>
        <w:numPr>
          <w:ilvl w:val="0"/>
          <w:numId w:val="1"/>
        </w:numPr>
        <w:jc w:val="both"/>
      </w:pPr>
      <w:r>
        <w:t>Détect</w:t>
      </w:r>
      <w:r w:rsidR="006458C6">
        <w:t>eur</w:t>
      </w:r>
      <w:r>
        <w:t xml:space="preserve"> </w:t>
      </w:r>
      <w:proofErr w:type="spellStart"/>
      <w:r>
        <w:t>NaI</w:t>
      </w:r>
      <w:proofErr w:type="spellEnd"/>
      <w:r>
        <w:t xml:space="preserve"> / collimateur Sténopé / Tc-99m </w:t>
      </w:r>
      <w:r w:rsidRPr="00DF4E7C">
        <w:rPr>
          <w:b/>
        </w:rPr>
        <w:t>(24</w:t>
      </w:r>
      <w:r>
        <w:rPr>
          <w:b/>
        </w:rPr>
        <w:t> </w:t>
      </w:r>
      <w:r w:rsidRPr="00DF4E7C">
        <w:rPr>
          <w:b/>
        </w:rPr>
        <w:t>%)</w:t>
      </w:r>
    </w:p>
    <w:p w14:paraId="3D6381BA" w14:textId="77777777" w:rsidR="009B50AC" w:rsidRDefault="009B50AC" w:rsidP="00F47624">
      <w:pPr>
        <w:jc w:val="both"/>
      </w:pPr>
    </w:p>
    <w:p w14:paraId="6CF991E5" w14:textId="403C7FE1" w:rsidR="009B50AC" w:rsidRDefault="009B50AC" w:rsidP="00F47624">
      <w:pPr>
        <w:jc w:val="both"/>
      </w:pPr>
      <w:r>
        <w:t>La majorité (56%) des configurations sont issues de centres hospitaliers (cf.</w:t>
      </w:r>
      <w:r w:rsidR="003F7502">
        <w:t xml:space="preserve"> </w:t>
      </w:r>
      <w:r w:rsidR="003F7502">
        <w:fldChar w:fldCharType="begin"/>
      </w:r>
      <w:r w:rsidR="003F7502">
        <w:instrText xml:space="preserve"> REF _Ref186475864 \h  \* MERGEFORMAT </w:instrText>
      </w:r>
      <w:r w:rsidR="003F7502">
        <w:fldChar w:fldCharType="separate"/>
      </w:r>
      <w:r w:rsidR="00C30592" w:rsidRPr="00C30592">
        <w:t>Figure 3</w:t>
      </w:r>
      <w:r w:rsidR="003F7502">
        <w:fldChar w:fldCharType="end"/>
      </w:r>
      <w:r>
        <w:t>).</w:t>
      </w:r>
    </w:p>
    <w:p w14:paraId="1ED019D7" w14:textId="77777777" w:rsidR="009B50AC" w:rsidRDefault="009B50AC" w:rsidP="009B50AC">
      <w:pPr>
        <w:spacing w:after="0"/>
        <w:jc w:val="center"/>
      </w:pPr>
      <w:r>
        <w:rPr>
          <w:noProof/>
          <w:lang w:eastAsia="fr-FR"/>
        </w:rPr>
        <w:drawing>
          <wp:inline distT="0" distB="0" distL="0" distR="0" wp14:anchorId="56F52108" wp14:editId="15010CAC">
            <wp:extent cx="2876550" cy="1076325"/>
            <wp:effectExtent l="0" t="0" r="0" b="9525"/>
            <wp:docPr id="1250593351" name="Image 1250593351" descr="Une image contenant texte, capture d’écran, lign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593351" name="Image 1250593351" descr="Une image contenant texte, capture d’écran, ligne, Police&#10;&#10;Description générée automatiquement"/>
                    <pic:cNvPicPr>
                      <a:picLocks noChangeAspect="1" noChangeArrowheads="1"/>
                    </pic:cNvPicPr>
                  </pic:nvPicPr>
                  <pic:blipFill>
                    <a:blip r:embed="rId17" cstate="screen">
                      <a:extLst>
                        <a:ext uri="{28A0092B-C50C-407E-A947-70E740481C1C}">
                          <a14:useLocalDpi xmlns:a14="http://schemas.microsoft.com/office/drawing/2010/main"/>
                        </a:ext>
                      </a:extLst>
                    </a:blip>
                    <a:srcRect/>
                    <a:stretch>
                      <a:fillRect/>
                    </a:stretch>
                  </pic:blipFill>
                  <pic:spPr bwMode="auto">
                    <a:xfrm>
                      <a:off x="0" y="0"/>
                      <a:ext cx="2876550" cy="1076325"/>
                    </a:xfrm>
                    <a:prstGeom prst="rect">
                      <a:avLst/>
                    </a:prstGeom>
                    <a:noFill/>
                    <a:ln>
                      <a:noFill/>
                    </a:ln>
                  </pic:spPr>
                </pic:pic>
              </a:graphicData>
            </a:graphic>
          </wp:inline>
        </w:drawing>
      </w:r>
    </w:p>
    <w:p w14:paraId="0480D16B" w14:textId="26A0C909" w:rsidR="009B50AC" w:rsidRPr="00862043" w:rsidRDefault="009B50AC" w:rsidP="009B50AC">
      <w:pPr>
        <w:ind w:left="709" w:right="850"/>
        <w:jc w:val="center"/>
        <w:rPr>
          <w:i/>
          <w:iCs/>
          <w:color w:val="44546A" w:themeColor="text2"/>
          <w:sz w:val="18"/>
          <w:szCs w:val="18"/>
        </w:rPr>
      </w:pPr>
      <w:bookmarkStart w:id="126" w:name="_Ref186475864"/>
      <w:bookmarkStart w:id="127" w:name="_Toc186722394"/>
      <w:r w:rsidRPr="00862043">
        <w:rPr>
          <w:i/>
          <w:iCs/>
          <w:color w:val="44546A" w:themeColor="text2"/>
          <w:sz w:val="18"/>
          <w:szCs w:val="18"/>
        </w:rPr>
        <w:t xml:space="preserve">Figure </w:t>
      </w:r>
      <w:r w:rsidRPr="00862043">
        <w:rPr>
          <w:i/>
          <w:iCs/>
          <w:color w:val="44546A" w:themeColor="text2"/>
          <w:sz w:val="18"/>
          <w:szCs w:val="18"/>
        </w:rPr>
        <w:fldChar w:fldCharType="begin"/>
      </w:r>
      <w:r w:rsidRPr="00862043">
        <w:rPr>
          <w:i/>
          <w:iCs/>
          <w:color w:val="44546A" w:themeColor="text2"/>
          <w:sz w:val="18"/>
          <w:szCs w:val="18"/>
        </w:rPr>
        <w:instrText xml:space="preserve"> SEQ Figure \* ARABIC </w:instrText>
      </w:r>
      <w:r w:rsidRPr="00862043">
        <w:rPr>
          <w:i/>
          <w:iCs/>
          <w:color w:val="44546A" w:themeColor="text2"/>
          <w:sz w:val="18"/>
          <w:szCs w:val="18"/>
        </w:rPr>
        <w:fldChar w:fldCharType="separate"/>
      </w:r>
      <w:r w:rsidR="00C30592">
        <w:rPr>
          <w:i/>
          <w:iCs/>
          <w:noProof/>
          <w:color w:val="44546A" w:themeColor="text2"/>
          <w:sz w:val="18"/>
          <w:szCs w:val="18"/>
        </w:rPr>
        <w:t>3</w:t>
      </w:r>
      <w:r w:rsidRPr="00862043">
        <w:rPr>
          <w:i/>
          <w:iCs/>
          <w:color w:val="44546A" w:themeColor="text2"/>
          <w:sz w:val="18"/>
          <w:szCs w:val="18"/>
        </w:rPr>
        <w:fldChar w:fldCharType="end"/>
      </w:r>
      <w:bookmarkEnd w:id="126"/>
      <w:r w:rsidR="00201F7B">
        <w:rPr>
          <w:i/>
          <w:iCs/>
          <w:color w:val="44546A" w:themeColor="text2"/>
          <w:sz w:val="18"/>
          <w:szCs w:val="18"/>
        </w:rPr>
        <w:t> :</w:t>
      </w:r>
      <w:r w:rsidRPr="00862043">
        <w:rPr>
          <w:i/>
          <w:iCs/>
          <w:color w:val="44546A" w:themeColor="text2"/>
          <w:sz w:val="18"/>
          <w:szCs w:val="18"/>
        </w:rPr>
        <w:t xml:space="preserve"> </w:t>
      </w:r>
      <w:r>
        <w:rPr>
          <w:i/>
          <w:iCs/>
          <w:color w:val="44546A" w:themeColor="text2"/>
          <w:sz w:val="18"/>
          <w:szCs w:val="18"/>
        </w:rPr>
        <w:t>R</w:t>
      </w:r>
      <w:r w:rsidRPr="00862043">
        <w:rPr>
          <w:i/>
          <w:iCs/>
          <w:color w:val="44546A" w:themeColor="text2"/>
          <w:sz w:val="18"/>
          <w:szCs w:val="18"/>
        </w:rPr>
        <w:t>épartition des configurations en fonction du type d’établissement</w:t>
      </w:r>
      <w:bookmarkEnd w:id="127"/>
    </w:p>
    <w:p w14:paraId="2411B90E" w14:textId="77777777" w:rsidR="009B50AC" w:rsidRDefault="009B50AC" w:rsidP="009B50AC">
      <w:pPr>
        <w:jc w:val="both"/>
      </w:pPr>
    </w:p>
    <w:p w14:paraId="3C69B833" w14:textId="70AD10CD" w:rsidR="00F47624" w:rsidRDefault="00F47624" w:rsidP="00F47624">
      <w:pPr>
        <w:jc w:val="both"/>
      </w:pPr>
      <w:r>
        <w:t xml:space="preserve">En pratique, ces configurations sont </w:t>
      </w:r>
      <w:r w:rsidR="007050B2">
        <w:t xml:space="preserve">largement </w:t>
      </w:r>
      <w:r>
        <w:t>utilisées en routine (pour 18 configurations et 73 % des patients concernés)</w:t>
      </w:r>
      <w:r w:rsidRPr="00A4780B">
        <w:t xml:space="preserve"> </w:t>
      </w:r>
      <w:r>
        <w:t xml:space="preserve">comme illustré dans le </w:t>
      </w:r>
      <w:r>
        <w:fldChar w:fldCharType="begin"/>
      </w:r>
      <w:r>
        <w:instrText xml:space="preserve"> REF _Ref137714054 \h  \* MERGEFORMAT </w:instrText>
      </w:r>
      <w:r>
        <w:fldChar w:fldCharType="separate"/>
      </w:r>
      <w:r w:rsidR="00C30592" w:rsidRPr="00C30592">
        <w:t>Tableau 4</w:t>
      </w:r>
      <w:r>
        <w:fldChar w:fldCharType="end"/>
      </w:r>
      <w:r>
        <w:t xml:space="preserve">. Certains centres ont souhaité profiter de leur participation au GT pour créer un protocole de mesure du taux de fixation ; cela </w:t>
      </w:r>
      <w:r w:rsidR="007050B2">
        <w:t xml:space="preserve">représente </w:t>
      </w:r>
      <w:r>
        <w:t xml:space="preserve">16 configurations et 19% des patients. Enfin, certains centres disposent d’un protocole </w:t>
      </w:r>
      <w:r w:rsidR="007050B2">
        <w:t xml:space="preserve">dit </w:t>
      </w:r>
      <w:r>
        <w:t xml:space="preserve">de « secours » et utilisent </w:t>
      </w:r>
      <w:r w:rsidR="007050B2">
        <w:t xml:space="preserve">en routine </w:t>
      </w:r>
      <w:r>
        <w:t xml:space="preserve">d’autres </w:t>
      </w:r>
      <w:r w:rsidR="007050B2">
        <w:t xml:space="preserve">types de </w:t>
      </w:r>
      <w:r>
        <w:t>configuration ou une sonde</w:t>
      </w:r>
      <w:r w:rsidR="007050B2">
        <w:t xml:space="preserve"> thyroïdienne (</w:t>
      </w:r>
      <w:r>
        <w:t>centres n° 9, 10 et 20) pour mesurer le taux de fixation</w:t>
      </w:r>
      <w:r w:rsidR="007050B2">
        <w:t> </w:t>
      </w:r>
      <w:r w:rsidR="007050B2">
        <w:rPr>
          <w:rStyle w:val="Marquedecommentaire"/>
        </w:rPr>
        <w:t xml:space="preserve">; </w:t>
      </w:r>
      <w:r w:rsidR="007050B2">
        <w:t>c</w:t>
      </w:r>
      <w:r>
        <w:t xml:space="preserve">ela </w:t>
      </w:r>
      <w:r w:rsidR="007050B2">
        <w:t xml:space="preserve">représente </w:t>
      </w:r>
      <w:r>
        <w:t>13 configurations et 8% des patients.</w:t>
      </w:r>
    </w:p>
    <w:p w14:paraId="6DDFF835" w14:textId="35BAE8F1" w:rsidR="007050B2" w:rsidRDefault="007050B2">
      <w:pPr>
        <w:jc w:val="center"/>
        <w:pPrChange w:id="128" w:author="BEAUMONT Tiffany" w:date="2025-02-04T15:31:00Z">
          <w:pPr>
            <w:jc w:val="both"/>
          </w:pPr>
        </w:pPrChange>
      </w:pPr>
      <w:bookmarkStart w:id="129" w:name="_Ref137714054"/>
      <w:bookmarkStart w:id="130" w:name="_Toc193803380"/>
      <w:r w:rsidRPr="00862043">
        <w:rPr>
          <w:i/>
          <w:iCs/>
          <w:color w:val="44546A" w:themeColor="text2"/>
          <w:sz w:val="18"/>
          <w:szCs w:val="18"/>
        </w:rPr>
        <w:t xml:space="preserve">Tableau </w:t>
      </w:r>
      <w:r w:rsidRPr="00862043">
        <w:rPr>
          <w:i/>
          <w:iCs/>
          <w:color w:val="44546A" w:themeColor="text2"/>
          <w:sz w:val="18"/>
          <w:szCs w:val="18"/>
        </w:rPr>
        <w:fldChar w:fldCharType="begin"/>
      </w:r>
      <w:r w:rsidRPr="00862043">
        <w:rPr>
          <w:i/>
          <w:iCs/>
          <w:color w:val="44546A" w:themeColor="text2"/>
          <w:sz w:val="18"/>
          <w:szCs w:val="18"/>
        </w:rPr>
        <w:instrText xml:space="preserve"> SEQ Tableau \* ARABIC </w:instrText>
      </w:r>
      <w:r w:rsidRPr="00862043">
        <w:rPr>
          <w:i/>
          <w:iCs/>
          <w:color w:val="44546A" w:themeColor="text2"/>
          <w:sz w:val="18"/>
          <w:szCs w:val="18"/>
        </w:rPr>
        <w:fldChar w:fldCharType="separate"/>
      </w:r>
      <w:r w:rsidR="00C30592">
        <w:rPr>
          <w:i/>
          <w:iCs/>
          <w:noProof/>
          <w:color w:val="44546A" w:themeColor="text2"/>
          <w:sz w:val="18"/>
          <w:szCs w:val="18"/>
        </w:rPr>
        <w:t>4</w:t>
      </w:r>
      <w:r w:rsidRPr="00862043">
        <w:rPr>
          <w:i/>
          <w:iCs/>
          <w:color w:val="44546A" w:themeColor="text2"/>
          <w:sz w:val="18"/>
          <w:szCs w:val="18"/>
        </w:rPr>
        <w:fldChar w:fldCharType="end"/>
      </w:r>
      <w:bookmarkEnd w:id="129"/>
      <w:r w:rsidRPr="00862043">
        <w:rPr>
          <w:i/>
          <w:iCs/>
          <w:color w:val="44546A" w:themeColor="text2"/>
          <w:sz w:val="18"/>
          <w:szCs w:val="18"/>
        </w:rPr>
        <w:t>: Répartition en nombre de patients selon le type d’utilisation des configurations</w:t>
      </w:r>
      <w:bookmarkEnd w:id="130"/>
    </w:p>
    <w:tbl>
      <w:tblPr>
        <w:tblStyle w:val="TableauGrille5Fonc-Accentuation1"/>
        <w:tblW w:w="0" w:type="auto"/>
        <w:jc w:val="center"/>
        <w:tblLook w:val="04A0" w:firstRow="1" w:lastRow="0" w:firstColumn="1" w:lastColumn="0" w:noHBand="0" w:noVBand="1"/>
      </w:tblPr>
      <w:tblGrid>
        <w:gridCol w:w="1838"/>
        <w:gridCol w:w="1532"/>
        <w:gridCol w:w="1472"/>
      </w:tblGrid>
      <w:tr w:rsidR="00F47624" w14:paraId="3894EA09" w14:textId="77777777" w:rsidTr="0047782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38" w:type="dxa"/>
          </w:tcPr>
          <w:p w14:paraId="3ECC5BC3" w14:textId="77777777" w:rsidR="00F47624" w:rsidRDefault="00F47624" w:rsidP="00477825">
            <w:pPr>
              <w:jc w:val="center"/>
            </w:pPr>
            <w:r>
              <w:t>Type d’utilisation</w:t>
            </w:r>
          </w:p>
        </w:tc>
        <w:tc>
          <w:tcPr>
            <w:tcW w:w="1532" w:type="dxa"/>
          </w:tcPr>
          <w:p w14:paraId="40E91C82" w14:textId="77777777" w:rsidR="00F47624" w:rsidRDefault="00F47624" w:rsidP="00477825">
            <w:pPr>
              <w:jc w:val="center"/>
              <w:cnfStyle w:val="100000000000" w:firstRow="1" w:lastRow="0" w:firstColumn="0" w:lastColumn="0" w:oddVBand="0" w:evenVBand="0" w:oddHBand="0" w:evenHBand="0" w:firstRowFirstColumn="0" w:firstRowLastColumn="0" w:lastRowFirstColumn="0" w:lastRowLastColumn="0"/>
            </w:pPr>
            <w:r>
              <w:t>Nombre de configurations</w:t>
            </w:r>
          </w:p>
        </w:tc>
        <w:tc>
          <w:tcPr>
            <w:tcW w:w="1263" w:type="dxa"/>
          </w:tcPr>
          <w:p w14:paraId="49F78ACE" w14:textId="77777777" w:rsidR="00F47624" w:rsidRDefault="00F47624" w:rsidP="00477825">
            <w:pPr>
              <w:jc w:val="center"/>
              <w:cnfStyle w:val="100000000000" w:firstRow="1" w:lastRow="0" w:firstColumn="0" w:lastColumn="0" w:oddVBand="0" w:evenVBand="0" w:oddHBand="0" w:evenHBand="0" w:firstRowFirstColumn="0" w:firstRowLastColumn="0" w:lastRowFirstColumn="0" w:lastRowLastColumn="0"/>
            </w:pPr>
            <w:r>
              <w:t>Nombre de patients</w:t>
            </w:r>
          </w:p>
        </w:tc>
      </w:tr>
      <w:tr w:rsidR="00F47624" w14:paraId="68C2E7A7" w14:textId="77777777" w:rsidTr="0047782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38" w:type="dxa"/>
          </w:tcPr>
          <w:p w14:paraId="43E33602" w14:textId="77777777" w:rsidR="00F47624" w:rsidRPr="00556BD0" w:rsidRDefault="00F47624" w:rsidP="00DA50BD">
            <w:pPr>
              <w:rPr>
                <w:b w:val="0"/>
              </w:rPr>
            </w:pPr>
            <w:r w:rsidRPr="00556BD0">
              <w:rPr>
                <w:b w:val="0"/>
              </w:rPr>
              <w:t>Créé pour le GT</w:t>
            </w:r>
          </w:p>
        </w:tc>
        <w:tc>
          <w:tcPr>
            <w:tcW w:w="1532" w:type="dxa"/>
          </w:tcPr>
          <w:p w14:paraId="7E9BC34A" w14:textId="77777777" w:rsidR="00F47624" w:rsidRDefault="00F47624" w:rsidP="00DA50BD">
            <w:pPr>
              <w:jc w:val="center"/>
              <w:cnfStyle w:val="000000100000" w:firstRow="0" w:lastRow="0" w:firstColumn="0" w:lastColumn="0" w:oddVBand="0" w:evenVBand="0" w:oddHBand="1" w:evenHBand="0" w:firstRowFirstColumn="0" w:firstRowLastColumn="0" w:lastRowFirstColumn="0" w:lastRowLastColumn="0"/>
            </w:pPr>
            <w:r>
              <w:t>16</w:t>
            </w:r>
          </w:p>
        </w:tc>
        <w:tc>
          <w:tcPr>
            <w:tcW w:w="1263" w:type="dxa"/>
          </w:tcPr>
          <w:p w14:paraId="389FE28C" w14:textId="77777777" w:rsidR="00F47624" w:rsidRDefault="00F47624" w:rsidP="00DA50BD">
            <w:pPr>
              <w:jc w:val="center"/>
              <w:cnfStyle w:val="000000100000" w:firstRow="0" w:lastRow="0" w:firstColumn="0" w:lastColumn="0" w:oddVBand="0" w:evenVBand="0" w:oddHBand="1" w:evenHBand="0" w:firstRowFirstColumn="0" w:firstRowLastColumn="0" w:lastRowFirstColumn="0" w:lastRowLastColumn="0"/>
            </w:pPr>
            <w:r w:rsidRPr="00D4697E">
              <w:t>780</w:t>
            </w:r>
            <w:r>
              <w:t xml:space="preserve"> (19%)</w:t>
            </w:r>
          </w:p>
        </w:tc>
      </w:tr>
      <w:tr w:rsidR="00F47624" w14:paraId="1E541F27" w14:textId="77777777" w:rsidTr="00477825">
        <w:trPr>
          <w:jc w:val="center"/>
        </w:trPr>
        <w:tc>
          <w:tcPr>
            <w:cnfStyle w:val="001000000000" w:firstRow="0" w:lastRow="0" w:firstColumn="1" w:lastColumn="0" w:oddVBand="0" w:evenVBand="0" w:oddHBand="0" w:evenHBand="0" w:firstRowFirstColumn="0" w:firstRowLastColumn="0" w:lastRowFirstColumn="0" w:lastRowLastColumn="0"/>
            <w:tcW w:w="1838" w:type="dxa"/>
          </w:tcPr>
          <w:p w14:paraId="183DE6DC" w14:textId="77777777" w:rsidR="00F47624" w:rsidRPr="00556BD0" w:rsidRDefault="00F47624" w:rsidP="00DA50BD">
            <w:pPr>
              <w:rPr>
                <w:b w:val="0"/>
              </w:rPr>
            </w:pPr>
            <w:r w:rsidRPr="00556BD0">
              <w:rPr>
                <w:b w:val="0"/>
              </w:rPr>
              <w:t>Obsolète</w:t>
            </w:r>
          </w:p>
        </w:tc>
        <w:tc>
          <w:tcPr>
            <w:tcW w:w="1532" w:type="dxa"/>
          </w:tcPr>
          <w:p w14:paraId="19CE3CB2" w14:textId="77777777" w:rsidR="00F47624" w:rsidRDefault="00F47624" w:rsidP="00DA50BD">
            <w:pPr>
              <w:jc w:val="center"/>
              <w:cnfStyle w:val="000000000000" w:firstRow="0" w:lastRow="0" w:firstColumn="0" w:lastColumn="0" w:oddVBand="0" w:evenVBand="0" w:oddHBand="0" w:evenHBand="0" w:firstRowFirstColumn="0" w:firstRowLastColumn="0" w:lastRowFirstColumn="0" w:lastRowLastColumn="0"/>
            </w:pPr>
            <w:r>
              <w:t>2</w:t>
            </w:r>
          </w:p>
        </w:tc>
        <w:tc>
          <w:tcPr>
            <w:tcW w:w="1263" w:type="dxa"/>
          </w:tcPr>
          <w:p w14:paraId="17FB4A0A" w14:textId="77777777" w:rsidR="00F47624" w:rsidRDefault="00F47624" w:rsidP="00DA50BD">
            <w:pPr>
              <w:jc w:val="center"/>
              <w:cnfStyle w:val="000000000000" w:firstRow="0" w:lastRow="0" w:firstColumn="0" w:lastColumn="0" w:oddVBand="0" w:evenVBand="0" w:oddHBand="0" w:evenHBand="0" w:firstRowFirstColumn="0" w:firstRowLastColumn="0" w:lastRowFirstColumn="0" w:lastRowLastColumn="0"/>
            </w:pPr>
            <w:r w:rsidRPr="00D4697E">
              <w:t>0</w:t>
            </w:r>
          </w:p>
        </w:tc>
      </w:tr>
      <w:tr w:rsidR="00F47624" w14:paraId="01288A02" w14:textId="77777777" w:rsidTr="0047782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38" w:type="dxa"/>
          </w:tcPr>
          <w:p w14:paraId="1C3BD384" w14:textId="77777777" w:rsidR="00F47624" w:rsidRPr="00556BD0" w:rsidRDefault="00F47624" w:rsidP="00DA50BD">
            <w:pPr>
              <w:rPr>
                <w:b w:val="0"/>
              </w:rPr>
            </w:pPr>
            <w:r w:rsidRPr="00556BD0">
              <w:rPr>
                <w:b w:val="0"/>
              </w:rPr>
              <w:t>Routine</w:t>
            </w:r>
          </w:p>
        </w:tc>
        <w:tc>
          <w:tcPr>
            <w:tcW w:w="1532" w:type="dxa"/>
          </w:tcPr>
          <w:p w14:paraId="3E2E3935" w14:textId="77777777" w:rsidR="00F47624" w:rsidRDefault="00F47624" w:rsidP="00DA50BD">
            <w:pPr>
              <w:jc w:val="center"/>
              <w:cnfStyle w:val="000000100000" w:firstRow="0" w:lastRow="0" w:firstColumn="0" w:lastColumn="0" w:oddVBand="0" w:evenVBand="0" w:oddHBand="1" w:evenHBand="0" w:firstRowFirstColumn="0" w:firstRowLastColumn="0" w:lastRowFirstColumn="0" w:lastRowLastColumn="0"/>
            </w:pPr>
            <w:r>
              <w:t>19</w:t>
            </w:r>
          </w:p>
        </w:tc>
        <w:tc>
          <w:tcPr>
            <w:tcW w:w="1263" w:type="dxa"/>
          </w:tcPr>
          <w:p w14:paraId="0E558052" w14:textId="77777777" w:rsidR="00F47624" w:rsidRDefault="00F47624" w:rsidP="00DA50BD">
            <w:pPr>
              <w:jc w:val="center"/>
              <w:cnfStyle w:val="000000100000" w:firstRow="0" w:lastRow="0" w:firstColumn="0" w:lastColumn="0" w:oddVBand="0" w:evenVBand="0" w:oddHBand="1" w:evenHBand="0" w:firstRowFirstColumn="0" w:firstRowLastColumn="0" w:lastRowFirstColumn="0" w:lastRowLastColumn="0"/>
            </w:pPr>
            <w:r>
              <w:t>3032 (73%)</w:t>
            </w:r>
          </w:p>
        </w:tc>
      </w:tr>
      <w:tr w:rsidR="00F47624" w14:paraId="6FD13017" w14:textId="77777777" w:rsidTr="00477825">
        <w:trPr>
          <w:jc w:val="center"/>
        </w:trPr>
        <w:tc>
          <w:tcPr>
            <w:cnfStyle w:val="001000000000" w:firstRow="0" w:lastRow="0" w:firstColumn="1" w:lastColumn="0" w:oddVBand="0" w:evenVBand="0" w:oddHBand="0" w:evenHBand="0" w:firstRowFirstColumn="0" w:firstRowLastColumn="0" w:lastRowFirstColumn="0" w:lastRowLastColumn="0"/>
            <w:tcW w:w="1838" w:type="dxa"/>
          </w:tcPr>
          <w:p w14:paraId="0B431565" w14:textId="77777777" w:rsidR="00F47624" w:rsidRPr="00556BD0" w:rsidRDefault="00F47624" w:rsidP="00DA50BD">
            <w:pPr>
              <w:rPr>
                <w:b w:val="0"/>
              </w:rPr>
            </w:pPr>
            <w:r w:rsidRPr="00556BD0">
              <w:rPr>
                <w:b w:val="0"/>
              </w:rPr>
              <w:t>Secours</w:t>
            </w:r>
          </w:p>
        </w:tc>
        <w:tc>
          <w:tcPr>
            <w:tcW w:w="1532" w:type="dxa"/>
          </w:tcPr>
          <w:p w14:paraId="27986CAE" w14:textId="77777777" w:rsidR="00F47624" w:rsidRDefault="00F47624" w:rsidP="00DA50BD">
            <w:pPr>
              <w:jc w:val="center"/>
              <w:cnfStyle w:val="000000000000" w:firstRow="0" w:lastRow="0" w:firstColumn="0" w:lastColumn="0" w:oddVBand="0" w:evenVBand="0" w:oddHBand="0" w:evenHBand="0" w:firstRowFirstColumn="0" w:firstRowLastColumn="0" w:lastRowFirstColumn="0" w:lastRowLastColumn="0"/>
            </w:pPr>
            <w:r>
              <w:t>13</w:t>
            </w:r>
          </w:p>
        </w:tc>
        <w:tc>
          <w:tcPr>
            <w:tcW w:w="1263" w:type="dxa"/>
          </w:tcPr>
          <w:p w14:paraId="1D8E1BE7" w14:textId="77777777" w:rsidR="00F47624" w:rsidRDefault="00F47624" w:rsidP="00DA50BD">
            <w:pPr>
              <w:jc w:val="center"/>
              <w:cnfStyle w:val="000000000000" w:firstRow="0" w:lastRow="0" w:firstColumn="0" w:lastColumn="0" w:oddVBand="0" w:evenVBand="0" w:oddHBand="0" w:evenHBand="0" w:firstRowFirstColumn="0" w:firstRowLastColumn="0" w:lastRowFirstColumn="0" w:lastRowLastColumn="0"/>
            </w:pPr>
            <w:commentRangeStart w:id="131"/>
            <w:commentRangeStart w:id="132"/>
            <w:r>
              <w:t>323</w:t>
            </w:r>
            <w:commentRangeEnd w:id="131"/>
            <w:r w:rsidR="007050B2">
              <w:rPr>
                <w:rStyle w:val="Marquedecommentaire"/>
              </w:rPr>
              <w:commentReference w:id="131"/>
            </w:r>
            <w:commentRangeEnd w:id="132"/>
            <w:r w:rsidR="00477825">
              <w:rPr>
                <w:rStyle w:val="Marquedecommentaire"/>
              </w:rPr>
              <w:commentReference w:id="132"/>
            </w:r>
          </w:p>
        </w:tc>
      </w:tr>
    </w:tbl>
    <w:p w14:paraId="472EC945" w14:textId="10207246" w:rsidR="00F47624" w:rsidRPr="00862043" w:rsidRDefault="00F47624" w:rsidP="00F47624">
      <w:pPr>
        <w:ind w:firstLine="2"/>
        <w:jc w:val="center"/>
        <w:rPr>
          <w:i/>
          <w:iCs/>
          <w:color w:val="44546A" w:themeColor="text2"/>
          <w:sz w:val="18"/>
          <w:szCs w:val="18"/>
        </w:rPr>
      </w:pPr>
    </w:p>
    <w:p w14:paraId="20BD0783" w14:textId="2EC0FF51" w:rsidR="00F47624" w:rsidRDefault="00F47624" w:rsidP="00F47624">
      <w:pPr>
        <w:jc w:val="both"/>
      </w:pPr>
      <w:bookmarkStart w:id="133" w:name="_Toc157640877"/>
      <w:bookmarkStart w:id="134" w:name="_Ref183249671"/>
      <w:bookmarkStart w:id="135" w:name="_Ref183249676"/>
    </w:p>
    <w:p w14:paraId="0ED5EE28" w14:textId="77777777" w:rsidR="00F47624" w:rsidRDefault="00F47624" w:rsidP="00B21BED">
      <w:pPr>
        <w:pStyle w:val="Titre3"/>
      </w:pPr>
      <w:bookmarkStart w:id="136" w:name="_Toc193972771"/>
      <w:r>
        <w:t>Utilisation diagnostique ou thérapeutique du taux de fixation</w:t>
      </w:r>
      <w:bookmarkEnd w:id="133"/>
      <w:bookmarkEnd w:id="134"/>
      <w:bookmarkEnd w:id="135"/>
      <w:bookmarkEnd w:id="136"/>
    </w:p>
    <w:p w14:paraId="5F92CAAA" w14:textId="19D5A0A0" w:rsidR="00F47624" w:rsidRDefault="007050B2" w:rsidP="00F47624">
      <w:pPr>
        <w:jc w:val="both"/>
      </w:pPr>
      <w:r>
        <w:t xml:space="preserve">Sur </w:t>
      </w:r>
      <w:r w:rsidR="00F47624">
        <w:t xml:space="preserve">les 20 centres participants, 9 centres utilisent la mesure de fixation uniquement à </w:t>
      </w:r>
      <w:r>
        <w:t xml:space="preserve">visé </w:t>
      </w:r>
      <w:r w:rsidR="00F47624">
        <w:t xml:space="preserve">diagnostique ; 9 centres l’utilisent dans un but à la fois diagnostique et thérapeutique et 2 centres ne réalisent pas de quantification en routine clinique (cf. </w:t>
      </w:r>
      <w:r w:rsidR="00F47624">
        <w:fldChar w:fldCharType="begin"/>
      </w:r>
      <w:r w:rsidR="00F47624">
        <w:instrText xml:space="preserve"> REF _Ref183165899 \h </w:instrText>
      </w:r>
      <w:r w:rsidR="00614C77">
        <w:instrText xml:space="preserve"> \* MERGEFORMAT </w:instrText>
      </w:r>
      <w:r w:rsidR="00F47624">
        <w:fldChar w:fldCharType="separate"/>
      </w:r>
      <w:r w:rsidR="00C30592" w:rsidRPr="00C30592">
        <w:t>Tableau 5</w:t>
      </w:r>
      <w:r w:rsidR="00F47624">
        <w:fldChar w:fldCharType="end"/>
      </w:r>
      <w:r w:rsidR="00F47624">
        <w:t>).</w:t>
      </w:r>
    </w:p>
    <w:p w14:paraId="6580C0F0" w14:textId="3D62B9F2" w:rsidR="007050B2" w:rsidRPr="00862043" w:rsidDel="007050B2" w:rsidRDefault="007050B2" w:rsidP="007050B2">
      <w:pPr>
        <w:ind w:firstLine="3"/>
        <w:jc w:val="center"/>
        <w:rPr>
          <w:del w:id="137" w:author="BEAUMONT Tiffany" w:date="2025-02-04T15:31:00Z"/>
          <w:i/>
          <w:iCs/>
          <w:color w:val="44546A" w:themeColor="text2"/>
          <w:sz w:val="18"/>
          <w:szCs w:val="18"/>
        </w:rPr>
      </w:pPr>
      <w:bookmarkStart w:id="138" w:name="_Ref183165899"/>
      <w:bookmarkStart w:id="139" w:name="_Ref183165894"/>
      <w:bookmarkStart w:id="140" w:name="_Toc193803381"/>
      <w:r w:rsidRPr="00862043">
        <w:rPr>
          <w:i/>
          <w:iCs/>
          <w:color w:val="44546A" w:themeColor="text2"/>
          <w:sz w:val="18"/>
          <w:szCs w:val="18"/>
        </w:rPr>
        <w:t xml:space="preserve">Tableau </w:t>
      </w:r>
      <w:r w:rsidRPr="00862043">
        <w:rPr>
          <w:i/>
          <w:iCs/>
          <w:color w:val="44546A" w:themeColor="text2"/>
          <w:sz w:val="18"/>
          <w:szCs w:val="18"/>
        </w:rPr>
        <w:fldChar w:fldCharType="begin"/>
      </w:r>
      <w:r w:rsidRPr="00862043">
        <w:rPr>
          <w:i/>
          <w:iCs/>
          <w:color w:val="44546A" w:themeColor="text2"/>
          <w:sz w:val="18"/>
          <w:szCs w:val="18"/>
        </w:rPr>
        <w:instrText xml:space="preserve"> SEQ Tableau \* ARABIC </w:instrText>
      </w:r>
      <w:r w:rsidRPr="00862043">
        <w:rPr>
          <w:i/>
          <w:iCs/>
          <w:color w:val="44546A" w:themeColor="text2"/>
          <w:sz w:val="18"/>
          <w:szCs w:val="18"/>
        </w:rPr>
        <w:fldChar w:fldCharType="separate"/>
      </w:r>
      <w:r w:rsidR="00C30592">
        <w:rPr>
          <w:i/>
          <w:iCs/>
          <w:noProof/>
          <w:color w:val="44546A" w:themeColor="text2"/>
          <w:sz w:val="18"/>
          <w:szCs w:val="18"/>
        </w:rPr>
        <w:t>5</w:t>
      </w:r>
      <w:r w:rsidRPr="00862043">
        <w:rPr>
          <w:i/>
          <w:iCs/>
          <w:color w:val="44546A" w:themeColor="text2"/>
          <w:sz w:val="18"/>
          <w:szCs w:val="18"/>
        </w:rPr>
        <w:fldChar w:fldCharType="end"/>
      </w:r>
      <w:bookmarkEnd w:id="138"/>
      <w:r>
        <w:rPr>
          <w:i/>
          <w:iCs/>
          <w:color w:val="44546A" w:themeColor="text2"/>
          <w:sz w:val="18"/>
          <w:szCs w:val="18"/>
        </w:rPr>
        <w:t> :</w:t>
      </w:r>
      <w:r w:rsidRPr="00862043">
        <w:rPr>
          <w:i/>
          <w:iCs/>
          <w:color w:val="44546A" w:themeColor="text2"/>
          <w:sz w:val="18"/>
          <w:szCs w:val="18"/>
        </w:rPr>
        <w:t xml:space="preserve"> Utilisation diagnostique ou thérapeutique du taux de fixation</w:t>
      </w:r>
      <w:bookmarkEnd w:id="139"/>
      <w:bookmarkEnd w:id="140"/>
    </w:p>
    <w:p w14:paraId="7256FB15" w14:textId="77777777" w:rsidR="007050B2" w:rsidRDefault="007050B2">
      <w:pPr>
        <w:ind w:firstLine="3"/>
        <w:jc w:val="center"/>
        <w:pPrChange w:id="141" w:author="BEAUMONT Tiffany" w:date="2025-02-04T15:31:00Z">
          <w:pPr>
            <w:jc w:val="both"/>
          </w:pPr>
        </w:pPrChange>
      </w:pPr>
    </w:p>
    <w:tbl>
      <w:tblPr>
        <w:tblStyle w:val="TableauGrille5Fonc-Accentuation1"/>
        <w:tblW w:w="0" w:type="auto"/>
        <w:jc w:val="center"/>
        <w:tblLook w:val="04A0" w:firstRow="1" w:lastRow="0" w:firstColumn="1" w:lastColumn="0" w:noHBand="0" w:noVBand="1"/>
        <w:tblPrChange w:id="142" w:author="BEAUMONT Tiffany" w:date="2025-03-26T09:34:00Z">
          <w:tblPr>
            <w:tblStyle w:val="Montableau"/>
            <w:tblW w:w="0" w:type="auto"/>
            <w:jc w:val="center"/>
            <w:tblLook w:val="04A0" w:firstRow="1" w:lastRow="0" w:firstColumn="1" w:lastColumn="0" w:noHBand="0" w:noVBand="1"/>
          </w:tblPr>
        </w:tblPrChange>
      </w:tblPr>
      <w:tblGrid>
        <w:gridCol w:w="3114"/>
        <w:gridCol w:w="1720"/>
        <w:tblGridChange w:id="143">
          <w:tblGrid>
            <w:gridCol w:w="3073"/>
            <w:gridCol w:w="41"/>
            <w:gridCol w:w="1720"/>
            <w:gridCol w:w="910"/>
          </w:tblGrid>
        </w:tblGridChange>
      </w:tblGrid>
      <w:tr w:rsidR="00F47624" w14:paraId="71900327" w14:textId="77777777" w:rsidTr="000D4401">
        <w:trPr>
          <w:cnfStyle w:val="100000000000" w:firstRow="1" w:lastRow="0" w:firstColumn="0" w:lastColumn="0" w:oddVBand="0" w:evenVBand="0" w:oddHBand="0" w:evenHBand="0" w:firstRowFirstColumn="0" w:firstRowLastColumn="0" w:lastRowFirstColumn="0" w:lastRowLastColumn="0"/>
          <w:jc w:val="center"/>
          <w:trPrChange w:id="144" w:author="BEAUMONT Tiffany" w:date="2025-03-26T09:34:00Z">
            <w:trPr>
              <w:jc w:val="center"/>
            </w:trPr>
          </w:trPrChange>
        </w:trPr>
        <w:tc>
          <w:tcPr>
            <w:cnfStyle w:val="001000000000" w:firstRow="0" w:lastRow="0" w:firstColumn="1" w:lastColumn="0" w:oddVBand="0" w:evenVBand="0" w:oddHBand="0" w:evenHBand="0" w:firstRowFirstColumn="0" w:firstRowLastColumn="0" w:lastRowFirstColumn="0" w:lastRowLastColumn="0"/>
            <w:tcW w:w="3114" w:type="dxa"/>
            <w:tcPrChange w:id="145" w:author="BEAUMONT Tiffany" w:date="2025-03-26T09:34:00Z">
              <w:tcPr>
                <w:tcW w:w="3073" w:type="dxa"/>
              </w:tcPr>
            </w:tcPrChange>
          </w:tcPr>
          <w:p w14:paraId="1D75CA0E" w14:textId="77777777" w:rsidR="00F47624" w:rsidRDefault="00F47624" w:rsidP="00DA50BD">
            <w:pPr>
              <w:jc w:val="center"/>
              <w:cnfStyle w:val="101000000000" w:firstRow="1" w:lastRow="0" w:firstColumn="1" w:lastColumn="0" w:oddVBand="0" w:evenVBand="0" w:oddHBand="0" w:evenHBand="0" w:firstRowFirstColumn="0" w:firstRowLastColumn="0" w:lastRowFirstColumn="0" w:lastRowLastColumn="0"/>
            </w:pPr>
            <w:r>
              <w:t>Utilisation</w:t>
            </w:r>
          </w:p>
        </w:tc>
        <w:tc>
          <w:tcPr>
            <w:tcW w:w="1720" w:type="dxa"/>
            <w:tcPrChange w:id="146" w:author="BEAUMONT Tiffany" w:date="2025-03-26T09:34:00Z">
              <w:tcPr>
                <w:tcW w:w="2671" w:type="dxa"/>
                <w:gridSpan w:val="3"/>
              </w:tcPr>
            </w:tcPrChange>
          </w:tcPr>
          <w:p w14:paraId="4AD53CF3" w14:textId="77777777" w:rsidR="00F47624" w:rsidRDefault="00F47624" w:rsidP="00DA50BD">
            <w:pPr>
              <w:jc w:val="center"/>
              <w:cnfStyle w:val="100000000000" w:firstRow="1" w:lastRow="0" w:firstColumn="0" w:lastColumn="0" w:oddVBand="0" w:evenVBand="0" w:oddHBand="0" w:evenHBand="0" w:firstRowFirstColumn="0" w:firstRowLastColumn="0" w:lastRowFirstColumn="0" w:lastRowLastColumn="0"/>
            </w:pPr>
            <w:r>
              <w:t>Nombre de centre</w:t>
            </w:r>
          </w:p>
        </w:tc>
      </w:tr>
      <w:tr w:rsidR="00F47624" w14:paraId="10BFA8FB" w14:textId="77777777" w:rsidTr="000D4401">
        <w:trPr>
          <w:cnfStyle w:val="000000100000" w:firstRow="0" w:lastRow="0" w:firstColumn="0" w:lastColumn="0" w:oddVBand="0" w:evenVBand="0" w:oddHBand="1" w:evenHBand="0" w:firstRowFirstColumn="0" w:firstRowLastColumn="0" w:lastRowFirstColumn="0" w:lastRowLastColumn="0"/>
          <w:jc w:val="center"/>
          <w:trPrChange w:id="147" w:author="BEAUMONT Tiffany" w:date="2025-03-26T09:34:00Z">
            <w:trPr>
              <w:jc w:val="center"/>
            </w:trPr>
          </w:trPrChange>
        </w:trPr>
        <w:tc>
          <w:tcPr>
            <w:cnfStyle w:val="001000000000" w:firstRow="0" w:lastRow="0" w:firstColumn="1" w:lastColumn="0" w:oddVBand="0" w:evenVBand="0" w:oddHBand="0" w:evenHBand="0" w:firstRowFirstColumn="0" w:firstRowLastColumn="0" w:lastRowFirstColumn="0" w:lastRowLastColumn="0"/>
            <w:tcW w:w="3114" w:type="dxa"/>
            <w:tcPrChange w:id="148" w:author="BEAUMONT Tiffany" w:date="2025-03-26T09:34:00Z">
              <w:tcPr>
                <w:tcW w:w="3073" w:type="dxa"/>
              </w:tcPr>
            </w:tcPrChange>
          </w:tcPr>
          <w:p w14:paraId="3CD5D6F2" w14:textId="77777777" w:rsidR="00F47624" w:rsidRPr="00556BD0" w:rsidRDefault="00F47624" w:rsidP="00DA50BD">
            <w:pPr>
              <w:jc w:val="center"/>
              <w:cnfStyle w:val="001000100000" w:firstRow="0" w:lastRow="0" w:firstColumn="1" w:lastColumn="0" w:oddVBand="0" w:evenVBand="0" w:oddHBand="1" w:evenHBand="0" w:firstRowFirstColumn="0" w:firstRowLastColumn="0" w:lastRowFirstColumn="0" w:lastRowLastColumn="0"/>
              <w:rPr>
                <w:b w:val="0"/>
              </w:rPr>
            </w:pPr>
            <w:r w:rsidRPr="00556BD0">
              <w:rPr>
                <w:b w:val="0"/>
              </w:rPr>
              <w:t>Uniquement Diagnostique</w:t>
            </w:r>
          </w:p>
        </w:tc>
        <w:tc>
          <w:tcPr>
            <w:tcW w:w="1720" w:type="dxa"/>
            <w:tcPrChange w:id="149" w:author="BEAUMONT Tiffany" w:date="2025-03-26T09:34:00Z">
              <w:tcPr>
                <w:tcW w:w="2671" w:type="dxa"/>
                <w:gridSpan w:val="3"/>
              </w:tcPr>
            </w:tcPrChange>
          </w:tcPr>
          <w:p w14:paraId="72A3CB6A" w14:textId="77777777" w:rsidR="00F47624" w:rsidRDefault="00F47624" w:rsidP="00DA50BD">
            <w:pPr>
              <w:jc w:val="center"/>
              <w:cnfStyle w:val="000000100000" w:firstRow="0" w:lastRow="0" w:firstColumn="0" w:lastColumn="0" w:oddVBand="0" w:evenVBand="0" w:oddHBand="1" w:evenHBand="0" w:firstRowFirstColumn="0" w:firstRowLastColumn="0" w:lastRowFirstColumn="0" w:lastRowLastColumn="0"/>
            </w:pPr>
            <w:r>
              <w:t>9</w:t>
            </w:r>
          </w:p>
        </w:tc>
      </w:tr>
      <w:tr w:rsidR="00F47624" w14:paraId="712DF7D2" w14:textId="77777777" w:rsidTr="000D4401">
        <w:trPr>
          <w:jc w:val="center"/>
          <w:trPrChange w:id="150" w:author="BEAUMONT Tiffany" w:date="2025-03-26T09:34:00Z">
            <w:trPr>
              <w:jc w:val="center"/>
            </w:trPr>
          </w:trPrChange>
        </w:trPr>
        <w:tc>
          <w:tcPr>
            <w:cnfStyle w:val="001000000000" w:firstRow="0" w:lastRow="0" w:firstColumn="1" w:lastColumn="0" w:oddVBand="0" w:evenVBand="0" w:oddHBand="0" w:evenHBand="0" w:firstRowFirstColumn="0" w:firstRowLastColumn="0" w:lastRowFirstColumn="0" w:lastRowLastColumn="0"/>
            <w:tcW w:w="3114" w:type="dxa"/>
            <w:tcPrChange w:id="151" w:author="BEAUMONT Tiffany" w:date="2025-03-26T09:34:00Z">
              <w:tcPr>
                <w:tcW w:w="3073" w:type="dxa"/>
              </w:tcPr>
            </w:tcPrChange>
          </w:tcPr>
          <w:p w14:paraId="23C2683F" w14:textId="77777777" w:rsidR="00F47624" w:rsidRPr="00556BD0" w:rsidRDefault="00F47624" w:rsidP="00DA50BD">
            <w:pPr>
              <w:jc w:val="center"/>
              <w:rPr>
                <w:b w:val="0"/>
              </w:rPr>
            </w:pPr>
            <w:r w:rsidRPr="00556BD0">
              <w:rPr>
                <w:b w:val="0"/>
              </w:rPr>
              <w:t>Diagnostique &amp; Thérapeutique</w:t>
            </w:r>
          </w:p>
        </w:tc>
        <w:tc>
          <w:tcPr>
            <w:tcW w:w="1720" w:type="dxa"/>
            <w:tcPrChange w:id="152" w:author="BEAUMONT Tiffany" w:date="2025-03-26T09:34:00Z">
              <w:tcPr>
                <w:tcW w:w="2671" w:type="dxa"/>
                <w:gridSpan w:val="3"/>
              </w:tcPr>
            </w:tcPrChange>
          </w:tcPr>
          <w:p w14:paraId="7426022A" w14:textId="77777777" w:rsidR="00F47624" w:rsidRDefault="00F47624" w:rsidP="00DA50BD">
            <w:pPr>
              <w:jc w:val="center"/>
              <w:cnfStyle w:val="000000000000" w:firstRow="0" w:lastRow="0" w:firstColumn="0" w:lastColumn="0" w:oddVBand="0" w:evenVBand="0" w:oddHBand="0" w:evenHBand="0" w:firstRowFirstColumn="0" w:firstRowLastColumn="0" w:lastRowFirstColumn="0" w:lastRowLastColumn="0"/>
            </w:pPr>
            <w:r>
              <w:t>9</w:t>
            </w:r>
          </w:p>
        </w:tc>
      </w:tr>
      <w:tr w:rsidR="00F47624" w14:paraId="1EA1CBC4" w14:textId="77777777" w:rsidTr="000D4401">
        <w:trPr>
          <w:cnfStyle w:val="000000100000" w:firstRow="0" w:lastRow="0" w:firstColumn="0" w:lastColumn="0" w:oddVBand="0" w:evenVBand="0" w:oddHBand="1" w:evenHBand="0" w:firstRowFirstColumn="0" w:firstRowLastColumn="0" w:lastRowFirstColumn="0" w:lastRowLastColumn="0"/>
          <w:jc w:val="center"/>
          <w:trPrChange w:id="153" w:author="BEAUMONT Tiffany" w:date="2025-03-26T09:34:00Z">
            <w:trPr>
              <w:jc w:val="center"/>
            </w:trPr>
          </w:trPrChange>
        </w:trPr>
        <w:tc>
          <w:tcPr>
            <w:cnfStyle w:val="001000000000" w:firstRow="0" w:lastRow="0" w:firstColumn="1" w:lastColumn="0" w:oddVBand="0" w:evenVBand="0" w:oddHBand="0" w:evenHBand="0" w:firstRowFirstColumn="0" w:firstRowLastColumn="0" w:lastRowFirstColumn="0" w:lastRowLastColumn="0"/>
            <w:tcW w:w="3114" w:type="dxa"/>
            <w:tcPrChange w:id="154" w:author="BEAUMONT Tiffany" w:date="2025-03-26T09:34:00Z">
              <w:tcPr>
                <w:tcW w:w="3073" w:type="dxa"/>
              </w:tcPr>
            </w:tcPrChange>
          </w:tcPr>
          <w:p w14:paraId="0B892928" w14:textId="77777777" w:rsidR="00F47624" w:rsidRPr="00556BD0" w:rsidRDefault="00F47624" w:rsidP="00DA50BD">
            <w:pPr>
              <w:jc w:val="center"/>
              <w:cnfStyle w:val="001000100000" w:firstRow="0" w:lastRow="0" w:firstColumn="1" w:lastColumn="0" w:oddVBand="0" w:evenVBand="0" w:oddHBand="1" w:evenHBand="0" w:firstRowFirstColumn="0" w:firstRowLastColumn="0" w:lastRowFirstColumn="0" w:lastRowLastColumn="0"/>
              <w:rPr>
                <w:b w:val="0"/>
              </w:rPr>
            </w:pPr>
            <w:r w:rsidRPr="00556BD0">
              <w:rPr>
                <w:b w:val="0"/>
              </w:rPr>
              <w:t>Pas d’utilisation</w:t>
            </w:r>
          </w:p>
        </w:tc>
        <w:tc>
          <w:tcPr>
            <w:tcW w:w="1720" w:type="dxa"/>
            <w:tcPrChange w:id="155" w:author="BEAUMONT Tiffany" w:date="2025-03-26T09:34:00Z">
              <w:tcPr>
                <w:tcW w:w="2671" w:type="dxa"/>
                <w:gridSpan w:val="3"/>
              </w:tcPr>
            </w:tcPrChange>
          </w:tcPr>
          <w:p w14:paraId="27FC8C5E" w14:textId="77777777" w:rsidR="00F47624" w:rsidRDefault="00F47624" w:rsidP="00DA50BD">
            <w:pPr>
              <w:jc w:val="center"/>
              <w:cnfStyle w:val="000000100000" w:firstRow="0" w:lastRow="0" w:firstColumn="0" w:lastColumn="0" w:oddVBand="0" w:evenVBand="0" w:oddHBand="1" w:evenHBand="0" w:firstRowFirstColumn="0" w:firstRowLastColumn="0" w:lastRowFirstColumn="0" w:lastRowLastColumn="0"/>
            </w:pPr>
            <w:r>
              <w:t>2</w:t>
            </w:r>
          </w:p>
        </w:tc>
      </w:tr>
    </w:tbl>
    <w:p w14:paraId="4490437D" w14:textId="0202FCC4" w:rsidR="00F47624" w:rsidRPr="00481227" w:rsidRDefault="00F47624" w:rsidP="00F47624">
      <w:pPr>
        <w:rPr>
          <w:highlight w:val="yellow"/>
        </w:rPr>
      </w:pPr>
    </w:p>
    <w:p w14:paraId="6D79F563" w14:textId="663494AF" w:rsidR="00F47624" w:rsidRPr="00D9068B" w:rsidRDefault="00F47624" w:rsidP="00614C77">
      <w:pPr>
        <w:pStyle w:val="Titre3"/>
      </w:pPr>
      <w:bookmarkStart w:id="156" w:name="_Toc157640879"/>
      <w:bookmarkStart w:id="157" w:name="_Toc193972772"/>
      <w:r w:rsidRPr="00D9068B">
        <w:t xml:space="preserve">Géométrie </w:t>
      </w:r>
      <w:r>
        <w:t>d’étalonnage</w:t>
      </w:r>
      <w:r w:rsidRPr="00D9068B">
        <w:t xml:space="preserve"> </w:t>
      </w:r>
      <w:bookmarkEnd w:id="156"/>
      <w:r w:rsidR="00614C77" w:rsidRPr="00D9068B">
        <w:t>de routine</w:t>
      </w:r>
      <w:r w:rsidR="00614C77">
        <w:t xml:space="preserve"> des centres</w:t>
      </w:r>
      <w:bookmarkEnd w:id="157"/>
    </w:p>
    <w:p w14:paraId="5F48C1C8" w14:textId="77777777" w:rsidR="00F47624" w:rsidRDefault="00F47624" w:rsidP="00614C77">
      <w:pPr>
        <w:pStyle w:val="Titre4"/>
      </w:pPr>
      <w:bookmarkStart w:id="158" w:name="_Toc157640880"/>
      <w:r>
        <w:t>Les fantômes de routine des centres</w:t>
      </w:r>
      <w:bookmarkEnd w:id="158"/>
    </w:p>
    <w:p w14:paraId="5F9571D6" w14:textId="062F6AE2" w:rsidR="00F47624" w:rsidRDefault="00F47624" w:rsidP="00F47624">
      <w:pPr>
        <w:jc w:val="both"/>
        <w:rPr>
          <w:noProof/>
        </w:rPr>
      </w:pPr>
      <w:r>
        <w:t xml:space="preserve">Parmi les 50 configurations, 56 % d’entre-elles ont été </w:t>
      </w:r>
      <w:r w:rsidR="00A215DB">
        <w:t>étalonnées</w:t>
      </w:r>
      <w:r>
        <w:t xml:space="preserve"> à partir d’une simple seringue ou d’une cupule</w:t>
      </w:r>
      <w:r w:rsidR="00614C77">
        <w:t xml:space="preserve"> (petit contenant en plastique)</w:t>
      </w:r>
      <w:r>
        <w:t xml:space="preserve"> tandis que les 44 % restantes </w:t>
      </w:r>
      <w:r w:rsidR="007050B2">
        <w:t>utilisent un</w:t>
      </w:r>
      <w:r>
        <w:t xml:space="preserve"> fantôme pour réaliser l’étalonnage </w:t>
      </w:r>
      <w:r w:rsidR="007050B2">
        <w:t xml:space="preserve">en </w:t>
      </w:r>
      <w:r>
        <w:t>routine</w:t>
      </w:r>
      <w:r w:rsidR="00A215DB">
        <w:rPr>
          <w:noProof/>
        </w:rPr>
        <w:t>.</w:t>
      </w:r>
    </w:p>
    <w:p w14:paraId="7E45C05A" w14:textId="67F964DA" w:rsidR="00F47624" w:rsidRDefault="00F47624" w:rsidP="00F47624">
      <w:pPr>
        <w:jc w:val="both"/>
      </w:pPr>
      <w:r>
        <w:t xml:space="preserve">Pour les configurations </w:t>
      </w:r>
      <w:r w:rsidR="007050B2">
        <w:t>utilisant</w:t>
      </w:r>
      <w:r>
        <w:t xml:space="preserve"> un fantôme, </w:t>
      </w:r>
      <w:r w:rsidR="007249EB">
        <w:t>il est à noter qu’une multitude de fantôme</w:t>
      </w:r>
      <w:r w:rsidR="007050B2">
        <w:t xml:space="preserve"> différent </w:t>
      </w:r>
      <w:r w:rsidR="007249EB">
        <w:t>sont utilisés en routine, notamment pour les fantômes « cou »</w:t>
      </w:r>
      <w:r>
        <w:t xml:space="preserve"> (cf. </w:t>
      </w:r>
      <w:r>
        <w:fldChar w:fldCharType="begin"/>
      </w:r>
      <w:r>
        <w:instrText xml:space="preserve"> REF _Ref97818013 \h  \* MERGEFORMAT </w:instrText>
      </w:r>
      <w:r>
        <w:fldChar w:fldCharType="separate"/>
      </w:r>
      <w:r w:rsidR="00C30592" w:rsidRPr="00C30592">
        <w:t>Figure 4</w:t>
      </w:r>
      <w:r>
        <w:fldChar w:fldCharType="end"/>
      </w:r>
      <w:r>
        <w:t>).</w:t>
      </w:r>
      <w:r w:rsidRPr="00151212">
        <w:t xml:space="preserve"> </w:t>
      </w:r>
      <w:r>
        <w:t>L’</w:t>
      </w:r>
      <w:r>
        <w:fldChar w:fldCharType="begin"/>
      </w:r>
      <w:r>
        <w:instrText xml:space="preserve"> REF _Ref184158263 \h </w:instrText>
      </w:r>
      <w:r>
        <w:fldChar w:fldCharType="separate"/>
      </w:r>
      <w:r w:rsidR="00C30592">
        <w:t xml:space="preserve">Annexe </w:t>
      </w:r>
      <w:r w:rsidR="00C30592">
        <w:rPr>
          <w:noProof/>
        </w:rPr>
        <w:t>3</w:t>
      </w:r>
      <w:r>
        <w:fldChar w:fldCharType="end"/>
      </w:r>
      <w:r>
        <w:t xml:space="preserve"> détaille</w:t>
      </w:r>
      <w:r w:rsidR="007249EB">
        <w:t xml:space="preserve"> et illustre</w:t>
      </w:r>
      <w:r>
        <w:t xml:space="preserve"> les fantômes utilisés </w:t>
      </w:r>
      <w:r w:rsidR="002E6553">
        <w:t xml:space="preserve">en fonction des </w:t>
      </w:r>
      <w:r>
        <w:t>centre</w:t>
      </w:r>
      <w:r w:rsidR="002E6553">
        <w:t>s</w:t>
      </w:r>
      <w:r>
        <w:t xml:space="preserve"> participant</w:t>
      </w:r>
      <w:r w:rsidR="002E6553">
        <w:t>s</w:t>
      </w:r>
      <w:r>
        <w:t>.</w:t>
      </w:r>
    </w:p>
    <w:p w14:paraId="54F13674" w14:textId="77777777" w:rsidR="00F47624" w:rsidRPr="00412068" w:rsidRDefault="00F47624" w:rsidP="00F47624">
      <w:pPr>
        <w:spacing w:after="0"/>
        <w:jc w:val="center"/>
      </w:pPr>
      <w:r>
        <w:rPr>
          <w:noProof/>
          <w:lang w:eastAsia="fr-FR"/>
        </w:rPr>
        <w:lastRenderedPageBreak/>
        <w:drawing>
          <wp:inline distT="0" distB="0" distL="0" distR="0" wp14:anchorId="3A6AB922" wp14:editId="283AEFD5">
            <wp:extent cx="5200650" cy="3292429"/>
            <wp:effectExtent l="0" t="0" r="0" b="381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8" cstate="screen">
                      <a:extLst>
                        <a:ext uri="{28A0092B-C50C-407E-A947-70E740481C1C}">
                          <a14:useLocalDpi xmlns:a14="http://schemas.microsoft.com/office/drawing/2010/main"/>
                        </a:ext>
                      </a:extLst>
                    </a:blip>
                    <a:srcRect/>
                    <a:stretch/>
                  </pic:blipFill>
                  <pic:spPr bwMode="auto">
                    <a:xfrm>
                      <a:off x="0" y="0"/>
                      <a:ext cx="5227233" cy="3309258"/>
                    </a:xfrm>
                    <a:prstGeom prst="rect">
                      <a:avLst/>
                    </a:prstGeom>
                    <a:noFill/>
                    <a:ln>
                      <a:noFill/>
                    </a:ln>
                    <a:extLst>
                      <a:ext uri="{53640926-AAD7-44D8-BBD7-CCE9431645EC}">
                        <a14:shadowObscured xmlns:a14="http://schemas.microsoft.com/office/drawing/2010/main"/>
                      </a:ext>
                    </a:extLst>
                  </pic:spPr>
                </pic:pic>
              </a:graphicData>
            </a:graphic>
          </wp:inline>
        </w:drawing>
      </w:r>
    </w:p>
    <w:p w14:paraId="44C2E06C" w14:textId="524B7AEA" w:rsidR="00F47624" w:rsidRPr="00862043" w:rsidRDefault="00F47624" w:rsidP="009B50AC">
      <w:pPr>
        <w:spacing w:after="0"/>
        <w:ind w:left="142" w:right="565"/>
        <w:jc w:val="center"/>
        <w:rPr>
          <w:i/>
          <w:iCs/>
          <w:color w:val="44546A" w:themeColor="text2"/>
          <w:sz w:val="18"/>
          <w:szCs w:val="18"/>
        </w:rPr>
      </w:pPr>
      <w:bookmarkStart w:id="159" w:name="_Ref97818013"/>
      <w:bookmarkStart w:id="160" w:name="_Toc186722395"/>
      <w:r w:rsidRPr="00862043">
        <w:rPr>
          <w:i/>
          <w:iCs/>
          <w:color w:val="44546A" w:themeColor="text2"/>
          <w:sz w:val="18"/>
          <w:szCs w:val="18"/>
        </w:rPr>
        <w:t xml:space="preserve">Figure </w:t>
      </w:r>
      <w:r w:rsidRPr="00862043">
        <w:rPr>
          <w:i/>
          <w:iCs/>
          <w:color w:val="44546A" w:themeColor="text2"/>
          <w:sz w:val="18"/>
          <w:szCs w:val="18"/>
        </w:rPr>
        <w:fldChar w:fldCharType="begin"/>
      </w:r>
      <w:r w:rsidRPr="00862043">
        <w:rPr>
          <w:i/>
          <w:iCs/>
          <w:color w:val="44546A" w:themeColor="text2"/>
          <w:sz w:val="18"/>
          <w:szCs w:val="18"/>
        </w:rPr>
        <w:instrText xml:space="preserve"> SEQ Figure \* ARABIC </w:instrText>
      </w:r>
      <w:r w:rsidRPr="00862043">
        <w:rPr>
          <w:i/>
          <w:iCs/>
          <w:color w:val="44546A" w:themeColor="text2"/>
          <w:sz w:val="18"/>
          <w:szCs w:val="18"/>
        </w:rPr>
        <w:fldChar w:fldCharType="separate"/>
      </w:r>
      <w:r w:rsidR="00C30592">
        <w:rPr>
          <w:i/>
          <w:iCs/>
          <w:noProof/>
          <w:color w:val="44546A" w:themeColor="text2"/>
          <w:sz w:val="18"/>
          <w:szCs w:val="18"/>
        </w:rPr>
        <w:t>4</w:t>
      </w:r>
      <w:r w:rsidRPr="00862043">
        <w:rPr>
          <w:i/>
          <w:iCs/>
          <w:color w:val="44546A" w:themeColor="text2"/>
          <w:sz w:val="18"/>
          <w:szCs w:val="18"/>
        </w:rPr>
        <w:fldChar w:fldCharType="end"/>
      </w:r>
      <w:bookmarkEnd w:id="159"/>
      <w:r w:rsidRPr="00862043">
        <w:rPr>
          <w:i/>
          <w:iCs/>
          <w:color w:val="44546A" w:themeColor="text2"/>
          <w:sz w:val="18"/>
          <w:szCs w:val="18"/>
        </w:rPr>
        <w:t xml:space="preserve"> : </w:t>
      </w:r>
      <w:r>
        <w:rPr>
          <w:i/>
          <w:iCs/>
          <w:color w:val="44546A" w:themeColor="text2"/>
          <w:sz w:val="18"/>
          <w:szCs w:val="18"/>
        </w:rPr>
        <w:t>T</w:t>
      </w:r>
      <w:r w:rsidRPr="00862043">
        <w:rPr>
          <w:i/>
          <w:iCs/>
          <w:color w:val="44546A" w:themeColor="text2"/>
          <w:sz w:val="18"/>
          <w:szCs w:val="18"/>
        </w:rPr>
        <w:t>ype</w:t>
      </w:r>
      <w:r>
        <w:rPr>
          <w:i/>
          <w:iCs/>
          <w:color w:val="44546A" w:themeColor="text2"/>
          <w:sz w:val="18"/>
          <w:szCs w:val="18"/>
        </w:rPr>
        <w:t>s</w:t>
      </w:r>
      <w:r w:rsidRPr="00862043">
        <w:rPr>
          <w:i/>
          <w:iCs/>
          <w:color w:val="44546A" w:themeColor="text2"/>
          <w:sz w:val="18"/>
          <w:szCs w:val="18"/>
        </w:rPr>
        <w:t xml:space="preserve"> de fantôme</w:t>
      </w:r>
      <w:r>
        <w:rPr>
          <w:i/>
          <w:iCs/>
          <w:color w:val="44546A" w:themeColor="text2"/>
          <w:sz w:val="18"/>
          <w:szCs w:val="18"/>
        </w:rPr>
        <w:t xml:space="preserve"> utilisés</w:t>
      </w:r>
      <w:r w:rsidRPr="00862043">
        <w:rPr>
          <w:i/>
          <w:iCs/>
          <w:color w:val="44546A" w:themeColor="text2"/>
          <w:sz w:val="18"/>
          <w:szCs w:val="18"/>
        </w:rPr>
        <w:t xml:space="preserve"> pour </w:t>
      </w:r>
      <w:r>
        <w:rPr>
          <w:i/>
          <w:iCs/>
          <w:color w:val="44546A" w:themeColor="text2"/>
          <w:sz w:val="18"/>
          <w:szCs w:val="18"/>
        </w:rPr>
        <w:t>l’étalonnage</w:t>
      </w:r>
      <w:r w:rsidRPr="00862043">
        <w:rPr>
          <w:i/>
          <w:iCs/>
          <w:color w:val="44546A" w:themeColor="text2"/>
          <w:sz w:val="18"/>
          <w:szCs w:val="18"/>
        </w:rPr>
        <w:t xml:space="preserve"> de la fixation thyroïdienne</w:t>
      </w:r>
      <w:bookmarkEnd w:id="160"/>
    </w:p>
    <w:p w14:paraId="44785608" w14:textId="77777777" w:rsidR="009B50AC" w:rsidRDefault="009B50AC" w:rsidP="009B50AC">
      <w:pPr>
        <w:jc w:val="both"/>
      </w:pPr>
      <w:bookmarkStart w:id="161" w:name="_Toc157640882"/>
    </w:p>
    <w:p w14:paraId="7AE84E9E" w14:textId="23CE82B0" w:rsidR="009B50AC" w:rsidRDefault="009B50AC" w:rsidP="009B50AC">
      <w:pPr>
        <w:pStyle w:val="Titre4"/>
      </w:pPr>
      <w:r>
        <w:t xml:space="preserve">Ouverture du collimateur </w:t>
      </w:r>
      <w:bookmarkEnd w:id="161"/>
      <w:r>
        <w:t>sténopé</w:t>
      </w:r>
    </w:p>
    <w:p w14:paraId="3D1CF5F7" w14:textId="2ED72D49" w:rsidR="009B50AC" w:rsidRDefault="009B50AC" w:rsidP="009B50AC">
      <w:pPr>
        <w:jc w:val="both"/>
      </w:pPr>
      <w:r>
        <w:t xml:space="preserve">Le </w:t>
      </w:r>
      <w:r>
        <w:fldChar w:fldCharType="begin"/>
      </w:r>
      <w:r>
        <w:instrText xml:space="preserve"> REF _Ref100821034 \h  \* MERGEFORMAT </w:instrText>
      </w:r>
      <w:r>
        <w:fldChar w:fldCharType="separate"/>
      </w:r>
      <w:r w:rsidR="00C30592" w:rsidRPr="00C30592">
        <w:t>Tableau 6</w:t>
      </w:r>
      <w:r>
        <w:fldChar w:fldCharType="end"/>
      </w:r>
      <w:r>
        <w:t xml:space="preserve"> décrit les diamètres d’ouverture du sténopé des 22 configurations utilisant un collimateur sténopé.</w:t>
      </w:r>
      <w:r w:rsidR="007050B2">
        <w:t xml:space="preserve"> Une large majorité utilise le sténopé 4.45 </w:t>
      </w:r>
      <w:proofErr w:type="spellStart"/>
      <w:r w:rsidR="007050B2">
        <w:t>mm.</w:t>
      </w:r>
      <w:proofErr w:type="spellEnd"/>
    </w:p>
    <w:p w14:paraId="27038683" w14:textId="749E1B79" w:rsidR="007249EB" w:rsidRPr="00F72DB7" w:rsidRDefault="007249EB" w:rsidP="000D4401">
      <w:pPr>
        <w:ind w:firstLine="3"/>
        <w:jc w:val="center"/>
      </w:pPr>
      <w:bookmarkStart w:id="162" w:name="_Ref100821034"/>
      <w:bookmarkStart w:id="163" w:name="_Toc193803382"/>
      <w:r w:rsidRPr="00862043">
        <w:rPr>
          <w:i/>
          <w:iCs/>
          <w:color w:val="44546A" w:themeColor="text2"/>
          <w:sz w:val="18"/>
          <w:szCs w:val="18"/>
        </w:rPr>
        <w:t xml:space="preserve">Tableau </w:t>
      </w:r>
      <w:r w:rsidRPr="00862043">
        <w:rPr>
          <w:i/>
          <w:iCs/>
          <w:color w:val="44546A" w:themeColor="text2"/>
          <w:sz w:val="18"/>
          <w:szCs w:val="18"/>
        </w:rPr>
        <w:fldChar w:fldCharType="begin"/>
      </w:r>
      <w:r w:rsidRPr="00862043">
        <w:rPr>
          <w:i/>
          <w:iCs/>
          <w:color w:val="44546A" w:themeColor="text2"/>
          <w:sz w:val="18"/>
          <w:szCs w:val="18"/>
        </w:rPr>
        <w:instrText xml:space="preserve"> SEQ Tableau \* ARABIC </w:instrText>
      </w:r>
      <w:r w:rsidRPr="00862043">
        <w:rPr>
          <w:i/>
          <w:iCs/>
          <w:color w:val="44546A" w:themeColor="text2"/>
          <w:sz w:val="18"/>
          <w:szCs w:val="18"/>
        </w:rPr>
        <w:fldChar w:fldCharType="separate"/>
      </w:r>
      <w:r w:rsidR="00C30592">
        <w:rPr>
          <w:i/>
          <w:iCs/>
          <w:noProof/>
          <w:color w:val="44546A" w:themeColor="text2"/>
          <w:sz w:val="18"/>
          <w:szCs w:val="18"/>
        </w:rPr>
        <w:t>6</w:t>
      </w:r>
      <w:r w:rsidRPr="00862043">
        <w:rPr>
          <w:i/>
          <w:iCs/>
          <w:color w:val="44546A" w:themeColor="text2"/>
          <w:sz w:val="18"/>
          <w:szCs w:val="18"/>
        </w:rPr>
        <w:fldChar w:fldCharType="end"/>
      </w:r>
      <w:bookmarkEnd w:id="162"/>
      <w:r w:rsidRPr="00862043">
        <w:rPr>
          <w:i/>
          <w:iCs/>
          <w:color w:val="44546A" w:themeColor="text2"/>
          <w:sz w:val="18"/>
          <w:szCs w:val="18"/>
        </w:rPr>
        <w:t xml:space="preserve"> : </w:t>
      </w:r>
      <w:r>
        <w:rPr>
          <w:i/>
          <w:iCs/>
          <w:color w:val="44546A" w:themeColor="text2"/>
          <w:sz w:val="18"/>
          <w:szCs w:val="18"/>
        </w:rPr>
        <w:t>D</w:t>
      </w:r>
      <w:r w:rsidRPr="00862043">
        <w:rPr>
          <w:i/>
          <w:iCs/>
          <w:color w:val="44546A" w:themeColor="text2"/>
          <w:sz w:val="18"/>
          <w:szCs w:val="18"/>
        </w:rPr>
        <w:t xml:space="preserve">iamètres d’ouverture des sténopés </w:t>
      </w:r>
      <w:r>
        <w:rPr>
          <w:i/>
          <w:iCs/>
          <w:color w:val="44546A" w:themeColor="text2"/>
          <w:sz w:val="18"/>
          <w:szCs w:val="18"/>
        </w:rPr>
        <w:t>par taille de cristal et nombre de configurations associées</w:t>
      </w:r>
      <w:bookmarkEnd w:id="163"/>
    </w:p>
    <w:tbl>
      <w:tblPr>
        <w:tblStyle w:val="TableauGrille5Fonc-Accentuation1"/>
        <w:tblW w:w="0" w:type="auto"/>
        <w:jc w:val="center"/>
        <w:tblLook w:val="04A0" w:firstRow="1" w:lastRow="0" w:firstColumn="1" w:lastColumn="0" w:noHBand="0" w:noVBand="1"/>
      </w:tblPr>
      <w:tblGrid>
        <w:gridCol w:w="3823"/>
        <w:gridCol w:w="606"/>
        <w:gridCol w:w="328"/>
        <w:gridCol w:w="608"/>
        <w:gridCol w:w="328"/>
        <w:gridCol w:w="606"/>
      </w:tblGrid>
      <w:tr w:rsidR="009B50AC" w14:paraId="2EAA6879" w14:textId="77777777" w:rsidTr="000D4401">
        <w:trPr>
          <w:cnfStyle w:val="100000000000" w:firstRow="1" w:lastRow="0" w:firstColumn="0" w:lastColumn="0" w:oddVBand="0" w:evenVBand="0" w:oddHBand="0"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3823" w:type="dxa"/>
          </w:tcPr>
          <w:p w14:paraId="1B14D43B" w14:textId="77777777" w:rsidR="009B50AC" w:rsidRDefault="009B50AC" w:rsidP="00DA50BD">
            <w:pPr>
              <w:jc w:val="center"/>
            </w:pPr>
            <w:r>
              <w:t>Taille du cristal</w:t>
            </w:r>
          </w:p>
        </w:tc>
        <w:tc>
          <w:tcPr>
            <w:tcW w:w="1542" w:type="dxa"/>
            <w:gridSpan w:val="3"/>
          </w:tcPr>
          <w:p w14:paraId="091EAA90" w14:textId="77777777" w:rsidR="009B50AC" w:rsidRDefault="009B50AC" w:rsidP="00DA50BD">
            <w:pPr>
              <w:jc w:val="center"/>
              <w:cnfStyle w:val="100000000000" w:firstRow="1" w:lastRow="0" w:firstColumn="0" w:lastColumn="0" w:oddVBand="0" w:evenVBand="0" w:oddHBand="0" w:evenHBand="0" w:firstRowFirstColumn="0" w:firstRowLastColumn="0" w:lastRowFirstColumn="0" w:lastRowLastColumn="0"/>
            </w:pPr>
            <w:r>
              <w:t>3/</w:t>
            </w:r>
            <w:r w:rsidRPr="00124899">
              <w:t>8</w:t>
            </w:r>
            <w:r w:rsidRPr="00124899">
              <w:rPr>
                <w:rFonts w:eastAsia="Times New Roman"/>
                <w:lang w:val="en-US" w:eastAsia="fr-FR"/>
              </w:rPr>
              <w:t>"</w:t>
            </w:r>
          </w:p>
        </w:tc>
        <w:tc>
          <w:tcPr>
            <w:tcW w:w="934" w:type="dxa"/>
            <w:gridSpan w:val="2"/>
          </w:tcPr>
          <w:p w14:paraId="78820298" w14:textId="77777777" w:rsidR="009B50AC" w:rsidRDefault="009B50AC" w:rsidP="00DA50BD">
            <w:pPr>
              <w:jc w:val="center"/>
              <w:cnfStyle w:val="100000000000" w:firstRow="1" w:lastRow="0" w:firstColumn="0" w:lastColumn="0" w:oddVBand="0" w:evenVBand="0" w:oddHBand="0" w:evenHBand="0" w:firstRowFirstColumn="0" w:firstRowLastColumn="0" w:lastRowFirstColumn="0" w:lastRowLastColumn="0"/>
            </w:pPr>
            <w:r>
              <w:t>5/8</w:t>
            </w:r>
            <w:r w:rsidRPr="00124899">
              <w:rPr>
                <w:rFonts w:eastAsia="Times New Roman"/>
                <w:lang w:val="en-US" w:eastAsia="fr-FR"/>
              </w:rPr>
              <w:t>"</w:t>
            </w:r>
          </w:p>
        </w:tc>
      </w:tr>
      <w:tr w:rsidR="009B50AC" w14:paraId="20A2B02F" w14:textId="77777777" w:rsidTr="000D4401">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3823" w:type="dxa"/>
          </w:tcPr>
          <w:p w14:paraId="5A76A91F" w14:textId="77777777" w:rsidR="009B50AC" w:rsidRPr="00BB0527" w:rsidRDefault="009B50AC" w:rsidP="00DA50BD">
            <w:pPr>
              <w:jc w:val="center"/>
              <w:rPr>
                <w:b w:val="0"/>
              </w:rPr>
            </w:pPr>
            <w:r w:rsidRPr="00BB0527">
              <w:rPr>
                <w:b w:val="0"/>
              </w:rPr>
              <w:t>Diamètre d’ouverture du sténopé (mm)</w:t>
            </w:r>
          </w:p>
        </w:tc>
        <w:tc>
          <w:tcPr>
            <w:tcW w:w="606" w:type="dxa"/>
          </w:tcPr>
          <w:p w14:paraId="1542E8D3" w14:textId="77777777" w:rsidR="009B50AC" w:rsidRDefault="009B50AC" w:rsidP="00DA50BD">
            <w:pPr>
              <w:jc w:val="center"/>
              <w:cnfStyle w:val="000000100000" w:firstRow="0" w:lastRow="0" w:firstColumn="0" w:lastColumn="0" w:oddVBand="0" w:evenVBand="0" w:oddHBand="1" w:evenHBand="0" w:firstRowFirstColumn="0" w:firstRowLastColumn="0" w:lastRowFirstColumn="0" w:lastRowLastColumn="0"/>
            </w:pPr>
            <w:r>
              <w:t>3,35</w:t>
            </w:r>
          </w:p>
        </w:tc>
        <w:tc>
          <w:tcPr>
            <w:tcW w:w="328" w:type="dxa"/>
          </w:tcPr>
          <w:p w14:paraId="42EAA2F8" w14:textId="77777777" w:rsidR="009B50AC" w:rsidRDefault="009B50AC" w:rsidP="00DA50BD">
            <w:pPr>
              <w:jc w:val="center"/>
              <w:cnfStyle w:val="000000100000" w:firstRow="0" w:lastRow="0" w:firstColumn="0" w:lastColumn="0" w:oddVBand="0" w:evenVBand="0" w:oddHBand="1" w:evenHBand="0" w:firstRowFirstColumn="0" w:firstRowLastColumn="0" w:lastRowFirstColumn="0" w:lastRowLastColumn="0"/>
            </w:pPr>
            <w:r>
              <w:t>4</w:t>
            </w:r>
          </w:p>
        </w:tc>
        <w:tc>
          <w:tcPr>
            <w:tcW w:w="608" w:type="dxa"/>
          </w:tcPr>
          <w:p w14:paraId="3E7AE666" w14:textId="77777777" w:rsidR="009B50AC" w:rsidRPr="00BB0527" w:rsidRDefault="009B50AC" w:rsidP="00DA50BD">
            <w:pPr>
              <w:jc w:val="center"/>
              <w:cnfStyle w:val="000000100000" w:firstRow="0" w:lastRow="0" w:firstColumn="0" w:lastColumn="0" w:oddVBand="0" w:evenVBand="0" w:oddHBand="1" w:evenHBand="0" w:firstRowFirstColumn="0" w:firstRowLastColumn="0" w:lastRowFirstColumn="0" w:lastRowLastColumn="0"/>
              <w:rPr>
                <w:b/>
              </w:rPr>
            </w:pPr>
            <w:r w:rsidRPr="00BB0527">
              <w:rPr>
                <w:b/>
              </w:rPr>
              <w:t>4,45</w:t>
            </w:r>
          </w:p>
        </w:tc>
        <w:tc>
          <w:tcPr>
            <w:tcW w:w="328" w:type="dxa"/>
          </w:tcPr>
          <w:p w14:paraId="0BE5BCE3" w14:textId="77777777" w:rsidR="009B50AC" w:rsidRDefault="009B50AC" w:rsidP="00DA50BD">
            <w:pPr>
              <w:jc w:val="center"/>
              <w:cnfStyle w:val="000000100000" w:firstRow="0" w:lastRow="0" w:firstColumn="0" w:lastColumn="0" w:oddVBand="0" w:evenVBand="0" w:oddHBand="1" w:evenHBand="0" w:firstRowFirstColumn="0" w:firstRowLastColumn="0" w:lastRowFirstColumn="0" w:lastRowLastColumn="0"/>
            </w:pPr>
            <w:r>
              <w:t>4</w:t>
            </w:r>
          </w:p>
        </w:tc>
        <w:tc>
          <w:tcPr>
            <w:tcW w:w="606" w:type="dxa"/>
          </w:tcPr>
          <w:p w14:paraId="078BFE2D" w14:textId="77777777" w:rsidR="009B50AC" w:rsidRDefault="009B50AC" w:rsidP="00DA50BD">
            <w:pPr>
              <w:jc w:val="center"/>
              <w:cnfStyle w:val="000000100000" w:firstRow="0" w:lastRow="0" w:firstColumn="0" w:lastColumn="0" w:oddVBand="0" w:evenVBand="0" w:oddHBand="1" w:evenHBand="0" w:firstRowFirstColumn="0" w:firstRowLastColumn="0" w:lastRowFirstColumn="0" w:lastRowLastColumn="0"/>
            </w:pPr>
            <w:r>
              <w:t>4,45</w:t>
            </w:r>
          </w:p>
        </w:tc>
      </w:tr>
      <w:tr w:rsidR="009B50AC" w14:paraId="10DD18F7" w14:textId="77777777" w:rsidTr="000D4401">
        <w:trPr>
          <w:trHeight w:val="340"/>
          <w:jc w:val="center"/>
        </w:trPr>
        <w:tc>
          <w:tcPr>
            <w:cnfStyle w:val="001000000000" w:firstRow="0" w:lastRow="0" w:firstColumn="1" w:lastColumn="0" w:oddVBand="0" w:evenVBand="0" w:oddHBand="0" w:evenHBand="0" w:firstRowFirstColumn="0" w:firstRowLastColumn="0" w:lastRowFirstColumn="0" w:lastRowLastColumn="0"/>
            <w:tcW w:w="3823" w:type="dxa"/>
          </w:tcPr>
          <w:p w14:paraId="1C4DB885" w14:textId="77777777" w:rsidR="009B50AC" w:rsidRPr="00BB0527" w:rsidRDefault="009B50AC" w:rsidP="00DA50BD">
            <w:pPr>
              <w:jc w:val="center"/>
              <w:rPr>
                <w:b w:val="0"/>
              </w:rPr>
            </w:pPr>
            <w:r w:rsidRPr="00BB0527">
              <w:rPr>
                <w:b w:val="0"/>
              </w:rPr>
              <w:t>Nombre de configurations</w:t>
            </w:r>
          </w:p>
        </w:tc>
        <w:tc>
          <w:tcPr>
            <w:tcW w:w="606" w:type="dxa"/>
          </w:tcPr>
          <w:p w14:paraId="6CAC77B1" w14:textId="77777777" w:rsidR="009B50AC" w:rsidRPr="001E09E6" w:rsidRDefault="009B50AC" w:rsidP="00DA50BD">
            <w:pPr>
              <w:keepNext/>
              <w:jc w:val="center"/>
              <w:cnfStyle w:val="000000000000" w:firstRow="0" w:lastRow="0" w:firstColumn="0" w:lastColumn="0" w:oddVBand="0" w:evenVBand="0" w:oddHBand="0" w:evenHBand="0" w:firstRowFirstColumn="0" w:firstRowLastColumn="0" w:lastRowFirstColumn="0" w:lastRowLastColumn="0"/>
            </w:pPr>
            <w:r>
              <w:t>1</w:t>
            </w:r>
          </w:p>
        </w:tc>
        <w:tc>
          <w:tcPr>
            <w:tcW w:w="328" w:type="dxa"/>
          </w:tcPr>
          <w:p w14:paraId="2F78B60A" w14:textId="77777777" w:rsidR="009B50AC" w:rsidRDefault="009B50AC" w:rsidP="00DA50BD">
            <w:pPr>
              <w:keepNext/>
              <w:jc w:val="center"/>
              <w:cnfStyle w:val="000000000000" w:firstRow="0" w:lastRow="0" w:firstColumn="0" w:lastColumn="0" w:oddVBand="0" w:evenVBand="0" w:oddHBand="0" w:evenHBand="0" w:firstRowFirstColumn="0" w:firstRowLastColumn="0" w:lastRowFirstColumn="0" w:lastRowLastColumn="0"/>
            </w:pPr>
            <w:r>
              <w:t>1</w:t>
            </w:r>
          </w:p>
        </w:tc>
        <w:tc>
          <w:tcPr>
            <w:tcW w:w="608" w:type="dxa"/>
          </w:tcPr>
          <w:p w14:paraId="44EC7779" w14:textId="77777777" w:rsidR="009B50AC" w:rsidRPr="00BB0527" w:rsidRDefault="009B50AC" w:rsidP="00DA50BD">
            <w:pPr>
              <w:keepNext/>
              <w:jc w:val="center"/>
              <w:cnfStyle w:val="000000000000" w:firstRow="0" w:lastRow="0" w:firstColumn="0" w:lastColumn="0" w:oddVBand="0" w:evenVBand="0" w:oddHBand="0" w:evenHBand="0" w:firstRowFirstColumn="0" w:firstRowLastColumn="0" w:lastRowFirstColumn="0" w:lastRowLastColumn="0"/>
              <w:rPr>
                <w:b/>
              </w:rPr>
            </w:pPr>
            <w:r w:rsidRPr="00BB0527">
              <w:rPr>
                <w:b/>
              </w:rPr>
              <w:t>14</w:t>
            </w:r>
          </w:p>
        </w:tc>
        <w:tc>
          <w:tcPr>
            <w:tcW w:w="328" w:type="dxa"/>
          </w:tcPr>
          <w:p w14:paraId="3EB02EA1" w14:textId="77777777" w:rsidR="009B50AC" w:rsidRDefault="009B50AC" w:rsidP="00DA50BD">
            <w:pPr>
              <w:keepNext/>
              <w:jc w:val="center"/>
              <w:cnfStyle w:val="000000000000" w:firstRow="0" w:lastRow="0" w:firstColumn="0" w:lastColumn="0" w:oddVBand="0" w:evenVBand="0" w:oddHBand="0" w:evenHBand="0" w:firstRowFirstColumn="0" w:firstRowLastColumn="0" w:lastRowFirstColumn="0" w:lastRowLastColumn="0"/>
            </w:pPr>
            <w:r>
              <w:t>3</w:t>
            </w:r>
          </w:p>
        </w:tc>
        <w:tc>
          <w:tcPr>
            <w:tcW w:w="606" w:type="dxa"/>
          </w:tcPr>
          <w:p w14:paraId="07F9AFE2" w14:textId="77777777" w:rsidR="009B50AC" w:rsidRDefault="009B50AC" w:rsidP="00DA50BD">
            <w:pPr>
              <w:keepNext/>
              <w:jc w:val="center"/>
              <w:cnfStyle w:val="000000000000" w:firstRow="0" w:lastRow="0" w:firstColumn="0" w:lastColumn="0" w:oddVBand="0" w:evenVBand="0" w:oddHBand="0" w:evenHBand="0" w:firstRowFirstColumn="0" w:firstRowLastColumn="0" w:lastRowFirstColumn="0" w:lastRowLastColumn="0"/>
            </w:pPr>
            <w:r>
              <w:t>3</w:t>
            </w:r>
          </w:p>
        </w:tc>
      </w:tr>
    </w:tbl>
    <w:p w14:paraId="77D365EF" w14:textId="77777777" w:rsidR="007249EB" w:rsidRPr="00862043" w:rsidDel="007249EB" w:rsidRDefault="007249EB" w:rsidP="00151B10">
      <w:pPr>
        <w:ind w:firstLine="3"/>
        <w:jc w:val="center"/>
        <w:rPr>
          <w:i/>
          <w:iCs/>
          <w:color w:val="44546A" w:themeColor="text2"/>
          <w:sz w:val="18"/>
          <w:szCs w:val="18"/>
        </w:rPr>
      </w:pPr>
    </w:p>
    <w:p w14:paraId="5D0DDA63" w14:textId="77777777" w:rsidR="00614C77" w:rsidRDefault="00614C77" w:rsidP="00614C77"/>
    <w:p w14:paraId="42AC948C" w14:textId="47E6FF19" w:rsidR="00F47624" w:rsidRDefault="00F47624" w:rsidP="00614C77">
      <w:pPr>
        <w:pStyle w:val="Titre4"/>
      </w:pPr>
      <w:bookmarkStart w:id="164" w:name="_Toc157640881"/>
      <w:bookmarkStart w:id="165" w:name="_Ref183210667"/>
      <w:r>
        <w:t>Distance collimateur-fantôme</w:t>
      </w:r>
      <w:bookmarkEnd w:id="164"/>
      <w:bookmarkEnd w:id="165"/>
      <w:r w:rsidR="00614C77">
        <w:t xml:space="preserve"> ou collimateur-patient</w:t>
      </w:r>
    </w:p>
    <w:p w14:paraId="2804B25B" w14:textId="1D7402EC" w:rsidR="00F47624" w:rsidRDefault="00F47624" w:rsidP="00F47624">
      <w:pPr>
        <w:jc w:val="both"/>
      </w:pPr>
      <w:r>
        <w:t xml:space="preserve">La distance entre le fantôme et le collimateur de la gamma-caméra peut être ajustée à l’aide d’une cale pour assurer la reproductibilité de la mesure lors de l’étalonnage </w:t>
      </w:r>
      <w:r w:rsidR="007249EB">
        <w:t xml:space="preserve">mais également </w:t>
      </w:r>
      <w:r>
        <w:t>lors de l’acquisition des images de patients. Seuls 8 centres utilisent une cale (cale maison) pour déterminer cette distance. Cela représente 44 </w:t>
      </w:r>
      <w:r w:rsidRPr="00F4305E">
        <w:t>%</w:t>
      </w:r>
      <w:r>
        <w:t xml:space="preserve"> des configurations</w:t>
      </w:r>
      <w:r w:rsidRPr="00F4305E">
        <w:t xml:space="preserve">. </w:t>
      </w:r>
      <w:r>
        <w:t>8 centres n’utilisent pas de cale pour déterminer la distance e</w:t>
      </w:r>
      <w:r w:rsidRPr="00F4305E">
        <w:t xml:space="preserve">t </w:t>
      </w:r>
      <w:r>
        <w:t xml:space="preserve">4 centres ont utilisé la cale fournie par le GT lors de l’étude (cf. </w:t>
      </w:r>
      <w:r>
        <w:fldChar w:fldCharType="begin"/>
      </w:r>
      <w:r>
        <w:instrText xml:space="preserve"> REF  _Ref97818250 \h </w:instrText>
      </w:r>
      <w:r w:rsidR="00614C77">
        <w:instrText xml:space="preserve"> \* MERGEFORMAT </w:instrText>
      </w:r>
      <w:r>
        <w:fldChar w:fldCharType="separate"/>
      </w:r>
      <w:r w:rsidR="00C30592" w:rsidRPr="00C30592">
        <w:t>Tableau 7</w:t>
      </w:r>
      <w:r>
        <w:fldChar w:fldCharType="end"/>
      </w:r>
      <w:r>
        <w:t>).</w:t>
      </w:r>
    </w:p>
    <w:p w14:paraId="104E1FFA" w14:textId="61710AF3" w:rsidR="00614C77" w:rsidRDefault="007249EB" w:rsidP="002544D2">
      <w:pPr>
        <w:ind w:left="993" w:right="707"/>
        <w:jc w:val="center"/>
      </w:pPr>
      <w:bookmarkStart w:id="166" w:name="_Ref97818250"/>
      <w:bookmarkStart w:id="167" w:name="_Ref97818239"/>
      <w:bookmarkStart w:id="168" w:name="_Toc193803383"/>
      <w:r w:rsidRPr="00862043">
        <w:rPr>
          <w:i/>
          <w:iCs/>
          <w:color w:val="44546A" w:themeColor="text2"/>
          <w:sz w:val="18"/>
          <w:szCs w:val="18"/>
        </w:rPr>
        <w:t xml:space="preserve">Tableau </w:t>
      </w:r>
      <w:r w:rsidRPr="00862043">
        <w:rPr>
          <w:i/>
          <w:iCs/>
          <w:color w:val="44546A" w:themeColor="text2"/>
          <w:sz w:val="18"/>
          <w:szCs w:val="18"/>
        </w:rPr>
        <w:fldChar w:fldCharType="begin"/>
      </w:r>
      <w:r w:rsidRPr="00862043">
        <w:rPr>
          <w:i/>
          <w:iCs/>
          <w:color w:val="44546A" w:themeColor="text2"/>
          <w:sz w:val="18"/>
          <w:szCs w:val="18"/>
        </w:rPr>
        <w:instrText xml:space="preserve"> SEQ Tableau \* ARABIC </w:instrText>
      </w:r>
      <w:r w:rsidRPr="00862043">
        <w:rPr>
          <w:i/>
          <w:iCs/>
          <w:color w:val="44546A" w:themeColor="text2"/>
          <w:sz w:val="18"/>
          <w:szCs w:val="18"/>
        </w:rPr>
        <w:fldChar w:fldCharType="separate"/>
      </w:r>
      <w:r w:rsidR="00C30592">
        <w:rPr>
          <w:i/>
          <w:iCs/>
          <w:noProof/>
          <w:color w:val="44546A" w:themeColor="text2"/>
          <w:sz w:val="18"/>
          <w:szCs w:val="18"/>
        </w:rPr>
        <w:t>7</w:t>
      </w:r>
      <w:r w:rsidRPr="00862043">
        <w:rPr>
          <w:i/>
          <w:iCs/>
          <w:color w:val="44546A" w:themeColor="text2"/>
          <w:sz w:val="18"/>
          <w:szCs w:val="18"/>
        </w:rPr>
        <w:fldChar w:fldCharType="end"/>
      </w:r>
      <w:bookmarkEnd w:id="166"/>
      <w:r w:rsidRPr="00862043">
        <w:rPr>
          <w:i/>
          <w:iCs/>
          <w:color w:val="44546A" w:themeColor="text2"/>
          <w:sz w:val="18"/>
          <w:szCs w:val="18"/>
        </w:rPr>
        <w:t> : Utilisation d’une cale pour établir une distance reproductible entre la source et le collimateur</w:t>
      </w:r>
      <w:bookmarkEnd w:id="167"/>
      <w:bookmarkEnd w:id="168"/>
    </w:p>
    <w:tbl>
      <w:tblPr>
        <w:tblStyle w:val="TableauGrille5Fonc-Accentuation1"/>
        <w:tblW w:w="0" w:type="auto"/>
        <w:jc w:val="center"/>
        <w:tblLook w:val="04A0" w:firstRow="1" w:lastRow="0" w:firstColumn="1" w:lastColumn="0" w:noHBand="0" w:noVBand="1"/>
      </w:tblPr>
      <w:tblGrid>
        <w:gridCol w:w="2689"/>
        <w:gridCol w:w="1275"/>
        <w:gridCol w:w="1532"/>
      </w:tblGrid>
      <w:tr w:rsidR="00F47624" w14:paraId="63DC1C2C" w14:textId="77777777" w:rsidTr="002544D2">
        <w:trPr>
          <w:cnfStyle w:val="100000000000" w:firstRow="1" w:lastRow="0" w:firstColumn="0" w:lastColumn="0" w:oddVBand="0" w:evenVBand="0" w:oddHBand="0"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2689" w:type="dxa"/>
          </w:tcPr>
          <w:p w14:paraId="573B08A0" w14:textId="77777777" w:rsidR="00F47624" w:rsidRDefault="00F47624" w:rsidP="00DA50BD">
            <w:pPr>
              <w:jc w:val="center"/>
            </w:pPr>
            <w:r>
              <w:t>Utilisation d’une cale</w:t>
            </w:r>
          </w:p>
        </w:tc>
        <w:tc>
          <w:tcPr>
            <w:tcW w:w="1275" w:type="dxa"/>
          </w:tcPr>
          <w:p w14:paraId="0EC6CB7A" w14:textId="77777777" w:rsidR="00F47624" w:rsidRDefault="00F47624" w:rsidP="00DA50BD">
            <w:pPr>
              <w:jc w:val="center"/>
              <w:cnfStyle w:val="100000000000" w:firstRow="1" w:lastRow="0" w:firstColumn="0" w:lastColumn="0" w:oddVBand="0" w:evenVBand="0" w:oddHBand="0" w:evenHBand="0" w:firstRowFirstColumn="0" w:firstRowLastColumn="0" w:lastRowFirstColumn="0" w:lastRowLastColumn="0"/>
            </w:pPr>
            <w:r>
              <w:t>Nombre de centres</w:t>
            </w:r>
          </w:p>
        </w:tc>
        <w:tc>
          <w:tcPr>
            <w:tcW w:w="1532" w:type="dxa"/>
          </w:tcPr>
          <w:p w14:paraId="7B78C9A1" w14:textId="77777777" w:rsidR="00F47624" w:rsidRDefault="00F47624" w:rsidP="00DA50BD">
            <w:pPr>
              <w:jc w:val="center"/>
              <w:cnfStyle w:val="100000000000" w:firstRow="1" w:lastRow="0" w:firstColumn="0" w:lastColumn="0" w:oddVBand="0" w:evenVBand="0" w:oddHBand="0" w:evenHBand="0" w:firstRowFirstColumn="0" w:firstRowLastColumn="0" w:lastRowFirstColumn="0" w:lastRowLastColumn="0"/>
            </w:pPr>
            <w:r>
              <w:t>Nombre de configurations</w:t>
            </w:r>
          </w:p>
        </w:tc>
      </w:tr>
      <w:tr w:rsidR="00F47624" w14:paraId="170E7358" w14:textId="77777777" w:rsidTr="002544D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89" w:type="dxa"/>
          </w:tcPr>
          <w:p w14:paraId="0E31B966" w14:textId="77777777" w:rsidR="00F47624" w:rsidRPr="00BB0527" w:rsidRDefault="00F47624" w:rsidP="00DA50BD">
            <w:pPr>
              <w:jc w:val="center"/>
              <w:rPr>
                <w:b w:val="0"/>
              </w:rPr>
            </w:pPr>
            <w:r w:rsidRPr="00BB0527">
              <w:rPr>
                <w:b w:val="0"/>
              </w:rPr>
              <w:t>Pas de cale</w:t>
            </w:r>
          </w:p>
        </w:tc>
        <w:tc>
          <w:tcPr>
            <w:tcW w:w="1275" w:type="dxa"/>
          </w:tcPr>
          <w:p w14:paraId="24A249BC" w14:textId="77777777" w:rsidR="00F47624" w:rsidRPr="00F4305E" w:rsidRDefault="00F47624" w:rsidP="00DA50BD">
            <w:pPr>
              <w:jc w:val="center"/>
              <w:cnfStyle w:val="000000100000" w:firstRow="0" w:lastRow="0" w:firstColumn="0" w:lastColumn="0" w:oddVBand="0" w:evenVBand="0" w:oddHBand="1" w:evenHBand="0" w:firstRowFirstColumn="0" w:firstRowLastColumn="0" w:lastRowFirstColumn="0" w:lastRowLastColumn="0"/>
            </w:pPr>
            <w:r>
              <w:t>8</w:t>
            </w:r>
          </w:p>
        </w:tc>
        <w:tc>
          <w:tcPr>
            <w:tcW w:w="1532" w:type="dxa"/>
          </w:tcPr>
          <w:p w14:paraId="00F3764F" w14:textId="77777777" w:rsidR="00F47624" w:rsidRPr="00E90D08" w:rsidRDefault="00F47624" w:rsidP="00DA50BD">
            <w:pPr>
              <w:jc w:val="center"/>
              <w:cnfStyle w:val="000000100000" w:firstRow="0" w:lastRow="0" w:firstColumn="0" w:lastColumn="0" w:oddVBand="0" w:evenVBand="0" w:oddHBand="1" w:evenHBand="0" w:firstRowFirstColumn="0" w:firstRowLastColumn="0" w:lastRowFirstColumn="0" w:lastRowLastColumn="0"/>
            </w:pPr>
            <w:r>
              <w:t>18</w:t>
            </w:r>
            <w:r w:rsidRPr="00E90D08">
              <w:t xml:space="preserve"> </w:t>
            </w:r>
            <w:r>
              <w:t>(36</w:t>
            </w:r>
            <w:r w:rsidRPr="00E90D08">
              <w:t>%)</w:t>
            </w:r>
          </w:p>
        </w:tc>
      </w:tr>
      <w:tr w:rsidR="00F47624" w14:paraId="0DF74EAD" w14:textId="77777777" w:rsidTr="002544D2">
        <w:trPr>
          <w:jc w:val="center"/>
        </w:trPr>
        <w:tc>
          <w:tcPr>
            <w:cnfStyle w:val="001000000000" w:firstRow="0" w:lastRow="0" w:firstColumn="1" w:lastColumn="0" w:oddVBand="0" w:evenVBand="0" w:oddHBand="0" w:evenHBand="0" w:firstRowFirstColumn="0" w:firstRowLastColumn="0" w:lastRowFirstColumn="0" w:lastRowLastColumn="0"/>
            <w:tcW w:w="2689" w:type="dxa"/>
          </w:tcPr>
          <w:p w14:paraId="206BA4C1" w14:textId="77777777" w:rsidR="00F47624" w:rsidRPr="00BB0527" w:rsidRDefault="00F47624" w:rsidP="00DA50BD">
            <w:pPr>
              <w:jc w:val="center"/>
              <w:rPr>
                <w:b w:val="0"/>
              </w:rPr>
            </w:pPr>
            <w:r w:rsidRPr="00BB0527">
              <w:rPr>
                <w:b w:val="0"/>
              </w:rPr>
              <w:t>Cale du GT</w:t>
            </w:r>
          </w:p>
        </w:tc>
        <w:tc>
          <w:tcPr>
            <w:tcW w:w="1275" w:type="dxa"/>
          </w:tcPr>
          <w:p w14:paraId="5C9C3E6A" w14:textId="77777777" w:rsidR="00F47624" w:rsidRPr="00F4305E" w:rsidRDefault="00F47624" w:rsidP="00DA50BD">
            <w:pPr>
              <w:jc w:val="center"/>
              <w:cnfStyle w:val="000000000000" w:firstRow="0" w:lastRow="0" w:firstColumn="0" w:lastColumn="0" w:oddVBand="0" w:evenVBand="0" w:oddHBand="0" w:evenHBand="0" w:firstRowFirstColumn="0" w:firstRowLastColumn="0" w:lastRowFirstColumn="0" w:lastRowLastColumn="0"/>
            </w:pPr>
            <w:r>
              <w:t>4</w:t>
            </w:r>
          </w:p>
        </w:tc>
        <w:tc>
          <w:tcPr>
            <w:tcW w:w="1532" w:type="dxa"/>
          </w:tcPr>
          <w:p w14:paraId="711356D6" w14:textId="77777777" w:rsidR="00F47624" w:rsidRPr="00E90D08" w:rsidRDefault="00F47624" w:rsidP="00DA50BD">
            <w:pPr>
              <w:jc w:val="center"/>
              <w:cnfStyle w:val="000000000000" w:firstRow="0" w:lastRow="0" w:firstColumn="0" w:lastColumn="0" w:oddVBand="0" w:evenVBand="0" w:oddHBand="0" w:evenHBand="0" w:firstRowFirstColumn="0" w:firstRowLastColumn="0" w:lastRowFirstColumn="0" w:lastRowLastColumn="0"/>
            </w:pPr>
            <w:r>
              <w:t>10</w:t>
            </w:r>
            <w:r w:rsidRPr="00E90D08">
              <w:t xml:space="preserve"> (</w:t>
            </w:r>
            <w:r>
              <w:t>20</w:t>
            </w:r>
            <w:r w:rsidRPr="00E90D08">
              <w:t>%)</w:t>
            </w:r>
          </w:p>
        </w:tc>
      </w:tr>
      <w:tr w:rsidR="00F47624" w14:paraId="4591447A" w14:textId="77777777" w:rsidTr="002544D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89" w:type="dxa"/>
          </w:tcPr>
          <w:p w14:paraId="6391EAEF" w14:textId="77777777" w:rsidR="00F47624" w:rsidRPr="00BB0527" w:rsidRDefault="00F47624" w:rsidP="00DA50BD">
            <w:pPr>
              <w:jc w:val="center"/>
              <w:rPr>
                <w:b w:val="0"/>
              </w:rPr>
            </w:pPr>
            <w:r w:rsidRPr="00BB0527">
              <w:rPr>
                <w:b w:val="0"/>
              </w:rPr>
              <w:t>Cale maison</w:t>
            </w:r>
          </w:p>
        </w:tc>
        <w:tc>
          <w:tcPr>
            <w:tcW w:w="1275" w:type="dxa"/>
          </w:tcPr>
          <w:p w14:paraId="6FEEB37B" w14:textId="77777777" w:rsidR="00F47624" w:rsidRPr="00F4305E" w:rsidRDefault="00F47624" w:rsidP="00DA50BD">
            <w:pPr>
              <w:jc w:val="center"/>
              <w:cnfStyle w:val="000000100000" w:firstRow="0" w:lastRow="0" w:firstColumn="0" w:lastColumn="0" w:oddVBand="0" w:evenVBand="0" w:oddHBand="1" w:evenHBand="0" w:firstRowFirstColumn="0" w:firstRowLastColumn="0" w:lastRowFirstColumn="0" w:lastRowLastColumn="0"/>
            </w:pPr>
            <w:r>
              <w:t>8</w:t>
            </w:r>
          </w:p>
        </w:tc>
        <w:tc>
          <w:tcPr>
            <w:tcW w:w="1532" w:type="dxa"/>
          </w:tcPr>
          <w:p w14:paraId="33685BA9" w14:textId="77777777" w:rsidR="00F47624" w:rsidRPr="00F4305E" w:rsidRDefault="00F47624" w:rsidP="00DA50BD">
            <w:pPr>
              <w:jc w:val="center"/>
              <w:cnfStyle w:val="000000100000" w:firstRow="0" w:lastRow="0" w:firstColumn="0" w:lastColumn="0" w:oddVBand="0" w:evenVBand="0" w:oddHBand="1" w:evenHBand="0" w:firstRowFirstColumn="0" w:firstRowLastColumn="0" w:lastRowFirstColumn="0" w:lastRowLastColumn="0"/>
            </w:pPr>
            <w:r>
              <w:t>22</w:t>
            </w:r>
            <w:r w:rsidRPr="00F4305E">
              <w:t xml:space="preserve"> (</w:t>
            </w:r>
            <w:r>
              <w:t>44</w:t>
            </w:r>
            <w:r w:rsidRPr="00F4305E">
              <w:t>%)</w:t>
            </w:r>
          </w:p>
        </w:tc>
      </w:tr>
    </w:tbl>
    <w:p w14:paraId="53EBA340" w14:textId="77777777" w:rsidR="00FB2154" w:rsidRPr="00862043" w:rsidDel="007249EB" w:rsidRDefault="00FB2154" w:rsidP="00F47624">
      <w:pPr>
        <w:ind w:left="993" w:right="707"/>
        <w:jc w:val="center"/>
        <w:rPr>
          <w:i/>
          <w:iCs/>
          <w:color w:val="44546A" w:themeColor="text2"/>
          <w:sz w:val="18"/>
          <w:szCs w:val="18"/>
        </w:rPr>
      </w:pPr>
    </w:p>
    <w:p w14:paraId="0950BF28" w14:textId="7D1E8564" w:rsidR="00F47624" w:rsidRDefault="0077315B" w:rsidP="00F47624">
      <w:pPr>
        <w:jc w:val="both"/>
      </w:pPr>
      <w:r>
        <w:t>Il y a</w:t>
      </w:r>
      <w:r w:rsidR="00F47624">
        <w:t xml:space="preserve"> une grande </w:t>
      </w:r>
      <w:r w:rsidR="00E87A1A">
        <w:t>plage</w:t>
      </w:r>
      <w:r>
        <w:t xml:space="preserve"> </w:t>
      </w:r>
      <w:r w:rsidR="00F47624">
        <w:t>de</w:t>
      </w:r>
      <w:r>
        <w:t xml:space="preserve"> </w:t>
      </w:r>
      <w:r w:rsidR="00F47624">
        <w:t>distance collimateur-fantôme selon les configurations.</w:t>
      </w:r>
      <w:r w:rsidR="00614C77">
        <w:t xml:space="preserve"> </w:t>
      </w:r>
      <w:r w:rsidR="00F47624">
        <w:t xml:space="preserve">Pour les </w:t>
      </w:r>
      <w:r w:rsidR="00614C77">
        <w:t>28 configuration</w:t>
      </w:r>
      <w:r w:rsidR="0057026B">
        <w:t>s</w:t>
      </w:r>
      <w:r w:rsidR="00614C77">
        <w:t xml:space="preserve"> en </w:t>
      </w:r>
      <w:r w:rsidR="00F47624">
        <w:t xml:space="preserve">collimateurs parallèles ces distances </w:t>
      </w:r>
      <w:r>
        <w:t xml:space="preserve">sont comprises entre </w:t>
      </w:r>
      <w:r w:rsidR="00F47624">
        <w:t xml:space="preserve">8 </w:t>
      </w:r>
      <w:r>
        <w:t>et</w:t>
      </w:r>
      <w:r w:rsidR="00F47624">
        <w:t xml:space="preserve"> 30 cm. </w:t>
      </w:r>
      <w:r w:rsidR="0057026B">
        <w:t>Moins étendues et moins éloignées p</w:t>
      </w:r>
      <w:r w:rsidR="00F47624">
        <w:t>our les</w:t>
      </w:r>
      <w:r w:rsidR="00614C77">
        <w:t xml:space="preserve"> 22 configurations en</w:t>
      </w:r>
      <w:r w:rsidR="00F47624">
        <w:t xml:space="preserve"> collimateurs sténopés</w:t>
      </w:r>
      <w:r w:rsidR="0057026B">
        <w:t>,</w:t>
      </w:r>
      <w:r w:rsidR="00F47624">
        <w:t xml:space="preserve"> </w:t>
      </w:r>
      <w:r w:rsidR="0057026B">
        <w:t>les distances s’étendent</w:t>
      </w:r>
      <w:r>
        <w:t xml:space="preserve"> </w:t>
      </w:r>
      <w:r w:rsidR="00F47624">
        <w:t xml:space="preserve">de 1 à 12,5 cm (cf. </w:t>
      </w:r>
      <w:r w:rsidR="00F47624">
        <w:fldChar w:fldCharType="begin"/>
      </w:r>
      <w:r w:rsidR="00F47624">
        <w:instrText xml:space="preserve"> REF _Ref97819565 \h  \* MERGEFORMAT </w:instrText>
      </w:r>
      <w:r w:rsidR="00F47624">
        <w:fldChar w:fldCharType="separate"/>
      </w:r>
      <w:r w:rsidR="00C30592" w:rsidRPr="00C30592">
        <w:t>Figure 5</w:t>
      </w:r>
      <w:r w:rsidR="00F47624">
        <w:fldChar w:fldCharType="end"/>
      </w:r>
      <w:r w:rsidR="00614C77">
        <w:t>).</w:t>
      </w:r>
    </w:p>
    <w:p w14:paraId="52A1FE7E" w14:textId="77777777" w:rsidR="00F47624" w:rsidRDefault="00F47624" w:rsidP="00F47624">
      <w:pPr>
        <w:spacing w:after="0"/>
        <w:jc w:val="center"/>
      </w:pPr>
      <w:r>
        <w:rPr>
          <w:noProof/>
          <w:lang w:eastAsia="fr-FR"/>
        </w:rPr>
        <w:lastRenderedPageBreak/>
        <w:drawing>
          <wp:inline distT="0" distB="0" distL="0" distR="0" wp14:anchorId="486425CD" wp14:editId="61611AFF">
            <wp:extent cx="2162175" cy="2695492"/>
            <wp:effectExtent l="0" t="0" r="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9" cstate="screen">
                      <a:extLst>
                        <a:ext uri="{28A0092B-C50C-407E-A947-70E740481C1C}">
                          <a14:useLocalDpi xmlns:a14="http://schemas.microsoft.com/office/drawing/2010/main"/>
                        </a:ext>
                      </a:extLst>
                    </a:blip>
                    <a:srcRect/>
                    <a:stretch/>
                  </pic:blipFill>
                  <pic:spPr bwMode="auto">
                    <a:xfrm>
                      <a:off x="0" y="0"/>
                      <a:ext cx="2162175" cy="2695492"/>
                    </a:xfrm>
                    <a:prstGeom prst="rect">
                      <a:avLst/>
                    </a:prstGeom>
                    <a:noFill/>
                    <a:ln>
                      <a:noFill/>
                    </a:ln>
                    <a:extLst>
                      <a:ext uri="{53640926-AAD7-44D8-BBD7-CCE9431645EC}">
                        <a14:shadowObscured xmlns:a14="http://schemas.microsoft.com/office/drawing/2010/main"/>
                      </a:ext>
                    </a:extLst>
                  </pic:spPr>
                </pic:pic>
              </a:graphicData>
            </a:graphic>
          </wp:inline>
        </w:drawing>
      </w:r>
    </w:p>
    <w:p w14:paraId="2BACFE51" w14:textId="6BEF633B" w:rsidR="00F47624" w:rsidRPr="00862043" w:rsidRDefault="00F47624" w:rsidP="00F47624">
      <w:pPr>
        <w:ind w:right="-2"/>
        <w:jc w:val="center"/>
        <w:rPr>
          <w:i/>
          <w:iCs/>
          <w:color w:val="44546A" w:themeColor="text2"/>
          <w:sz w:val="18"/>
          <w:szCs w:val="18"/>
        </w:rPr>
      </w:pPr>
      <w:bookmarkStart w:id="169" w:name="_Ref97819565"/>
      <w:bookmarkStart w:id="170" w:name="_Toc186722396"/>
      <w:r w:rsidRPr="00862043">
        <w:rPr>
          <w:i/>
          <w:iCs/>
          <w:color w:val="44546A" w:themeColor="text2"/>
          <w:sz w:val="18"/>
          <w:szCs w:val="18"/>
        </w:rPr>
        <w:t xml:space="preserve">Figure </w:t>
      </w:r>
      <w:r w:rsidRPr="00862043">
        <w:rPr>
          <w:i/>
          <w:iCs/>
          <w:color w:val="44546A" w:themeColor="text2"/>
          <w:sz w:val="18"/>
          <w:szCs w:val="18"/>
        </w:rPr>
        <w:fldChar w:fldCharType="begin"/>
      </w:r>
      <w:r w:rsidRPr="00862043">
        <w:rPr>
          <w:i/>
          <w:iCs/>
          <w:color w:val="44546A" w:themeColor="text2"/>
          <w:sz w:val="18"/>
          <w:szCs w:val="18"/>
        </w:rPr>
        <w:instrText xml:space="preserve"> SEQ Figure \* ARABIC </w:instrText>
      </w:r>
      <w:r w:rsidRPr="00862043">
        <w:rPr>
          <w:i/>
          <w:iCs/>
          <w:color w:val="44546A" w:themeColor="text2"/>
          <w:sz w:val="18"/>
          <w:szCs w:val="18"/>
        </w:rPr>
        <w:fldChar w:fldCharType="separate"/>
      </w:r>
      <w:r w:rsidR="00C30592">
        <w:rPr>
          <w:i/>
          <w:iCs/>
          <w:noProof/>
          <w:color w:val="44546A" w:themeColor="text2"/>
          <w:sz w:val="18"/>
          <w:szCs w:val="18"/>
        </w:rPr>
        <w:t>5</w:t>
      </w:r>
      <w:r w:rsidRPr="00862043">
        <w:rPr>
          <w:i/>
          <w:iCs/>
          <w:color w:val="44546A" w:themeColor="text2"/>
          <w:sz w:val="18"/>
          <w:szCs w:val="18"/>
        </w:rPr>
        <w:fldChar w:fldCharType="end"/>
      </w:r>
      <w:bookmarkEnd w:id="169"/>
      <w:r w:rsidRPr="00862043">
        <w:rPr>
          <w:i/>
          <w:iCs/>
          <w:color w:val="44546A" w:themeColor="text2"/>
          <w:sz w:val="18"/>
          <w:szCs w:val="18"/>
        </w:rPr>
        <w:t> : Répartition des distances « collimateur-fantôme » selon le type de collimation</w:t>
      </w:r>
      <w:bookmarkEnd w:id="170"/>
    </w:p>
    <w:p w14:paraId="34BEADAB" w14:textId="77777777" w:rsidR="00614C77" w:rsidRDefault="00614C77" w:rsidP="00F47624"/>
    <w:p w14:paraId="21EE31BA" w14:textId="77777777" w:rsidR="00F47624" w:rsidRDefault="00F47624" w:rsidP="00614C77">
      <w:pPr>
        <w:pStyle w:val="Titre4"/>
      </w:pPr>
      <w:bookmarkStart w:id="171" w:name="_Toc157640883"/>
      <w:bookmarkStart w:id="172" w:name="_Ref186471737"/>
      <w:bookmarkStart w:id="173" w:name="_Ref186477162"/>
      <w:r>
        <w:t>Délai entre injection et acquisition des images</w:t>
      </w:r>
      <w:bookmarkEnd w:id="171"/>
      <w:bookmarkEnd w:id="172"/>
      <w:bookmarkEnd w:id="173"/>
    </w:p>
    <w:p w14:paraId="44265AF8" w14:textId="2989A6AE" w:rsidR="00422625" w:rsidRDefault="00422625" w:rsidP="00F47624">
      <w:pPr>
        <w:jc w:val="both"/>
      </w:pPr>
      <w:r>
        <w:t xml:space="preserve">Le délai entre l’injection du patient et l’acquisition des images est dépendant du radionucléide et des pratiques du centre. </w:t>
      </w:r>
    </w:p>
    <w:p w14:paraId="0D5C2C30" w14:textId="61D441D1" w:rsidR="00F47624" w:rsidRDefault="00F47624" w:rsidP="00F47624">
      <w:pPr>
        <w:jc w:val="both"/>
      </w:pPr>
      <w:r>
        <w:t>Pour les examens à l’I-123, le délai entre l’injection</w:t>
      </w:r>
      <w:r w:rsidR="00422625">
        <w:t xml:space="preserve"> </w:t>
      </w:r>
      <w:r>
        <w:t>et la réalisation des images varie entre 1</w:t>
      </w:r>
      <w:r w:rsidR="00422625">
        <w:t xml:space="preserve"> </w:t>
      </w:r>
      <w:r>
        <w:t>h</w:t>
      </w:r>
      <w:r w:rsidR="00422625">
        <w:t xml:space="preserve">eures et </w:t>
      </w:r>
      <w:r>
        <w:t>15</w:t>
      </w:r>
      <w:r w:rsidR="00422625">
        <w:t xml:space="preserve"> minutes</w:t>
      </w:r>
      <w:r>
        <w:t xml:space="preserve"> et 6</w:t>
      </w:r>
      <w:r w:rsidR="00422625">
        <w:t xml:space="preserve"> </w:t>
      </w:r>
      <w:r>
        <w:t>h</w:t>
      </w:r>
      <w:r w:rsidR="00422625">
        <w:t>eures</w:t>
      </w:r>
      <w:r>
        <w:t>. Néanmoins, pour la majorité des centres (10 centres sur les 15 centres utilisant de l’I-123) le délai est de 2</w:t>
      </w:r>
      <w:r w:rsidR="00422625">
        <w:t xml:space="preserve"> </w:t>
      </w:r>
      <w:r>
        <w:t>h</w:t>
      </w:r>
      <w:r w:rsidR="00422625">
        <w:t>eures</w:t>
      </w:r>
      <w:r>
        <w:t xml:space="preserve"> (cf.</w:t>
      </w:r>
      <w:r w:rsidR="0057026B">
        <w:t xml:space="preserve"> </w:t>
      </w:r>
      <w:r w:rsidR="0057026B">
        <w:fldChar w:fldCharType="begin"/>
      </w:r>
      <w:r w:rsidR="0057026B">
        <w:instrText xml:space="preserve"> REF _Ref195012612 \h </w:instrText>
      </w:r>
      <w:r w:rsidR="0057026B">
        <w:fldChar w:fldCharType="separate"/>
      </w:r>
      <w:r w:rsidR="0057026B" w:rsidRPr="00862043">
        <w:rPr>
          <w:i/>
          <w:iCs/>
          <w:color w:val="44546A" w:themeColor="text2"/>
          <w:sz w:val="18"/>
          <w:szCs w:val="18"/>
        </w:rPr>
        <w:t xml:space="preserve">Tableau </w:t>
      </w:r>
      <w:r w:rsidR="0057026B">
        <w:rPr>
          <w:i/>
          <w:iCs/>
          <w:noProof/>
          <w:color w:val="44546A" w:themeColor="text2"/>
          <w:sz w:val="18"/>
          <w:szCs w:val="18"/>
        </w:rPr>
        <w:t>8</w:t>
      </w:r>
      <w:r w:rsidR="0057026B">
        <w:fldChar w:fldCharType="end"/>
      </w:r>
      <w:r>
        <w:t xml:space="preserve"> </w:t>
      </w:r>
      <w:r>
        <w:fldChar w:fldCharType="begin"/>
      </w:r>
      <w:r>
        <w:instrText xml:space="preserve"> REF _Ref137737885 \h  \* MERGEFORMAT </w:instrText>
      </w:r>
      <w:r>
        <w:fldChar w:fldCharType="end"/>
      </w:r>
      <w:r>
        <w:t>).</w:t>
      </w:r>
    </w:p>
    <w:p w14:paraId="2417E736" w14:textId="6A85B155" w:rsidR="00F47624" w:rsidRDefault="00F47624" w:rsidP="00F47624">
      <w:pPr>
        <w:jc w:val="both"/>
      </w:pPr>
      <w:r>
        <w:t xml:space="preserve">Pour les examens au Tc-99m, ce délai varie entre 13 et 30 minutes, mais pour la majorité des centres (7 centres sur les 11 centres utilisant du Tc-99m) le délai est de 20 minutes (cf. </w:t>
      </w:r>
      <w:r>
        <w:fldChar w:fldCharType="begin"/>
      </w:r>
      <w:r>
        <w:instrText xml:space="preserve"> REF _Ref137738134 \h  \* MERGEFORMAT </w:instrText>
      </w:r>
      <w:r>
        <w:fldChar w:fldCharType="separate"/>
      </w:r>
      <w:r w:rsidR="00C30592" w:rsidRPr="00C30592">
        <w:t>Tableau 9</w:t>
      </w:r>
      <w:r>
        <w:fldChar w:fldCharType="end"/>
      </w:r>
      <w:r>
        <w:t>).</w:t>
      </w:r>
    </w:p>
    <w:p w14:paraId="332ABA88" w14:textId="4D171929" w:rsidR="00422625" w:rsidRDefault="00422625" w:rsidP="0057026B">
      <w:pPr>
        <w:spacing w:line="240" w:lineRule="auto"/>
        <w:jc w:val="center"/>
      </w:pPr>
      <w:bookmarkStart w:id="174" w:name="_Ref195012612"/>
      <w:bookmarkStart w:id="175" w:name="_Toc193803384"/>
      <w:r w:rsidRPr="00862043">
        <w:rPr>
          <w:i/>
          <w:iCs/>
          <w:color w:val="44546A" w:themeColor="text2"/>
          <w:sz w:val="18"/>
          <w:szCs w:val="18"/>
        </w:rPr>
        <w:t xml:space="preserve">Tableau </w:t>
      </w:r>
      <w:r w:rsidRPr="00862043">
        <w:rPr>
          <w:i/>
          <w:iCs/>
          <w:color w:val="44546A" w:themeColor="text2"/>
          <w:sz w:val="18"/>
          <w:szCs w:val="18"/>
        </w:rPr>
        <w:fldChar w:fldCharType="begin"/>
      </w:r>
      <w:r w:rsidRPr="00862043">
        <w:rPr>
          <w:i/>
          <w:iCs/>
          <w:color w:val="44546A" w:themeColor="text2"/>
          <w:sz w:val="18"/>
          <w:szCs w:val="18"/>
        </w:rPr>
        <w:instrText xml:space="preserve"> SEQ Tableau \* ARABIC </w:instrText>
      </w:r>
      <w:r w:rsidRPr="00862043">
        <w:rPr>
          <w:i/>
          <w:iCs/>
          <w:color w:val="44546A" w:themeColor="text2"/>
          <w:sz w:val="18"/>
          <w:szCs w:val="18"/>
        </w:rPr>
        <w:fldChar w:fldCharType="separate"/>
      </w:r>
      <w:r w:rsidR="00C30592">
        <w:rPr>
          <w:i/>
          <w:iCs/>
          <w:noProof/>
          <w:color w:val="44546A" w:themeColor="text2"/>
          <w:sz w:val="18"/>
          <w:szCs w:val="18"/>
        </w:rPr>
        <w:t>8</w:t>
      </w:r>
      <w:r w:rsidRPr="00862043">
        <w:rPr>
          <w:i/>
          <w:iCs/>
          <w:color w:val="44546A" w:themeColor="text2"/>
          <w:sz w:val="18"/>
          <w:szCs w:val="18"/>
        </w:rPr>
        <w:fldChar w:fldCharType="end"/>
      </w:r>
      <w:bookmarkEnd w:id="174"/>
      <w:r>
        <w:rPr>
          <w:i/>
          <w:iCs/>
          <w:color w:val="44546A" w:themeColor="text2"/>
          <w:sz w:val="18"/>
          <w:szCs w:val="18"/>
        </w:rPr>
        <w:t> :</w:t>
      </w:r>
      <w:r w:rsidRPr="00862043">
        <w:rPr>
          <w:i/>
          <w:iCs/>
          <w:color w:val="44546A" w:themeColor="text2"/>
          <w:sz w:val="18"/>
          <w:szCs w:val="18"/>
        </w:rPr>
        <w:t xml:space="preserve"> Délai entre l'injection et réalisation des images pour l'I-123</w:t>
      </w:r>
      <w:bookmarkEnd w:id="175"/>
    </w:p>
    <w:tbl>
      <w:tblPr>
        <w:tblStyle w:val="TableauGrille5Fonc-Accentuation1"/>
        <w:tblW w:w="0" w:type="auto"/>
        <w:jc w:val="center"/>
        <w:tblLayout w:type="fixed"/>
        <w:tblLook w:val="04A0" w:firstRow="1" w:lastRow="0" w:firstColumn="1" w:lastColumn="0" w:noHBand="0" w:noVBand="1"/>
      </w:tblPr>
      <w:tblGrid>
        <w:gridCol w:w="2830"/>
        <w:gridCol w:w="1134"/>
        <w:gridCol w:w="1134"/>
        <w:gridCol w:w="1134"/>
        <w:gridCol w:w="1134"/>
        <w:gridCol w:w="1134"/>
        <w:gridCol w:w="1134"/>
      </w:tblGrid>
      <w:tr w:rsidR="0057026B" w14:paraId="4CAA0E9B" w14:textId="77777777" w:rsidTr="0057026B">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2830" w:type="dxa"/>
            <w:vAlign w:val="center"/>
          </w:tcPr>
          <w:p w14:paraId="440DB7D1" w14:textId="77777777" w:rsidR="00F47624" w:rsidRDefault="00F47624" w:rsidP="0057026B">
            <w:pPr>
              <w:jc w:val="center"/>
            </w:pPr>
            <w:r>
              <w:t>Délai entre injection d’I-123 et réalisation des images</w:t>
            </w:r>
          </w:p>
        </w:tc>
        <w:tc>
          <w:tcPr>
            <w:tcW w:w="1134" w:type="dxa"/>
            <w:vAlign w:val="center"/>
          </w:tcPr>
          <w:p w14:paraId="5D51A56A" w14:textId="77777777" w:rsidR="00F47624" w:rsidRPr="00051745" w:rsidRDefault="00F47624" w:rsidP="0057026B">
            <w:pPr>
              <w:jc w:val="center"/>
              <w:cnfStyle w:val="100000000000" w:firstRow="1" w:lastRow="0" w:firstColumn="0" w:lastColumn="0" w:oddVBand="0" w:evenVBand="0" w:oddHBand="0" w:evenHBand="0" w:firstRowFirstColumn="0" w:firstRowLastColumn="0" w:lastRowFirstColumn="0" w:lastRowLastColumn="0"/>
              <w:rPr>
                <w:sz w:val="20"/>
                <w:szCs w:val="20"/>
              </w:rPr>
            </w:pPr>
            <w:r w:rsidRPr="00051745">
              <w:rPr>
                <w:sz w:val="20"/>
                <w:szCs w:val="20"/>
              </w:rPr>
              <w:t>1h15</w:t>
            </w:r>
          </w:p>
        </w:tc>
        <w:tc>
          <w:tcPr>
            <w:tcW w:w="1134" w:type="dxa"/>
            <w:vAlign w:val="center"/>
          </w:tcPr>
          <w:p w14:paraId="2043C135" w14:textId="77777777" w:rsidR="00F47624" w:rsidRPr="0057026B" w:rsidRDefault="00F47624" w:rsidP="0057026B">
            <w:pPr>
              <w:jc w:val="center"/>
              <w:cnfStyle w:val="100000000000" w:firstRow="1" w:lastRow="0" w:firstColumn="0" w:lastColumn="0" w:oddVBand="0" w:evenVBand="0" w:oddHBand="0" w:evenHBand="0" w:firstRowFirstColumn="0" w:firstRowLastColumn="0" w:lastRowFirstColumn="0" w:lastRowLastColumn="0"/>
              <w:rPr>
                <w:bCs w:val="0"/>
                <w:sz w:val="20"/>
                <w:szCs w:val="20"/>
              </w:rPr>
            </w:pPr>
            <w:r w:rsidRPr="0057026B">
              <w:rPr>
                <w:bCs w:val="0"/>
                <w:sz w:val="20"/>
                <w:szCs w:val="20"/>
              </w:rPr>
              <w:t>2h</w:t>
            </w:r>
          </w:p>
        </w:tc>
        <w:tc>
          <w:tcPr>
            <w:tcW w:w="1134" w:type="dxa"/>
            <w:vAlign w:val="center"/>
          </w:tcPr>
          <w:p w14:paraId="6257BEBB" w14:textId="77777777" w:rsidR="00F47624" w:rsidRPr="0057026B" w:rsidRDefault="00F47624" w:rsidP="0057026B">
            <w:pPr>
              <w:jc w:val="center"/>
              <w:cnfStyle w:val="100000000000" w:firstRow="1" w:lastRow="0" w:firstColumn="0" w:lastColumn="0" w:oddVBand="0" w:evenVBand="0" w:oddHBand="0" w:evenHBand="0" w:firstRowFirstColumn="0" w:firstRowLastColumn="0" w:lastRowFirstColumn="0" w:lastRowLastColumn="0"/>
              <w:rPr>
                <w:bCs w:val="0"/>
                <w:sz w:val="20"/>
                <w:szCs w:val="20"/>
              </w:rPr>
            </w:pPr>
            <w:r w:rsidRPr="0057026B">
              <w:rPr>
                <w:bCs w:val="0"/>
                <w:sz w:val="20"/>
                <w:szCs w:val="20"/>
              </w:rPr>
              <w:t>3h</w:t>
            </w:r>
          </w:p>
        </w:tc>
        <w:tc>
          <w:tcPr>
            <w:tcW w:w="1134" w:type="dxa"/>
            <w:vAlign w:val="center"/>
          </w:tcPr>
          <w:p w14:paraId="5B3CF9C7" w14:textId="77777777" w:rsidR="00F47624" w:rsidRPr="00051745" w:rsidRDefault="00F47624" w:rsidP="0057026B">
            <w:pPr>
              <w:jc w:val="center"/>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5h</w:t>
            </w:r>
          </w:p>
        </w:tc>
        <w:tc>
          <w:tcPr>
            <w:tcW w:w="1134" w:type="dxa"/>
            <w:vAlign w:val="center"/>
          </w:tcPr>
          <w:p w14:paraId="4D472C12" w14:textId="77777777" w:rsidR="00F47624" w:rsidRPr="00051745" w:rsidRDefault="00F47624" w:rsidP="0057026B">
            <w:pPr>
              <w:jc w:val="center"/>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6h</w:t>
            </w:r>
          </w:p>
        </w:tc>
        <w:tc>
          <w:tcPr>
            <w:tcW w:w="1134" w:type="dxa"/>
            <w:vAlign w:val="center"/>
          </w:tcPr>
          <w:p w14:paraId="3E729424" w14:textId="77777777" w:rsidR="00F47624" w:rsidRDefault="00F47624" w:rsidP="0057026B">
            <w:pPr>
              <w:jc w:val="center"/>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Sans objet</w:t>
            </w:r>
          </w:p>
        </w:tc>
      </w:tr>
      <w:tr w:rsidR="0057026B" w14:paraId="60B57118" w14:textId="77777777" w:rsidTr="0057026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0" w:type="dxa"/>
            <w:vAlign w:val="center"/>
          </w:tcPr>
          <w:p w14:paraId="32FF2EDF" w14:textId="034AD7CF" w:rsidR="00F47624" w:rsidRPr="001061C5" w:rsidRDefault="001061C5" w:rsidP="0057026B">
            <w:pPr>
              <w:jc w:val="center"/>
            </w:pPr>
            <w:r>
              <w:t>Nombre</w:t>
            </w:r>
            <w:r w:rsidR="00F47624" w:rsidRPr="001061C5">
              <w:t xml:space="preserve"> de centres</w:t>
            </w:r>
          </w:p>
        </w:tc>
        <w:tc>
          <w:tcPr>
            <w:tcW w:w="1134" w:type="dxa"/>
            <w:vAlign w:val="center"/>
          </w:tcPr>
          <w:p w14:paraId="02B5DD55" w14:textId="77777777" w:rsidR="00F47624" w:rsidRDefault="00F47624" w:rsidP="00DA50BD">
            <w:pPr>
              <w:jc w:val="center"/>
              <w:cnfStyle w:val="000000100000" w:firstRow="0" w:lastRow="0" w:firstColumn="0" w:lastColumn="0" w:oddVBand="0" w:evenVBand="0" w:oddHBand="1" w:evenHBand="0" w:firstRowFirstColumn="0" w:firstRowLastColumn="0" w:lastRowFirstColumn="0" w:lastRowLastColumn="0"/>
            </w:pPr>
            <w:r>
              <w:t>1</w:t>
            </w:r>
          </w:p>
        </w:tc>
        <w:tc>
          <w:tcPr>
            <w:tcW w:w="1134" w:type="dxa"/>
            <w:vAlign w:val="center"/>
          </w:tcPr>
          <w:p w14:paraId="15F8C1D3" w14:textId="77777777" w:rsidR="00F47624" w:rsidRPr="00125D47" w:rsidRDefault="00F47624" w:rsidP="00DA50BD">
            <w:pPr>
              <w:jc w:val="center"/>
              <w:cnfStyle w:val="000000100000" w:firstRow="0" w:lastRow="0" w:firstColumn="0" w:lastColumn="0" w:oddVBand="0" w:evenVBand="0" w:oddHBand="1" w:evenHBand="0" w:firstRowFirstColumn="0" w:firstRowLastColumn="0" w:lastRowFirstColumn="0" w:lastRowLastColumn="0"/>
              <w:rPr>
                <w:b/>
              </w:rPr>
            </w:pPr>
            <w:r>
              <w:rPr>
                <w:b/>
              </w:rPr>
              <w:t>10</w:t>
            </w:r>
          </w:p>
        </w:tc>
        <w:tc>
          <w:tcPr>
            <w:tcW w:w="1134" w:type="dxa"/>
            <w:vAlign w:val="center"/>
          </w:tcPr>
          <w:p w14:paraId="03307B1F" w14:textId="77777777" w:rsidR="00F47624" w:rsidRDefault="00F47624" w:rsidP="00DA50BD">
            <w:pPr>
              <w:jc w:val="center"/>
              <w:cnfStyle w:val="000000100000" w:firstRow="0" w:lastRow="0" w:firstColumn="0" w:lastColumn="0" w:oddVBand="0" w:evenVBand="0" w:oddHBand="1" w:evenHBand="0" w:firstRowFirstColumn="0" w:firstRowLastColumn="0" w:lastRowFirstColumn="0" w:lastRowLastColumn="0"/>
            </w:pPr>
            <w:r>
              <w:t>1</w:t>
            </w:r>
          </w:p>
        </w:tc>
        <w:tc>
          <w:tcPr>
            <w:tcW w:w="1134" w:type="dxa"/>
            <w:vAlign w:val="center"/>
          </w:tcPr>
          <w:p w14:paraId="75F018F8" w14:textId="77777777" w:rsidR="00F47624" w:rsidRPr="001E09E6" w:rsidRDefault="00F47624" w:rsidP="00DA50BD">
            <w:pPr>
              <w:jc w:val="center"/>
              <w:cnfStyle w:val="000000100000" w:firstRow="0" w:lastRow="0" w:firstColumn="0" w:lastColumn="0" w:oddVBand="0" w:evenVBand="0" w:oddHBand="1" w:evenHBand="0" w:firstRowFirstColumn="0" w:firstRowLastColumn="0" w:lastRowFirstColumn="0" w:lastRowLastColumn="0"/>
            </w:pPr>
            <w:r>
              <w:t>2</w:t>
            </w:r>
          </w:p>
        </w:tc>
        <w:tc>
          <w:tcPr>
            <w:tcW w:w="1134" w:type="dxa"/>
            <w:vAlign w:val="center"/>
          </w:tcPr>
          <w:p w14:paraId="16FAD198" w14:textId="77777777" w:rsidR="00F47624" w:rsidRPr="001E09E6" w:rsidRDefault="00F47624" w:rsidP="00DA50BD">
            <w:pPr>
              <w:jc w:val="center"/>
              <w:cnfStyle w:val="000000100000" w:firstRow="0" w:lastRow="0" w:firstColumn="0" w:lastColumn="0" w:oddVBand="0" w:evenVBand="0" w:oddHBand="1" w:evenHBand="0" w:firstRowFirstColumn="0" w:firstRowLastColumn="0" w:lastRowFirstColumn="0" w:lastRowLastColumn="0"/>
            </w:pPr>
            <w:r>
              <w:t>1</w:t>
            </w:r>
          </w:p>
        </w:tc>
        <w:tc>
          <w:tcPr>
            <w:tcW w:w="1134" w:type="dxa"/>
            <w:vAlign w:val="center"/>
          </w:tcPr>
          <w:p w14:paraId="2F476333" w14:textId="77777777" w:rsidR="00F47624" w:rsidRDefault="00F47624" w:rsidP="00DA50BD">
            <w:pPr>
              <w:keepNext/>
              <w:jc w:val="center"/>
              <w:cnfStyle w:val="000000100000" w:firstRow="0" w:lastRow="0" w:firstColumn="0" w:lastColumn="0" w:oddVBand="0" w:evenVBand="0" w:oddHBand="1" w:evenHBand="0" w:firstRowFirstColumn="0" w:firstRowLastColumn="0" w:lastRowFirstColumn="0" w:lastRowLastColumn="0"/>
            </w:pPr>
            <w:r>
              <w:t>5</w:t>
            </w:r>
          </w:p>
        </w:tc>
      </w:tr>
    </w:tbl>
    <w:p w14:paraId="2BC09032" w14:textId="0F977498" w:rsidR="00F47624" w:rsidRPr="0057026B" w:rsidRDefault="00F47624" w:rsidP="00F47624">
      <w:pPr>
        <w:ind w:firstLine="1"/>
        <w:jc w:val="center"/>
        <w:rPr>
          <w:bCs/>
          <w:i/>
          <w:iCs/>
          <w:color w:val="44546A" w:themeColor="text2"/>
          <w:sz w:val="18"/>
          <w:szCs w:val="18"/>
        </w:rPr>
      </w:pPr>
    </w:p>
    <w:p w14:paraId="4B527836" w14:textId="1B45F0B6" w:rsidR="00422625" w:rsidRPr="0057026B" w:rsidRDefault="00422625" w:rsidP="0057026B">
      <w:pPr>
        <w:spacing w:line="240" w:lineRule="auto"/>
        <w:jc w:val="center"/>
        <w:rPr>
          <w:bCs/>
          <w:i/>
          <w:iCs/>
          <w:color w:val="44546A" w:themeColor="text2"/>
          <w:sz w:val="18"/>
          <w:szCs w:val="18"/>
        </w:rPr>
      </w:pPr>
      <w:bookmarkStart w:id="176" w:name="_Ref137738134"/>
      <w:bookmarkStart w:id="177" w:name="_Toc193803385"/>
      <w:r w:rsidRPr="0057026B">
        <w:rPr>
          <w:bCs/>
          <w:i/>
          <w:iCs/>
          <w:color w:val="44546A" w:themeColor="text2"/>
          <w:sz w:val="18"/>
          <w:szCs w:val="18"/>
        </w:rPr>
        <w:t xml:space="preserve">Tableau </w:t>
      </w:r>
      <w:r w:rsidRPr="0057026B">
        <w:rPr>
          <w:bCs/>
          <w:i/>
          <w:iCs/>
          <w:color w:val="44546A" w:themeColor="text2"/>
          <w:sz w:val="18"/>
          <w:szCs w:val="18"/>
        </w:rPr>
        <w:fldChar w:fldCharType="begin"/>
      </w:r>
      <w:r w:rsidRPr="0057026B">
        <w:rPr>
          <w:bCs/>
          <w:i/>
          <w:iCs/>
          <w:color w:val="44546A" w:themeColor="text2"/>
          <w:sz w:val="18"/>
          <w:szCs w:val="18"/>
        </w:rPr>
        <w:instrText xml:space="preserve"> SEQ Tableau \* ARABIC </w:instrText>
      </w:r>
      <w:r w:rsidRPr="0057026B">
        <w:rPr>
          <w:bCs/>
          <w:i/>
          <w:iCs/>
          <w:color w:val="44546A" w:themeColor="text2"/>
          <w:sz w:val="18"/>
          <w:szCs w:val="18"/>
        </w:rPr>
        <w:fldChar w:fldCharType="separate"/>
      </w:r>
      <w:r w:rsidR="00C30592" w:rsidRPr="0057026B">
        <w:rPr>
          <w:bCs/>
          <w:i/>
          <w:iCs/>
          <w:noProof/>
          <w:color w:val="44546A" w:themeColor="text2"/>
          <w:sz w:val="18"/>
          <w:szCs w:val="18"/>
        </w:rPr>
        <w:t>9</w:t>
      </w:r>
      <w:r w:rsidRPr="0057026B">
        <w:rPr>
          <w:bCs/>
          <w:i/>
          <w:iCs/>
          <w:color w:val="44546A" w:themeColor="text2"/>
          <w:sz w:val="18"/>
          <w:szCs w:val="18"/>
        </w:rPr>
        <w:fldChar w:fldCharType="end"/>
      </w:r>
      <w:bookmarkEnd w:id="176"/>
      <w:r w:rsidRPr="0057026B">
        <w:rPr>
          <w:bCs/>
          <w:i/>
          <w:iCs/>
          <w:color w:val="44546A" w:themeColor="text2"/>
          <w:sz w:val="18"/>
          <w:szCs w:val="18"/>
        </w:rPr>
        <w:t> : Délai entre l'injection et réalisation des images pour le Tc-99m</w:t>
      </w:r>
      <w:bookmarkEnd w:id="177"/>
    </w:p>
    <w:tbl>
      <w:tblPr>
        <w:tblStyle w:val="TableauGrille5Fonc-Accentuation1"/>
        <w:tblW w:w="8653" w:type="dxa"/>
        <w:jc w:val="center"/>
        <w:tblLayout w:type="fixed"/>
        <w:tblLook w:val="04A0" w:firstRow="1" w:lastRow="0" w:firstColumn="1" w:lastColumn="0" w:noHBand="0" w:noVBand="1"/>
      </w:tblPr>
      <w:tblGrid>
        <w:gridCol w:w="3114"/>
        <w:gridCol w:w="1107"/>
        <w:gridCol w:w="1108"/>
        <w:gridCol w:w="1108"/>
        <w:gridCol w:w="1108"/>
        <w:gridCol w:w="1108"/>
      </w:tblGrid>
      <w:tr w:rsidR="00F47624" w:rsidRPr="0057026B" w14:paraId="1E2FBA11" w14:textId="77777777" w:rsidTr="0057026B">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156885EA" w14:textId="77777777" w:rsidR="00F47624" w:rsidRPr="0057026B" w:rsidRDefault="00F47624" w:rsidP="00DA50BD">
            <w:pPr>
              <w:jc w:val="center"/>
              <w:rPr>
                <w:bCs w:val="0"/>
              </w:rPr>
            </w:pPr>
            <w:r w:rsidRPr="0057026B">
              <w:rPr>
                <w:bCs w:val="0"/>
              </w:rPr>
              <w:t>Délai entre injection de Tc99m et réalisation des images</w:t>
            </w:r>
          </w:p>
        </w:tc>
        <w:tc>
          <w:tcPr>
            <w:tcW w:w="1107" w:type="dxa"/>
            <w:vAlign w:val="center"/>
          </w:tcPr>
          <w:p w14:paraId="65E61AE0" w14:textId="77777777" w:rsidR="00F47624" w:rsidRPr="0057026B" w:rsidRDefault="00F47624" w:rsidP="00DA50BD">
            <w:pPr>
              <w:jc w:val="center"/>
              <w:cnfStyle w:val="100000000000" w:firstRow="1" w:lastRow="0" w:firstColumn="0" w:lastColumn="0" w:oddVBand="0" w:evenVBand="0" w:oddHBand="0" w:evenHBand="0" w:firstRowFirstColumn="0" w:firstRowLastColumn="0" w:lastRowFirstColumn="0" w:lastRowLastColumn="0"/>
              <w:rPr>
                <w:bCs w:val="0"/>
                <w:sz w:val="20"/>
                <w:szCs w:val="20"/>
              </w:rPr>
            </w:pPr>
            <w:r w:rsidRPr="0057026B">
              <w:rPr>
                <w:bCs w:val="0"/>
                <w:sz w:val="20"/>
                <w:szCs w:val="20"/>
              </w:rPr>
              <w:t>13 min</w:t>
            </w:r>
          </w:p>
        </w:tc>
        <w:tc>
          <w:tcPr>
            <w:tcW w:w="1108" w:type="dxa"/>
            <w:vAlign w:val="center"/>
          </w:tcPr>
          <w:p w14:paraId="47A1FE68" w14:textId="77777777" w:rsidR="00F47624" w:rsidRPr="0057026B" w:rsidRDefault="00F47624" w:rsidP="00DA50BD">
            <w:pPr>
              <w:jc w:val="center"/>
              <w:cnfStyle w:val="100000000000" w:firstRow="1" w:lastRow="0" w:firstColumn="0" w:lastColumn="0" w:oddVBand="0" w:evenVBand="0" w:oddHBand="0" w:evenHBand="0" w:firstRowFirstColumn="0" w:firstRowLastColumn="0" w:lastRowFirstColumn="0" w:lastRowLastColumn="0"/>
              <w:rPr>
                <w:bCs w:val="0"/>
                <w:sz w:val="20"/>
                <w:szCs w:val="20"/>
              </w:rPr>
            </w:pPr>
            <w:r w:rsidRPr="0057026B">
              <w:rPr>
                <w:bCs w:val="0"/>
                <w:sz w:val="20"/>
                <w:szCs w:val="20"/>
              </w:rPr>
              <w:t>15 min</w:t>
            </w:r>
          </w:p>
        </w:tc>
        <w:tc>
          <w:tcPr>
            <w:tcW w:w="1108" w:type="dxa"/>
            <w:vAlign w:val="center"/>
          </w:tcPr>
          <w:p w14:paraId="2CA9BF5D" w14:textId="77777777" w:rsidR="00F47624" w:rsidRPr="0057026B" w:rsidRDefault="00F47624" w:rsidP="00DA50BD">
            <w:pPr>
              <w:jc w:val="center"/>
              <w:cnfStyle w:val="100000000000" w:firstRow="1" w:lastRow="0" w:firstColumn="0" w:lastColumn="0" w:oddVBand="0" w:evenVBand="0" w:oddHBand="0" w:evenHBand="0" w:firstRowFirstColumn="0" w:firstRowLastColumn="0" w:lastRowFirstColumn="0" w:lastRowLastColumn="0"/>
              <w:rPr>
                <w:bCs w:val="0"/>
                <w:sz w:val="20"/>
                <w:szCs w:val="20"/>
              </w:rPr>
            </w:pPr>
            <w:r w:rsidRPr="0057026B">
              <w:rPr>
                <w:bCs w:val="0"/>
                <w:sz w:val="20"/>
                <w:szCs w:val="20"/>
              </w:rPr>
              <w:t>20 min</w:t>
            </w:r>
          </w:p>
        </w:tc>
        <w:tc>
          <w:tcPr>
            <w:tcW w:w="1108" w:type="dxa"/>
            <w:vAlign w:val="center"/>
          </w:tcPr>
          <w:p w14:paraId="071F15A0" w14:textId="77777777" w:rsidR="00F47624" w:rsidRPr="0057026B" w:rsidRDefault="00F47624" w:rsidP="00DA50BD">
            <w:pPr>
              <w:jc w:val="center"/>
              <w:cnfStyle w:val="100000000000" w:firstRow="1" w:lastRow="0" w:firstColumn="0" w:lastColumn="0" w:oddVBand="0" w:evenVBand="0" w:oddHBand="0" w:evenHBand="0" w:firstRowFirstColumn="0" w:firstRowLastColumn="0" w:lastRowFirstColumn="0" w:lastRowLastColumn="0"/>
              <w:rPr>
                <w:bCs w:val="0"/>
                <w:sz w:val="20"/>
                <w:szCs w:val="20"/>
              </w:rPr>
            </w:pPr>
            <w:r w:rsidRPr="0057026B">
              <w:rPr>
                <w:bCs w:val="0"/>
                <w:sz w:val="20"/>
                <w:szCs w:val="20"/>
              </w:rPr>
              <w:t>30 min</w:t>
            </w:r>
          </w:p>
        </w:tc>
        <w:tc>
          <w:tcPr>
            <w:tcW w:w="1108" w:type="dxa"/>
            <w:vAlign w:val="center"/>
          </w:tcPr>
          <w:p w14:paraId="4E8D4F80" w14:textId="77777777" w:rsidR="00F47624" w:rsidRPr="0057026B" w:rsidRDefault="00F47624" w:rsidP="00DA50BD">
            <w:pPr>
              <w:jc w:val="center"/>
              <w:cnfStyle w:val="100000000000" w:firstRow="1" w:lastRow="0" w:firstColumn="0" w:lastColumn="0" w:oddVBand="0" w:evenVBand="0" w:oddHBand="0" w:evenHBand="0" w:firstRowFirstColumn="0" w:firstRowLastColumn="0" w:lastRowFirstColumn="0" w:lastRowLastColumn="0"/>
              <w:rPr>
                <w:bCs w:val="0"/>
                <w:sz w:val="20"/>
                <w:szCs w:val="20"/>
              </w:rPr>
            </w:pPr>
            <w:r w:rsidRPr="0057026B">
              <w:rPr>
                <w:bCs w:val="0"/>
                <w:sz w:val="20"/>
                <w:szCs w:val="20"/>
              </w:rPr>
              <w:t>Sans objet</w:t>
            </w:r>
          </w:p>
        </w:tc>
      </w:tr>
      <w:tr w:rsidR="00F47624" w14:paraId="1EB2A318" w14:textId="77777777" w:rsidTr="0057026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2801EC7A" w14:textId="625B0827" w:rsidR="00F47624" w:rsidRPr="001061C5" w:rsidRDefault="001061C5" w:rsidP="00DA50BD">
            <w:pPr>
              <w:jc w:val="center"/>
            </w:pPr>
            <w:r w:rsidRPr="001061C5">
              <w:t>Nombre</w:t>
            </w:r>
            <w:r w:rsidR="00F47624" w:rsidRPr="001061C5">
              <w:t xml:space="preserve"> de centres</w:t>
            </w:r>
          </w:p>
        </w:tc>
        <w:tc>
          <w:tcPr>
            <w:tcW w:w="1107" w:type="dxa"/>
            <w:vAlign w:val="center"/>
          </w:tcPr>
          <w:p w14:paraId="6CD9D70A" w14:textId="77777777" w:rsidR="00F47624" w:rsidRDefault="00F47624" w:rsidP="00DA50BD">
            <w:pPr>
              <w:jc w:val="center"/>
              <w:cnfStyle w:val="000000100000" w:firstRow="0" w:lastRow="0" w:firstColumn="0" w:lastColumn="0" w:oddVBand="0" w:evenVBand="0" w:oddHBand="1" w:evenHBand="0" w:firstRowFirstColumn="0" w:firstRowLastColumn="0" w:lastRowFirstColumn="0" w:lastRowLastColumn="0"/>
            </w:pPr>
            <w:r>
              <w:t>1</w:t>
            </w:r>
          </w:p>
        </w:tc>
        <w:tc>
          <w:tcPr>
            <w:tcW w:w="1108" w:type="dxa"/>
            <w:vAlign w:val="center"/>
          </w:tcPr>
          <w:p w14:paraId="7C1B88D9" w14:textId="77777777" w:rsidR="00F47624" w:rsidRPr="001E09E6" w:rsidRDefault="00F47624" w:rsidP="00DA50BD">
            <w:pPr>
              <w:jc w:val="center"/>
              <w:cnfStyle w:val="000000100000" w:firstRow="0" w:lastRow="0" w:firstColumn="0" w:lastColumn="0" w:oddVBand="0" w:evenVBand="0" w:oddHBand="1" w:evenHBand="0" w:firstRowFirstColumn="0" w:firstRowLastColumn="0" w:lastRowFirstColumn="0" w:lastRowLastColumn="0"/>
            </w:pPr>
            <w:r>
              <w:t>2</w:t>
            </w:r>
          </w:p>
        </w:tc>
        <w:tc>
          <w:tcPr>
            <w:tcW w:w="1108" w:type="dxa"/>
            <w:vAlign w:val="center"/>
          </w:tcPr>
          <w:p w14:paraId="475DF487" w14:textId="77777777" w:rsidR="00F47624" w:rsidRPr="00125D47" w:rsidRDefault="00F47624" w:rsidP="00DA50BD">
            <w:pPr>
              <w:jc w:val="center"/>
              <w:cnfStyle w:val="000000100000" w:firstRow="0" w:lastRow="0" w:firstColumn="0" w:lastColumn="0" w:oddVBand="0" w:evenVBand="0" w:oddHBand="1" w:evenHBand="0" w:firstRowFirstColumn="0" w:firstRowLastColumn="0" w:lastRowFirstColumn="0" w:lastRowLastColumn="0"/>
              <w:rPr>
                <w:b/>
              </w:rPr>
            </w:pPr>
            <w:r w:rsidRPr="00125D47">
              <w:rPr>
                <w:b/>
              </w:rPr>
              <w:t>7</w:t>
            </w:r>
          </w:p>
        </w:tc>
        <w:tc>
          <w:tcPr>
            <w:tcW w:w="1108" w:type="dxa"/>
            <w:vAlign w:val="center"/>
          </w:tcPr>
          <w:p w14:paraId="7A7AB715" w14:textId="77777777" w:rsidR="00F47624" w:rsidRDefault="00F47624" w:rsidP="00DA50BD">
            <w:pPr>
              <w:keepNext/>
              <w:jc w:val="center"/>
              <w:cnfStyle w:val="000000100000" w:firstRow="0" w:lastRow="0" w:firstColumn="0" w:lastColumn="0" w:oddVBand="0" w:evenVBand="0" w:oddHBand="1" w:evenHBand="0" w:firstRowFirstColumn="0" w:firstRowLastColumn="0" w:lastRowFirstColumn="0" w:lastRowLastColumn="0"/>
            </w:pPr>
            <w:r>
              <w:t>1</w:t>
            </w:r>
          </w:p>
        </w:tc>
        <w:tc>
          <w:tcPr>
            <w:tcW w:w="1108" w:type="dxa"/>
            <w:vAlign w:val="center"/>
          </w:tcPr>
          <w:p w14:paraId="50CE8AE0" w14:textId="77777777" w:rsidR="00F47624" w:rsidRDefault="00F47624" w:rsidP="00DA50BD">
            <w:pPr>
              <w:keepNext/>
              <w:jc w:val="center"/>
              <w:cnfStyle w:val="000000100000" w:firstRow="0" w:lastRow="0" w:firstColumn="0" w:lastColumn="0" w:oddVBand="0" w:evenVBand="0" w:oddHBand="1" w:evenHBand="0" w:firstRowFirstColumn="0" w:firstRowLastColumn="0" w:lastRowFirstColumn="0" w:lastRowLastColumn="0"/>
            </w:pPr>
            <w:r>
              <w:t>9</w:t>
            </w:r>
          </w:p>
        </w:tc>
      </w:tr>
    </w:tbl>
    <w:p w14:paraId="79A0D021" w14:textId="77777777" w:rsidR="00F47624" w:rsidRDefault="00F47624" w:rsidP="00F47624"/>
    <w:p w14:paraId="295D70E2" w14:textId="77777777" w:rsidR="00F47624" w:rsidRDefault="00F47624" w:rsidP="00614C77">
      <w:pPr>
        <w:pStyle w:val="Titre4"/>
      </w:pPr>
      <w:bookmarkStart w:id="178" w:name="_Toc157640884"/>
      <w:bookmarkStart w:id="179" w:name="_Ref186471740"/>
      <w:bookmarkStart w:id="180" w:name="_Ref186477164"/>
      <w:r>
        <w:t>Activité administrée en routine clinique</w:t>
      </w:r>
      <w:bookmarkEnd w:id="178"/>
      <w:bookmarkEnd w:id="179"/>
      <w:bookmarkEnd w:id="180"/>
    </w:p>
    <w:p w14:paraId="10E408D1" w14:textId="715FBB0A" w:rsidR="00FB2154" w:rsidRDefault="00FB2154" w:rsidP="00F47624">
      <w:pPr>
        <w:jc w:val="both"/>
      </w:pPr>
      <w:r>
        <w:t xml:space="preserve">L’activité administrée en routine clinique varie d’un centre à l’autre, elles sont résumées dans le </w:t>
      </w:r>
      <w:r>
        <w:fldChar w:fldCharType="begin"/>
      </w:r>
      <w:r>
        <w:instrText xml:space="preserve"> REF _Ref137741827 \h  \* MERGEFORMAT </w:instrText>
      </w:r>
      <w:r>
        <w:fldChar w:fldCharType="separate"/>
      </w:r>
      <w:r w:rsidR="00C30592" w:rsidRPr="00C30592">
        <w:t>Tableau 10</w:t>
      </w:r>
      <w:r>
        <w:fldChar w:fldCharType="end"/>
      </w:r>
      <w:r>
        <w:t xml:space="preserve"> pour les 20 centres ayant participés à l’étude. </w:t>
      </w:r>
    </w:p>
    <w:p w14:paraId="5DFA5D0C" w14:textId="76C1924C" w:rsidR="00F47624" w:rsidRDefault="00FB2154" w:rsidP="00F47624">
      <w:pPr>
        <w:jc w:val="both"/>
      </w:pPr>
      <w:r>
        <w:t xml:space="preserve">Sur les </w:t>
      </w:r>
      <w:r w:rsidR="00F47624">
        <w:t xml:space="preserve">14 centres </w:t>
      </w:r>
      <w:r>
        <w:t xml:space="preserve">qui </w:t>
      </w:r>
      <w:r w:rsidR="00F47624">
        <w:t>utilisent de l’I-123</w:t>
      </w:r>
      <w:r>
        <w:t xml:space="preserve">, </w:t>
      </w:r>
      <w:r w:rsidR="00F47624">
        <w:t>la majorité injectent autour de 8</w:t>
      </w:r>
      <w:r w:rsidR="00F500CD">
        <w:t xml:space="preserve"> MBq. </w:t>
      </w:r>
      <w:r>
        <w:t xml:space="preserve">Sur les </w:t>
      </w:r>
      <w:r w:rsidR="00F500CD">
        <w:t>15 centres</w:t>
      </w:r>
      <w:r w:rsidR="00F500CD" w:rsidRPr="003E0AA9">
        <w:t xml:space="preserve"> </w:t>
      </w:r>
      <w:r>
        <w:t xml:space="preserve">qui </w:t>
      </w:r>
      <w:r w:rsidR="00F500CD">
        <w:t>utilisent du Tc-99m</w:t>
      </w:r>
      <w:r>
        <w:t>,</w:t>
      </w:r>
      <w:ins w:id="181" w:author="DEMONCHY Mathilde" w:date="2025-04-08T14:05:00Z">
        <w:r w:rsidR="002544D2">
          <w:t xml:space="preserve"> </w:t>
        </w:r>
      </w:ins>
      <w:r w:rsidR="00F500CD">
        <w:t>la majorité injectent une activité comprise entre 74 et 80 MBq.</w:t>
      </w:r>
    </w:p>
    <w:p w14:paraId="22A68803" w14:textId="77777777" w:rsidR="00FB2154" w:rsidRDefault="00FB2154" w:rsidP="00F47624">
      <w:pPr>
        <w:jc w:val="both"/>
      </w:pPr>
    </w:p>
    <w:p w14:paraId="0D4AB430" w14:textId="4960F6D5" w:rsidR="00FB2154" w:rsidRDefault="00FB2154" w:rsidP="002544D2">
      <w:pPr>
        <w:jc w:val="center"/>
      </w:pPr>
      <w:bookmarkStart w:id="182" w:name="_Ref137741827"/>
      <w:bookmarkStart w:id="183" w:name="_Toc193803386"/>
      <w:r w:rsidRPr="00862043">
        <w:rPr>
          <w:i/>
          <w:iCs/>
          <w:color w:val="44546A" w:themeColor="text2"/>
          <w:sz w:val="18"/>
          <w:szCs w:val="18"/>
        </w:rPr>
        <w:t xml:space="preserve">Tableau </w:t>
      </w:r>
      <w:r w:rsidRPr="00862043">
        <w:rPr>
          <w:i/>
          <w:iCs/>
          <w:color w:val="44546A" w:themeColor="text2"/>
          <w:sz w:val="18"/>
          <w:szCs w:val="18"/>
        </w:rPr>
        <w:fldChar w:fldCharType="begin"/>
      </w:r>
      <w:r w:rsidRPr="00862043">
        <w:rPr>
          <w:i/>
          <w:iCs/>
          <w:color w:val="44546A" w:themeColor="text2"/>
          <w:sz w:val="18"/>
          <w:szCs w:val="18"/>
        </w:rPr>
        <w:instrText xml:space="preserve"> SEQ Tableau \* ARABIC </w:instrText>
      </w:r>
      <w:r w:rsidRPr="00862043">
        <w:rPr>
          <w:i/>
          <w:iCs/>
          <w:color w:val="44546A" w:themeColor="text2"/>
          <w:sz w:val="18"/>
          <w:szCs w:val="18"/>
        </w:rPr>
        <w:fldChar w:fldCharType="separate"/>
      </w:r>
      <w:r w:rsidR="00C30592">
        <w:rPr>
          <w:i/>
          <w:iCs/>
          <w:noProof/>
          <w:color w:val="44546A" w:themeColor="text2"/>
          <w:sz w:val="18"/>
          <w:szCs w:val="18"/>
        </w:rPr>
        <w:t>10</w:t>
      </w:r>
      <w:r w:rsidRPr="00862043">
        <w:rPr>
          <w:i/>
          <w:iCs/>
          <w:color w:val="44546A" w:themeColor="text2"/>
          <w:sz w:val="18"/>
          <w:szCs w:val="18"/>
        </w:rPr>
        <w:fldChar w:fldCharType="end"/>
      </w:r>
      <w:bookmarkEnd w:id="182"/>
      <w:r>
        <w:rPr>
          <w:i/>
          <w:iCs/>
          <w:color w:val="44546A" w:themeColor="text2"/>
          <w:sz w:val="18"/>
          <w:szCs w:val="18"/>
        </w:rPr>
        <w:t> :</w:t>
      </w:r>
      <w:r w:rsidRPr="00862043">
        <w:rPr>
          <w:i/>
          <w:iCs/>
          <w:color w:val="44546A" w:themeColor="text2"/>
          <w:sz w:val="18"/>
          <w:szCs w:val="18"/>
        </w:rPr>
        <w:t xml:space="preserve"> </w:t>
      </w:r>
      <w:r>
        <w:rPr>
          <w:i/>
          <w:iCs/>
          <w:color w:val="44546A" w:themeColor="text2"/>
          <w:sz w:val="18"/>
          <w:szCs w:val="18"/>
        </w:rPr>
        <w:t>Niveaux d’activités</w:t>
      </w:r>
      <w:r w:rsidRPr="00862043">
        <w:rPr>
          <w:i/>
          <w:iCs/>
          <w:color w:val="44546A" w:themeColor="text2"/>
          <w:sz w:val="18"/>
          <w:szCs w:val="18"/>
        </w:rPr>
        <w:t xml:space="preserve"> administrées par les centres participants pour</w:t>
      </w:r>
      <w:r>
        <w:rPr>
          <w:i/>
          <w:iCs/>
          <w:color w:val="44546A" w:themeColor="text2"/>
          <w:sz w:val="18"/>
          <w:szCs w:val="18"/>
        </w:rPr>
        <w:t xml:space="preserve"> l’I-123 (à gauche) et </w:t>
      </w:r>
      <w:r w:rsidRPr="00862043">
        <w:rPr>
          <w:i/>
          <w:iCs/>
          <w:color w:val="44546A" w:themeColor="text2"/>
          <w:sz w:val="18"/>
          <w:szCs w:val="18"/>
        </w:rPr>
        <w:t>le Tc-99m</w:t>
      </w:r>
      <w:r>
        <w:rPr>
          <w:i/>
          <w:iCs/>
          <w:color w:val="44546A" w:themeColor="text2"/>
          <w:sz w:val="18"/>
          <w:szCs w:val="18"/>
        </w:rPr>
        <w:t xml:space="preserve"> (à droite)</w:t>
      </w:r>
      <w:bookmarkEnd w:id="183"/>
    </w:p>
    <w:tbl>
      <w:tblPr>
        <w:tblStyle w:val="TableauGrille5Fonc-Accentuation1"/>
        <w:tblW w:w="10340" w:type="dxa"/>
        <w:tblLayout w:type="fixed"/>
        <w:tblLook w:val="04A0" w:firstRow="1" w:lastRow="0" w:firstColumn="1" w:lastColumn="0" w:noHBand="0" w:noVBand="1"/>
        <w:tblPrChange w:id="184" w:author="DEMONCHY Mathilde" w:date="2025-04-08T14:07:00Z">
          <w:tblPr>
            <w:tblStyle w:val="TableauGrille5Fonc-Accentuation1"/>
            <w:tblW w:w="10201" w:type="dxa"/>
            <w:tblLayout w:type="fixed"/>
            <w:tblLook w:val="04A0" w:firstRow="1" w:lastRow="0" w:firstColumn="1" w:lastColumn="0" w:noHBand="0" w:noVBand="1"/>
          </w:tblPr>
        </w:tblPrChange>
      </w:tblPr>
      <w:tblGrid>
        <w:gridCol w:w="1555"/>
        <w:gridCol w:w="1134"/>
        <w:gridCol w:w="1134"/>
        <w:gridCol w:w="1134"/>
        <w:gridCol w:w="283"/>
        <w:gridCol w:w="1701"/>
        <w:gridCol w:w="1133"/>
        <w:gridCol w:w="1133"/>
        <w:gridCol w:w="1133"/>
        <w:tblGridChange w:id="185">
          <w:tblGrid>
            <w:gridCol w:w="1134"/>
            <w:gridCol w:w="421"/>
            <w:gridCol w:w="713"/>
            <w:gridCol w:w="421"/>
            <w:gridCol w:w="713"/>
            <w:gridCol w:w="421"/>
            <w:gridCol w:w="713"/>
            <w:gridCol w:w="421"/>
            <w:gridCol w:w="283"/>
            <w:gridCol w:w="429"/>
            <w:gridCol w:w="1133"/>
            <w:gridCol w:w="139"/>
            <w:gridCol w:w="994"/>
            <w:gridCol w:w="139"/>
            <w:gridCol w:w="994"/>
            <w:gridCol w:w="139"/>
            <w:gridCol w:w="994"/>
            <w:gridCol w:w="139"/>
          </w:tblGrid>
        </w:tblGridChange>
      </w:tblGrid>
      <w:tr w:rsidR="00F500CD" w14:paraId="5EC2FFAD" w14:textId="758DDC23" w:rsidTr="002544D2">
        <w:trPr>
          <w:cnfStyle w:val="100000000000" w:firstRow="1" w:lastRow="0" w:firstColumn="0" w:lastColumn="0" w:oddVBand="0" w:evenVBand="0" w:oddHBand="0" w:evenHBand="0" w:firstRowFirstColumn="0" w:firstRowLastColumn="0" w:lastRowFirstColumn="0" w:lastRowLastColumn="0"/>
          <w:trHeight w:val="340"/>
          <w:trPrChange w:id="186" w:author="DEMONCHY Mathilde" w:date="2025-04-08T14:07:00Z">
            <w:trPr>
              <w:gridAfter w:val="0"/>
              <w:trHeight w:val="340"/>
            </w:trPr>
          </w:trPrChange>
        </w:trPr>
        <w:tc>
          <w:tcPr>
            <w:cnfStyle w:val="001000000000" w:firstRow="0" w:lastRow="0" w:firstColumn="1" w:lastColumn="0" w:oddVBand="0" w:evenVBand="0" w:oddHBand="0" w:evenHBand="0" w:firstRowFirstColumn="0" w:firstRowLastColumn="0" w:lastRowFirstColumn="0" w:lastRowLastColumn="0"/>
            <w:tcW w:w="1555" w:type="dxa"/>
            <w:tcPrChange w:id="187" w:author="DEMONCHY Mathilde" w:date="2025-04-08T14:07:00Z">
              <w:tcPr>
                <w:tcW w:w="0" w:type="dxa"/>
              </w:tcPr>
            </w:tcPrChange>
          </w:tcPr>
          <w:p w14:paraId="70531AAA" w14:textId="77777777" w:rsidR="00F500CD" w:rsidRDefault="00F500CD" w:rsidP="00F500CD">
            <w:pPr>
              <w:jc w:val="center"/>
              <w:cnfStyle w:val="101000000000" w:firstRow="1" w:lastRow="0" w:firstColumn="1" w:lastColumn="0" w:oddVBand="0" w:evenVBand="0" w:oddHBand="0" w:evenHBand="0" w:firstRowFirstColumn="0" w:firstRowLastColumn="0" w:lastRowFirstColumn="0" w:lastRowLastColumn="0"/>
            </w:pPr>
            <w:r>
              <w:t>Activité (MBq)</w:t>
            </w:r>
          </w:p>
          <w:p w14:paraId="73FF86A8" w14:textId="3F32D3E9" w:rsidR="00F500CD" w:rsidRDefault="00F500CD" w:rsidP="00F500CD">
            <w:pPr>
              <w:jc w:val="center"/>
              <w:cnfStyle w:val="101000000000" w:firstRow="1" w:lastRow="0" w:firstColumn="1" w:lastColumn="0" w:oddVBand="0" w:evenVBand="0" w:oddHBand="0" w:evenHBand="0" w:firstRowFirstColumn="0" w:firstRowLastColumn="0" w:lastRowFirstColumn="0" w:lastRowLastColumn="0"/>
            </w:pPr>
            <w:r>
              <w:t>pour l’I-123</w:t>
            </w:r>
          </w:p>
        </w:tc>
        <w:tc>
          <w:tcPr>
            <w:tcW w:w="1134" w:type="dxa"/>
            <w:tcPrChange w:id="188" w:author="DEMONCHY Mathilde" w:date="2025-04-08T14:07:00Z">
              <w:tcPr>
                <w:tcW w:w="0" w:type="dxa"/>
                <w:gridSpan w:val="2"/>
              </w:tcPr>
            </w:tcPrChange>
          </w:tcPr>
          <w:p w14:paraId="2CDDE234" w14:textId="1BF857B4" w:rsidR="00F500CD" w:rsidRDefault="00F500CD" w:rsidP="00F500CD">
            <w:pPr>
              <w:jc w:val="center"/>
              <w:cnfStyle w:val="100000000000" w:firstRow="1" w:lastRow="0" w:firstColumn="0" w:lastColumn="0" w:oddVBand="0" w:evenVBand="0" w:oddHBand="0" w:evenHBand="0" w:firstRowFirstColumn="0" w:firstRowLastColumn="0" w:lastRowFirstColumn="0" w:lastRowLastColumn="0"/>
            </w:pPr>
            <w:r>
              <w:rPr>
                <w:sz w:val="20"/>
                <w:szCs w:val="20"/>
              </w:rPr>
              <w:t>7 à 9</w:t>
            </w:r>
          </w:p>
        </w:tc>
        <w:tc>
          <w:tcPr>
            <w:tcW w:w="1134" w:type="dxa"/>
            <w:tcPrChange w:id="189" w:author="DEMONCHY Mathilde" w:date="2025-04-08T14:07:00Z">
              <w:tcPr>
                <w:tcW w:w="0" w:type="dxa"/>
                <w:gridSpan w:val="2"/>
              </w:tcPr>
            </w:tcPrChange>
          </w:tcPr>
          <w:p w14:paraId="573BB271" w14:textId="214967DD" w:rsidR="00F500CD" w:rsidRDefault="00F500CD" w:rsidP="00F500CD">
            <w:pPr>
              <w:jc w:val="center"/>
              <w:cnfStyle w:val="100000000000" w:firstRow="1" w:lastRow="0" w:firstColumn="0" w:lastColumn="0" w:oddVBand="0" w:evenVBand="0" w:oddHBand="0" w:evenHBand="0" w:firstRowFirstColumn="0" w:firstRowLastColumn="0" w:lastRowFirstColumn="0" w:lastRowLastColumn="0"/>
            </w:pPr>
            <w:r>
              <w:rPr>
                <w:sz w:val="20"/>
                <w:szCs w:val="20"/>
              </w:rPr>
              <w:t>10 à 12</w:t>
            </w:r>
          </w:p>
        </w:tc>
        <w:tc>
          <w:tcPr>
            <w:tcW w:w="1134" w:type="dxa"/>
            <w:tcPrChange w:id="190" w:author="DEMONCHY Mathilde" w:date="2025-04-08T14:07:00Z">
              <w:tcPr>
                <w:tcW w:w="0" w:type="dxa"/>
                <w:gridSpan w:val="2"/>
              </w:tcPr>
            </w:tcPrChange>
          </w:tcPr>
          <w:p w14:paraId="283972D1" w14:textId="18224A1A" w:rsidR="00F500CD" w:rsidRDefault="00F500CD" w:rsidP="00F500CD">
            <w:pPr>
              <w:jc w:val="center"/>
              <w:cnfStyle w:val="100000000000" w:firstRow="1" w:lastRow="0" w:firstColumn="0" w:lastColumn="0" w:oddVBand="0" w:evenVBand="0" w:oddHBand="0" w:evenHBand="0" w:firstRowFirstColumn="0" w:firstRowLastColumn="0" w:lastRowFirstColumn="0" w:lastRowLastColumn="0"/>
            </w:pPr>
            <w:r>
              <w:rPr>
                <w:sz w:val="20"/>
                <w:szCs w:val="20"/>
              </w:rPr>
              <w:t>20</w:t>
            </w:r>
          </w:p>
        </w:tc>
        <w:tc>
          <w:tcPr>
            <w:tcW w:w="283" w:type="dxa"/>
            <w:shd w:val="clear" w:color="auto" w:fill="auto"/>
            <w:tcPrChange w:id="191" w:author="DEMONCHY Mathilde" w:date="2025-04-08T14:07:00Z">
              <w:tcPr>
                <w:tcW w:w="0" w:type="dxa"/>
                <w:gridSpan w:val="3"/>
                <w:shd w:val="clear" w:color="auto" w:fill="auto"/>
              </w:tcPr>
            </w:tcPrChange>
          </w:tcPr>
          <w:p w14:paraId="071A48FF" w14:textId="591ACB8B" w:rsidR="00F500CD" w:rsidRDefault="00F500CD" w:rsidP="00F500CD">
            <w:pPr>
              <w:jc w:val="center"/>
              <w:cnfStyle w:val="100000000000" w:firstRow="1" w:lastRow="0" w:firstColumn="0" w:lastColumn="0" w:oddVBand="0" w:evenVBand="0" w:oddHBand="0" w:evenHBand="0" w:firstRowFirstColumn="0" w:firstRowLastColumn="0" w:lastRowFirstColumn="0" w:lastRowLastColumn="0"/>
            </w:pPr>
          </w:p>
        </w:tc>
        <w:tc>
          <w:tcPr>
            <w:tcW w:w="1701" w:type="dxa"/>
            <w:tcPrChange w:id="192" w:author="DEMONCHY Mathilde" w:date="2025-04-08T14:07:00Z">
              <w:tcPr>
                <w:tcW w:w="0" w:type="dxa"/>
              </w:tcPr>
            </w:tcPrChange>
          </w:tcPr>
          <w:p w14:paraId="10B90A93" w14:textId="5109FC20" w:rsidR="00F500CD" w:rsidRDefault="00F500CD" w:rsidP="00F500CD">
            <w:pPr>
              <w:jc w:val="center"/>
              <w:cnfStyle w:val="100000000000" w:firstRow="1" w:lastRow="0" w:firstColumn="0" w:lastColumn="0" w:oddVBand="0" w:evenVBand="0" w:oddHBand="0" w:evenHBand="0" w:firstRowFirstColumn="0" w:firstRowLastColumn="0" w:lastRowFirstColumn="0" w:lastRowLastColumn="0"/>
            </w:pPr>
            <w:r>
              <w:t>Activités (MBq)</w:t>
            </w:r>
          </w:p>
          <w:p w14:paraId="68D08F1E" w14:textId="2F454D73" w:rsidR="00F500CD" w:rsidRDefault="00F500CD" w:rsidP="00F500CD">
            <w:pPr>
              <w:jc w:val="center"/>
              <w:cnfStyle w:val="100000000000" w:firstRow="1" w:lastRow="0" w:firstColumn="0" w:lastColumn="0" w:oddVBand="0" w:evenVBand="0" w:oddHBand="0" w:evenHBand="0" w:firstRowFirstColumn="0" w:firstRowLastColumn="0" w:lastRowFirstColumn="0" w:lastRowLastColumn="0"/>
            </w:pPr>
            <w:r>
              <w:t>pour le Tc99m</w:t>
            </w:r>
          </w:p>
        </w:tc>
        <w:tc>
          <w:tcPr>
            <w:tcW w:w="1133" w:type="dxa"/>
            <w:tcPrChange w:id="193" w:author="DEMONCHY Mathilde" w:date="2025-04-08T14:07:00Z">
              <w:tcPr>
                <w:tcW w:w="0" w:type="dxa"/>
                <w:gridSpan w:val="2"/>
              </w:tcPr>
            </w:tcPrChange>
          </w:tcPr>
          <w:p w14:paraId="240F521C" w14:textId="77777777" w:rsidR="00F500CD" w:rsidRPr="00051745" w:rsidRDefault="00F500CD" w:rsidP="00F500CD">
            <w:pPr>
              <w:jc w:val="center"/>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74 à 80</w:t>
            </w:r>
          </w:p>
        </w:tc>
        <w:tc>
          <w:tcPr>
            <w:tcW w:w="1133" w:type="dxa"/>
            <w:tcPrChange w:id="194" w:author="DEMONCHY Mathilde" w:date="2025-04-08T14:07:00Z">
              <w:tcPr>
                <w:tcW w:w="0" w:type="dxa"/>
                <w:gridSpan w:val="2"/>
              </w:tcPr>
            </w:tcPrChange>
          </w:tcPr>
          <w:p w14:paraId="7ACDB856" w14:textId="77777777" w:rsidR="00F500CD" w:rsidRPr="008F4238" w:rsidRDefault="00F500CD" w:rsidP="00F500CD">
            <w:pPr>
              <w:jc w:val="center"/>
              <w:cnfStyle w:val="100000000000" w:firstRow="1" w:lastRow="0" w:firstColumn="0" w:lastColumn="0" w:oddVBand="0" w:evenVBand="0" w:oddHBand="0" w:evenHBand="0" w:firstRowFirstColumn="0" w:firstRowLastColumn="0" w:lastRowFirstColumn="0" w:lastRowLastColumn="0"/>
              <w:rPr>
                <w:sz w:val="20"/>
                <w:szCs w:val="20"/>
              </w:rPr>
            </w:pPr>
            <w:r w:rsidRPr="008F4238">
              <w:rPr>
                <w:sz w:val="20"/>
                <w:szCs w:val="20"/>
              </w:rPr>
              <w:t>100 à 110</w:t>
            </w:r>
          </w:p>
        </w:tc>
        <w:tc>
          <w:tcPr>
            <w:tcW w:w="1133" w:type="dxa"/>
            <w:tcPrChange w:id="195" w:author="DEMONCHY Mathilde" w:date="2025-04-08T14:07:00Z">
              <w:tcPr>
                <w:tcW w:w="0" w:type="dxa"/>
                <w:gridSpan w:val="2"/>
              </w:tcPr>
            </w:tcPrChange>
          </w:tcPr>
          <w:p w14:paraId="4125B5FA" w14:textId="77777777" w:rsidR="00F500CD" w:rsidRPr="008F4238" w:rsidRDefault="00F500CD" w:rsidP="00F500CD">
            <w:pPr>
              <w:jc w:val="center"/>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140 à 148</w:t>
            </w:r>
          </w:p>
        </w:tc>
      </w:tr>
      <w:tr w:rsidR="00BC2DDC" w14:paraId="51311ACE" w14:textId="515C707F" w:rsidTr="002544D2">
        <w:trPr>
          <w:cnfStyle w:val="000000100000" w:firstRow="0" w:lastRow="0" w:firstColumn="0" w:lastColumn="0" w:oddVBand="0" w:evenVBand="0" w:oddHBand="1" w:evenHBand="0" w:firstRowFirstColumn="0" w:firstRowLastColumn="0" w:lastRowFirstColumn="0" w:lastRowLastColumn="0"/>
          <w:trPrChange w:id="196" w:author="DEMONCHY Mathilde" w:date="2025-04-08T14:07:00Z">
            <w:trPr>
              <w:gridAfter w:val="0"/>
            </w:trPr>
          </w:trPrChange>
        </w:trPr>
        <w:tc>
          <w:tcPr>
            <w:cnfStyle w:val="001000000000" w:firstRow="0" w:lastRow="0" w:firstColumn="1" w:lastColumn="0" w:oddVBand="0" w:evenVBand="0" w:oddHBand="0" w:evenHBand="0" w:firstRowFirstColumn="0" w:firstRowLastColumn="0" w:lastRowFirstColumn="0" w:lastRowLastColumn="0"/>
            <w:tcW w:w="1555" w:type="dxa"/>
            <w:tcPrChange w:id="197" w:author="DEMONCHY Mathilde" w:date="2025-04-08T14:07:00Z">
              <w:tcPr>
                <w:tcW w:w="0" w:type="dxa"/>
              </w:tcPr>
            </w:tcPrChange>
          </w:tcPr>
          <w:p w14:paraId="1297AC00" w14:textId="51C731BC" w:rsidR="00F500CD" w:rsidRPr="00C22E36" w:rsidRDefault="001061C5" w:rsidP="00F500CD">
            <w:pPr>
              <w:jc w:val="center"/>
              <w:cnfStyle w:val="001000100000" w:firstRow="0" w:lastRow="0" w:firstColumn="1" w:lastColumn="0" w:oddVBand="0" w:evenVBand="0" w:oddHBand="1" w:evenHBand="0" w:firstRowFirstColumn="0" w:firstRowLastColumn="0" w:lastRowFirstColumn="0" w:lastRowLastColumn="0"/>
            </w:pPr>
            <w:r>
              <w:lastRenderedPageBreak/>
              <w:t>Nombre</w:t>
            </w:r>
            <w:r w:rsidR="00F500CD" w:rsidRPr="00C22E36">
              <w:t xml:space="preserve"> de centres</w:t>
            </w:r>
          </w:p>
        </w:tc>
        <w:tc>
          <w:tcPr>
            <w:tcW w:w="1134" w:type="dxa"/>
            <w:tcPrChange w:id="198" w:author="DEMONCHY Mathilde" w:date="2025-04-08T14:07:00Z">
              <w:tcPr>
                <w:tcW w:w="0" w:type="dxa"/>
                <w:gridSpan w:val="2"/>
              </w:tcPr>
            </w:tcPrChange>
          </w:tcPr>
          <w:p w14:paraId="5FAE49D9" w14:textId="6104D984" w:rsidR="00F500CD" w:rsidRPr="00F500CD" w:rsidRDefault="00F500CD" w:rsidP="00F500CD">
            <w:pPr>
              <w:jc w:val="center"/>
              <w:cnfStyle w:val="000000100000" w:firstRow="0" w:lastRow="0" w:firstColumn="0" w:lastColumn="0" w:oddVBand="0" w:evenVBand="0" w:oddHBand="1" w:evenHBand="0" w:firstRowFirstColumn="0" w:firstRowLastColumn="0" w:lastRowFirstColumn="0" w:lastRowLastColumn="0"/>
            </w:pPr>
            <w:r w:rsidRPr="00F500CD">
              <w:t>9</w:t>
            </w:r>
          </w:p>
        </w:tc>
        <w:tc>
          <w:tcPr>
            <w:tcW w:w="1134" w:type="dxa"/>
            <w:tcPrChange w:id="199" w:author="DEMONCHY Mathilde" w:date="2025-04-08T14:07:00Z">
              <w:tcPr>
                <w:tcW w:w="0" w:type="dxa"/>
                <w:gridSpan w:val="2"/>
              </w:tcPr>
            </w:tcPrChange>
          </w:tcPr>
          <w:p w14:paraId="3C53FF78" w14:textId="12198794" w:rsidR="00F500CD" w:rsidRPr="00F500CD" w:rsidRDefault="00F500CD" w:rsidP="00F500CD">
            <w:pPr>
              <w:jc w:val="center"/>
              <w:cnfStyle w:val="000000100000" w:firstRow="0" w:lastRow="0" w:firstColumn="0" w:lastColumn="0" w:oddVBand="0" w:evenVBand="0" w:oddHBand="1" w:evenHBand="0" w:firstRowFirstColumn="0" w:firstRowLastColumn="0" w:lastRowFirstColumn="0" w:lastRowLastColumn="0"/>
            </w:pPr>
            <w:r w:rsidRPr="00F500CD">
              <w:t>4</w:t>
            </w:r>
          </w:p>
        </w:tc>
        <w:tc>
          <w:tcPr>
            <w:tcW w:w="1134" w:type="dxa"/>
            <w:tcPrChange w:id="200" w:author="DEMONCHY Mathilde" w:date="2025-04-08T14:07:00Z">
              <w:tcPr>
                <w:tcW w:w="0" w:type="dxa"/>
                <w:gridSpan w:val="2"/>
              </w:tcPr>
            </w:tcPrChange>
          </w:tcPr>
          <w:p w14:paraId="7D7C7F2C" w14:textId="7872FE72" w:rsidR="00F500CD" w:rsidRPr="00F500CD" w:rsidRDefault="00F500CD" w:rsidP="00F500CD">
            <w:pPr>
              <w:jc w:val="center"/>
              <w:cnfStyle w:val="000000100000" w:firstRow="0" w:lastRow="0" w:firstColumn="0" w:lastColumn="0" w:oddVBand="0" w:evenVBand="0" w:oddHBand="1" w:evenHBand="0" w:firstRowFirstColumn="0" w:firstRowLastColumn="0" w:lastRowFirstColumn="0" w:lastRowLastColumn="0"/>
            </w:pPr>
            <w:r w:rsidRPr="00F500CD">
              <w:t>1</w:t>
            </w:r>
          </w:p>
        </w:tc>
        <w:tc>
          <w:tcPr>
            <w:tcW w:w="283" w:type="dxa"/>
            <w:shd w:val="clear" w:color="auto" w:fill="auto"/>
            <w:tcPrChange w:id="201" w:author="DEMONCHY Mathilde" w:date="2025-04-08T14:07:00Z">
              <w:tcPr>
                <w:tcW w:w="0" w:type="dxa"/>
                <w:gridSpan w:val="3"/>
                <w:shd w:val="clear" w:color="auto" w:fill="auto"/>
              </w:tcPr>
            </w:tcPrChange>
          </w:tcPr>
          <w:p w14:paraId="3D111FFA" w14:textId="3EF686A1" w:rsidR="00F500CD" w:rsidRPr="00F500CD" w:rsidRDefault="00F500CD" w:rsidP="00F500CD">
            <w:pPr>
              <w:jc w:val="center"/>
              <w:cnfStyle w:val="000000100000" w:firstRow="0" w:lastRow="0" w:firstColumn="0" w:lastColumn="0" w:oddVBand="0" w:evenVBand="0" w:oddHBand="1" w:evenHBand="0" w:firstRowFirstColumn="0" w:firstRowLastColumn="0" w:lastRowFirstColumn="0" w:lastRowLastColumn="0"/>
            </w:pPr>
          </w:p>
        </w:tc>
        <w:tc>
          <w:tcPr>
            <w:tcW w:w="1701" w:type="dxa"/>
            <w:shd w:val="clear" w:color="auto" w:fill="4472C4" w:themeFill="accent1"/>
            <w:tcPrChange w:id="202" w:author="DEMONCHY Mathilde" w:date="2025-04-08T14:07:00Z">
              <w:tcPr>
                <w:tcW w:w="0" w:type="dxa"/>
              </w:tcPr>
            </w:tcPrChange>
          </w:tcPr>
          <w:p w14:paraId="79D7711A" w14:textId="61E2B7D7" w:rsidR="00F500CD" w:rsidRPr="002544D2" w:rsidRDefault="001061C5" w:rsidP="00F500CD">
            <w:pPr>
              <w:jc w:val="center"/>
              <w:cnfStyle w:val="000000100000" w:firstRow="0" w:lastRow="0" w:firstColumn="0" w:lastColumn="0" w:oddVBand="0" w:evenVBand="0" w:oddHBand="1" w:evenHBand="0" w:firstRowFirstColumn="0" w:firstRowLastColumn="0" w:lastRowFirstColumn="0" w:lastRowLastColumn="0"/>
              <w:rPr>
                <w:color w:val="FFFFFF" w:themeColor="background1"/>
                <w:rPrChange w:id="203" w:author="DEMONCHY Mathilde" w:date="2025-04-08T14:07:00Z">
                  <w:rPr>
                    <w:b/>
                  </w:rPr>
                </w:rPrChange>
              </w:rPr>
            </w:pPr>
            <w:r w:rsidRPr="002544D2">
              <w:rPr>
                <w:b/>
                <w:color w:val="FFFFFF" w:themeColor="background1"/>
                <w:rPrChange w:id="204" w:author="DEMONCHY Mathilde" w:date="2025-04-08T14:07:00Z">
                  <w:rPr>
                    <w:b/>
                  </w:rPr>
                </w:rPrChange>
              </w:rPr>
              <w:t>Nombre</w:t>
            </w:r>
            <w:r w:rsidR="00F500CD" w:rsidRPr="002544D2">
              <w:rPr>
                <w:b/>
                <w:color w:val="FFFFFF" w:themeColor="background1"/>
                <w:rPrChange w:id="205" w:author="DEMONCHY Mathilde" w:date="2025-04-08T14:07:00Z">
                  <w:rPr>
                    <w:b/>
                  </w:rPr>
                </w:rPrChange>
              </w:rPr>
              <w:t xml:space="preserve"> de centres</w:t>
            </w:r>
          </w:p>
        </w:tc>
        <w:tc>
          <w:tcPr>
            <w:tcW w:w="1133" w:type="dxa"/>
            <w:tcPrChange w:id="206" w:author="DEMONCHY Mathilde" w:date="2025-04-08T14:07:00Z">
              <w:tcPr>
                <w:tcW w:w="0" w:type="dxa"/>
                <w:gridSpan w:val="2"/>
              </w:tcPr>
            </w:tcPrChange>
          </w:tcPr>
          <w:p w14:paraId="591AE9CE" w14:textId="77777777" w:rsidR="00F500CD" w:rsidRPr="00F500CD" w:rsidRDefault="00F500CD" w:rsidP="00F500CD">
            <w:pPr>
              <w:jc w:val="center"/>
              <w:cnfStyle w:val="000000100000" w:firstRow="0" w:lastRow="0" w:firstColumn="0" w:lastColumn="0" w:oddVBand="0" w:evenVBand="0" w:oddHBand="1" w:evenHBand="0" w:firstRowFirstColumn="0" w:firstRowLastColumn="0" w:lastRowFirstColumn="0" w:lastRowLastColumn="0"/>
            </w:pPr>
            <w:r w:rsidRPr="00F500CD">
              <w:t>9</w:t>
            </w:r>
          </w:p>
        </w:tc>
        <w:tc>
          <w:tcPr>
            <w:tcW w:w="1133" w:type="dxa"/>
            <w:tcPrChange w:id="207" w:author="DEMONCHY Mathilde" w:date="2025-04-08T14:07:00Z">
              <w:tcPr>
                <w:tcW w:w="0" w:type="dxa"/>
                <w:gridSpan w:val="2"/>
              </w:tcPr>
            </w:tcPrChange>
          </w:tcPr>
          <w:p w14:paraId="78886B4F" w14:textId="77777777" w:rsidR="00F500CD" w:rsidRPr="00F500CD" w:rsidRDefault="00F500CD" w:rsidP="00F500CD">
            <w:pPr>
              <w:jc w:val="center"/>
              <w:cnfStyle w:val="000000100000" w:firstRow="0" w:lastRow="0" w:firstColumn="0" w:lastColumn="0" w:oddVBand="0" w:evenVBand="0" w:oddHBand="1" w:evenHBand="0" w:firstRowFirstColumn="0" w:firstRowLastColumn="0" w:lastRowFirstColumn="0" w:lastRowLastColumn="0"/>
            </w:pPr>
            <w:r w:rsidRPr="00F500CD">
              <w:t>4</w:t>
            </w:r>
          </w:p>
        </w:tc>
        <w:tc>
          <w:tcPr>
            <w:tcW w:w="1133" w:type="dxa"/>
            <w:tcPrChange w:id="208" w:author="DEMONCHY Mathilde" w:date="2025-04-08T14:07:00Z">
              <w:tcPr>
                <w:tcW w:w="0" w:type="dxa"/>
                <w:gridSpan w:val="2"/>
              </w:tcPr>
            </w:tcPrChange>
          </w:tcPr>
          <w:p w14:paraId="2489AFFC" w14:textId="77777777" w:rsidR="00F500CD" w:rsidRPr="00F500CD" w:rsidRDefault="00F500CD" w:rsidP="00F500CD">
            <w:pPr>
              <w:jc w:val="center"/>
              <w:cnfStyle w:val="000000100000" w:firstRow="0" w:lastRow="0" w:firstColumn="0" w:lastColumn="0" w:oddVBand="0" w:evenVBand="0" w:oddHBand="1" w:evenHBand="0" w:firstRowFirstColumn="0" w:firstRowLastColumn="0" w:lastRowFirstColumn="0" w:lastRowLastColumn="0"/>
            </w:pPr>
            <w:r w:rsidRPr="00F500CD">
              <w:t>2</w:t>
            </w:r>
          </w:p>
        </w:tc>
      </w:tr>
    </w:tbl>
    <w:p w14:paraId="44E25A40" w14:textId="77777777" w:rsidR="00F47624" w:rsidRPr="00963164" w:rsidRDefault="00F47624" w:rsidP="00F47624">
      <w:pPr>
        <w:spacing w:after="0"/>
        <w:ind w:left="142" w:right="140"/>
      </w:pPr>
    </w:p>
    <w:p w14:paraId="3AAD2F9A" w14:textId="5A9F8413" w:rsidR="00F47624" w:rsidRDefault="006A5D17" w:rsidP="007057D6">
      <w:pPr>
        <w:pStyle w:val="Titre4"/>
      </w:pPr>
      <w:bookmarkStart w:id="209" w:name="_Ref186472548"/>
      <w:r>
        <w:t xml:space="preserve">Mesure de l’activité résiduelle après administration au </w:t>
      </w:r>
      <w:commentRangeStart w:id="210"/>
      <w:r>
        <w:t>patient</w:t>
      </w:r>
      <w:commentRangeEnd w:id="210"/>
      <w:r w:rsidR="00F53CC3">
        <w:rPr>
          <w:rStyle w:val="Marquedecommentaire"/>
          <w:rFonts w:asciiTheme="minorHAnsi" w:eastAsiaTheme="minorHAnsi" w:hAnsiTheme="minorHAnsi" w:cstheme="minorBidi"/>
          <w:color w:val="auto"/>
        </w:rPr>
        <w:commentReference w:id="210"/>
      </w:r>
      <w:bookmarkEnd w:id="209"/>
    </w:p>
    <w:p w14:paraId="4BC528AC" w14:textId="30F4A1C2" w:rsidR="00F47624" w:rsidRDefault="00F53CC3" w:rsidP="00F47624">
      <w:pPr>
        <w:jc w:val="both"/>
      </w:pPr>
      <w:r>
        <w:t>I</w:t>
      </w:r>
      <w:r w:rsidR="00F47624">
        <w:t xml:space="preserve">l est possible de connaître plus précisément l’activité administrée au patient en soustrayant l’activité résiduelle contenue dans la seringue </w:t>
      </w:r>
      <w:r>
        <w:t xml:space="preserve">ayant servi à injecter le </w:t>
      </w:r>
      <w:r w:rsidR="00F47624">
        <w:t xml:space="preserve">traceur au patient. Pour cela, deux méthodes sont </w:t>
      </w:r>
      <w:r>
        <w:t>utilisées</w:t>
      </w:r>
      <w:r w:rsidR="00F47624">
        <w:t> :</w:t>
      </w:r>
    </w:p>
    <w:p w14:paraId="65B634E9" w14:textId="659EF71D" w:rsidR="00F47624" w:rsidRDefault="00ED2881" w:rsidP="00024898">
      <w:pPr>
        <w:numPr>
          <w:ilvl w:val="0"/>
          <w:numId w:val="3"/>
        </w:numPr>
        <w:ind w:left="284" w:firstLine="0"/>
        <w:jc w:val="both"/>
      </w:pPr>
      <w:r>
        <w:t>Par mesure à l’</w:t>
      </w:r>
      <w:proofErr w:type="spellStart"/>
      <w:r>
        <w:t>activimètre</w:t>
      </w:r>
      <w:proofErr w:type="spellEnd"/>
      <w:r>
        <w:t xml:space="preserve"> : </w:t>
      </w:r>
      <w:r w:rsidR="00F47624">
        <w:t xml:space="preserve">La mesure de l’activité résiduelle de la seringue peut être réalisée à l’aide d’un </w:t>
      </w:r>
      <w:proofErr w:type="spellStart"/>
      <w:r w:rsidR="00F47624">
        <w:t>activimètre</w:t>
      </w:r>
      <w:proofErr w:type="spellEnd"/>
      <w:r w:rsidR="00F47624">
        <w:t>. 80%</w:t>
      </w:r>
      <w:r w:rsidR="00F53CC3">
        <w:t xml:space="preserve"> des centres participants, Tc99m et I-123 confondus, ne réalisent pas cette mesure</w:t>
      </w:r>
      <w:r w:rsidR="007057D6">
        <w:t xml:space="preserve"> (cf. </w:t>
      </w:r>
      <w:r w:rsidR="007057D6">
        <w:fldChar w:fldCharType="begin"/>
      </w:r>
      <w:r w:rsidR="007057D6">
        <w:instrText xml:space="preserve"> REF _Ref184155940 \h  \* MERGEFORMAT </w:instrText>
      </w:r>
      <w:r w:rsidR="007057D6">
        <w:fldChar w:fldCharType="separate"/>
      </w:r>
      <w:r w:rsidR="00C30592" w:rsidRPr="00C30592">
        <w:t>Figure 6</w:t>
      </w:r>
      <w:r w:rsidR="007057D6">
        <w:fldChar w:fldCharType="end"/>
      </w:r>
      <w:r w:rsidR="007057D6">
        <w:t>-A)</w:t>
      </w:r>
      <w:r w:rsidR="00F53CC3">
        <w:t>.</w:t>
      </w:r>
    </w:p>
    <w:p w14:paraId="65D6DACF" w14:textId="2570B610" w:rsidR="00F53CC3" w:rsidRDefault="00ED2881" w:rsidP="00024898">
      <w:pPr>
        <w:numPr>
          <w:ilvl w:val="0"/>
          <w:numId w:val="3"/>
        </w:numPr>
        <w:ind w:left="284" w:firstLine="0"/>
        <w:jc w:val="both"/>
      </w:pPr>
      <w:r>
        <w:t xml:space="preserve">Par acquisition scintigraphique : </w:t>
      </w:r>
      <w:r w:rsidR="00F53CC3">
        <w:t xml:space="preserve">Réaliser 2 acquisitions scintigraphiques en caméra de la seringue, une image avant et une image après administration au patient et en déduire l’activité résiduelle de la seringue par comparaison des nombres de coups. Seuls 2 centres (10% des centres) utilisent </w:t>
      </w:r>
      <w:r>
        <w:t>cette méthode</w:t>
      </w:r>
      <w:r w:rsidR="00F53CC3" w:rsidRPr="00F53CC3">
        <w:t xml:space="preserve"> </w:t>
      </w:r>
      <w:r w:rsidR="00F53CC3">
        <w:t xml:space="preserve">(cf. </w:t>
      </w:r>
      <w:r w:rsidR="00F53CC3">
        <w:fldChar w:fldCharType="begin"/>
      </w:r>
      <w:r w:rsidR="00F53CC3">
        <w:instrText xml:space="preserve"> REF _Ref184155940 \h  \* MERGEFORMAT </w:instrText>
      </w:r>
      <w:r w:rsidR="00F53CC3">
        <w:fldChar w:fldCharType="separate"/>
      </w:r>
      <w:r w:rsidR="00C30592" w:rsidRPr="00C30592">
        <w:t>Figure 6</w:t>
      </w:r>
      <w:r w:rsidR="00F53CC3">
        <w:fldChar w:fldCharType="end"/>
      </w:r>
      <w:r w:rsidR="00F53CC3">
        <w:t>-B).</w:t>
      </w:r>
    </w:p>
    <w:p w14:paraId="40C1FAAC" w14:textId="77777777" w:rsidR="00F47624" w:rsidRDefault="00F47624" w:rsidP="00F47624">
      <w:pPr>
        <w:spacing w:after="0"/>
        <w:jc w:val="center"/>
        <w:rPr>
          <w:noProof/>
        </w:rPr>
      </w:pPr>
      <w:bookmarkStart w:id="211" w:name="_Ref138778894"/>
      <w:bookmarkStart w:id="212" w:name="_Toc181040229"/>
      <w:r>
        <w:rPr>
          <w:noProof/>
          <w:lang w:eastAsia="fr-FR"/>
        </w:rPr>
        <w:drawing>
          <wp:inline distT="0" distB="0" distL="0" distR="0" wp14:anchorId="54BE4C63" wp14:editId="23854942">
            <wp:extent cx="4314825" cy="2162175"/>
            <wp:effectExtent l="0" t="0" r="9525" b="9525"/>
            <wp:docPr id="1563213573" name="Image 1563213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 cstate="screen">
                      <a:extLst>
                        <a:ext uri="{28A0092B-C50C-407E-A947-70E740481C1C}">
                          <a14:useLocalDpi xmlns:a14="http://schemas.microsoft.com/office/drawing/2010/main"/>
                        </a:ext>
                      </a:extLst>
                    </a:blip>
                    <a:srcRect/>
                    <a:stretch>
                      <a:fillRect/>
                    </a:stretch>
                  </pic:blipFill>
                  <pic:spPr bwMode="auto">
                    <a:xfrm>
                      <a:off x="0" y="0"/>
                      <a:ext cx="4314825" cy="2162175"/>
                    </a:xfrm>
                    <a:prstGeom prst="rect">
                      <a:avLst/>
                    </a:prstGeom>
                    <a:noFill/>
                    <a:ln>
                      <a:noFill/>
                    </a:ln>
                  </pic:spPr>
                </pic:pic>
              </a:graphicData>
            </a:graphic>
          </wp:inline>
        </w:drawing>
      </w:r>
    </w:p>
    <w:p w14:paraId="6CBA7F49" w14:textId="0ACF572D" w:rsidR="00F47624" w:rsidRPr="00862043" w:rsidRDefault="00F47624" w:rsidP="00F47624">
      <w:pPr>
        <w:spacing w:after="0"/>
        <w:jc w:val="center"/>
        <w:rPr>
          <w:i/>
          <w:iCs/>
          <w:color w:val="44546A" w:themeColor="text2"/>
          <w:sz w:val="18"/>
          <w:szCs w:val="18"/>
        </w:rPr>
      </w:pPr>
      <w:bookmarkStart w:id="213" w:name="_Ref184155940"/>
      <w:bookmarkStart w:id="214" w:name="_Toc186722397"/>
      <w:r w:rsidRPr="00862043">
        <w:rPr>
          <w:i/>
          <w:iCs/>
          <w:color w:val="44546A" w:themeColor="text2"/>
          <w:sz w:val="18"/>
          <w:szCs w:val="18"/>
        </w:rPr>
        <w:t xml:space="preserve">Figure </w:t>
      </w:r>
      <w:r w:rsidRPr="00862043">
        <w:rPr>
          <w:i/>
          <w:iCs/>
          <w:color w:val="44546A" w:themeColor="text2"/>
          <w:sz w:val="18"/>
          <w:szCs w:val="18"/>
        </w:rPr>
        <w:fldChar w:fldCharType="begin"/>
      </w:r>
      <w:r w:rsidRPr="00862043">
        <w:rPr>
          <w:i/>
          <w:iCs/>
          <w:color w:val="44546A" w:themeColor="text2"/>
          <w:sz w:val="18"/>
          <w:szCs w:val="18"/>
        </w:rPr>
        <w:instrText xml:space="preserve"> SEQ Figure \* ARABIC </w:instrText>
      </w:r>
      <w:r w:rsidRPr="00862043">
        <w:rPr>
          <w:i/>
          <w:iCs/>
          <w:color w:val="44546A" w:themeColor="text2"/>
          <w:sz w:val="18"/>
          <w:szCs w:val="18"/>
        </w:rPr>
        <w:fldChar w:fldCharType="separate"/>
      </w:r>
      <w:r w:rsidR="00C30592">
        <w:rPr>
          <w:i/>
          <w:iCs/>
          <w:noProof/>
          <w:color w:val="44546A" w:themeColor="text2"/>
          <w:sz w:val="18"/>
          <w:szCs w:val="18"/>
        </w:rPr>
        <w:t>6</w:t>
      </w:r>
      <w:r w:rsidRPr="00862043">
        <w:rPr>
          <w:i/>
          <w:iCs/>
          <w:color w:val="44546A" w:themeColor="text2"/>
          <w:sz w:val="18"/>
          <w:szCs w:val="18"/>
        </w:rPr>
        <w:fldChar w:fldCharType="end"/>
      </w:r>
      <w:bookmarkEnd w:id="211"/>
      <w:bookmarkEnd w:id="213"/>
      <w:r w:rsidR="00201F7B">
        <w:rPr>
          <w:i/>
          <w:iCs/>
          <w:color w:val="44546A" w:themeColor="text2"/>
          <w:sz w:val="18"/>
          <w:szCs w:val="18"/>
        </w:rPr>
        <w:t> :</w:t>
      </w:r>
      <w:r w:rsidRPr="00862043">
        <w:rPr>
          <w:i/>
          <w:iCs/>
          <w:color w:val="44546A" w:themeColor="text2"/>
          <w:sz w:val="18"/>
          <w:szCs w:val="18"/>
        </w:rPr>
        <w:t xml:space="preserve"> Centres mesurant l'activité résiduelle de la seringue</w:t>
      </w:r>
      <w:r>
        <w:rPr>
          <w:i/>
          <w:iCs/>
          <w:color w:val="44546A" w:themeColor="text2"/>
          <w:sz w:val="18"/>
          <w:szCs w:val="18"/>
        </w:rPr>
        <w:t xml:space="preserve"> vide : (A) </w:t>
      </w:r>
      <w:r w:rsidRPr="00862043">
        <w:rPr>
          <w:i/>
          <w:iCs/>
          <w:color w:val="44546A" w:themeColor="text2"/>
          <w:sz w:val="18"/>
          <w:szCs w:val="18"/>
        </w:rPr>
        <w:t>à l'aide de l'</w:t>
      </w:r>
      <w:proofErr w:type="spellStart"/>
      <w:r w:rsidRPr="00862043">
        <w:rPr>
          <w:i/>
          <w:iCs/>
          <w:color w:val="44546A" w:themeColor="text2"/>
          <w:sz w:val="18"/>
          <w:szCs w:val="18"/>
        </w:rPr>
        <w:t>activimètre</w:t>
      </w:r>
      <w:proofErr w:type="spellEnd"/>
      <w:r>
        <w:rPr>
          <w:i/>
          <w:iCs/>
          <w:color w:val="44546A" w:themeColor="text2"/>
          <w:sz w:val="18"/>
          <w:szCs w:val="18"/>
        </w:rPr>
        <w:t xml:space="preserve"> ou (B)</w:t>
      </w:r>
      <w:r w:rsidRPr="00862043">
        <w:rPr>
          <w:i/>
          <w:iCs/>
          <w:color w:val="44546A" w:themeColor="text2"/>
          <w:sz w:val="18"/>
          <w:szCs w:val="18"/>
        </w:rPr>
        <w:t xml:space="preserve"> sous la caméra</w:t>
      </w:r>
      <w:bookmarkEnd w:id="212"/>
      <w:bookmarkEnd w:id="214"/>
      <w:r>
        <w:rPr>
          <w:i/>
          <w:iCs/>
          <w:color w:val="44546A" w:themeColor="text2"/>
          <w:sz w:val="18"/>
          <w:szCs w:val="18"/>
        </w:rPr>
        <w:t xml:space="preserve"> </w:t>
      </w:r>
    </w:p>
    <w:p w14:paraId="315CAE38" w14:textId="77777777" w:rsidR="00F53CC3" w:rsidRDefault="00F53CC3" w:rsidP="00F47624"/>
    <w:p w14:paraId="4B222633" w14:textId="704D1403" w:rsidR="00F47624" w:rsidRDefault="007057D6" w:rsidP="00B50AF1">
      <w:pPr>
        <w:pStyle w:val="Titre3"/>
      </w:pPr>
      <w:bookmarkStart w:id="215" w:name="_Toc157640885"/>
      <w:bookmarkStart w:id="216" w:name="_Ref183211794"/>
      <w:bookmarkStart w:id="217" w:name="_Toc193972773"/>
      <w:r>
        <w:t>Paramètres</w:t>
      </w:r>
      <w:r w:rsidR="00F47624">
        <w:t xml:space="preserve"> d’acquisition</w:t>
      </w:r>
      <w:bookmarkEnd w:id="215"/>
      <w:bookmarkEnd w:id="216"/>
      <w:r w:rsidR="00B50AF1">
        <w:t xml:space="preserve"> de routine des centres</w:t>
      </w:r>
      <w:bookmarkEnd w:id="217"/>
    </w:p>
    <w:p w14:paraId="734625F7" w14:textId="0B6AA615" w:rsidR="003D66A6" w:rsidRDefault="003D66A6" w:rsidP="003D66A6">
      <w:r>
        <w:t xml:space="preserve">Les paramètres d’acquisitions de routine des centres ont été étudié : la durée d’acquisition, la taille de la matrice, le zoom ainsi que la taille de pixel. </w:t>
      </w:r>
    </w:p>
    <w:p w14:paraId="373D73D8" w14:textId="0D520F29" w:rsidR="003D66A6" w:rsidRPr="003D66A6" w:rsidRDefault="003D66A6" w:rsidP="00A8451A">
      <w:r>
        <w:t xml:space="preserve"> Il est à noter que les paramètres taille de matrice, zoom et taille de pixels sont intrinsèquement liés. </w:t>
      </w:r>
    </w:p>
    <w:p w14:paraId="4C1D79F7" w14:textId="75EFB702" w:rsidR="007057D6" w:rsidRDefault="007057D6" w:rsidP="00B50AF1">
      <w:pPr>
        <w:pStyle w:val="Titre4"/>
      </w:pPr>
      <w:bookmarkStart w:id="218" w:name="_Ref186477180"/>
      <w:r>
        <w:t>Durée d’acquisition</w:t>
      </w:r>
      <w:bookmarkEnd w:id="218"/>
    </w:p>
    <w:p w14:paraId="317979BD" w14:textId="1A6E7CEC" w:rsidR="003D66A6" w:rsidRDefault="00F47624" w:rsidP="00B50AF1">
      <w:pPr>
        <w:jc w:val="both"/>
      </w:pPr>
      <w:r>
        <w:t>Les durées d’acquisitions s’étendent entre 20 et 1200 seconde</w:t>
      </w:r>
      <w:r w:rsidR="00A215DB">
        <w:t xml:space="preserve">s (cf. </w:t>
      </w:r>
      <w:r w:rsidR="00A215DB">
        <w:fldChar w:fldCharType="begin"/>
      </w:r>
      <w:r w:rsidR="00A215DB">
        <w:instrText xml:space="preserve"> REF _Ref186475532 \h </w:instrText>
      </w:r>
      <w:r w:rsidR="00A215DB">
        <w:fldChar w:fldCharType="separate"/>
      </w:r>
      <w:r w:rsidR="00C30592">
        <w:t xml:space="preserve">Tableau </w:t>
      </w:r>
      <w:r w:rsidR="00C30592">
        <w:rPr>
          <w:noProof/>
        </w:rPr>
        <w:t>11</w:t>
      </w:r>
      <w:r w:rsidR="00A215DB">
        <w:fldChar w:fldCharType="end"/>
      </w:r>
      <w:r w:rsidR="00A215DB">
        <w:t>)</w:t>
      </w:r>
      <w:r>
        <w:t xml:space="preserve">, avec une médiane à 300 secondes. </w:t>
      </w:r>
      <w:r w:rsidR="00826D39">
        <w:t>Les durées exactes ont été extraites à partir des champs DICOM d’image en conditions de routine.</w:t>
      </w:r>
      <w:r w:rsidR="00B50AF1" w:rsidRPr="00B50AF1">
        <w:t xml:space="preserve"> </w:t>
      </w:r>
    </w:p>
    <w:p w14:paraId="0D98E09F" w14:textId="147A3B60" w:rsidR="00B50AF1" w:rsidRDefault="00B50AF1" w:rsidP="00B50AF1">
      <w:pPr>
        <w:jc w:val="both"/>
      </w:pPr>
      <w:r>
        <w:t xml:space="preserve">Les durées particulièrement faibles correspondent à des acquisitions pour lesquelles le critère d’arrêt est le nombre de coups : 30 </w:t>
      </w:r>
      <w:proofErr w:type="spellStart"/>
      <w:r>
        <w:t>kcoups</w:t>
      </w:r>
      <w:proofErr w:type="spellEnd"/>
      <w:r>
        <w:t xml:space="preserve"> pour l’I-123 et 130 </w:t>
      </w:r>
      <w:proofErr w:type="spellStart"/>
      <w:r>
        <w:t>kcoups</w:t>
      </w:r>
      <w:proofErr w:type="spellEnd"/>
      <w:r>
        <w:t xml:space="preserve"> pour le Tc-99m. </w:t>
      </w:r>
      <w:r w:rsidR="003D66A6">
        <w:t xml:space="preserve">Les </w:t>
      </w:r>
      <w:r>
        <w:t xml:space="preserve">fantômes </w:t>
      </w:r>
      <w:r w:rsidR="003D66A6">
        <w:t xml:space="preserve">utilisés dans l’étude multicentrique </w:t>
      </w:r>
      <w:r>
        <w:t>contena</w:t>
      </w:r>
      <w:r w:rsidR="003D66A6">
        <w:t>ient</w:t>
      </w:r>
      <w:r>
        <w:t xml:space="preserve"> 5 MBq et 20 MBq, respectivement pour l’I-123 et le Tc-99m</w:t>
      </w:r>
      <w:r w:rsidR="003D66A6">
        <w:t xml:space="preserve">. Après vérification, avec ce critère d’arrêt, </w:t>
      </w:r>
      <w:r>
        <w:t xml:space="preserve">le temps d’acquisition </w:t>
      </w:r>
      <w:r w:rsidR="003D66A6">
        <w:t xml:space="preserve">était </w:t>
      </w:r>
      <w:r>
        <w:t xml:space="preserve">d’environ 20 secondes en conditions d’acquisition de routine. 9 configurations ont des conditions d’arrêt à la fois en temps et en coups (30 à 130 </w:t>
      </w:r>
      <w:proofErr w:type="spellStart"/>
      <w:r>
        <w:t>kcoups</w:t>
      </w:r>
      <w:proofErr w:type="spellEnd"/>
      <w:r>
        <w:t xml:space="preserve"> pour 5 configurations, 320 à 400 </w:t>
      </w:r>
      <w:proofErr w:type="spellStart"/>
      <w:r>
        <w:t>kcoups</w:t>
      </w:r>
      <w:proofErr w:type="spellEnd"/>
      <w:r>
        <w:t xml:space="preserve"> pour 4 configurations).</w:t>
      </w:r>
    </w:p>
    <w:p w14:paraId="2556F971" w14:textId="7705CC7D" w:rsidR="003D66A6" w:rsidRDefault="003D66A6" w:rsidP="00A8451A">
      <w:pPr>
        <w:pStyle w:val="Lgende"/>
        <w:jc w:val="center"/>
      </w:pPr>
      <w:bookmarkStart w:id="219" w:name="_Ref186475532"/>
      <w:bookmarkStart w:id="220" w:name="_Toc193803387"/>
      <w:r>
        <w:t xml:space="preserve">Tableau </w:t>
      </w:r>
      <w:fldSimple w:instr=" SEQ Tableau \* ARABIC ">
        <w:r w:rsidR="00C30592">
          <w:rPr>
            <w:noProof/>
          </w:rPr>
          <w:t>11</w:t>
        </w:r>
      </w:fldSimple>
      <w:bookmarkEnd w:id="219"/>
      <w:r>
        <w:t xml:space="preserve"> : </w:t>
      </w:r>
      <w:r w:rsidRPr="00E47153">
        <w:t xml:space="preserve">Répartition des durées d’acquisition </w:t>
      </w:r>
      <w:r>
        <w:t>en conditions d’acquisition de routine</w:t>
      </w:r>
      <w:bookmarkEnd w:id="220"/>
    </w:p>
    <w:tbl>
      <w:tblPr>
        <w:tblStyle w:val="TableauGrille5Fonc-Accentuation1"/>
        <w:tblW w:w="9434" w:type="dxa"/>
        <w:tblLayout w:type="fixed"/>
        <w:tblLook w:val="04A0" w:firstRow="1" w:lastRow="0" w:firstColumn="1" w:lastColumn="0" w:noHBand="0" w:noVBand="1"/>
      </w:tblPr>
      <w:tblGrid>
        <w:gridCol w:w="1049"/>
        <w:gridCol w:w="1049"/>
        <w:gridCol w:w="1048"/>
        <w:gridCol w:w="1048"/>
        <w:gridCol w:w="1048"/>
        <w:gridCol w:w="1048"/>
        <w:gridCol w:w="1048"/>
        <w:gridCol w:w="1048"/>
        <w:gridCol w:w="1048"/>
      </w:tblGrid>
      <w:tr w:rsidR="00C22E36" w14:paraId="30E6B1AB" w14:textId="0C3F0FDF" w:rsidTr="00A8451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6F5F3C21" w14:textId="77777777" w:rsidR="00C22E36" w:rsidRDefault="00C22E36" w:rsidP="00C22E36">
            <w:r>
              <w:t>Durée</w:t>
            </w:r>
          </w:p>
          <w:p w14:paraId="5DC439BA" w14:textId="6BDBEEA6" w:rsidR="00C22E36" w:rsidRDefault="00C22E36" w:rsidP="00C22E36">
            <w:r>
              <w:t>d’acquisition (s)</w:t>
            </w:r>
          </w:p>
        </w:tc>
        <w:tc>
          <w:tcPr>
            <w:tcW w:w="0" w:type="dxa"/>
          </w:tcPr>
          <w:p w14:paraId="4BE77321" w14:textId="6B5B3C7C" w:rsidR="00C22E36" w:rsidRDefault="00C22E36" w:rsidP="00C22E36">
            <w:pPr>
              <w:ind w:left="-113" w:right="-144"/>
              <w:jc w:val="center"/>
              <w:cnfStyle w:val="100000000000" w:firstRow="1" w:lastRow="0" w:firstColumn="0" w:lastColumn="0" w:oddVBand="0" w:evenVBand="0" w:oddHBand="0" w:evenHBand="0" w:firstRowFirstColumn="0" w:firstRowLastColumn="0" w:lastRowFirstColumn="0" w:lastRowLastColumn="0"/>
            </w:pPr>
            <w:r>
              <w:t>(0,100]</w:t>
            </w:r>
          </w:p>
        </w:tc>
        <w:tc>
          <w:tcPr>
            <w:tcW w:w="0" w:type="dxa"/>
          </w:tcPr>
          <w:p w14:paraId="09389BAC" w14:textId="7D89A2BD" w:rsidR="00C22E36" w:rsidRDefault="00C22E36" w:rsidP="00C22E36">
            <w:pPr>
              <w:ind w:left="-113" w:right="-144"/>
              <w:jc w:val="center"/>
              <w:cnfStyle w:val="100000000000" w:firstRow="1" w:lastRow="0" w:firstColumn="0" w:lastColumn="0" w:oddVBand="0" w:evenVBand="0" w:oddHBand="0" w:evenHBand="0" w:firstRowFirstColumn="0" w:firstRowLastColumn="0" w:lastRowFirstColumn="0" w:lastRowLastColumn="0"/>
            </w:pPr>
            <w:r>
              <w:t>(100,200]</w:t>
            </w:r>
          </w:p>
        </w:tc>
        <w:tc>
          <w:tcPr>
            <w:tcW w:w="0" w:type="dxa"/>
          </w:tcPr>
          <w:p w14:paraId="5BB8D16D" w14:textId="47929B9F" w:rsidR="00C22E36" w:rsidRDefault="00C22E36" w:rsidP="00C22E36">
            <w:pPr>
              <w:ind w:left="-113" w:right="-144"/>
              <w:jc w:val="center"/>
              <w:cnfStyle w:val="100000000000" w:firstRow="1" w:lastRow="0" w:firstColumn="0" w:lastColumn="0" w:oddVBand="0" w:evenVBand="0" w:oddHBand="0" w:evenHBand="0" w:firstRowFirstColumn="0" w:firstRowLastColumn="0" w:lastRowFirstColumn="0" w:lastRowLastColumn="0"/>
            </w:pPr>
            <w:r>
              <w:t>(200,300]</w:t>
            </w:r>
          </w:p>
        </w:tc>
        <w:tc>
          <w:tcPr>
            <w:tcW w:w="0" w:type="dxa"/>
          </w:tcPr>
          <w:p w14:paraId="5C47286C" w14:textId="1C270BA8" w:rsidR="00C22E36" w:rsidRDefault="00C22E36" w:rsidP="00C22E36">
            <w:pPr>
              <w:ind w:left="-113" w:right="-144"/>
              <w:jc w:val="center"/>
              <w:cnfStyle w:val="100000000000" w:firstRow="1" w:lastRow="0" w:firstColumn="0" w:lastColumn="0" w:oddVBand="0" w:evenVBand="0" w:oddHBand="0" w:evenHBand="0" w:firstRowFirstColumn="0" w:firstRowLastColumn="0" w:lastRowFirstColumn="0" w:lastRowLastColumn="0"/>
            </w:pPr>
            <w:r>
              <w:t>(300,400]</w:t>
            </w:r>
          </w:p>
        </w:tc>
        <w:tc>
          <w:tcPr>
            <w:tcW w:w="0" w:type="dxa"/>
          </w:tcPr>
          <w:p w14:paraId="73BA9271" w14:textId="7F9DF9F9" w:rsidR="00C22E36" w:rsidRDefault="00C22E36" w:rsidP="00C22E36">
            <w:pPr>
              <w:ind w:left="-113" w:right="-144"/>
              <w:jc w:val="center"/>
              <w:cnfStyle w:val="100000000000" w:firstRow="1" w:lastRow="0" w:firstColumn="0" w:lastColumn="0" w:oddVBand="0" w:evenVBand="0" w:oddHBand="0" w:evenHBand="0" w:firstRowFirstColumn="0" w:firstRowLastColumn="0" w:lastRowFirstColumn="0" w:lastRowLastColumn="0"/>
            </w:pPr>
            <w:r>
              <w:t>(400,500]</w:t>
            </w:r>
          </w:p>
        </w:tc>
        <w:tc>
          <w:tcPr>
            <w:tcW w:w="0" w:type="dxa"/>
          </w:tcPr>
          <w:p w14:paraId="73A4EBB6" w14:textId="13FE80A3" w:rsidR="00C22E36" w:rsidRDefault="00C22E36" w:rsidP="00C22E36">
            <w:pPr>
              <w:ind w:left="-113" w:right="-144"/>
              <w:jc w:val="center"/>
              <w:cnfStyle w:val="100000000000" w:firstRow="1" w:lastRow="0" w:firstColumn="0" w:lastColumn="0" w:oddVBand="0" w:evenVBand="0" w:oddHBand="0" w:evenHBand="0" w:firstRowFirstColumn="0" w:firstRowLastColumn="0" w:lastRowFirstColumn="0" w:lastRowLastColumn="0"/>
            </w:pPr>
            <w:r>
              <w:t>(500,600]</w:t>
            </w:r>
          </w:p>
        </w:tc>
        <w:tc>
          <w:tcPr>
            <w:tcW w:w="0" w:type="dxa"/>
          </w:tcPr>
          <w:p w14:paraId="032E6F2D" w14:textId="7FFC39D6" w:rsidR="00C22E36" w:rsidRDefault="00C22E36" w:rsidP="00C22E36">
            <w:pPr>
              <w:ind w:left="-113" w:right="-144"/>
              <w:jc w:val="center"/>
              <w:cnfStyle w:val="100000000000" w:firstRow="1" w:lastRow="0" w:firstColumn="0" w:lastColumn="0" w:oddVBand="0" w:evenVBand="0" w:oddHBand="0" w:evenHBand="0" w:firstRowFirstColumn="0" w:firstRowLastColumn="0" w:lastRowFirstColumn="0" w:lastRowLastColumn="0"/>
            </w:pPr>
            <w:r>
              <w:t>(800,900]</w:t>
            </w:r>
          </w:p>
        </w:tc>
        <w:tc>
          <w:tcPr>
            <w:tcW w:w="0" w:type="dxa"/>
          </w:tcPr>
          <w:p w14:paraId="66D78F13" w14:textId="294B8181" w:rsidR="00C22E36" w:rsidRDefault="00C22E36" w:rsidP="00C22E36">
            <w:pPr>
              <w:ind w:left="-113" w:right="-144"/>
              <w:jc w:val="center"/>
              <w:cnfStyle w:val="100000000000" w:firstRow="1" w:lastRow="0" w:firstColumn="0" w:lastColumn="0" w:oddVBand="0" w:evenVBand="0" w:oddHBand="0" w:evenHBand="0" w:firstRowFirstColumn="0" w:firstRowLastColumn="0" w:lastRowFirstColumn="0" w:lastRowLastColumn="0"/>
            </w:pPr>
            <w:r>
              <w:t>(1100,1200]</w:t>
            </w:r>
          </w:p>
        </w:tc>
      </w:tr>
      <w:tr w:rsidR="00C22E36" w14:paraId="5DA1700D" w14:textId="32851C14" w:rsidTr="00A845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0E4A6663" w14:textId="77777777" w:rsidR="00C22E36" w:rsidRDefault="00C22E36" w:rsidP="00C22E36">
            <w:r>
              <w:t>Nombre de</w:t>
            </w:r>
          </w:p>
          <w:p w14:paraId="1D3ABF52" w14:textId="5E6CC83B" w:rsidR="00C22E36" w:rsidRDefault="00C22E36" w:rsidP="00C22E36">
            <w:r>
              <w:lastRenderedPageBreak/>
              <w:t>configurations</w:t>
            </w:r>
          </w:p>
        </w:tc>
        <w:tc>
          <w:tcPr>
            <w:tcW w:w="0" w:type="dxa"/>
          </w:tcPr>
          <w:p w14:paraId="71CA6A3A" w14:textId="5F410C4D" w:rsidR="00C22E36" w:rsidRDefault="00C22E36" w:rsidP="00C22E36">
            <w:pPr>
              <w:jc w:val="center"/>
              <w:cnfStyle w:val="000000100000" w:firstRow="0" w:lastRow="0" w:firstColumn="0" w:lastColumn="0" w:oddVBand="0" w:evenVBand="0" w:oddHBand="1" w:evenHBand="0" w:firstRowFirstColumn="0" w:firstRowLastColumn="0" w:lastRowFirstColumn="0" w:lastRowLastColumn="0"/>
            </w:pPr>
            <w:r>
              <w:lastRenderedPageBreak/>
              <w:t>2</w:t>
            </w:r>
          </w:p>
        </w:tc>
        <w:tc>
          <w:tcPr>
            <w:tcW w:w="0" w:type="dxa"/>
          </w:tcPr>
          <w:p w14:paraId="7D5A312C" w14:textId="5D30B9EE" w:rsidR="00C22E36" w:rsidRDefault="00C22E36" w:rsidP="00C22E36">
            <w:pPr>
              <w:jc w:val="center"/>
              <w:cnfStyle w:val="000000100000" w:firstRow="0" w:lastRow="0" w:firstColumn="0" w:lastColumn="0" w:oddVBand="0" w:evenVBand="0" w:oddHBand="1" w:evenHBand="0" w:firstRowFirstColumn="0" w:firstRowLastColumn="0" w:lastRowFirstColumn="0" w:lastRowLastColumn="0"/>
            </w:pPr>
            <w:r>
              <w:t>10</w:t>
            </w:r>
          </w:p>
        </w:tc>
        <w:tc>
          <w:tcPr>
            <w:tcW w:w="0" w:type="dxa"/>
          </w:tcPr>
          <w:p w14:paraId="081D59CD" w14:textId="34B2D786" w:rsidR="00C22E36" w:rsidRDefault="00C22E36" w:rsidP="00C22E36">
            <w:pPr>
              <w:jc w:val="center"/>
              <w:cnfStyle w:val="000000100000" w:firstRow="0" w:lastRow="0" w:firstColumn="0" w:lastColumn="0" w:oddVBand="0" w:evenVBand="0" w:oddHBand="1" w:evenHBand="0" w:firstRowFirstColumn="0" w:firstRowLastColumn="0" w:lastRowFirstColumn="0" w:lastRowLastColumn="0"/>
            </w:pPr>
            <w:r>
              <w:t>20</w:t>
            </w:r>
          </w:p>
        </w:tc>
        <w:tc>
          <w:tcPr>
            <w:tcW w:w="0" w:type="dxa"/>
          </w:tcPr>
          <w:p w14:paraId="690AC7D7" w14:textId="691D8EC3" w:rsidR="00C22E36" w:rsidRDefault="00C22E36" w:rsidP="00C22E36">
            <w:pPr>
              <w:jc w:val="center"/>
              <w:cnfStyle w:val="000000100000" w:firstRow="0" w:lastRow="0" w:firstColumn="0" w:lastColumn="0" w:oddVBand="0" w:evenVBand="0" w:oddHBand="1" w:evenHBand="0" w:firstRowFirstColumn="0" w:firstRowLastColumn="0" w:lastRowFirstColumn="0" w:lastRowLastColumn="0"/>
            </w:pPr>
            <w:r>
              <w:t>1</w:t>
            </w:r>
          </w:p>
        </w:tc>
        <w:tc>
          <w:tcPr>
            <w:tcW w:w="0" w:type="dxa"/>
          </w:tcPr>
          <w:p w14:paraId="6EA310C6" w14:textId="793F6A2C" w:rsidR="00C22E36" w:rsidRDefault="00C22E36" w:rsidP="00C22E36">
            <w:pPr>
              <w:jc w:val="center"/>
              <w:cnfStyle w:val="000000100000" w:firstRow="0" w:lastRow="0" w:firstColumn="0" w:lastColumn="0" w:oddVBand="0" w:evenVBand="0" w:oddHBand="1" w:evenHBand="0" w:firstRowFirstColumn="0" w:firstRowLastColumn="0" w:lastRowFirstColumn="0" w:lastRowLastColumn="0"/>
            </w:pPr>
            <w:r>
              <w:t>1</w:t>
            </w:r>
          </w:p>
        </w:tc>
        <w:tc>
          <w:tcPr>
            <w:tcW w:w="0" w:type="dxa"/>
          </w:tcPr>
          <w:p w14:paraId="52909533" w14:textId="2A117FD2" w:rsidR="00C22E36" w:rsidRDefault="00C22E36" w:rsidP="00C22E36">
            <w:pPr>
              <w:jc w:val="center"/>
              <w:cnfStyle w:val="000000100000" w:firstRow="0" w:lastRow="0" w:firstColumn="0" w:lastColumn="0" w:oddVBand="0" w:evenVBand="0" w:oddHBand="1" w:evenHBand="0" w:firstRowFirstColumn="0" w:firstRowLastColumn="0" w:lastRowFirstColumn="0" w:lastRowLastColumn="0"/>
            </w:pPr>
            <w:r>
              <w:t>14</w:t>
            </w:r>
          </w:p>
        </w:tc>
        <w:tc>
          <w:tcPr>
            <w:tcW w:w="0" w:type="dxa"/>
          </w:tcPr>
          <w:p w14:paraId="6CBE0093" w14:textId="65A95133" w:rsidR="00C22E36" w:rsidRDefault="00C22E36" w:rsidP="00C22E36">
            <w:pPr>
              <w:jc w:val="center"/>
              <w:cnfStyle w:val="000000100000" w:firstRow="0" w:lastRow="0" w:firstColumn="0" w:lastColumn="0" w:oddVBand="0" w:evenVBand="0" w:oddHBand="1" w:evenHBand="0" w:firstRowFirstColumn="0" w:firstRowLastColumn="0" w:lastRowFirstColumn="0" w:lastRowLastColumn="0"/>
            </w:pPr>
            <w:r>
              <w:t>1</w:t>
            </w:r>
          </w:p>
        </w:tc>
        <w:tc>
          <w:tcPr>
            <w:tcW w:w="0" w:type="dxa"/>
          </w:tcPr>
          <w:p w14:paraId="5D73A9A5" w14:textId="67989C63" w:rsidR="00C22E36" w:rsidRDefault="00C22E36" w:rsidP="00C22E36">
            <w:pPr>
              <w:jc w:val="center"/>
              <w:cnfStyle w:val="000000100000" w:firstRow="0" w:lastRow="0" w:firstColumn="0" w:lastColumn="0" w:oddVBand="0" w:evenVBand="0" w:oddHBand="1" w:evenHBand="0" w:firstRowFirstColumn="0" w:firstRowLastColumn="0" w:lastRowFirstColumn="0" w:lastRowLastColumn="0"/>
            </w:pPr>
            <w:r>
              <w:t>1</w:t>
            </w:r>
          </w:p>
        </w:tc>
      </w:tr>
    </w:tbl>
    <w:p w14:paraId="0D1A7176" w14:textId="77777777" w:rsidR="00C22E36" w:rsidRPr="00C22E36" w:rsidRDefault="00C22E36" w:rsidP="00C22E36"/>
    <w:p w14:paraId="291421BE" w14:textId="77777777" w:rsidR="00F47624" w:rsidRDefault="00F47624" w:rsidP="00B50AF1">
      <w:pPr>
        <w:pStyle w:val="Titre4"/>
      </w:pPr>
      <w:bookmarkStart w:id="221" w:name="_Toc157640886"/>
      <w:bookmarkStart w:id="222" w:name="_Ref183211383"/>
      <w:r>
        <w:t>Zoom</w:t>
      </w:r>
      <w:bookmarkEnd w:id="221"/>
      <w:bookmarkEnd w:id="222"/>
    </w:p>
    <w:p w14:paraId="562612DD" w14:textId="65FC1912" w:rsidR="00F47624" w:rsidRDefault="003D66A6" w:rsidP="00F47624">
      <w:pPr>
        <w:jc w:val="both"/>
      </w:pPr>
      <w:bookmarkStart w:id="223" w:name="_Hlk103091607"/>
      <w:bookmarkStart w:id="224" w:name="_Hlk103245339"/>
      <w:r>
        <w:t>Le zoom est couramment utilisé pour les acquisitions des scintigraphies thyroïdiennes. Dans les protocoles locaux de l’étude multicentrique, d</w:t>
      </w:r>
      <w:r w:rsidR="00F47624">
        <w:t xml:space="preserve">ifférentes tailles de zoom entre 1 et 3,2 </w:t>
      </w:r>
      <w:r>
        <w:t xml:space="preserve">ont été </w:t>
      </w:r>
      <w:r w:rsidR="00F47624">
        <w:t>utilisées.</w:t>
      </w:r>
    </w:p>
    <w:p w14:paraId="0DAE89D8" w14:textId="19C150C0" w:rsidR="00F47624" w:rsidRDefault="00F47624" w:rsidP="00F47624">
      <w:pPr>
        <w:jc w:val="both"/>
      </w:pPr>
      <w:r>
        <w:t xml:space="preserve">La </w:t>
      </w:r>
      <w:r>
        <w:fldChar w:fldCharType="begin"/>
      </w:r>
      <w:r>
        <w:instrText xml:space="preserve"> REF _Ref184131012 \h </w:instrText>
      </w:r>
      <w:r>
        <w:fldChar w:fldCharType="separate"/>
      </w:r>
      <w:r w:rsidR="00C30592">
        <w:t xml:space="preserve">Figure </w:t>
      </w:r>
      <w:r w:rsidR="00C30592">
        <w:rPr>
          <w:noProof/>
        </w:rPr>
        <w:t>7</w:t>
      </w:r>
      <w:r>
        <w:fldChar w:fldCharType="end"/>
      </w:r>
      <w:r>
        <w:t xml:space="preserve"> </w:t>
      </w:r>
      <w:r w:rsidR="003D66A6">
        <w:t xml:space="preserve">illustre </w:t>
      </w:r>
      <w:r>
        <w:t>l</w:t>
      </w:r>
      <w:r w:rsidR="003D66A6">
        <w:t>a variation du</w:t>
      </w:r>
      <w:r>
        <w:t xml:space="preserve"> zoom </w:t>
      </w:r>
      <w:r w:rsidR="003D66A6">
        <w:t>en fonction du type de</w:t>
      </w:r>
      <w:r>
        <w:t xml:space="preserve"> collimation.</w:t>
      </w:r>
      <w:r w:rsidRPr="00265340">
        <w:t xml:space="preserve"> </w:t>
      </w:r>
      <w:r>
        <w:t>Pour les collimateurs parallèles, le zoom le plus utilisé est le zoom 2 (50</w:t>
      </w:r>
      <w:r w:rsidRPr="002C349D">
        <w:t>%</w:t>
      </w:r>
      <w:r w:rsidR="003F7502">
        <w:t xml:space="preserve"> d</w:t>
      </w:r>
      <w:r>
        <w:t>es configurations)</w:t>
      </w:r>
      <w:r w:rsidR="003F7502">
        <w:t xml:space="preserve">. Les types de </w:t>
      </w:r>
      <w:r>
        <w:t xml:space="preserve">gamma-caméras utilisant ce zoom </w:t>
      </w:r>
      <w:r w:rsidR="003F7502">
        <w:t xml:space="preserve">sont assez variés </w:t>
      </w:r>
      <w:r>
        <w:t xml:space="preserve">(cf. </w:t>
      </w:r>
      <w:r>
        <w:fldChar w:fldCharType="begin"/>
      </w:r>
      <w:r>
        <w:instrText xml:space="preserve"> REF _Ref184127482 \h </w:instrText>
      </w:r>
      <w:r>
        <w:fldChar w:fldCharType="separate"/>
      </w:r>
      <w:r w:rsidR="00C30592">
        <w:t xml:space="preserve">Figure </w:t>
      </w:r>
      <w:r w:rsidR="00C30592">
        <w:rPr>
          <w:noProof/>
        </w:rPr>
        <w:t>8</w:t>
      </w:r>
      <w:r>
        <w:fldChar w:fldCharType="end"/>
      </w:r>
      <w:r>
        <w:t>-A</w:t>
      </w:r>
      <w:r w:rsidR="003F7502">
        <w:t>)</w:t>
      </w:r>
      <w:r>
        <w:t xml:space="preserve">. En collimation </w:t>
      </w:r>
      <w:proofErr w:type="spellStart"/>
      <w:r>
        <w:t>sténopée</w:t>
      </w:r>
      <w:proofErr w:type="spellEnd"/>
      <w:r>
        <w:t xml:space="preserve">, les zooms les plus </w:t>
      </w:r>
      <w:r w:rsidR="003D66A6">
        <w:t xml:space="preserve">courant </w:t>
      </w:r>
      <w:r>
        <w:t xml:space="preserve">sont </w:t>
      </w:r>
      <w:r w:rsidR="003D66A6">
        <w:t>compris entre</w:t>
      </w:r>
      <w:r>
        <w:t xml:space="preserve"> 2,5 </w:t>
      </w:r>
      <w:r w:rsidR="003D66A6">
        <w:t xml:space="preserve">et </w:t>
      </w:r>
      <w:r>
        <w:t>2,67 (39</w:t>
      </w:r>
      <w:r w:rsidR="003F7502">
        <w:t>% d</w:t>
      </w:r>
      <w:r>
        <w:t xml:space="preserve">es configurations). </w:t>
      </w:r>
      <w:r w:rsidR="003F7502">
        <w:t>Les types de</w:t>
      </w:r>
      <w:r>
        <w:t xml:space="preserve"> gamma-caméras utilisant ce zoom </w:t>
      </w:r>
      <w:r w:rsidR="003F7502">
        <w:t>sont</w:t>
      </w:r>
      <w:r>
        <w:t xml:space="preserve"> également assez varié</w:t>
      </w:r>
      <w:r w:rsidR="003F7502">
        <w:t>s</w:t>
      </w:r>
      <w:r>
        <w:t xml:space="preserve"> (cf. </w:t>
      </w:r>
      <w:r>
        <w:fldChar w:fldCharType="begin"/>
      </w:r>
      <w:r>
        <w:instrText xml:space="preserve"> REF _Ref184127482 \h </w:instrText>
      </w:r>
      <w:r>
        <w:fldChar w:fldCharType="separate"/>
      </w:r>
      <w:r w:rsidR="00C30592">
        <w:t xml:space="preserve">Figure </w:t>
      </w:r>
      <w:r w:rsidR="00C30592">
        <w:rPr>
          <w:noProof/>
        </w:rPr>
        <w:t>8</w:t>
      </w:r>
      <w:r>
        <w:fldChar w:fldCharType="end"/>
      </w:r>
      <w:r>
        <w:t>-B).</w:t>
      </w:r>
    </w:p>
    <w:p w14:paraId="7BEAE9F9" w14:textId="77777777" w:rsidR="00F47624" w:rsidRDefault="00F47624" w:rsidP="00F47624">
      <w:pPr>
        <w:spacing w:after="0"/>
        <w:jc w:val="center"/>
      </w:pPr>
      <w:r>
        <w:rPr>
          <w:noProof/>
          <w:lang w:eastAsia="fr-FR"/>
        </w:rPr>
        <w:drawing>
          <wp:inline distT="0" distB="0" distL="0" distR="0" wp14:anchorId="5DA7FFBA" wp14:editId="110A7956">
            <wp:extent cx="4314825" cy="2162175"/>
            <wp:effectExtent l="0" t="0" r="9525" b="9525"/>
            <wp:docPr id="1563213576" name="Image 1563213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1" cstate="screen">
                      <a:extLst>
                        <a:ext uri="{28A0092B-C50C-407E-A947-70E740481C1C}">
                          <a14:useLocalDpi xmlns:a14="http://schemas.microsoft.com/office/drawing/2010/main"/>
                        </a:ext>
                      </a:extLst>
                    </a:blip>
                    <a:srcRect/>
                    <a:stretch>
                      <a:fillRect/>
                    </a:stretch>
                  </pic:blipFill>
                  <pic:spPr bwMode="auto">
                    <a:xfrm>
                      <a:off x="0" y="0"/>
                      <a:ext cx="4314825" cy="2162175"/>
                    </a:xfrm>
                    <a:prstGeom prst="rect">
                      <a:avLst/>
                    </a:prstGeom>
                    <a:noFill/>
                    <a:ln>
                      <a:noFill/>
                    </a:ln>
                  </pic:spPr>
                </pic:pic>
              </a:graphicData>
            </a:graphic>
          </wp:inline>
        </w:drawing>
      </w:r>
    </w:p>
    <w:p w14:paraId="7E1EF2BC" w14:textId="756D5153" w:rsidR="00F47624" w:rsidRDefault="00F47624" w:rsidP="009902E6">
      <w:pPr>
        <w:pStyle w:val="Lgende"/>
        <w:jc w:val="center"/>
      </w:pPr>
      <w:bookmarkStart w:id="225" w:name="_Ref184131012"/>
      <w:bookmarkStart w:id="226" w:name="_Toc186722398"/>
      <w:r>
        <w:t xml:space="preserve">Figure </w:t>
      </w:r>
      <w:fldSimple w:instr=" SEQ Figure \* ARABIC ">
        <w:r w:rsidR="00C30592">
          <w:rPr>
            <w:noProof/>
          </w:rPr>
          <w:t>7</w:t>
        </w:r>
      </w:fldSimple>
      <w:bookmarkEnd w:id="225"/>
      <w:r w:rsidR="00201F7B">
        <w:rPr>
          <w:noProof/>
        </w:rPr>
        <w:t> </w:t>
      </w:r>
      <w:r w:rsidR="00201F7B">
        <w:t>:</w:t>
      </w:r>
      <w:r>
        <w:t xml:space="preserve"> </w:t>
      </w:r>
      <w:r w:rsidRPr="00E82FF7">
        <w:t>Zooms en fonction du type de collimation</w:t>
      </w:r>
      <w:r>
        <w:t xml:space="preserve"> : (A) parallèle et (B) </w:t>
      </w:r>
      <w:proofErr w:type="spellStart"/>
      <w:r>
        <w:t>sténopée</w:t>
      </w:r>
      <w:bookmarkEnd w:id="226"/>
      <w:proofErr w:type="spellEnd"/>
    </w:p>
    <w:bookmarkEnd w:id="223"/>
    <w:p w14:paraId="00DE11E9" w14:textId="77777777" w:rsidR="00F47624" w:rsidRDefault="00F47624" w:rsidP="00F47624">
      <w:pPr>
        <w:spacing w:after="0"/>
        <w:jc w:val="center"/>
      </w:pPr>
      <w:r>
        <w:rPr>
          <w:noProof/>
          <w:lang w:eastAsia="fr-FR"/>
        </w:rPr>
        <w:drawing>
          <wp:inline distT="0" distB="0" distL="0" distR="0" wp14:anchorId="59DD87E5" wp14:editId="22B34A1D">
            <wp:extent cx="6381750" cy="1914525"/>
            <wp:effectExtent l="0" t="0" r="0" b="9525"/>
            <wp:docPr id="1563213572" name="Image 1563213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cstate="screen">
                      <a:extLst>
                        <a:ext uri="{28A0092B-C50C-407E-A947-70E740481C1C}">
                          <a14:useLocalDpi xmlns:a14="http://schemas.microsoft.com/office/drawing/2010/main"/>
                        </a:ext>
                      </a:extLst>
                    </a:blip>
                    <a:srcRect/>
                    <a:stretch>
                      <a:fillRect/>
                    </a:stretch>
                  </pic:blipFill>
                  <pic:spPr bwMode="auto">
                    <a:xfrm>
                      <a:off x="0" y="0"/>
                      <a:ext cx="6381750" cy="1914525"/>
                    </a:xfrm>
                    <a:prstGeom prst="rect">
                      <a:avLst/>
                    </a:prstGeom>
                    <a:noFill/>
                    <a:ln>
                      <a:noFill/>
                    </a:ln>
                  </pic:spPr>
                </pic:pic>
              </a:graphicData>
            </a:graphic>
          </wp:inline>
        </w:drawing>
      </w:r>
    </w:p>
    <w:p w14:paraId="6261B7DD" w14:textId="5660A313" w:rsidR="00F47624" w:rsidRDefault="00F47624" w:rsidP="003F7502">
      <w:pPr>
        <w:pStyle w:val="Lgende"/>
        <w:ind w:left="993" w:right="1132"/>
        <w:jc w:val="center"/>
      </w:pPr>
      <w:bookmarkStart w:id="227" w:name="_Ref184127482"/>
      <w:bookmarkStart w:id="228" w:name="_Toc186722399"/>
      <w:r>
        <w:t xml:space="preserve">Figure </w:t>
      </w:r>
      <w:fldSimple w:instr=" SEQ Figure \* ARABIC ">
        <w:r w:rsidR="00C30592">
          <w:rPr>
            <w:noProof/>
          </w:rPr>
          <w:t>8</w:t>
        </w:r>
      </w:fldSimple>
      <w:bookmarkEnd w:id="227"/>
      <w:r w:rsidR="00201F7B">
        <w:rPr>
          <w:noProof/>
        </w:rPr>
        <w:t> </w:t>
      </w:r>
      <w:r w:rsidR="00201F7B">
        <w:t>:</w:t>
      </w:r>
      <w:r>
        <w:t xml:space="preserve"> </w:t>
      </w:r>
      <w:r w:rsidRPr="006969B0">
        <w:t>Répartition des gamma-caméras pour le zoom le plus utilisé</w:t>
      </w:r>
      <w:r w:rsidR="003F7502">
        <w:t xml:space="preserve"> (zoom 2) en collimateurs parallèles</w:t>
      </w:r>
      <w:r>
        <w:t xml:space="preserve"> (A)</w:t>
      </w:r>
      <w:r w:rsidRPr="00E814B2">
        <w:t xml:space="preserve"> </w:t>
      </w:r>
      <w:r>
        <w:t xml:space="preserve">et </w:t>
      </w:r>
      <w:r w:rsidR="003F7502">
        <w:t>pour le zoom le plus utilisé (</w:t>
      </w:r>
      <w:r w:rsidR="003F7502" w:rsidRPr="00862043">
        <w:t xml:space="preserve">zoom 2,5 </w:t>
      </w:r>
      <w:r w:rsidR="003F7502">
        <w:t>à</w:t>
      </w:r>
      <w:r w:rsidR="003F7502" w:rsidRPr="00862043">
        <w:t xml:space="preserve"> 2,67)</w:t>
      </w:r>
      <w:r w:rsidR="003F7502">
        <w:t xml:space="preserve"> avec les collimateurs sténopés </w:t>
      </w:r>
      <w:r>
        <w:t>(B)</w:t>
      </w:r>
      <w:bookmarkEnd w:id="228"/>
    </w:p>
    <w:p w14:paraId="59D7772C" w14:textId="38985BC9" w:rsidR="00F47624" w:rsidRPr="00862043" w:rsidRDefault="00F47624" w:rsidP="00F47624">
      <w:pPr>
        <w:jc w:val="both"/>
        <w:rPr>
          <w:i/>
          <w:iCs/>
          <w:color w:val="44546A" w:themeColor="text2"/>
          <w:sz w:val="18"/>
          <w:szCs w:val="18"/>
        </w:rPr>
      </w:pPr>
      <w:r>
        <w:t xml:space="preserve">La </w:t>
      </w:r>
      <w:r>
        <w:fldChar w:fldCharType="begin"/>
      </w:r>
      <w:r>
        <w:instrText xml:space="preserve"> REF _Ref184129607 \h </w:instrText>
      </w:r>
      <w:r>
        <w:fldChar w:fldCharType="separate"/>
      </w:r>
      <w:r w:rsidR="00C30592">
        <w:t xml:space="preserve">Figure </w:t>
      </w:r>
      <w:r w:rsidR="00C30592">
        <w:rPr>
          <w:noProof/>
        </w:rPr>
        <w:t>9</w:t>
      </w:r>
      <w:r>
        <w:fldChar w:fldCharType="end"/>
      </w:r>
      <w:r>
        <w:t xml:space="preserve"> </w:t>
      </w:r>
      <w:r w:rsidR="003D66A6">
        <w:t xml:space="preserve">illustre </w:t>
      </w:r>
      <w:r>
        <w:t xml:space="preserve">les zooms utilisés </w:t>
      </w:r>
      <w:r w:rsidR="009902E6">
        <w:t>en fonction des</w:t>
      </w:r>
      <w:r>
        <w:t xml:space="preserve"> </w:t>
      </w:r>
      <w:r w:rsidR="003D66A6">
        <w:t xml:space="preserve">deux </w:t>
      </w:r>
      <w:r>
        <w:t>radionucléides. Le zoom 2 est le plus utilisé pour les deux radionucléides</w:t>
      </w:r>
      <w:r w:rsidR="003D66A6">
        <w:t xml:space="preserve"> : </w:t>
      </w:r>
      <w:r>
        <w:t xml:space="preserve">dans 42 % </w:t>
      </w:r>
      <w:r w:rsidR="009902E6">
        <w:t>des 26 configurations à l’I</w:t>
      </w:r>
      <w:r w:rsidR="009902E6">
        <w:noBreakHyphen/>
        <w:t xml:space="preserve">123 </w:t>
      </w:r>
      <w:r>
        <w:t xml:space="preserve">et </w:t>
      </w:r>
      <w:r w:rsidR="009902E6">
        <w:t xml:space="preserve">dans </w:t>
      </w:r>
      <w:r>
        <w:t>25 % des 24 configurations au Tc</w:t>
      </w:r>
      <w:r>
        <w:noBreakHyphen/>
        <w:t>99m.</w:t>
      </w:r>
    </w:p>
    <w:p w14:paraId="3A03A8C7" w14:textId="77777777" w:rsidR="00F47624" w:rsidRDefault="00F47624" w:rsidP="00F47624">
      <w:pPr>
        <w:spacing w:after="0"/>
        <w:jc w:val="center"/>
      </w:pPr>
      <w:r>
        <w:rPr>
          <w:noProof/>
          <w:lang w:eastAsia="fr-FR"/>
        </w:rPr>
        <w:lastRenderedPageBreak/>
        <w:drawing>
          <wp:inline distT="0" distB="0" distL="0" distR="0" wp14:anchorId="532EFFEB" wp14:editId="4D1CBBDA">
            <wp:extent cx="4314825" cy="2162175"/>
            <wp:effectExtent l="0" t="0" r="9525" b="9525"/>
            <wp:docPr id="1563213574" name="Image 1563213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cstate="screen">
                      <a:extLst>
                        <a:ext uri="{28A0092B-C50C-407E-A947-70E740481C1C}">
                          <a14:useLocalDpi xmlns:a14="http://schemas.microsoft.com/office/drawing/2010/main"/>
                        </a:ext>
                      </a:extLst>
                    </a:blip>
                    <a:srcRect/>
                    <a:stretch>
                      <a:fillRect/>
                    </a:stretch>
                  </pic:blipFill>
                  <pic:spPr bwMode="auto">
                    <a:xfrm>
                      <a:off x="0" y="0"/>
                      <a:ext cx="4314825" cy="2162175"/>
                    </a:xfrm>
                    <a:prstGeom prst="rect">
                      <a:avLst/>
                    </a:prstGeom>
                    <a:noFill/>
                    <a:ln>
                      <a:noFill/>
                    </a:ln>
                  </pic:spPr>
                </pic:pic>
              </a:graphicData>
            </a:graphic>
          </wp:inline>
        </w:drawing>
      </w:r>
    </w:p>
    <w:p w14:paraId="396EB34F" w14:textId="497A758B" w:rsidR="00F47624" w:rsidRDefault="00F47624" w:rsidP="009902E6">
      <w:pPr>
        <w:pStyle w:val="Lgende"/>
        <w:spacing w:after="0"/>
        <w:jc w:val="center"/>
      </w:pPr>
      <w:bookmarkStart w:id="229" w:name="_Ref184129607"/>
      <w:bookmarkStart w:id="230" w:name="_Toc186722400"/>
      <w:r>
        <w:t xml:space="preserve">Figure </w:t>
      </w:r>
      <w:fldSimple w:instr=" SEQ Figure \* ARABIC ">
        <w:r w:rsidR="00C30592">
          <w:rPr>
            <w:noProof/>
          </w:rPr>
          <w:t>9</w:t>
        </w:r>
      </w:fldSimple>
      <w:bookmarkEnd w:id="229"/>
      <w:r w:rsidR="00201F7B">
        <w:rPr>
          <w:noProof/>
        </w:rPr>
        <w:t> </w:t>
      </w:r>
      <w:r w:rsidR="00201F7B">
        <w:t>:</w:t>
      </w:r>
      <w:r>
        <w:t xml:space="preserve"> Zoom</w:t>
      </w:r>
      <w:r w:rsidR="00201F7B">
        <w:t>s en fonction du radionucléide :</w:t>
      </w:r>
      <w:r>
        <w:t xml:space="preserve"> (A) I-123 et (B) Tc-99m</w:t>
      </w:r>
      <w:bookmarkEnd w:id="230"/>
    </w:p>
    <w:p w14:paraId="70B8A668" w14:textId="77777777" w:rsidR="009902E6" w:rsidRPr="009902E6" w:rsidRDefault="009902E6" w:rsidP="009902E6">
      <w:pPr>
        <w:jc w:val="both"/>
      </w:pPr>
    </w:p>
    <w:p w14:paraId="66E1AF72" w14:textId="77777777" w:rsidR="00F47624" w:rsidRDefault="00F47624" w:rsidP="00B50AF1">
      <w:pPr>
        <w:pStyle w:val="Titre4"/>
      </w:pPr>
      <w:bookmarkStart w:id="231" w:name="_Toc157640887"/>
      <w:bookmarkEnd w:id="224"/>
      <w:r>
        <w:t>Taille du pixel</w:t>
      </w:r>
      <w:bookmarkEnd w:id="231"/>
    </w:p>
    <w:p w14:paraId="5DCFDE08" w14:textId="77777777" w:rsidR="00F47624" w:rsidRDefault="00F47624" w:rsidP="00F47624">
      <w:pPr>
        <w:jc w:val="both"/>
      </w:pPr>
      <w:r>
        <w:t xml:space="preserve">Les tailles de pixel des configurations locales des centres s’étendent de 0,69 à 4,8 </w:t>
      </w:r>
      <w:proofErr w:type="spellStart"/>
      <w:r>
        <w:t>mm.</w:t>
      </w:r>
      <w:proofErr w:type="spellEnd"/>
    </w:p>
    <w:p w14:paraId="0A85CB7A" w14:textId="76E3BAD8" w:rsidR="00F47624" w:rsidRDefault="00F47624" w:rsidP="00F47624">
      <w:pPr>
        <w:jc w:val="both"/>
      </w:pPr>
      <w:r>
        <w:t>En collimation parallèle, la majorité des acquisitions (29 %) sont réalisées avec une taille de pixel de 2,21 mm (</w:t>
      </w:r>
      <w:proofErr w:type="spellStart"/>
      <w:r>
        <w:t>cf.</w:t>
      </w:r>
      <w:r>
        <w:fldChar w:fldCharType="begin"/>
      </w:r>
      <w:r>
        <w:instrText xml:space="preserve"> REF _Ref184132002 \h </w:instrText>
      </w:r>
      <w:r>
        <w:fldChar w:fldCharType="separate"/>
      </w:r>
      <w:r w:rsidR="00C30592">
        <w:t>Figure</w:t>
      </w:r>
      <w:proofErr w:type="spellEnd"/>
      <w:r w:rsidR="00C30592">
        <w:t xml:space="preserve"> </w:t>
      </w:r>
      <w:r w:rsidR="00C30592">
        <w:rPr>
          <w:noProof/>
        </w:rPr>
        <w:t>10</w:t>
      </w:r>
      <w:r>
        <w:fldChar w:fldCharType="end"/>
      </w:r>
      <w:r>
        <w:t xml:space="preserve">-A). En collimation </w:t>
      </w:r>
      <w:proofErr w:type="spellStart"/>
      <w:r>
        <w:t>sténopée</w:t>
      </w:r>
      <w:proofErr w:type="spellEnd"/>
      <w:r>
        <w:t>, les tailles de pixels sont plus uniformément réparties entre 0,74 et 4,42 mm (</w:t>
      </w:r>
      <w:proofErr w:type="spellStart"/>
      <w:r>
        <w:t>cf.</w:t>
      </w:r>
      <w:r>
        <w:fldChar w:fldCharType="begin"/>
      </w:r>
      <w:r>
        <w:instrText xml:space="preserve"> REF _Ref184132002 \h </w:instrText>
      </w:r>
      <w:r>
        <w:fldChar w:fldCharType="separate"/>
      </w:r>
      <w:r w:rsidR="00C30592">
        <w:t>Figure</w:t>
      </w:r>
      <w:proofErr w:type="spellEnd"/>
      <w:r w:rsidR="00C30592">
        <w:t xml:space="preserve"> </w:t>
      </w:r>
      <w:r w:rsidR="00C30592">
        <w:rPr>
          <w:noProof/>
        </w:rPr>
        <w:t>10</w:t>
      </w:r>
      <w:r>
        <w:fldChar w:fldCharType="end"/>
      </w:r>
      <w:r>
        <w:t>-B).</w:t>
      </w:r>
    </w:p>
    <w:p w14:paraId="49DBB061" w14:textId="77777777" w:rsidR="00F47624" w:rsidRDefault="00F47624" w:rsidP="00F47624">
      <w:pPr>
        <w:spacing w:after="0"/>
        <w:jc w:val="center"/>
      </w:pPr>
      <w:r>
        <w:rPr>
          <w:noProof/>
          <w:lang w:eastAsia="fr-FR"/>
        </w:rPr>
        <w:drawing>
          <wp:inline distT="0" distB="0" distL="0" distR="0" wp14:anchorId="625F8019" wp14:editId="04C21A20">
            <wp:extent cx="4314825" cy="2162175"/>
            <wp:effectExtent l="0" t="0" r="9525" b="9525"/>
            <wp:docPr id="1563213578" name="Image 1563213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 cstate="screen">
                      <a:extLst>
                        <a:ext uri="{28A0092B-C50C-407E-A947-70E740481C1C}">
                          <a14:useLocalDpi xmlns:a14="http://schemas.microsoft.com/office/drawing/2010/main"/>
                        </a:ext>
                      </a:extLst>
                    </a:blip>
                    <a:srcRect/>
                    <a:stretch>
                      <a:fillRect/>
                    </a:stretch>
                  </pic:blipFill>
                  <pic:spPr bwMode="auto">
                    <a:xfrm>
                      <a:off x="0" y="0"/>
                      <a:ext cx="4314825" cy="2162175"/>
                    </a:xfrm>
                    <a:prstGeom prst="rect">
                      <a:avLst/>
                    </a:prstGeom>
                    <a:noFill/>
                    <a:ln>
                      <a:noFill/>
                    </a:ln>
                  </pic:spPr>
                </pic:pic>
              </a:graphicData>
            </a:graphic>
          </wp:inline>
        </w:drawing>
      </w:r>
    </w:p>
    <w:p w14:paraId="0C0A67C3" w14:textId="50C2621D" w:rsidR="00F47624" w:rsidRDefault="00F47624" w:rsidP="00F47624">
      <w:pPr>
        <w:pStyle w:val="Lgende"/>
        <w:jc w:val="center"/>
      </w:pPr>
      <w:bookmarkStart w:id="232" w:name="_Ref184132002"/>
      <w:bookmarkStart w:id="233" w:name="_Toc186722401"/>
      <w:r>
        <w:t xml:space="preserve">Figure </w:t>
      </w:r>
      <w:fldSimple w:instr=" SEQ Figure \* ARABIC ">
        <w:r w:rsidR="00C30592">
          <w:rPr>
            <w:noProof/>
          </w:rPr>
          <w:t>10</w:t>
        </w:r>
      </w:fldSimple>
      <w:bookmarkEnd w:id="232"/>
      <w:r w:rsidR="00201F7B">
        <w:rPr>
          <w:noProof/>
        </w:rPr>
        <w:t> </w:t>
      </w:r>
      <w:r w:rsidR="00201F7B">
        <w:t>:</w:t>
      </w:r>
      <w:r>
        <w:t xml:space="preserve"> Taille de pixel pour les acquisitions (A) avec les collimateurs parallèles et (B) avec les collimateurs sténopés</w:t>
      </w:r>
      <w:bookmarkEnd w:id="233"/>
    </w:p>
    <w:p w14:paraId="2AF8A990" w14:textId="77777777" w:rsidR="009902E6" w:rsidRDefault="009902E6" w:rsidP="009902E6">
      <w:pPr>
        <w:jc w:val="both"/>
      </w:pPr>
      <w:bookmarkStart w:id="234" w:name="_Toc157640888"/>
      <w:bookmarkStart w:id="235" w:name="_Ref183211364"/>
    </w:p>
    <w:p w14:paraId="063B543F" w14:textId="55D5FB05" w:rsidR="00F47624" w:rsidRDefault="00F47624" w:rsidP="00B50AF1">
      <w:pPr>
        <w:pStyle w:val="Titre4"/>
      </w:pPr>
      <w:bookmarkStart w:id="236" w:name="_Ref186552965"/>
      <w:r>
        <w:t>Matrice</w:t>
      </w:r>
      <w:bookmarkEnd w:id="234"/>
      <w:bookmarkEnd w:id="235"/>
      <w:bookmarkEnd w:id="236"/>
    </w:p>
    <w:p w14:paraId="4932CEBE" w14:textId="77777777" w:rsidR="003D66A6" w:rsidRDefault="00F47624" w:rsidP="003D66A6">
      <w:pPr>
        <w:jc w:val="center"/>
        <w:rPr>
          <w:i/>
          <w:iCs/>
          <w:color w:val="44546A" w:themeColor="text2"/>
          <w:sz w:val="18"/>
          <w:szCs w:val="18"/>
        </w:rPr>
      </w:pPr>
      <w:commentRangeStart w:id="237"/>
      <w:commentRangeStart w:id="238"/>
      <w:r>
        <w:t>La majorité d</w:t>
      </w:r>
      <w:commentRangeEnd w:id="237"/>
      <w:r w:rsidR="003D66A6">
        <w:rPr>
          <w:rStyle w:val="Marquedecommentaire"/>
        </w:rPr>
        <w:commentReference w:id="237"/>
      </w:r>
      <w:commentRangeEnd w:id="238"/>
      <w:r w:rsidR="00A8451A">
        <w:rPr>
          <w:rStyle w:val="Marquedecommentaire"/>
        </w:rPr>
        <w:commentReference w:id="238"/>
      </w:r>
      <w:r>
        <w:t>es matrices utilisées sont des matrices 256x256 pour 76 % des configurations.</w:t>
      </w:r>
      <w:r w:rsidR="003D66A6" w:rsidRPr="003D66A6">
        <w:rPr>
          <w:i/>
          <w:iCs/>
          <w:color w:val="44546A" w:themeColor="text2"/>
          <w:sz w:val="18"/>
          <w:szCs w:val="18"/>
        </w:rPr>
        <w:t xml:space="preserve"> </w:t>
      </w:r>
    </w:p>
    <w:p w14:paraId="38B273EC" w14:textId="49BE411C" w:rsidR="003D66A6" w:rsidRPr="00862043" w:rsidRDefault="003D66A6" w:rsidP="003D66A6">
      <w:pPr>
        <w:jc w:val="center"/>
        <w:rPr>
          <w:i/>
          <w:iCs/>
          <w:color w:val="44546A" w:themeColor="text2"/>
          <w:sz w:val="18"/>
          <w:szCs w:val="18"/>
        </w:rPr>
      </w:pPr>
      <w:bookmarkStart w:id="239" w:name="_Toc193803388"/>
      <w:r w:rsidRPr="00862043">
        <w:rPr>
          <w:i/>
          <w:iCs/>
          <w:color w:val="44546A" w:themeColor="text2"/>
          <w:sz w:val="18"/>
          <w:szCs w:val="18"/>
        </w:rPr>
        <w:t xml:space="preserve">Tableau </w:t>
      </w:r>
      <w:r w:rsidRPr="00862043">
        <w:rPr>
          <w:i/>
          <w:iCs/>
          <w:color w:val="44546A" w:themeColor="text2"/>
          <w:sz w:val="18"/>
          <w:szCs w:val="18"/>
        </w:rPr>
        <w:fldChar w:fldCharType="begin"/>
      </w:r>
      <w:r w:rsidRPr="00862043">
        <w:rPr>
          <w:i/>
          <w:iCs/>
          <w:color w:val="44546A" w:themeColor="text2"/>
          <w:sz w:val="18"/>
          <w:szCs w:val="18"/>
        </w:rPr>
        <w:instrText xml:space="preserve"> SEQ Tableau \* ARABIC </w:instrText>
      </w:r>
      <w:r w:rsidRPr="00862043">
        <w:rPr>
          <w:i/>
          <w:iCs/>
          <w:color w:val="44546A" w:themeColor="text2"/>
          <w:sz w:val="18"/>
          <w:szCs w:val="18"/>
        </w:rPr>
        <w:fldChar w:fldCharType="separate"/>
      </w:r>
      <w:r w:rsidR="00C30592">
        <w:rPr>
          <w:i/>
          <w:iCs/>
          <w:noProof/>
          <w:color w:val="44546A" w:themeColor="text2"/>
          <w:sz w:val="18"/>
          <w:szCs w:val="18"/>
        </w:rPr>
        <w:t>12</w:t>
      </w:r>
      <w:r w:rsidRPr="00862043">
        <w:rPr>
          <w:i/>
          <w:iCs/>
          <w:color w:val="44546A" w:themeColor="text2"/>
          <w:sz w:val="18"/>
          <w:szCs w:val="18"/>
        </w:rPr>
        <w:fldChar w:fldCharType="end"/>
      </w:r>
      <w:r w:rsidRPr="00862043">
        <w:rPr>
          <w:i/>
          <w:iCs/>
          <w:color w:val="44546A" w:themeColor="text2"/>
          <w:sz w:val="18"/>
          <w:szCs w:val="18"/>
        </w:rPr>
        <w:t> : Matrices des acquisitions</w:t>
      </w:r>
      <w:bookmarkEnd w:id="239"/>
    </w:p>
    <w:tbl>
      <w:tblPr>
        <w:tblStyle w:val="TableauGrille5Fonc-Accentuation1"/>
        <w:tblW w:w="0" w:type="auto"/>
        <w:jc w:val="center"/>
        <w:tblLook w:val="04A0" w:firstRow="1" w:lastRow="0" w:firstColumn="1" w:lastColumn="0" w:noHBand="0" w:noVBand="1"/>
      </w:tblPr>
      <w:tblGrid>
        <w:gridCol w:w="1413"/>
        <w:gridCol w:w="1532"/>
      </w:tblGrid>
      <w:tr w:rsidR="00F47624" w14:paraId="08188FD5" w14:textId="77777777" w:rsidTr="00A8451A">
        <w:trPr>
          <w:cnfStyle w:val="100000000000" w:firstRow="1" w:lastRow="0" w:firstColumn="0" w:lastColumn="0" w:oddVBand="0" w:evenVBand="0" w:oddHBand="0" w:evenHBand="0" w:firstRowFirstColumn="0" w:firstRowLastColumn="0" w:lastRowFirstColumn="0" w:lastRowLastColumn="0"/>
          <w:trHeight w:val="269"/>
          <w:jc w:val="center"/>
        </w:trPr>
        <w:tc>
          <w:tcPr>
            <w:cnfStyle w:val="001000000000" w:firstRow="0" w:lastRow="0" w:firstColumn="1" w:lastColumn="0" w:oddVBand="0" w:evenVBand="0" w:oddHBand="0" w:evenHBand="0" w:firstRowFirstColumn="0" w:firstRowLastColumn="0" w:lastRowFirstColumn="0" w:lastRowLastColumn="0"/>
            <w:tcW w:w="1413" w:type="dxa"/>
          </w:tcPr>
          <w:p w14:paraId="0E175FDF" w14:textId="77777777" w:rsidR="00F47624" w:rsidRDefault="00F47624" w:rsidP="00DA50BD">
            <w:pPr>
              <w:jc w:val="center"/>
            </w:pPr>
            <w:r>
              <w:t>Matrice</w:t>
            </w:r>
          </w:p>
        </w:tc>
        <w:tc>
          <w:tcPr>
            <w:tcW w:w="1532" w:type="dxa"/>
          </w:tcPr>
          <w:p w14:paraId="31C5B0B3" w14:textId="77777777" w:rsidR="00F47624" w:rsidRDefault="00F47624" w:rsidP="00DA50BD">
            <w:pPr>
              <w:jc w:val="center"/>
              <w:cnfStyle w:val="100000000000" w:firstRow="1" w:lastRow="0" w:firstColumn="0" w:lastColumn="0" w:oddVBand="0" w:evenVBand="0" w:oddHBand="0" w:evenHBand="0" w:firstRowFirstColumn="0" w:firstRowLastColumn="0" w:lastRowFirstColumn="0" w:lastRowLastColumn="0"/>
            </w:pPr>
            <w:r>
              <w:t>Nombre de configurations</w:t>
            </w:r>
          </w:p>
        </w:tc>
      </w:tr>
      <w:tr w:rsidR="00F47624" w14:paraId="2E5138A8" w14:textId="77777777" w:rsidTr="00A8451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315298D3" w14:textId="77777777" w:rsidR="00F47624" w:rsidRPr="003A1965" w:rsidRDefault="00F47624" w:rsidP="00DA50BD">
            <w:pPr>
              <w:jc w:val="center"/>
              <w:rPr>
                <w:b w:val="0"/>
              </w:rPr>
            </w:pPr>
            <w:r w:rsidRPr="003A1965">
              <w:rPr>
                <w:b w:val="0"/>
              </w:rPr>
              <w:t>128 x 128</w:t>
            </w:r>
          </w:p>
        </w:tc>
        <w:tc>
          <w:tcPr>
            <w:tcW w:w="1532" w:type="dxa"/>
          </w:tcPr>
          <w:p w14:paraId="48BDA434" w14:textId="77777777" w:rsidR="00F47624" w:rsidRDefault="00F47624" w:rsidP="00DA50BD">
            <w:pPr>
              <w:jc w:val="center"/>
              <w:cnfStyle w:val="000000100000" w:firstRow="0" w:lastRow="0" w:firstColumn="0" w:lastColumn="0" w:oddVBand="0" w:evenVBand="0" w:oddHBand="1" w:evenHBand="0" w:firstRowFirstColumn="0" w:firstRowLastColumn="0" w:lastRowFirstColumn="0" w:lastRowLastColumn="0"/>
            </w:pPr>
            <w:r w:rsidRPr="00D5784A">
              <w:t>1</w:t>
            </w:r>
            <w:r>
              <w:t>2</w:t>
            </w:r>
          </w:p>
        </w:tc>
      </w:tr>
      <w:tr w:rsidR="00F47624" w14:paraId="34EA1F0D" w14:textId="77777777" w:rsidTr="00A8451A">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7CF74FBB" w14:textId="77777777" w:rsidR="00F47624" w:rsidRPr="003A1965" w:rsidRDefault="00F47624" w:rsidP="00DA50BD">
            <w:pPr>
              <w:jc w:val="center"/>
            </w:pPr>
            <w:r w:rsidRPr="003A1965">
              <w:t>256 x 256</w:t>
            </w:r>
          </w:p>
        </w:tc>
        <w:tc>
          <w:tcPr>
            <w:tcW w:w="1532" w:type="dxa"/>
          </w:tcPr>
          <w:p w14:paraId="36BABCCF" w14:textId="77777777" w:rsidR="00F47624" w:rsidRDefault="00F47624" w:rsidP="00DA50BD">
            <w:pPr>
              <w:jc w:val="center"/>
              <w:cnfStyle w:val="000000000000" w:firstRow="0" w:lastRow="0" w:firstColumn="0" w:lastColumn="0" w:oddVBand="0" w:evenVBand="0" w:oddHBand="0" w:evenHBand="0" w:firstRowFirstColumn="0" w:firstRowLastColumn="0" w:lastRowFirstColumn="0" w:lastRowLastColumn="0"/>
            </w:pPr>
            <w:r w:rsidRPr="000F3671">
              <w:rPr>
                <w:b/>
              </w:rPr>
              <w:t>3</w:t>
            </w:r>
            <w:r>
              <w:rPr>
                <w:b/>
              </w:rPr>
              <w:t>8</w:t>
            </w:r>
            <w:r w:rsidRPr="000F3671">
              <w:rPr>
                <w:b/>
              </w:rPr>
              <w:t xml:space="preserve"> (</w:t>
            </w:r>
            <w:r>
              <w:rPr>
                <w:b/>
              </w:rPr>
              <w:t xml:space="preserve">76 </w:t>
            </w:r>
            <w:r w:rsidRPr="000F3671">
              <w:rPr>
                <w:b/>
              </w:rPr>
              <w:t>%)</w:t>
            </w:r>
          </w:p>
        </w:tc>
      </w:tr>
    </w:tbl>
    <w:p w14:paraId="25EA8B39" w14:textId="77777777" w:rsidR="00F47624" w:rsidRDefault="00F47624" w:rsidP="00F47624"/>
    <w:p w14:paraId="31EBC25B" w14:textId="71532ABF" w:rsidR="00F47624" w:rsidRDefault="00F47624" w:rsidP="00B50AF1">
      <w:pPr>
        <w:pStyle w:val="Titre3"/>
      </w:pPr>
      <w:bookmarkStart w:id="240" w:name="_Toc157640889"/>
      <w:bookmarkStart w:id="241" w:name="_Toc193972774"/>
      <w:r>
        <w:t xml:space="preserve">Traitement des </w:t>
      </w:r>
      <w:bookmarkEnd w:id="240"/>
      <w:r w:rsidR="00B50AF1">
        <w:t>images</w:t>
      </w:r>
      <w:bookmarkEnd w:id="241"/>
    </w:p>
    <w:p w14:paraId="5CA3543B" w14:textId="77777777" w:rsidR="00F47624" w:rsidRDefault="00F47624" w:rsidP="009902E6">
      <w:pPr>
        <w:pStyle w:val="Titre4"/>
      </w:pPr>
      <w:bookmarkStart w:id="242" w:name="_Toc157640890"/>
      <w:bookmarkStart w:id="243" w:name="_Ref186477208"/>
      <w:bookmarkStart w:id="244" w:name="_Ref186477211"/>
      <w:r>
        <w:t>Méthode de segmentation et choix du seuil</w:t>
      </w:r>
      <w:bookmarkEnd w:id="242"/>
      <w:bookmarkEnd w:id="243"/>
      <w:bookmarkEnd w:id="244"/>
    </w:p>
    <w:p w14:paraId="29A1B788" w14:textId="0CDD6EBE" w:rsidR="00F47624" w:rsidRDefault="00F47624" w:rsidP="00A8451A">
      <w:pPr>
        <w:spacing w:after="0"/>
        <w:jc w:val="both"/>
      </w:pPr>
      <w:r>
        <w:t xml:space="preserve">La segmentation de la thyroïde </w:t>
      </w:r>
      <w:r w:rsidR="00B50AF1">
        <w:t xml:space="preserve">ou </w:t>
      </w:r>
      <w:r w:rsidR="00154EF1">
        <w:t>du fantôme</w:t>
      </w:r>
      <w:r w:rsidR="00B50AF1">
        <w:t xml:space="preserve"> d’étalonnage </w:t>
      </w:r>
      <w:r>
        <w:t>peut être effectué selon trois méthodes de segmentation :</w:t>
      </w:r>
    </w:p>
    <w:p w14:paraId="3C0AA610" w14:textId="77777777" w:rsidR="00F47624" w:rsidRDefault="00F47624" w:rsidP="00A8451A">
      <w:pPr>
        <w:pStyle w:val="Paragraphedeliste"/>
        <w:numPr>
          <w:ilvl w:val="0"/>
          <w:numId w:val="1"/>
        </w:numPr>
        <w:spacing w:after="0"/>
        <w:jc w:val="both"/>
      </w:pPr>
      <w:r>
        <w:t>automatique : le seuil est prédéfini</w:t>
      </w:r>
    </w:p>
    <w:p w14:paraId="7F9187FE" w14:textId="77777777" w:rsidR="00F47624" w:rsidRDefault="00F47624" w:rsidP="00A8451A">
      <w:pPr>
        <w:pStyle w:val="Paragraphedeliste"/>
        <w:numPr>
          <w:ilvl w:val="0"/>
          <w:numId w:val="1"/>
        </w:numPr>
        <w:spacing w:after="0"/>
        <w:jc w:val="both"/>
      </w:pPr>
      <w:r>
        <w:t>semi-automatique : le seuil est choisi par l’opérateur</w:t>
      </w:r>
    </w:p>
    <w:p w14:paraId="0D1B0B12" w14:textId="77777777" w:rsidR="00F47624" w:rsidRDefault="00F47624" w:rsidP="00A8451A">
      <w:pPr>
        <w:pStyle w:val="Paragraphedeliste"/>
        <w:numPr>
          <w:ilvl w:val="0"/>
          <w:numId w:val="1"/>
        </w:numPr>
        <w:jc w:val="both"/>
      </w:pPr>
      <w:r>
        <w:lastRenderedPageBreak/>
        <w:t>manuel : la région d’intérêt est dessinée manuellement par l’opérateur</w:t>
      </w:r>
    </w:p>
    <w:p w14:paraId="61846550" w14:textId="25EE2366" w:rsidR="00F47624" w:rsidRDefault="00F47624" w:rsidP="00154EF1">
      <w:pPr>
        <w:jc w:val="both"/>
      </w:pPr>
      <w:r>
        <w:t xml:space="preserve">Pour 70% des configurations, la segmentation </w:t>
      </w:r>
      <w:r w:rsidR="00154EF1">
        <w:t>est effectuée avec la méthode</w:t>
      </w:r>
      <w:r>
        <w:t xml:space="preserve"> manuelle</w:t>
      </w:r>
      <w:r w:rsidR="00154EF1">
        <w:t xml:space="preserve"> et est donc opérateur-dépendant</w:t>
      </w:r>
      <w:r>
        <w:t xml:space="preserve"> (cf. </w:t>
      </w:r>
      <w:r>
        <w:fldChar w:fldCharType="begin"/>
      </w:r>
      <w:r>
        <w:instrText xml:space="preserve"> REF _Ref138087857 \h  \* MERGEFORMAT </w:instrText>
      </w:r>
      <w:r>
        <w:fldChar w:fldCharType="separate"/>
      </w:r>
      <w:r w:rsidR="00C30592" w:rsidRPr="00C30592">
        <w:t>Tableau 13</w:t>
      </w:r>
      <w:r>
        <w:fldChar w:fldCharType="end"/>
      </w:r>
      <w:r>
        <w:t xml:space="preserve"> et </w:t>
      </w:r>
      <w:r>
        <w:fldChar w:fldCharType="begin"/>
      </w:r>
      <w:r>
        <w:instrText xml:space="preserve"> REF _Ref183208088 \h  \* MERGEFORMAT </w:instrText>
      </w:r>
      <w:r>
        <w:fldChar w:fldCharType="separate"/>
      </w:r>
      <w:r w:rsidR="00C30592" w:rsidRPr="00C30592">
        <w:t>Figure 11</w:t>
      </w:r>
      <w:r>
        <w:fldChar w:fldCharType="end"/>
      </w:r>
      <w:r>
        <w:t>).</w:t>
      </w:r>
    </w:p>
    <w:p w14:paraId="638EA334" w14:textId="511DC389" w:rsidR="00154EF1" w:rsidRPr="003A1965" w:rsidRDefault="00154EF1" w:rsidP="00154EF1">
      <w:pPr>
        <w:jc w:val="center"/>
        <w:rPr>
          <w:i/>
          <w:iCs/>
          <w:color w:val="44546A" w:themeColor="text2"/>
          <w:sz w:val="18"/>
          <w:szCs w:val="18"/>
        </w:rPr>
      </w:pPr>
      <w:bookmarkStart w:id="245" w:name="_Ref138087857"/>
      <w:bookmarkStart w:id="246" w:name="_Toc193803389"/>
      <w:r w:rsidRPr="00862043">
        <w:rPr>
          <w:i/>
          <w:iCs/>
          <w:color w:val="44546A" w:themeColor="text2"/>
          <w:sz w:val="18"/>
          <w:szCs w:val="18"/>
        </w:rPr>
        <w:t xml:space="preserve">Tableau </w:t>
      </w:r>
      <w:r w:rsidRPr="00862043">
        <w:rPr>
          <w:i/>
          <w:iCs/>
          <w:color w:val="44546A" w:themeColor="text2"/>
          <w:sz w:val="18"/>
          <w:szCs w:val="18"/>
        </w:rPr>
        <w:fldChar w:fldCharType="begin"/>
      </w:r>
      <w:r w:rsidRPr="00862043">
        <w:rPr>
          <w:i/>
          <w:iCs/>
          <w:color w:val="44546A" w:themeColor="text2"/>
          <w:sz w:val="18"/>
          <w:szCs w:val="18"/>
        </w:rPr>
        <w:instrText xml:space="preserve"> SEQ Tableau \* ARABIC </w:instrText>
      </w:r>
      <w:r w:rsidRPr="00862043">
        <w:rPr>
          <w:i/>
          <w:iCs/>
          <w:color w:val="44546A" w:themeColor="text2"/>
          <w:sz w:val="18"/>
          <w:szCs w:val="18"/>
        </w:rPr>
        <w:fldChar w:fldCharType="separate"/>
      </w:r>
      <w:r w:rsidR="00C30592">
        <w:rPr>
          <w:i/>
          <w:iCs/>
          <w:noProof/>
          <w:color w:val="44546A" w:themeColor="text2"/>
          <w:sz w:val="18"/>
          <w:szCs w:val="18"/>
        </w:rPr>
        <w:t>13</w:t>
      </w:r>
      <w:r w:rsidRPr="00862043">
        <w:rPr>
          <w:i/>
          <w:iCs/>
          <w:color w:val="44546A" w:themeColor="text2"/>
          <w:sz w:val="18"/>
          <w:szCs w:val="18"/>
        </w:rPr>
        <w:fldChar w:fldCharType="end"/>
      </w:r>
      <w:bookmarkEnd w:id="245"/>
      <w:r w:rsidRPr="00862043">
        <w:rPr>
          <w:i/>
          <w:iCs/>
          <w:color w:val="44546A" w:themeColor="text2"/>
          <w:sz w:val="18"/>
          <w:szCs w:val="18"/>
        </w:rPr>
        <w:t> : Méthodes de segmentation et seuils pour la segmentation de la thyroïde</w:t>
      </w:r>
      <w:bookmarkEnd w:id="246"/>
    </w:p>
    <w:tbl>
      <w:tblPr>
        <w:tblStyle w:val="TableauGrille5Fonc-Accentuation1"/>
        <w:tblW w:w="0" w:type="auto"/>
        <w:jc w:val="center"/>
        <w:tblLook w:val="04A0" w:firstRow="1" w:lastRow="0" w:firstColumn="1" w:lastColumn="0" w:noHBand="0" w:noVBand="1"/>
      </w:tblPr>
      <w:tblGrid>
        <w:gridCol w:w="1495"/>
        <w:gridCol w:w="1532"/>
        <w:gridCol w:w="1221"/>
      </w:tblGrid>
      <w:tr w:rsidR="00F47624" w14:paraId="1F12C071" w14:textId="77777777" w:rsidTr="00A8451A">
        <w:trPr>
          <w:cnfStyle w:val="100000000000" w:firstRow="1" w:lastRow="0" w:firstColumn="0" w:lastColumn="0" w:oddVBand="0" w:evenVBand="0" w:oddHBand="0" w:evenHBand="0" w:firstRowFirstColumn="0" w:firstRowLastColumn="0" w:lastRowFirstColumn="0" w:lastRowLastColumn="0"/>
          <w:trHeight w:val="269"/>
          <w:jc w:val="center"/>
        </w:trPr>
        <w:tc>
          <w:tcPr>
            <w:cnfStyle w:val="001000000000" w:firstRow="0" w:lastRow="0" w:firstColumn="1" w:lastColumn="0" w:oddVBand="0" w:evenVBand="0" w:oddHBand="0" w:evenHBand="0" w:firstRowFirstColumn="0" w:firstRowLastColumn="0" w:lastRowFirstColumn="0" w:lastRowLastColumn="0"/>
            <w:tcW w:w="1495" w:type="dxa"/>
          </w:tcPr>
          <w:p w14:paraId="2F2F9B9C" w14:textId="77777777" w:rsidR="00F47624" w:rsidRDefault="00F47624" w:rsidP="00DA50BD">
            <w:pPr>
              <w:jc w:val="center"/>
            </w:pPr>
            <w:r>
              <w:t>Méthode de Segmentation</w:t>
            </w:r>
          </w:p>
        </w:tc>
        <w:tc>
          <w:tcPr>
            <w:tcW w:w="1532" w:type="dxa"/>
          </w:tcPr>
          <w:p w14:paraId="50717894" w14:textId="77777777" w:rsidR="00F47624" w:rsidRDefault="00F47624" w:rsidP="00DA50BD">
            <w:pPr>
              <w:jc w:val="center"/>
              <w:cnfStyle w:val="100000000000" w:firstRow="1" w:lastRow="0" w:firstColumn="0" w:lastColumn="0" w:oddVBand="0" w:evenVBand="0" w:oddHBand="0" w:evenHBand="0" w:firstRowFirstColumn="0" w:firstRowLastColumn="0" w:lastRowFirstColumn="0" w:lastRowLastColumn="0"/>
            </w:pPr>
            <w:r>
              <w:t>Nombre de configurations</w:t>
            </w:r>
          </w:p>
        </w:tc>
        <w:tc>
          <w:tcPr>
            <w:tcW w:w="1221" w:type="dxa"/>
          </w:tcPr>
          <w:p w14:paraId="2C2B957E" w14:textId="77777777" w:rsidR="00F47624" w:rsidRDefault="00F47624" w:rsidP="00DA50BD">
            <w:pPr>
              <w:jc w:val="center"/>
              <w:cnfStyle w:val="100000000000" w:firstRow="1" w:lastRow="0" w:firstColumn="0" w:lastColumn="0" w:oddVBand="0" w:evenVBand="0" w:oddHBand="0" w:evenHBand="0" w:firstRowFirstColumn="0" w:firstRowLastColumn="0" w:lastRowFirstColumn="0" w:lastRowLastColumn="0"/>
            </w:pPr>
            <w:r>
              <w:t>Seuil utilisé (%)</w:t>
            </w:r>
          </w:p>
        </w:tc>
      </w:tr>
      <w:tr w:rsidR="00F47624" w14:paraId="73614321" w14:textId="77777777" w:rsidTr="00A8451A">
        <w:trPr>
          <w:cnfStyle w:val="000000100000" w:firstRow="0" w:lastRow="0" w:firstColumn="0" w:lastColumn="0" w:oddVBand="0" w:evenVBand="0" w:oddHBand="1" w:evenHBand="0" w:firstRowFirstColumn="0" w:firstRowLastColumn="0" w:lastRowFirstColumn="0" w:lastRowLastColumn="0"/>
          <w:trHeight w:val="160"/>
          <w:jc w:val="center"/>
        </w:trPr>
        <w:tc>
          <w:tcPr>
            <w:cnfStyle w:val="001000000000" w:firstRow="0" w:lastRow="0" w:firstColumn="1" w:lastColumn="0" w:oddVBand="0" w:evenVBand="0" w:oddHBand="0" w:evenHBand="0" w:firstRowFirstColumn="0" w:firstRowLastColumn="0" w:lastRowFirstColumn="0" w:lastRowLastColumn="0"/>
            <w:tcW w:w="1495" w:type="dxa"/>
            <w:vMerge w:val="restart"/>
          </w:tcPr>
          <w:p w14:paraId="2D6D7556" w14:textId="77777777" w:rsidR="00F47624" w:rsidRPr="00DA543D" w:rsidRDefault="00F47624" w:rsidP="00DA50BD">
            <w:pPr>
              <w:jc w:val="center"/>
              <w:rPr>
                <w:b w:val="0"/>
              </w:rPr>
            </w:pPr>
            <w:r w:rsidRPr="00DA543D">
              <w:rPr>
                <w:b w:val="0"/>
              </w:rPr>
              <w:t>Automatique</w:t>
            </w:r>
          </w:p>
        </w:tc>
        <w:tc>
          <w:tcPr>
            <w:tcW w:w="1532" w:type="dxa"/>
          </w:tcPr>
          <w:p w14:paraId="5B3B2641" w14:textId="77777777" w:rsidR="00F47624" w:rsidRDefault="00F47624" w:rsidP="00DA50BD">
            <w:pPr>
              <w:jc w:val="center"/>
              <w:cnfStyle w:val="000000100000" w:firstRow="0" w:lastRow="0" w:firstColumn="0" w:lastColumn="0" w:oddVBand="0" w:evenVBand="0" w:oddHBand="1" w:evenHBand="0" w:firstRowFirstColumn="0" w:firstRowLastColumn="0" w:lastRowFirstColumn="0" w:lastRowLastColumn="0"/>
            </w:pPr>
            <w:r>
              <w:t>2</w:t>
            </w:r>
          </w:p>
        </w:tc>
        <w:tc>
          <w:tcPr>
            <w:tcW w:w="1221" w:type="dxa"/>
          </w:tcPr>
          <w:p w14:paraId="0737666E" w14:textId="77777777" w:rsidR="00F47624" w:rsidRDefault="00F47624" w:rsidP="00DA50BD">
            <w:pPr>
              <w:jc w:val="center"/>
              <w:cnfStyle w:val="000000100000" w:firstRow="0" w:lastRow="0" w:firstColumn="0" w:lastColumn="0" w:oddVBand="0" w:evenVBand="0" w:oddHBand="1" w:evenHBand="0" w:firstRowFirstColumn="0" w:firstRowLastColumn="0" w:lastRowFirstColumn="0" w:lastRowLastColumn="0"/>
            </w:pPr>
            <w:r>
              <w:t>15</w:t>
            </w:r>
          </w:p>
        </w:tc>
      </w:tr>
      <w:tr w:rsidR="00F47624" w14:paraId="2CBF2AE8" w14:textId="77777777" w:rsidTr="00A8451A">
        <w:trPr>
          <w:jc w:val="center"/>
        </w:trPr>
        <w:tc>
          <w:tcPr>
            <w:cnfStyle w:val="001000000000" w:firstRow="0" w:lastRow="0" w:firstColumn="1" w:lastColumn="0" w:oddVBand="0" w:evenVBand="0" w:oddHBand="0" w:evenHBand="0" w:firstRowFirstColumn="0" w:firstRowLastColumn="0" w:lastRowFirstColumn="0" w:lastRowLastColumn="0"/>
            <w:tcW w:w="1495" w:type="dxa"/>
            <w:vMerge/>
          </w:tcPr>
          <w:p w14:paraId="75593987" w14:textId="77777777" w:rsidR="00F47624" w:rsidRPr="00DA543D" w:rsidRDefault="00F47624" w:rsidP="00DA50BD">
            <w:pPr>
              <w:jc w:val="center"/>
              <w:rPr>
                <w:b w:val="0"/>
              </w:rPr>
            </w:pPr>
          </w:p>
        </w:tc>
        <w:tc>
          <w:tcPr>
            <w:tcW w:w="1532" w:type="dxa"/>
          </w:tcPr>
          <w:p w14:paraId="7B00E9A6" w14:textId="77777777" w:rsidR="00F47624" w:rsidRDefault="00F47624" w:rsidP="00DA50BD">
            <w:pPr>
              <w:jc w:val="center"/>
              <w:cnfStyle w:val="000000000000" w:firstRow="0" w:lastRow="0" w:firstColumn="0" w:lastColumn="0" w:oddVBand="0" w:evenVBand="0" w:oddHBand="0" w:evenHBand="0" w:firstRowFirstColumn="0" w:firstRowLastColumn="0" w:lastRowFirstColumn="0" w:lastRowLastColumn="0"/>
            </w:pPr>
            <w:r>
              <w:t>1</w:t>
            </w:r>
          </w:p>
        </w:tc>
        <w:tc>
          <w:tcPr>
            <w:tcW w:w="1221" w:type="dxa"/>
          </w:tcPr>
          <w:p w14:paraId="6D107E03" w14:textId="77777777" w:rsidR="00F47624" w:rsidRDefault="00F47624" w:rsidP="00DA50BD">
            <w:pPr>
              <w:jc w:val="center"/>
              <w:cnfStyle w:val="000000000000" w:firstRow="0" w:lastRow="0" w:firstColumn="0" w:lastColumn="0" w:oddVBand="0" w:evenVBand="0" w:oddHBand="0" w:evenHBand="0" w:firstRowFirstColumn="0" w:firstRowLastColumn="0" w:lastRowFirstColumn="0" w:lastRowLastColumn="0"/>
            </w:pPr>
            <w:r>
              <w:t>27</w:t>
            </w:r>
          </w:p>
        </w:tc>
      </w:tr>
      <w:tr w:rsidR="00F47624" w14:paraId="7A0A0B48" w14:textId="77777777" w:rsidTr="00A8451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95" w:type="dxa"/>
          </w:tcPr>
          <w:p w14:paraId="3CDDDCD3" w14:textId="77777777" w:rsidR="00F47624" w:rsidRPr="00DA543D" w:rsidRDefault="00F47624" w:rsidP="00DA50BD">
            <w:pPr>
              <w:jc w:val="center"/>
              <w:rPr>
                <w:b w:val="0"/>
              </w:rPr>
            </w:pPr>
            <w:r w:rsidRPr="00DA543D">
              <w:rPr>
                <w:b w:val="0"/>
              </w:rPr>
              <w:t>Manuelle</w:t>
            </w:r>
          </w:p>
        </w:tc>
        <w:tc>
          <w:tcPr>
            <w:tcW w:w="1532" w:type="dxa"/>
          </w:tcPr>
          <w:p w14:paraId="266D5CA0" w14:textId="77777777" w:rsidR="00F47624" w:rsidRDefault="00F47624" w:rsidP="00DA50BD">
            <w:pPr>
              <w:jc w:val="center"/>
              <w:cnfStyle w:val="000000100000" w:firstRow="0" w:lastRow="0" w:firstColumn="0" w:lastColumn="0" w:oddVBand="0" w:evenVBand="0" w:oddHBand="1" w:evenHBand="0" w:firstRowFirstColumn="0" w:firstRowLastColumn="0" w:lastRowFirstColumn="0" w:lastRowLastColumn="0"/>
            </w:pPr>
            <w:r w:rsidRPr="001352AA">
              <w:rPr>
                <w:b/>
              </w:rPr>
              <w:t>3</w:t>
            </w:r>
            <w:r>
              <w:rPr>
                <w:b/>
              </w:rPr>
              <w:t>5</w:t>
            </w:r>
            <w:r w:rsidRPr="001352AA">
              <w:rPr>
                <w:b/>
              </w:rPr>
              <w:t xml:space="preserve"> (</w:t>
            </w:r>
            <w:r>
              <w:rPr>
                <w:b/>
              </w:rPr>
              <w:t>70</w:t>
            </w:r>
            <w:r w:rsidRPr="001352AA">
              <w:rPr>
                <w:b/>
              </w:rPr>
              <w:t>%)</w:t>
            </w:r>
          </w:p>
        </w:tc>
        <w:tc>
          <w:tcPr>
            <w:tcW w:w="1221" w:type="dxa"/>
          </w:tcPr>
          <w:p w14:paraId="4C873506" w14:textId="77777777" w:rsidR="00F47624" w:rsidRDefault="00F47624" w:rsidP="00DA50BD">
            <w:pPr>
              <w:jc w:val="center"/>
              <w:cnfStyle w:val="000000100000" w:firstRow="0" w:lastRow="0" w:firstColumn="0" w:lastColumn="0" w:oddVBand="0" w:evenVBand="0" w:oddHBand="1" w:evenHBand="0" w:firstRowFirstColumn="0" w:firstRowLastColumn="0" w:lastRowFirstColumn="0" w:lastRowLastColumn="0"/>
            </w:pPr>
            <w:r>
              <w:t>SO*</w:t>
            </w:r>
          </w:p>
        </w:tc>
      </w:tr>
      <w:tr w:rsidR="00F47624" w14:paraId="5E64B218" w14:textId="77777777" w:rsidTr="00A8451A">
        <w:trPr>
          <w:jc w:val="center"/>
        </w:trPr>
        <w:tc>
          <w:tcPr>
            <w:cnfStyle w:val="001000000000" w:firstRow="0" w:lastRow="0" w:firstColumn="1" w:lastColumn="0" w:oddVBand="0" w:evenVBand="0" w:oddHBand="0" w:evenHBand="0" w:firstRowFirstColumn="0" w:firstRowLastColumn="0" w:lastRowFirstColumn="0" w:lastRowLastColumn="0"/>
            <w:tcW w:w="1495" w:type="dxa"/>
          </w:tcPr>
          <w:p w14:paraId="6E5FBCC5" w14:textId="77777777" w:rsidR="00F47624" w:rsidRPr="00DA543D" w:rsidRDefault="00F47624" w:rsidP="00DA50BD">
            <w:pPr>
              <w:jc w:val="center"/>
              <w:rPr>
                <w:b w:val="0"/>
              </w:rPr>
            </w:pPr>
            <w:r w:rsidRPr="00DA543D">
              <w:rPr>
                <w:b w:val="0"/>
              </w:rPr>
              <w:t>Semi-automatique</w:t>
            </w:r>
          </w:p>
        </w:tc>
        <w:tc>
          <w:tcPr>
            <w:tcW w:w="1532" w:type="dxa"/>
          </w:tcPr>
          <w:p w14:paraId="69D9B5E5" w14:textId="77777777" w:rsidR="00F47624" w:rsidRDefault="00F47624" w:rsidP="00DA50BD">
            <w:pPr>
              <w:jc w:val="center"/>
              <w:cnfStyle w:val="000000000000" w:firstRow="0" w:lastRow="0" w:firstColumn="0" w:lastColumn="0" w:oddVBand="0" w:evenVBand="0" w:oddHBand="0" w:evenHBand="0" w:firstRowFirstColumn="0" w:firstRowLastColumn="0" w:lastRowFirstColumn="0" w:lastRowLastColumn="0"/>
            </w:pPr>
            <w:r w:rsidRPr="001352AA">
              <w:t>8</w:t>
            </w:r>
          </w:p>
        </w:tc>
        <w:tc>
          <w:tcPr>
            <w:tcW w:w="1221" w:type="dxa"/>
          </w:tcPr>
          <w:p w14:paraId="6023F46C" w14:textId="77777777" w:rsidR="00F47624" w:rsidRDefault="00F47624" w:rsidP="00DA50BD">
            <w:pPr>
              <w:jc w:val="center"/>
              <w:cnfStyle w:val="000000000000" w:firstRow="0" w:lastRow="0" w:firstColumn="0" w:lastColumn="0" w:oddVBand="0" w:evenVBand="0" w:oddHBand="0" w:evenHBand="0" w:firstRowFirstColumn="0" w:firstRowLastColumn="0" w:lastRowFirstColumn="0" w:lastRowLastColumn="0"/>
            </w:pPr>
            <w:r w:rsidRPr="00880349">
              <w:t>SO</w:t>
            </w:r>
            <w:r>
              <w:t>*</w:t>
            </w:r>
          </w:p>
        </w:tc>
      </w:tr>
      <w:tr w:rsidR="00F47624" w14:paraId="62209DEE" w14:textId="77777777" w:rsidTr="00A8451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95" w:type="dxa"/>
          </w:tcPr>
          <w:p w14:paraId="58111AE9" w14:textId="77777777" w:rsidR="00F47624" w:rsidRPr="00DA543D" w:rsidRDefault="00F47624" w:rsidP="00DA50BD">
            <w:pPr>
              <w:jc w:val="center"/>
              <w:rPr>
                <w:b w:val="0"/>
              </w:rPr>
            </w:pPr>
            <w:r w:rsidRPr="00DA543D">
              <w:rPr>
                <w:b w:val="0"/>
              </w:rPr>
              <w:t>Non réalisée</w:t>
            </w:r>
          </w:p>
        </w:tc>
        <w:tc>
          <w:tcPr>
            <w:tcW w:w="1532" w:type="dxa"/>
          </w:tcPr>
          <w:p w14:paraId="23422E78" w14:textId="77777777" w:rsidR="00F47624" w:rsidRDefault="00F47624" w:rsidP="00DA50BD">
            <w:pPr>
              <w:jc w:val="center"/>
              <w:cnfStyle w:val="000000100000" w:firstRow="0" w:lastRow="0" w:firstColumn="0" w:lastColumn="0" w:oddVBand="0" w:evenVBand="0" w:oddHBand="1" w:evenHBand="0" w:firstRowFirstColumn="0" w:firstRowLastColumn="0" w:lastRowFirstColumn="0" w:lastRowLastColumn="0"/>
            </w:pPr>
            <w:r>
              <w:t>4</w:t>
            </w:r>
          </w:p>
        </w:tc>
        <w:tc>
          <w:tcPr>
            <w:tcW w:w="1221" w:type="dxa"/>
          </w:tcPr>
          <w:p w14:paraId="3CFD728F" w14:textId="77777777" w:rsidR="00F47624" w:rsidRDefault="00F47624" w:rsidP="00DA50BD">
            <w:pPr>
              <w:jc w:val="center"/>
              <w:cnfStyle w:val="000000100000" w:firstRow="0" w:lastRow="0" w:firstColumn="0" w:lastColumn="0" w:oddVBand="0" w:evenVBand="0" w:oddHBand="1" w:evenHBand="0" w:firstRowFirstColumn="0" w:firstRowLastColumn="0" w:lastRowFirstColumn="0" w:lastRowLastColumn="0"/>
            </w:pPr>
            <w:r w:rsidRPr="00880349">
              <w:t>SO</w:t>
            </w:r>
            <w:r>
              <w:t>*</w:t>
            </w:r>
          </w:p>
        </w:tc>
      </w:tr>
    </w:tbl>
    <w:p w14:paraId="1857A654" w14:textId="77777777" w:rsidR="00F47624" w:rsidRPr="0014714F" w:rsidRDefault="00F47624" w:rsidP="00F47624">
      <w:pPr>
        <w:spacing w:after="0"/>
        <w:ind w:left="1985"/>
        <w:rPr>
          <w:i/>
          <w:iCs/>
          <w:sz w:val="18"/>
          <w:szCs w:val="18"/>
        </w:rPr>
      </w:pPr>
      <w:r w:rsidRPr="0014714F">
        <w:rPr>
          <w:i/>
          <w:iCs/>
          <w:sz w:val="18"/>
          <w:szCs w:val="18"/>
        </w:rPr>
        <w:t>* Sans Objet (SO) car opérateur dépendant</w:t>
      </w:r>
    </w:p>
    <w:p w14:paraId="63357ECF" w14:textId="77777777" w:rsidR="00F47624" w:rsidRDefault="00F47624" w:rsidP="00F47624">
      <w:pPr>
        <w:spacing w:after="0"/>
        <w:jc w:val="center"/>
      </w:pPr>
      <w:r>
        <w:rPr>
          <w:noProof/>
          <w:lang w:eastAsia="fr-FR"/>
        </w:rPr>
        <w:drawing>
          <wp:inline distT="0" distB="0" distL="0" distR="0" wp14:anchorId="2570E557" wp14:editId="5ED3D77B">
            <wp:extent cx="4181475" cy="2787650"/>
            <wp:effectExtent l="0" t="0" r="9525" b="0"/>
            <wp:docPr id="1563213575" name="Image 1563213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cstate="screen">
                      <a:extLst>
                        <a:ext uri="{28A0092B-C50C-407E-A947-70E740481C1C}">
                          <a14:useLocalDpi xmlns:a14="http://schemas.microsoft.com/office/drawing/2010/main"/>
                        </a:ext>
                      </a:extLst>
                    </a:blip>
                    <a:srcRect/>
                    <a:stretch>
                      <a:fillRect/>
                    </a:stretch>
                  </pic:blipFill>
                  <pic:spPr bwMode="auto">
                    <a:xfrm>
                      <a:off x="0" y="0"/>
                      <a:ext cx="4181475" cy="2787650"/>
                    </a:xfrm>
                    <a:prstGeom prst="rect">
                      <a:avLst/>
                    </a:prstGeom>
                    <a:noFill/>
                    <a:ln>
                      <a:noFill/>
                    </a:ln>
                  </pic:spPr>
                </pic:pic>
              </a:graphicData>
            </a:graphic>
          </wp:inline>
        </w:drawing>
      </w:r>
    </w:p>
    <w:p w14:paraId="164EC9E8" w14:textId="10D10CAA" w:rsidR="00F47624" w:rsidRPr="00862043" w:rsidRDefault="00F47624" w:rsidP="0001463C">
      <w:pPr>
        <w:spacing w:after="0"/>
        <w:jc w:val="center"/>
        <w:rPr>
          <w:i/>
          <w:iCs/>
          <w:color w:val="44546A" w:themeColor="text2"/>
          <w:sz w:val="18"/>
          <w:szCs w:val="18"/>
        </w:rPr>
      </w:pPr>
      <w:bookmarkStart w:id="247" w:name="_Ref183208088"/>
      <w:bookmarkStart w:id="248" w:name="_Ref138087873"/>
      <w:bookmarkStart w:id="249" w:name="_Toc186722402"/>
      <w:r w:rsidRPr="00862043">
        <w:rPr>
          <w:i/>
          <w:iCs/>
          <w:color w:val="44546A" w:themeColor="text2"/>
          <w:sz w:val="18"/>
          <w:szCs w:val="18"/>
        </w:rPr>
        <w:t xml:space="preserve">Figure </w:t>
      </w:r>
      <w:r w:rsidRPr="00862043">
        <w:rPr>
          <w:i/>
          <w:iCs/>
          <w:color w:val="44546A" w:themeColor="text2"/>
          <w:sz w:val="18"/>
          <w:szCs w:val="18"/>
        </w:rPr>
        <w:fldChar w:fldCharType="begin"/>
      </w:r>
      <w:r w:rsidRPr="00862043">
        <w:rPr>
          <w:i/>
          <w:iCs/>
          <w:color w:val="44546A" w:themeColor="text2"/>
          <w:sz w:val="18"/>
          <w:szCs w:val="18"/>
        </w:rPr>
        <w:instrText xml:space="preserve"> SEQ Figure \* ARABIC </w:instrText>
      </w:r>
      <w:r w:rsidRPr="00862043">
        <w:rPr>
          <w:i/>
          <w:iCs/>
          <w:color w:val="44546A" w:themeColor="text2"/>
          <w:sz w:val="18"/>
          <w:szCs w:val="18"/>
        </w:rPr>
        <w:fldChar w:fldCharType="separate"/>
      </w:r>
      <w:r w:rsidR="00C30592">
        <w:rPr>
          <w:i/>
          <w:iCs/>
          <w:noProof/>
          <w:color w:val="44546A" w:themeColor="text2"/>
          <w:sz w:val="18"/>
          <w:szCs w:val="18"/>
        </w:rPr>
        <w:t>11</w:t>
      </w:r>
      <w:r w:rsidRPr="00862043">
        <w:rPr>
          <w:i/>
          <w:iCs/>
          <w:color w:val="44546A" w:themeColor="text2"/>
          <w:sz w:val="18"/>
          <w:szCs w:val="18"/>
        </w:rPr>
        <w:fldChar w:fldCharType="end"/>
      </w:r>
      <w:bookmarkEnd w:id="247"/>
      <w:r w:rsidR="00201F7B">
        <w:rPr>
          <w:i/>
          <w:iCs/>
          <w:color w:val="44546A" w:themeColor="text2"/>
          <w:sz w:val="18"/>
          <w:szCs w:val="18"/>
        </w:rPr>
        <w:t> :</w:t>
      </w:r>
      <w:r w:rsidRPr="00862043">
        <w:rPr>
          <w:i/>
          <w:iCs/>
          <w:color w:val="44546A" w:themeColor="text2"/>
          <w:sz w:val="18"/>
          <w:szCs w:val="18"/>
        </w:rPr>
        <w:t xml:space="preserve"> Méthodes de segmentation des configurations des centres participants, ainsi que le seuil de segmentation utilisé</w:t>
      </w:r>
      <w:bookmarkEnd w:id="248"/>
      <w:bookmarkEnd w:id="249"/>
    </w:p>
    <w:p w14:paraId="67A482AD" w14:textId="77777777" w:rsidR="00F47624" w:rsidRDefault="00F47624" w:rsidP="00F47624"/>
    <w:p w14:paraId="2D3605EF" w14:textId="390D250C" w:rsidR="00F47624" w:rsidRDefault="00F47624" w:rsidP="009902E6">
      <w:pPr>
        <w:pStyle w:val="Titre4"/>
      </w:pPr>
      <w:bookmarkStart w:id="250" w:name="_Toc157640891"/>
      <w:bookmarkStart w:id="251" w:name="_Ref186477107"/>
      <w:r>
        <w:t>Soustraction du bruit de fond</w:t>
      </w:r>
      <w:bookmarkEnd w:id="250"/>
      <w:bookmarkEnd w:id="251"/>
    </w:p>
    <w:p w14:paraId="20B2AD3C" w14:textId="6BB519D3" w:rsidR="00F47624" w:rsidRDefault="00154EF1" w:rsidP="00F47624">
      <w:pPr>
        <w:jc w:val="both"/>
      </w:pPr>
      <w:r>
        <w:t xml:space="preserve">La soustraction du bruit de fond consiste à </w:t>
      </w:r>
      <w:r w:rsidR="00784511">
        <w:t>soustraire au comptage des coups de la thyroïde ou de la source d’étalonnage, les coups non attribuables à la thyroïde ou à la source</w:t>
      </w:r>
      <w:r w:rsidR="00F47624">
        <w:t>.</w:t>
      </w:r>
      <w:r w:rsidR="0001463C">
        <w:t xml:space="preserve"> </w:t>
      </w:r>
      <w:r w:rsidR="00F47624">
        <w:t xml:space="preserve">Cette méthode est majoritairement utilisée </w:t>
      </w:r>
      <w:r w:rsidR="00784511">
        <w:t>en</w:t>
      </w:r>
      <w:r w:rsidR="00F47624">
        <w:t xml:space="preserve"> routine </w:t>
      </w:r>
      <w:r w:rsidR="00784511">
        <w:t>pour</w:t>
      </w:r>
      <w:r w:rsidR="00F47624" w:rsidRPr="00DF3447">
        <w:t xml:space="preserve"> 78%</w:t>
      </w:r>
      <w:r w:rsidR="00F47624">
        <w:t xml:space="preserve"> des configurations</w:t>
      </w:r>
      <w:r w:rsidR="00784511">
        <w:t xml:space="preserve">, </w:t>
      </w:r>
      <w:r>
        <w:t>notamment l</w:t>
      </w:r>
      <w:r w:rsidR="00F47624">
        <w:t xml:space="preserve">ors des segmentations automatiques, semi-automatiques </w:t>
      </w:r>
      <w:r>
        <w:t xml:space="preserve">utilisant un seuil </w:t>
      </w:r>
      <w:r w:rsidR="00F47624">
        <w:t>ou lors des segmentations manuelles.</w:t>
      </w:r>
    </w:p>
    <w:p w14:paraId="209EB22C" w14:textId="77777777" w:rsidR="00F47624" w:rsidRDefault="00F47624" w:rsidP="00F47624"/>
    <w:p w14:paraId="032600B4" w14:textId="1DACA8EB" w:rsidR="00F47624" w:rsidRPr="0014714F" w:rsidRDefault="00F47624" w:rsidP="00B50AF1">
      <w:pPr>
        <w:pStyle w:val="Titre3"/>
      </w:pPr>
      <w:bookmarkStart w:id="252" w:name="_Toc157640892"/>
      <w:bookmarkStart w:id="253" w:name="_Toc193972775"/>
      <w:r>
        <w:t>Auto-évaluation de la méthode locale et vers une plus grande précision</w:t>
      </w:r>
      <w:bookmarkEnd w:id="252"/>
      <w:bookmarkEnd w:id="253"/>
    </w:p>
    <w:p w14:paraId="14E9D829" w14:textId="0BEAF921" w:rsidR="00A15F0F" w:rsidRDefault="00154EF1" w:rsidP="00F47624">
      <w:pPr>
        <w:jc w:val="both"/>
      </w:pPr>
      <w:r>
        <w:t xml:space="preserve">L’auto-évaluation de la méthode locale permet de regarder le niveau de confiance </w:t>
      </w:r>
      <w:r w:rsidR="004D3461">
        <w:t>des</w:t>
      </w:r>
      <w:r>
        <w:t xml:space="preserve"> praticiens </w:t>
      </w:r>
      <w:r w:rsidR="004D3461">
        <w:t>face à la</w:t>
      </w:r>
      <w:r w:rsidR="00AC2032">
        <w:t xml:space="preserve"> méthode de</w:t>
      </w:r>
      <w:r w:rsidR="004D3461">
        <w:t xml:space="preserve"> détermination du taux de fixation</w:t>
      </w:r>
      <w:r w:rsidR="00AC2032">
        <w:t xml:space="preserve"> thyroïdien</w:t>
      </w:r>
      <w:r w:rsidR="000163F5">
        <w:t xml:space="preserve"> (</w:t>
      </w:r>
      <w:proofErr w:type="spellStart"/>
      <w:r w:rsidR="000163F5">
        <w:t>uptake</w:t>
      </w:r>
      <w:proofErr w:type="spellEnd"/>
      <w:r w:rsidR="000163F5">
        <w:t>)</w:t>
      </w:r>
      <w:r>
        <w:t xml:space="preserve">. </w:t>
      </w:r>
    </w:p>
    <w:p w14:paraId="3D298F8A" w14:textId="44012169" w:rsidR="00154EF1" w:rsidRDefault="00154EF1" w:rsidP="00F47624">
      <w:pPr>
        <w:jc w:val="both"/>
      </w:pPr>
      <w:r>
        <w:t>L’évaluation de la robustesse de la méthode a été évalué, sur une échelle de 1 à 10</w:t>
      </w:r>
      <w:r w:rsidR="00AC2032">
        <w:t xml:space="preserve">, sachant que la valeur </w:t>
      </w:r>
      <w:r w:rsidR="00F47624">
        <w:t>1</w:t>
      </w:r>
      <w:r w:rsidR="00AC2032">
        <w:t xml:space="preserve"> correspond à une </w:t>
      </w:r>
      <w:r w:rsidR="00F47624">
        <w:t>méthode non robuste</w:t>
      </w:r>
      <w:r w:rsidR="00AC2032">
        <w:t xml:space="preserve"> et</w:t>
      </w:r>
      <w:r w:rsidR="00F47624">
        <w:t xml:space="preserve"> 10 </w:t>
      </w:r>
      <w:r w:rsidR="00AC2032">
        <w:t xml:space="preserve">à une </w:t>
      </w:r>
      <w:r w:rsidR="00F47624">
        <w:t xml:space="preserve">méthode très robuste. </w:t>
      </w:r>
    </w:p>
    <w:p w14:paraId="6326701F" w14:textId="7A6B8EDC" w:rsidR="00F47624" w:rsidRDefault="00154EF1" w:rsidP="00F47624">
      <w:pPr>
        <w:jc w:val="both"/>
      </w:pPr>
      <w:r>
        <w:t xml:space="preserve">Cette évaluation a été proposée </w:t>
      </w:r>
      <w:r w:rsidR="00F47624">
        <w:t xml:space="preserve">au physicien et à un médecin du centre. </w:t>
      </w:r>
      <w:r w:rsidR="00AC2032">
        <w:t xml:space="preserve">Le taux de réponse est de </w:t>
      </w:r>
      <w:commentRangeStart w:id="254"/>
      <w:commentRangeStart w:id="255"/>
      <w:r w:rsidR="000163F5">
        <w:t>100</w:t>
      </w:r>
      <w:r w:rsidR="00AC2032">
        <w:t>%</w:t>
      </w:r>
      <w:commentRangeEnd w:id="254"/>
      <w:r w:rsidR="000163F5">
        <w:rPr>
          <w:rStyle w:val="Marquedecommentaire"/>
        </w:rPr>
        <w:commentReference w:id="254"/>
      </w:r>
      <w:commentRangeEnd w:id="255"/>
      <w:r w:rsidR="00030CFF">
        <w:rPr>
          <w:rStyle w:val="Marquedecommentaire"/>
        </w:rPr>
        <w:commentReference w:id="255"/>
      </w:r>
      <w:r w:rsidR="00AC2032">
        <w:t xml:space="preserve"> pour les physiciens et pour les médecins. </w:t>
      </w:r>
      <w:r w:rsidR="00F47624">
        <w:t xml:space="preserve">La </w:t>
      </w:r>
      <w:r w:rsidR="00F47624">
        <w:fldChar w:fldCharType="begin"/>
      </w:r>
      <w:r w:rsidR="00F47624">
        <w:instrText xml:space="preserve"> REF _Ref138780132 \h  \* MERGEFORMAT </w:instrText>
      </w:r>
      <w:r w:rsidR="00F47624">
        <w:fldChar w:fldCharType="separate"/>
      </w:r>
      <w:r w:rsidR="00C30592" w:rsidRPr="00C30592">
        <w:t>Figure 12</w:t>
      </w:r>
      <w:r w:rsidR="00F47624">
        <w:fldChar w:fldCharType="end"/>
      </w:r>
      <w:r w:rsidR="00F47624">
        <w:t xml:space="preserve"> montre les réponses en fonction de la profession. Le physicien médical estime que la méthodologie du centre présente une robustesse moyenne (médiane = 5), et le médecin nucléaire estime que la méthodologie du centre est plus robuste (médiane = 7).</w:t>
      </w:r>
    </w:p>
    <w:p w14:paraId="54A84C52" w14:textId="73A811A5" w:rsidR="00F47624" w:rsidRDefault="009D36F7" w:rsidP="0001463C">
      <w:pPr>
        <w:spacing w:after="0"/>
        <w:jc w:val="center"/>
      </w:pPr>
      <w:r>
        <w:rPr>
          <w:noProof/>
        </w:rPr>
        <w:lastRenderedPageBreak/>
        <w:drawing>
          <wp:inline distT="0" distB="0" distL="0" distR="0" wp14:anchorId="027D63E9" wp14:editId="448734B5">
            <wp:extent cx="3599815" cy="2877185"/>
            <wp:effectExtent l="0" t="0" r="635" b="0"/>
            <wp:docPr id="38736050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599815" cy="2877185"/>
                    </a:xfrm>
                    <a:prstGeom prst="rect">
                      <a:avLst/>
                    </a:prstGeom>
                    <a:noFill/>
                    <a:ln>
                      <a:noFill/>
                    </a:ln>
                  </pic:spPr>
                </pic:pic>
              </a:graphicData>
            </a:graphic>
          </wp:inline>
        </w:drawing>
      </w:r>
    </w:p>
    <w:p w14:paraId="47E7BA7F" w14:textId="77777777" w:rsidR="009D36F7" w:rsidRDefault="009D36F7">
      <w:pPr>
        <w:spacing w:after="0"/>
        <w:pPrChange w:id="256" w:author="BEAUMONT Tiffany" w:date="2025-03-03T15:54:00Z">
          <w:pPr>
            <w:spacing w:after="0"/>
            <w:jc w:val="center"/>
          </w:pPr>
        </w:pPrChange>
      </w:pPr>
    </w:p>
    <w:p w14:paraId="5784D7AE" w14:textId="4D6E2F58" w:rsidR="00F47624" w:rsidRPr="00862043" w:rsidRDefault="00F47624" w:rsidP="00F47624">
      <w:pPr>
        <w:jc w:val="center"/>
        <w:rPr>
          <w:i/>
          <w:iCs/>
          <w:color w:val="44546A" w:themeColor="text2"/>
          <w:sz w:val="18"/>
          <w:szCs w:val="18"/>
        </w:rPr>
      </w:pPr>
      <w:bookmarkStart w:id="257" w:name="_Ref138780132"/>
      <w:bookmarkStart w:id="258" w:name="_Toc186722403"/>
      <w:r w:rsidRPr="00862043">
        <w:rPr>
          <w:i/>
          <w:iCs/>
          <w:color w:val="44546A" w:themeColor="text2"/>
          <w:sz w:val="18"/>
          <w:szCs w:val="18"/>
        </w:rPr>
        <w:t xml:space="preserve">Figure </w:t>
      </w:r>
      <w:r w:rsidRPr="00862043">
        <w:rPr>
          <w:i/>
          <w:iCs/>
          <w:color w:val="44546A" w:themeColor="text2"/>
          <w:sz w:val="18"/>
          <w:szCs w:val="18"/>
        </w:rPr>
        <w:fldChar w:fldCharType="begin"/>
      </w:r>
      <w:r w:rsidRPr="00862043">
        <w:rPr>
          <w:i/>
          <w:iCs/>
          <w:color w:val="44546A" w:themeColor="text2"/>
          <w:sz w:val="18"/>
          <w:szCs w:val="18"/>
        </w:rPr>
        <w:instrText xml:space="preserve"> SEQ Figure \* ARABIC </w:instrText>
      </w:r>
      <w:r w:rsidRPr="00862043">
        <w:rPr>
          <w:i/>
          <w:iCs/>
          <w:color w:val="44546A" w:themeColor="text2"/>
          <w:sz w:val="18"/>
          <w:szCs w:val="18"/>
        </w:rPr>
        <w:fldChar w:fldCharType="separate"/>
      </w:r>
      <w:r w:rsidR="00C30592">
        <w:rPr>
          <w:i/>
          <w:iCs/>
          <w:noProof/>
          <w:color w:val="44546A" w:themeColor="text2"/>
          <w:sz w:val="18"/>
          <w:szCs w:val="18"/>
        </w:rPr>
        <w:t>12</w:t>
      </w:r>
      <w:r w:rsidRPr="00862043">
        <w:rPr>
          <w:i/>
          <w:iCs/>
          <w:color w:val="44546A" w:themeColor="text2"/>
          <w:sz w:val="18"/>
          <w:szCs w:val="18"/>
        </w:rPr>
        <w:fldChar w:fldCharType="end"/>
      </w:r>
      <w:bookmarkEnd w:id="257"/>
      <w:r w:rsidR="00201F7B">
        <w:rPr>
          <w:i/>
          <w:iCs/>
          <w:color w:val="44546A" w:themeColor="text2"/>
          <w:sz w:val="18"/>
          <w:szCs w:val="18"/>
        </w:rPr>
        <w:t> :</w:t>
      </w:r>
      <w:r w:rsidRPr="00862043">
        <w:rPr>
          <w:i/>
          <w:iCs/>
          <w:color w:val="44546A" w:themeColor="text2"/>
          <w:sz w:val="18"/>
          <w:szCs w:val="18"/>
        </w:rPr>
        <w:t xml:space="preserve"> Avis selon la profession sur la robustesse de la méthode locale de calcul du taux de fixation du </w:t>
      </w:r>
      <w:commentRangeStart w:id="259"/>
      <w:commentRangeStart w:id="260"/>
      <w:commentRangeStart w:id="261"/>
      <w:r w:rsidRPr="00862043">
        <w:rPr>
          <w:i/>
          <w:iCs/>
          <w:color w:val="44546A" w:themeColor="text2"/>
          <w:sz w:val="18"/>
          <w:szCs w:val="18"/>
        </w:rPr>
        <w:t>centre</w:t>
      </w:r>
      <w:commentRangeEnd w:id="259"/>
      <w:r w:rsidR="00B50AF1">
        <w:rPr>
          <w:rStyle w:val="Marquedecommentaire"/>
        </w:rPr>
        <w:commentReference w:id="259"/>
      </w:r>
      <w:bookmarkEnd w:id="258"/>
      <w:commentRangeEnd w:id="260"/>
      <w:r w:rsidR="00AC2032">
        <w:rPr>
          <w:rStyle w:val="Marquedecommentaire"/>
        </w:rPr>
        <w:commentReference w:id="260"/>
      </w:r>
      <w:commentRangeEnd w:id="261"/>
      <w:r w:rsidR="00030CFF">
        <w:rPr>
          <w:rStyle w:val="Marquedecommentaire"/>
        </w:rPr>
        <w:commentReference w:id="261"/>
      </w:r>
      <w:r w:rsidR="00030CFF">
        <w:rPr>
          <w:i/>
          <w:iCs/>
          <w:color w:val="44546A" w:themeColor="text2"/>
          <w:sz w:val="18"/>
          <w:szCs w:val="18"/>
        </w:rPr>
        <w:t xml:space="preserve"> (19 centres ont répondu ; 1 centre ne réalisant pas le calcul de l’</w:t>
      </w:r>
      <w:proofErr w:type="spellStart"/>
      <w:r w:rsidR="00030CFF">
        <w:rPr>
          <w:i/>
          <w:iCs/>
          <w:color w:val="44546A" w:themeColor="text2"/>
          <w:sz w:val="18"/>
          <w:szCs w:val="18"/>
        </w:rPr>
        <w:t>uptake</w:t>
      </w:r>
      <w:proofErr w:type="spellEnd"/>
      <w:r w:rsidR="00030CFF">
        <w:rPr>
          <w:i/>
          <w:iCs/>
          <w:color w:val="44546A" w:themeColor="text2"/>
          <w:sz w:val="18"/>
          <w:szCs w:val="18"/>
        </w:rPr>
        <w:t xml:space="preserve"> en routine clinique)</w:t>
      </w:r>
    </w:p>
    <w:p w14:paraId="1E530BA6" w14:textId="77777777" w:rsidR="00F47624" w:rsidRDefault="00F47624" w:rsidP="00B50AF1">
      <w:pPr>
        <w:jc w:val="both"/>
      </w:pPr>
      <w:r>
        <w:t>Si des recommandations sont émises par le GT dans le but d’uniformiser et d’améliorer la robustesse de la détermination du taux de fixation, les physiciens répondent tous qu’ils sont prêts à les suivre.</w:t>
      </w:r>
    </w:p>
    <w:p w14:paraId="565B0D72" w14:textId="77777777" w:rsidR="00F47624" w:rsidRDefault="00F47624" w:rsidP="00A533BD">
      <w:pPr>
        <w:jc w:val="both"/>
      </w:pPr>
    </w:p>
    <w:p w14:paraId="02BCFD67" w14:textId="32827200" w:rsidR="00CE22F9" w:rsidRDefault="00CE22F9" w:rsidP="00AF58B2">
      <w:pPr>
        <w:pStyle w:val="Titre2"/>
        <w:jc w:val="both"/>
      </w:pPr>
      <w:bookmarkStart w:id="262" w:name="_Toc193972776"/>
      <w:r>
        <w:t>Étude multicentrique</w:t>
      </w:r>
      <w:bookmarkEnd w:id="262"/>
    </w:p>
    <w:p w14:paraId="349B558F" w14:textId="77777777" w:rsidR="006C438A" w:rsidRDefault="006C438A" w:rsidP="006C438A">
      <w:pPr>
        <w:spacing w:after="120"/>
        <w:jc w:val="both"/>
      </w:pPr>
      <w:r>
        <w:rPr>
          <w:rFonts w:cstheme="minorHAnsi"/>
          <w:color w:val="000000"/>
        </w:rPr>
        <w:t xml:space="preserve">L’étude multicentrique a pour objectif de proposer une méthode de quantification robuste, fiable, adapté à la routine clinique permettant d’aller vers une harmonisation des pratiques. </w:t>
      </w:r>
      <w:r>
        <w:t xml:space="preserve">La campagne de mesure s’est déroulée entre octobre 2020 et mars 2022. </w:t>
      </w:r>
    </w:p>
    <w:p w14:paraId="772DB402" w14:textId="6C282320" w:rsidR="006C438A" w:rsidRPr="00030CFF" w:rsidRDefault="006C438A" w:rsidP="00030CFF">
      <w:pPr>
        <w:jc w:val="both"/>
      </w:pPr>
      <w:r>
        <w:rPr>
          <w:rFonts w:cstheme="minorHAnsi"/>
          <w:color w:val="000000"/>
        </w:rPr>
        <w:t>Chaque centre devait réaliser deux séries de mesures, l’une dans les mêmes conditions que celles utilisées en routine pour les patients et une autre dans des conditions fixées par l’étude. Afin de réaliser les mesures, les centres disposait de fantômes remplis à l’I-123 et/ou au Tc-99m. Les paramètres identifiés comme influençant la quantification et les incertitudes liées aux méthodes de quantification sont ici étudiés.</w:t>
      </w:r>
      <w:r w:rsidR="00D81A73">
        <w:t xml:space="preserve"> </w:t>
      </w:r>
    </w:p>
    <w:p w14:paraId="043682F9" w14:textId="4268B948" w:rsidR="00AF58B2" w:rsidRDefault="00AF58B2" w:rsidP="00F523F0">
      <w:pPr>
        <w:pStyle w:val="Titre3"/>
      </w:pPr>
      <w:bookmarkStart w:id="263" w:name="_Toc193875071"/>
      <w:bookmarkStart w:id="264" w:name="_Toc193972777"/>
      <w:bookmarkEnd w:id="263"/>
      <w:r>
        <w:t>Protocole</w:t>
      </w:r>
      <w:r w:rsidR="0068325D">
        <w:t xml:space="preserve"> de</w:t>
      </w:r>
      <w:r>
        <w:t xml:space="preserve"> mesure</w:t>
      </w:r>
      <w:bookmarkEnd w:id="108"/>
      <w:bookmarkEnd w:id="264"/>
    </w:p>
    <w:p w14:paraId="276FBAA5" w14:textId="057217A8" w:rsidR="00B434C1" w:rsidRDefault="0068325D" w:rsidP="0068325D">
      <w:pPr>
        <w:jc w:val="both"/>
      </w:pPr>
      <w:r>
        <w:t xml:space="preserve">Dans le cadre des mesures, </w:t>
      </w:r>
      <w:r w:rsidR="005E14F1">
        <w:t xml:space="preserve">une valise </w:t>
      </w:r>
      <w:r w:rsidR="006C438A">
        <w:t xml:space="preserve">contenant </w:t>
      </w:r>
      <w:r w:rsidR="005E14F1">
        <w:t xml:space="preserve">notamment </w:t>
      </w:r>
      <w:r w:rsidR="00B434C1">
        <w:t xml:space="preserve">des fantômes </w:t>
      </w:r>
      <w:r w:rsidR="005E14F1">
        <w:t>a</w:t>
      </w:r>
      <w:r w:rsidR="00B434C1">
        <w:t xml:space="preserve"> été </w:t>
      </w:r>
      <w:r w:rsidR="006C438A">
        <w:t>envoyé aux</w:t>
      </w:r>
      <w:r w:rsidR="00B434C1">
        <w:t xml:space="preserve"> centres participants. Six fantômes ont été mis à disposition</w:t>
      </w:r>
      <w:r w:rsidR="006C438A">
        <w:t xml:space="preserve"> </w:t>
      </w:r>
      <w:r w:rsidR="00B434C1">
        <w:t xml:space="preserve">: </w:t>
      </w:r>
    </w:p>
    <w:p w14:paraId="5D2FB8B0" w14:textId="2E1E90B4" w:rsidR="00B434C1" w:rsidRPr="00076806" w:rsidRDefault="00B434C1" w:rsidP="00B434C1">
      <w:pPr>
        <w:pStyle w:val="Paragraphedeliste"/>
        <w:numPr>
          <w:ilvl w:val="0"/>
          <w:numId w:val="1"/>
        </w:numPr>
        <w:jc w:val="both"/>
        <w:rPr>
          <w:rFonts w:cstheme="minorHAnsi"/>
          <w:color w:val="000000"/>
        </w:rPr>
      </w:pPr>
      <w:r>
        <w:t>cinq</w:t>
      </w:r>
      <w:r w:rsidR="005B7C67" w:rsidRPr="00F01284">
        <w:t xml:space="preserve"> fantômes thyroïdiens </w:t>
      </w:r>
      <w:r w:rsidR="005E14F1">
        <w:t xml:space="preserve">sont </w:t>
      </w:r>
      <w:r w:rsidR="00AB42D8" w:rsidRPr="00F01284">
        <w:t xml:space="preserve">anatomiquement </w:t>
      </w:r>
      <w:r w:rsidR="005B7C67" w:rsidRPr="00F01284">
        <w:t xml:space="preserve">réalistes </w:t>
      </w:r>
      <w:r w:rsidR="00817B07">
        <w:t>avec des volumes compris entre</w:t>
      </w:r>
      <w:r w:rsidR="00457901" w:rsidRPr="00F01284">
        <w:t xml:space="preserve"> 3 </w:t>
      </w:r>
      <w:r w:rsidR="00817B07">
        <w:t>et</w:t>
      </w:r>
      <w:r w:rsidR="00817B07" w:rsidRPr="00F01284">
        <w:t xml:space="preserve"> </w:t>
      </w:r>
      <w:r w:rsidR="00457901" w:rsidRPr="00F01284">
        <w:t>30</w:t>
      </w:r>
      <w:r w:rsidR="00AB42D8" w:rsidRPr="00F01284">
        <w:t> </w:t>
      </w:r>
      <w:proofErr w:type="spellStart"/>
      <w:r w:rsidR="00457901" w:rsidRPr="00F01284">
        <w:t>mL</w:t>
      </w:r>
      <w:proofErr w:type="spellEnd"/>
      <w:r w:rsidR="00457901" w:rsidRPr="00F01284">
        <w:t xml:space="preserve"> (</w:t>
      </w:r>
      <w:r w:rsidR="00307894" w:rsidRPr="00F01284">
        <w:t xml:space="preserve">cf. </w:t>
      </w:r>
      <w:r w:rsidR="00457901" w:rsidRPr="00F01284">
        <w:fldChar w:fldCharType="begin"/>
      </w:r>
      <w:r w:rsidR="00457901" w:rsidRPr="00F01284">
        <w:instrText xml:space="preserve"> REF _Ref181716335 \h </w:instrText>
      </w:r>
      <w:r w:rsidR="00F01284">
        <w:instrText xml:space="preserve"> \* MERGEFORMAT </w:instrText>
      </w:r>
      <w:r w:rsidR="00457901" w:rsidRPr="00F01284">
        <w:fldChar w:fldCharType="separate"/>
      </w:r>
      <w:r w:rsidR="00C30592" w:rsidRPr="00C30592">
        <w:t>Tableau 14</w:t>
      </w:r>
      <w:r w:rsidR="00457901" w:rsidRPr="00F01284">
        <w:fldChar w:fldCharType="end"/>
      </w:r>
      <w:r w:rsidR="00AB42D8" w:rsidRPr="00F01284">
        <w:t>)</w:t>
      </w:r>
      <w:r w:rsidR="00076806">
        <w:t>. I</w:t>
      </w:r>
      <w:r w:rsidR="005E14F1">
        <w:t>ls</w:t>
      </w:r>
      <w:r>
        <w:t xml:space="preserve"> </w:t>
      </w:r>
      <w:r w:rsidR="00457901" w:rsidRPr="00F01284">
        <w:t>s’</w:t>
      </w:r>
      <w:r w:rsidR="00076806" w:rsidRPr="00F01284">
        <w:t>insè</w:t>
      </w:r>
      <w:r w:rsidR="00076806">
        <w:t>ren</w:t>
      </w:r>
      <w:r w:rsidR="00076806" w:rsidRPr="00F01284">
        <w:t>t</w:t>
      </w:r>
      <w:r w:rsidR="00457901" w:rsidRPr="00F01284">
        <w:t xml:space="preserve"> dans un fantôme cou</w:t>
      </w:r>
      <w:r w:rsidR="005E14F1">
        <w:t xml:space="preserve"> </w:t>
      </w:r>
      <w:r w:rsidR="006C438A">
        <w:t xml:space="preserve">réaliste </w:t>
      </w:r>
      <w:r w:rsidR="00076806">
        <w:t xml:space="preserve">qui </w:t>
      </w:r>
      <w:r w:rsidR="006C438A">
        <w:t xml:space="preserve">présente un insert « moelle » et un insert « colonne » </w:t>
      </w:r>
      <w:r w:rsidR="00457901" w:rsidRPr="00F01284">
        <w:fldChar w:fldCharType="begin"/>
      </w:r>
      <w:r w:rsidR="009F0FF8">
        <w:instrText xml:space="preserve"> ADDIN ZOTERO_ITEM CSL_CITATION {"citationID":"xEGdcYCB","properties":{"formattedCitation":"[35,36]","plainCitation":"[35,36]","noteIndex":0},"citationItems":[{"id":280,"uris":["http://zotero.org/groups/4605258/items/U8ILCEYX"],"itemData":{"id":280,"type":"article-journal","container-title":"Physics in Medicine and Biology","DOI":"10.1088/1361-6560/aa6514","ISSN":"0031-9155, 1361-6560","issue":"12","journalAbbreviation":"Phys. Med. Biol.","page":"4673-4693","source":"DOI.org (Crossref)","title":"Development and test of sets of 3D printed age-specific thyroid phantoms for &lt;sup&gt;131&lt;/sup&gt; I measurements","volume":"62","author":[{"family":"Beaumont","given":"Tiffany"},{"family":"Ideias","given":"Pedro Caldeira"},{"family":"Rimlinger","given":"Maeva"},{"family":"Broggio","given":"David"},{"family":"Franck","given":"Didier"}],"issued":{"date-parts":[["2017",6,21]]}}},{"id":342,"uris":["http://zotero.org/groups/4605258/items/4FGQQ6E9"],"itemData":{"id":342,"type":"thesis","language":"Français","title":"Apport de l'impression 3D pour la réalisation de familles de fantômes d'étalonnage dédiés à la personnalisation de la mesure en dosimétrie interne. Physique Médicale [physics.med-ph]. Université Paris Saclay (COmUE). </w:instrText>
      </w:r>
      <w:r w:rsidR="009F0FF8">
        <w:rPr>
          <w:rFonts w:ascii="Cambria Math" w:hAnsi="Cambria Math" w:cs="Cambria Math"/>
        </w:rPr>
        <w:instrText>⟨</w:instrText>
      </w:r>
      <w:r w:rsidR="009F0FF8">
        <w:instrText>NNT : 2018SACLS283</w:instrText>
      </w:r>
      <w:r w:rsidR="009F0FF8">
        <w:rPr>
          <w:rFonts w:ascii="Cambria Math" w:hAnsi="Cambria Math" w:cs="Cambria Math"/>
        </w:rPr>
        <w:instrText>⟩</w:instrText>
      </w:r>
      <w:r w:rsidR="009F0FF8">
        <w:instrText xml:space="preserve">. </w:instrText>
      </w:r>
      <w:r w:rsidR="009F0FF8">
        <w:rPr>
          <w:rFonts w:ascii="Cambria Math" w:hAnsi="Cambria Math" w:cs="Cambria Math"/>
        </w:rPr>
        <w:instrText>⟨</w:instrText>
      </w:r>
      <w:r w:rsidR="009F0FF8">
        <w:instrText>tel-01906469</w:instrText>
      </w:r>
      <w:r w:rsidR="009F0FF8">
        <w:rPr>
          <w:rFonts w:ascii="Cambria Math" w:hAnsi="Cambria Math" w:cs="Cambria Math"/>
        </w:rPr>
        <w:instrText>⟩</w:instrText>
      </w:r>
      <w:r w:rsidR="009F0FF8">
        <w:instrText xml:space="preserve">","author":[{"family":"Beaumont","given":"Tiffany"}],"issued":{"date-parts":[["2018"]]}}}],"schema":"https://github.com/citation-style-language/schema/raw/master/csl-citation.json"} </w:instrText>
      </w:r>
      <w:r w:rsidR="00457901" w:rsidRPr="00F01284">
        <w:fldChar w:fldCharType="separate"/>
      </w:r>
      <w:r w:rsidR="00373C0B" w:rsidRPr="00373C0B">
        <w:rPr>
          <w:rFonts w:ascii="Calibri" w:hAnsi="Calibri" w:cs="Calibri"/>
        </w:rPr>
        <w:t>[35,36]</w:t>
      </w:r>
      <w:r w:rsidR="00457901" w:rsidRPr="00F01284">
        <w:fldChar w:fldCharType="end"/>
      </w:r>
    </w:p>
    <w:p w14:paraId="71E93BB9" w14:textId="188764BF" w:rsidR="00B434C1" w:rsidRPr="00076806" w:rsidRDefault="00457901" w:rsidP="00B434C1">
      <w:pPr>
        <w:pStyle w:val="Paragraphedeliste"/>
        <w:numPr>
          <w:ilvl w:val="0"/>
          <w:numId w:val="1"/>
        </w:numPr>
        <w:jc w:val="both"/>
        <w:rPr>
          <w:rFonts w:cstheme="minorHAnsi"/>
          <w:color w:val="000000"/>
        </w:rPr>
      </w:pPr>
      <w:r w:rsidRPr="00F01284">
        <w:t>une</w:t>
      </w:r>
      <w:r w:rsidR="009B158C" w:rsidRPr="00F01284">
        <w:t xml:space="preserve"> seringue </w:t>
      </w:r>
      <w:r w:rsidRPr="00F01284">
        <w:t xml:space="preserve">standard </w:t>
      </w:r>
      <w:r w:rsidR="009B158C" w:rsidRPr="00F01284">
        <w:t xml:space="preserve">de 3 </w:t>
      </w:r>
      <w:proofErr w:type="spellStart"/>
      <w:r w:rsidR="009B158C" w:rsidRPr="00F01284">
        <w:t>m</w:t>
      </w:r>
      <w:r w:rsidR="00AB42D8" w:rsidRPr="00F01284">
        <w:t>L</w:t>
      </w:r>
      <w:proofErr w:type="spellEnd"/>
      <w:r w:rsidR="00B434C1">
        <w:rPr>
          <w:rFonts w:cstheme="minorHAnsi"/>
          <w:color w:val="000000"/>
        </w:rPr>
        <w:t xml:space="preserve">. </w:t>
      </w:r>
    </w:p>
    <w:p w14:paraId="342045A7" w14:textId="57A27B6E" w:rsidR="00457901" w:rsidRDefault="00344FF0" w:rsidP="00B434C1">
      <w:pPr>
        <w:jc w:val="both"/>
        <w:rPr>
          <w:rFonts w:cstheme="minorHAnsi"/>
          <w:color w:val="000000"/>
        </w:rPr>
      </w:pPr>
      <w:r>
        <w:t xml:space="preserve">Les fantômes </w:t>
      </w:r>
      <w:r w:rsidR="005E14F1">
        <w:t xml:space="preserve">anthropomorphes </w:t>
      </w:r>
      <w:r>
        <w:t xml:space="preserve">utilisés </w:t>
      </w:r>
      <w:r>
        <w:fldChar w:fldCharType="begin"/>
      </w:r>
      <w:r w:rsidR="009F0FF8">
        <w:instrText xml:space="preserve"> ADDIN ZOTERO_ITEM CSL_CITATION {"citationID":"UJqWkDnl","properties":{"formattedCitation":"[36]","plainCitation":"[36]","noteIndex":0},"citationItems":[{"id":342,"uris":["http://zotero.org/groups/4605258/items/4FGQQ6E9"],"itemData":{"id":342,"type":"thesis","language":"Français","title":"Apport de l'impression 3D pour la réalisation de familles de fantômes d'étalonnage dédiés à la personnalisation de la mesure en dosimétrie interne. Physique Médicale [physics.med-ph]. Université Paris Saclay (COmUE). </w:instrText>
      </w:r>
      <w:r w:rsidR="009F0FF8">
        <w:rPr>
          <w:rFonts w:ascii="Cambria Math" w:hAnsi="Cambria Math" w:cs="Cambria Math"/>
        </w:rPr>
        <w:instrText>⟨</w:instrText>
      </w:r>
      <w:r w:rsidR="009F0FF8">
        <w:instrText>NNT : 2018SACLS283</w:instrText>
      </w:r>
      <w:r w:rsidR="009F0FF8">
        <w:rPr>
          <w:rFonts w:ascii="Cambria Math" w:hAnsi="Cambria Math" w:cs="Cambria Math"/>
        </w:rPr>
        <w:instrText>⟩</w:instrText>
      </w:r>
      <w:r w:rsidR="009F0FF8">
        <w:instrText xml:space="preserve">. </w:instrText>
      </w:r>
      <w:r w:rsidR="009F0FF8">
        <w:rPr>
          <w:rFonts w:ascii="Cambria Math" w:hAnsi="Cambria Math" w:cs="Cambria Math"/>
        </w:rPr>
        <w:instrText>⟨</w:instrText>
      </w:r>
      <w:r w:rsidR="009F0FF8">
        <w:instrText>tel-01906469</w:instrText>
      </w:r>
      <w:r w:rsidR="009F0FF8">
        <w:rPr>
          <w:rFonts w:ascii="Cambria Math" w:hAnsi="Cambria Math" w:cs="Cambria Math"/>
        </w:rPr>
        <w:instrText>⟩</w:instrText>
      </w:r>
      <w:r w:rsidR="009F0FF8">
        <w:instrText xml:space="preserve">","author":[{"family":"Beaumont","given":"Tiffany"}],"issued":{"date-parts":[["2018"]]}}}],"schema":"https://github.com/citation-style-language/schema/raw/master/csl-citation.json"} </w:instrText>
      </w:r>
      <w:r>
        <w:fldChar w:fldCharType="separate"/>
      </w:r>
      <w:r w:rsidR="00373C0B" w:rsidRPr="00373C0B">
        <w:rPr>
          <w:rFonts w:ascii="Calibri" w:hAnsi="Calibri" w:cs="Calibri"/>
        </w:rPr>
        <w:t>[36]</w:t>
      </w:r>
      <w:r>
        <w:fldChar w:fldCharType="end"/>
      </w:r>
      <w:r>
        <w:t xml:space="preserve"> ont été modélisés selon les recommandations de la CIPR</w:t>
      </w:r>
      <w:r w:rsidR="005E14F1">
        <w:t xml:space="preserve">, en considérant un volume thyroïdien selon l’âge et une épaisseur de tissus extra-thyroïdien reproduisant les caractéristiques d’atténuation des tissus adipeux </w:t>
      </w:r>
      <w:r w:rsidR="002F4390">
        <w:t>aux énergies d’intérêt</w:t>
      </w:r>
      <w:r w:rsidR="00076806">
        <w:t xml:space="preserve"> </w:t>
      </w:r>
      <w:r>
        <w:fldChar w:fldCharType="begin"/>
      </w:r>
      <w:r w:rsidR="009F0FF8">
        <w:instrText xml:space="preserve"> ADDIN ZOTERO_ITEM CSL_CITATION {"citationID":"FGIrHkDZ","properties":{"formattedCitation":"[37]","plainCitation":"[37]","noteIndex":0},"citationItems":[{"id":344,"uris":["http://zotero.org/groups/4605258/items/BKJDTM3X"],"itemData":{"id":344,"type":"article-journal","abstract":"This report presents detailed information on age- and gender-related differences in the anatomical and physiological characteristics of reference individuals. These reference values provide needed input to prospective dosimetry calculations for radiation protection purposes for both workers and members of the general public. The purpose of this report is to consolidate and unify in one publication, important new information on reference anatomical and physiological values that has become available since Publication 23 was published by the ICRP in 1975. There are two aspects of this work. The first is to revise and extend the information in Publication 23 as appropriate. The second is to provide additional information on individual variation among grossly normal individuals resulting from differences in age, gender, race, or other factors. This publication collects, unifies, and expands the updated ICRP reference values for the purpose of providing a comprehensive and consistent set of age- and gender-specific reference values for anatomical and physiological features of the human body pertinent to radiation dosimetry. The reference values given in this report are based on: (a) anatomical and physiological information not published before by the ICRP; (b) recent ICRP publications containing reference value information; and (c) information in Publication 23 that is still considered valid and appropriate for radiation protection purposes. Moving from the past emphasis on 'Reference Man', the new report presents a series of reference values for both male and female subjects of six different ages: newborn, 1 year, 5 years, 10 years, 15 years, and adult. In selecting reference values, the Commission has used data on Western Europeans and North Americans because these populations have been well studied with respect to antomy, body composition, and physiology. When appropriate, comparisons are made between the chosen reference values and data from several Asian populations. The first section of the report provides summary tables of all the anatomical and physiological parameters given as reference values in this publication. These results give a comprehensive view of reference values for an individual as influenced by age and gender. The second section describes characteristics of dosimetric importance for the embryo and fetus. Information is provided on the development of the total body and the timing of appearance and development of the various organ systems. Reference values are provided on the mass of the total body and selected organs and tissues, as well as a number of physiological parameters. The third section deals with reference values of important anatomical and physiological characteristics of reference individuals from birth to adulthood. This section begins with details on the growth and composition of the total body in males and females. It then describes and quantifies anatomical and physiological characteristics of various organ systems and changes in these characteristics during growth, maturity, and pregnancy. Reference values are specified for characteristics of dosimetric importance. The final section gives a brief summary of the elemental composition of individuals. Focusing on the elements of dosimetric importance, information is presented on the body content of 13 elements: calcium, carbon, chloride, hydrogen, iodine, iron, magnesium, nitrogen, oxygen, potassium, sodium, sulphur, and phosphorus.","container-title":"Annals of the ICRP","ISSN":"0146-6453","issue":"3-4","journalAbbreviation":"Ann ICRP","language":"eng","note":"PMID: 14506981","page":"5-265","source":"PubMed","title":"Basic anatomical and physiological data for use in radiological protection: reference values. A report of age- and gender-related differences in the anatomical and physiological characteristics of reference individuals. ICRP Publication 89","title-short":"Basic anatomical and physiological data for use in radiological protection","volume":"32","issued":{"date-parts":[["2002"]]}}}],"schema":"https://github.com/citation-style-language/schema/raw/master/csl-citation.json"} </w:instrText>
      </w:r>
      <w:r>
        <w:fldChar w:fldCharType="separate"/>
      </w:r>
      <w:r w:rsidR="00373C0B" w:rsidRPr="00373C0B">
        <w:rPr>
          <w:rFonts w:ascii="Calibri" w:hAnsi="Calibri" w:cs="Calibri"/>
        </w:rPr>
        <w:t>[37]</w:t>
      </w:r>
      <w:r>
        <w:fldChar w:fldCharType="end"/>
      </w:r>
      <w:r>
        <w:t>.</w:t>
      </w:r>
      <w:r w:rsidR="005B7C67" w:rsidRPr="00B434C1">
        <w:rPr>
          <w:rFonts w:cstheme="minorHAnsi"/>
          <w:color w:val="000000"/>
        </w:rPr>
        <w:t xml:space="preserve"> </w:t>
      </w:r>
      <w:r w:rsidR="00AB42D8" w:rsidRPr="00B434C1">
        <w:rPr>
          <w:rFonts w:cstheme="minorHAnsi"/>
          <w:color w:val="000000"/>
        </w:rPr>
        <w:t>Un</w:t>
      </w:r>
      <w:r w:rsidR="005E14F1">
        <w:rPr>
          <w:rFonts w:cstheme="minorHAnsi"/>
          <w:color w:val="000000"/>
        </w:rPr>
        <w:t>e annexe</w:t>
      </w:r>
      <w:r w:rsidR="00AB42D8" w:rsidRPr="00B434C1">
        <w:rPr>
          <w:rFonts w:cstheme="minorHAnsi"/>
          <w:color w:val="000000"/>
        </w:rPr>
        <w:t xml:space="preserve"> </w:t>
      </w:r>
      <w:r w:rsidR="005445D9">
        <w:rPr>
          <w:rFonts w:cstheme="minorHAnsi"/>
          <w:color w:val="000000"/>
        </w:rPr>
        <w:t>technique</w:t>
      </w:r>
      <w:r w:rsidR="00AB42D8" w:rsidRPr="00B434C1">
        <w:rPr>
          <w:rFonts w:cstheme="minorHAnsi"/>
          <w:color w:val="000000"/>
        </w:rPr>
        <w:t xml:space="preserve"> </w:t>
      </w:r>
      <w:r w:rsidR="005E14F1">
        <w:rPr>
          <w:rFonts w:cstheme="minorHAnsi"/>
          <w:color w:val="000000"/>
        </w:rPr>
        <w:t>a été</w:t>
      </w:r>
      <w:r w:rsidR="005E14F1" w:rsidRPr="00B434C1">
        <w:rPr>
          <w:rFonts w:cstheme="minorHAnsi"/>
          <w:color w:val="000000"/>
        </w:rPr>
        <w:t xml:space="preserve"> </w:t>
      </w:r>
      <w:r w:rsidR="00AB42D8" w:rsidRPr="00B434C1">
        <w:rPr>
          <w:rFonts w:cstheme="minorHAnsi"/>
          <w:color w:val="000000"/>
        </w:rPr>
        <w:t>joint au matériel de mesure, ainsi que des outils de positionnement permettant la standardisation de la distance entre les fantômes et le collimateur de la gamma-caméra</w:t>
      </w:r>
      <w:r w:rsidR="004B06E3" w:rsidRPr="00B434C1">
        <w:rPr>
          <w:rFonts w:cstheme="minorHAnsi"/>
          <w:color w:val="000000"/>
        </w:rPr>
        <w:t xml:space="preserve"> </w:t>
      </w:r>
      <w:r w:rsidR="002A3DDA" w:rsidRPr="00B434C1">
        <w:rPr>
          <w:rFonts w:cstheme="minorHAnsi"/>
          <w:color w:val="000000"/>
        </w:rPr>
        <w:t>(</w:t>
      </w:r>
      <w:r w:rsidR="008B77E4" w:rsidRPr="00B434C1">
        <w:rPr>
          <w:rFonts w:cstheme="minorHAnsi"/>
          <w:color w:val="000000"/>
        </w:rPr>
        <w:t>cf.</w:t>
      </w:r>
      <w:r w:rsidR="00A53EEB" w:rsidRPr="00B434C1">
        <w:rPr>
          <w:rFonts w:cstheme="minorHAnsi"/>
          <w:color w:val="000000"/>
        </w:rPr>
        <w:t xml:space="preserve"> </w:t>
      </w:r>
      <w:r w:rsidR="00F01284" w:rsidRPr="00B434C1">
        <w:rPr>
          <w:rFonts w:cstheme="minorHAnsi"/>
          <w:color w:val="000000"/>
        </w:rPr>
        <w:fldChar w:fldCharType="begin"/>
      </w:r>
      <w:r w:rsidR="00F01284" w:rsidRPr="00B434C1">
        <w:rPr>
          <w:rFonts w:cstheme="minorHAnsi"/>
          <w:color w:val="000000"/>
        </w:rPr>
        <w:instrText xml:space="preserve"> REF _Ref186636102 \h </w:instrText>
      </w:r>
      <w:r w:rsidR="00F01284" w:rsidRPr="00B434C1">
        <w:rPr>
          <w:rFonts w:cstheme="minorHAnsi"/>
          <w:color w:val="000000"/>
        </w:rPr>
      </w:r>
      <w:r w:rsidR="00F01284" w:rsidRPr="00B434C1">
        <w:rPr>
          <w:rFonts w:cstheme="minorHAnsi"/>
          <w:color w:val="000000"/>
        </w:rPr>
        <w:fldChar w:fldCharType="separate"/>
      </w:r>
      <w:r w:rsidR="00C30592">
        <w:t xml:space="preserve">Annexe </w:t>
      </w:r>
      <w:r w:rsidR="00C30592">
        <w:rPr>
          <w:noProof/>
        </w:rPr>
        <w:t>4</w:t>
      </w:r>
      <w:r w:rsidR="00F01284" w:rsidRPr="00B434C1">
        <w:rPr>
          <w:rFonts w:cstheme="minorHAnsi"/>
          <w:color w:val="000000"/>
        </w:rPr>
        <w:fldChar w:fldCharType="end"/>
      </w:r>
      <w:r w:rsidR="00D657F9" w:rsidRPr="00B434C1">
        <w:rPr>
          <w:rFonts w:cstheme="minorHAnsi"/>
          <w:color w:val="000000"/>
        </w:rPr>
        <w:t>).</w:t>
      </w:r>
    </w:p>
    <w:p w14:paraId="26AAEAE5" w14:textId="4A57CF82" w:rsidR="006C438A" w:rsidRPr="00B434C1" w:rsidRDefault="006C438A" w:rsidP="00076806">
      <w:pPr>
        <w:jc w:val="center"/>
        <w:rPr>
          <w:rFonts w:cstheme="minorHAnsi"/>
          <w:color w:val="000000"/>
        </w:rPr>
      </w:pPr>
      <w:bookmarkStart w:id="265" w:name="_Ref181716335"/>
      <w:bookmarkStart w:id="266" w:name="_Toc193803390"/>
      <w:r w:rsidRPr="00C7028C">
        <w:rPr>
          <w:i/>
          <w:iCs/>
          <w:color w:val="44546A" w:themeColor="text2"/>
          <w:sz w:val="18"/>
          <w:szCs w:val="18"/>
        </w:rPr>
        <w:t xml:space="preserve">Tableau </w:t>
      </w:r>
      <w:r w:rsidRPr="00C7028C">
        <w:rPr>
          <w:i/>
          <w:iCs/>
          <w:color w:val="44546A" w:themeColor="text2"/>
          <w:sz w:val="18"/>
          <w:szCs w:val="18"/>
        </w:rPr>
        <w:fldChar w:fldCharType="begin"/>
      </w:r>
      <w:r w:rsidRPr="00C7028C">
        <w:rPr>
          <w:i/>
          <w:iCs/>
          <w:color w:val="44546A" w:themeColor="text2"/>
          <w:sz w:val="18"/>
          <w:szCs w:val="18"/>
        </w:rPr>
        <w:instrText xml:space="preserve"> SEQ Tableau \* ARABIC </w:instrText>
      </w:r>
      <w:r w:rsidRPr="00C7028C">
        <w:rPr>
          <w:i/>
          <w:iCs/>
          <w:color w:val="44546A" w:themeColor="text2"/>
          <w:sz w:val="18"/>
          <w:szCs w:val="18"/>
        </w:rPr>
        <w:fldChar w:fldCharType="separate"/>
      </w:r>
      <w:r w:rsidR="00C30592">
        <w:rPr>
          <w:i/>
          <w:iCs/>
          <w:noProof/>
          <w:color w:val="44546A" w:themeColor="text2"/>
          <w:sz w:val="18"/>
          <w:szCs w:val="18"/>
        </w:rPr>
        <w:t>14</w:t>
      </w:r>
      <w:r w:rsidRPr="00C7028C">
        <w:rPr>
          <w:i/>
          <w:iCs/>
          <w:color w:val="44546A" w:themeColor="text2"/>
          <w:sz w:val="18"/>
          <w:szCs w:val="18"/>
        </w:rPr>
        <w:fldChar w:fldCharType="end"/>
      </w:r>
      <w:bookmarkEnd w:id="265"/>
      <w:r>
        <w:rPr>
          <w:i/>
          <w:iCs/>
          <w:color w:val="44546A" w:themeColor="text2"/>
          <w:sz w:val="18"/>
          <w:szCs w:val="18"/>
        </w:rPr>
        <w:t> :</w:t>
      </w:r>
      <w:r w:rsidRPr="00C7028C">
        <w:rPr>
          <w:i/>
          <w:iCs/>
          <w:color w:val="44546A" w:themeColor="text2"/>
          <w:sz w:val="18"/>
          <w:szCs w:val="18"/>
        </w:rPr>
        <w:t xml:space="preserve"> Fantômes thyroïdiens anatomiquement réalistes</w:t>
      </w:r>
      <w:bookmarkEnd w:id="266"/>
    </w:p>
    <w:tbl>
      <w:tblPr>
        <w:tblStyle w:val="TableauGrille5Fonc-Accentuation1"/>
        <w:tblW w:w="0" w:type="auto"/>
        <w:tblLook w:val="0480" w:firstRow="0" w:lastRow="0" w:firstColumn="1" w:lastColumn="0" w:noHBand="0" w:noVBand="1"/>
      </w:tblPr>
      <w:tblGrid>
        <w:gridCol w:w="1166"/>
        <w:gridCol w:w="1372"/>
        <w:gridCol w:w="1372"/>
        <w:gridCol w:w="1624"/>
        <w:gridCol w:w="2059"/>
        <w:gridCol w:w="1771"/>
      </w:tblGrid>
      <w:tr w:rsidR="00C7028C" w14:paraId="50EFF56B" w14:textId="77777777" w:rsidTr="00076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0F9AB926" w14:textId="77777777" w:rsidR="00C7028C" w:rsidRDefault="00C7028C" w:rsidP="005B7C67">
            <w:pPr>
              <w:jc w:val="both"/>
              <w:rPr>
                <w:rFonts w:cstheme="minorHAnsi"/>
                <w:color w:val="000000"/>
              </w:rPr>
            </w:pPr>
          </w:p>
        </w:tc>
        <w:tc>
          <w:tcPr>
            <w:tcW w:w="0" w:type="dxa"/>
            <w:gridSpan w:val="5"/>
          </w:tcPr>
          <w:p w14:paraId="06E316D7" w14:textId="385C95E6" w:rsidR="00C7028C" w:rsidRDefault="00C7028C" w:rsidP="00C7028C">
            <w:pPr>
              <w:ind w:left="-92" w:right="-254"/>
              <w:jc w:val="both"/>
              <w:cnfStyle w:val="000000100000" w:firstRow="0" w:lastRow="0" w:firstColumn="0" w:lastColumn="0" w:oddVBand="0" w:evenVBand="0" w:oddHBand="1" w:evenHBand="0" w:firstRowFirstColumn="0" w:firstRowLastColumn="0" w:lastRowFirstColumn="0" w:lastRowLastColumn="0"/>
              <w:rPr>
                <w:rFonts w:cstheme="minorHAnsi"/>
                <w:color w:val="000000"/>
              </w:rPr>
            </w:pPr>
            <w:r w:rsidRPr="00C03134">
              <w:rPr>
                <w:rFonts w:cstheme="minorHAnsi"/>
                <w:noProof/>
                <w:color w:val="000000"/>
                <w:lang w:eastAsia="fr-FR"/>
              </w:rPr>
              <w:drawing>
                <wp:inline distT="0" distB="0" distL="0" distR="0" wp14:anchorId="52EF79A9" wp14:editId="70FCFBD7">
                  <wp:extent cx="5127150" cy="975408"/>
                  <wp:effectExtent l="0" t="0" r="0" b="0"/>
                  <wp:docPr id="16" name="Image 33">
                    <a:extLst xmlns:a="http://schemas.openxmlformats.org/drawingml/2006/main">
                      <a:ext uri="{FF2B5EF4-FFF2-40B4-BE49-F238E27FC236}">
                        <a16:creationId xmlns:a16="http://schemas.microsoft.com/office/drawing/2014/main" id="{DD6044EA-5634-1998-8711-EFD3445F95A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 33">
                            <a:extLst>
                              <a:ext uri="{FF2B5EF4-FFF2-40B4-BE49-F238E27FC236}">
                                <a16:creationId xmlns:a16="http://schemas.microsoft.com/office/drawing/2014/main" id="{DD6044EA-5634-1998-8711-EFD3445F95A6}"/>
                              </a:ext>
                            </a:extLst>
                          </pic:cNvPr>
                          <pic:cNvPicPr>
                            <a:picLocks noChangeAspect="1"/>
                          </pic:cNvPicPr>
                        </pic:nvPicPr>
                        <pic:blipFill rotWithShape="1">
                          <a:blip r:embed="rId27" cstate="email">
                            <a:extLst>
                              <a:ext uri="{28A0092B-C50C-407E-A947-70E740481C1C}">
                                <a14:useLocalDpi xmlns:a14="http://schemas.microsoft.com/office/drawing/2010/main"/>
                              </a:ext>
                            </a:extLst>
                          </a:blip>
                          <a:srcRect l="2277" t="11322" r="2587" b="7760"/>
                          <a:stretch/>
                        </pic:blipFill>
                        <pic:spPr bwMode="auto">
                          <a:xfrm>
                            <a:off x="0" y="0"/>
                            <a:ext cx="5127150" cy="975408"/>
                          </a:xfrm>
                          <a:prstGeom prst="rect">
                            <a:avLst/>
                          </a:prstGeom>
                          <a:ln>
                            <a:noFill/>
                          </a:ln>
                          <a:extLst>
                            <a:ext uri="{53640926-AAD7-44D8-BBD7-CCE9431645EC}">
                              <a14:shadowObscured xmlns:a14="http://schemas.microsoft.com/office/drawing/2010/main"/>
                            </a:ext>
                          </a:extLst>
                        </pic:spPr>
                      </pic:pic>
                    </a:graphicData>
                  </a:graphic>
                </wp:inline>
              </w:drawing>
            </w:r>
          </w:p>
        </w:tc>
      </w:tr>
      <w:tr w:rsidR="00C7028C" w14:paraId="01E00B7C" w14:textId="77777777" w:rsidTr="00076806">
        <w:tc>
          <w:tcPr>
            <w:cnfStyle w:val="001000000000" w:firstRow="0" w:lastRow="0" w:firstColumn="1" w:lastColumn="0" w:oddVBand="0" w:evenVBand="0" w:oddHBand="0" w:evenHBand="0" w:firstRowFirstColumn="0" w:firstRowLastColumn="0" w:lastRowFirstColumn="0" w:lastRowLastColumn="0"/>
            <w:tcW w:w="0" w:type="dxa"/>
          </w:tcPr>
          <w:p w14:paraId="20A6F65F" w14:textId="3E6C5074" w:rsidR="00C7028C" w:rsidRPr="00C7028C" w:rsidRDefault="00C7028C" w:rsidP="00C7028C">
            <w:pPr>
              <w:jc w:val="center"/>
              <w:rPr>
                <w:rFonts w:cstheme="minorHAnsi"/>
              </w:rPr>
            </w:pPr>
            <w:r w:rsidRPr="00C7028C">
              <w:t>Nom du Fantôme thyroïdien</w:t>
            </w:r>
          </w:p>
        </w:tc>
        <w:tc>
          <w:tcPr>
            <w:tcW w:w="0" w:type="dxa"/>
          </w:tcPr>
          <w:p w14:paraId="40464E96" w14:textId="5C57459C" w:rsidR="00C7028C" w:rsidRDefault="00C7028C" w:rsidP="00C7028C">
            <w:pPr>
              <w:jc w:val="center"/>
              <w:cnfStyle w:val="000000000000" w:firstRow="0" w:lastRow="0" w:firstColumn="0" w:lastColumn="0" w:oddVBand="0" w:evenVBand="0" w:oddHBand="0" w:evenHBand="0" w:firstRowFirstColumn="0" w:firstRowLastColumn="0" w:lastRowFirstColumn="0" w:lastRowLastColumn="0"/>
              <w:rPr>
                <w:rFonts w:cstheme="minorHAnsi"/>
                <w:color w:val="000000"/>
              </w:rPr>
            </w:pPr>
            <w:r>
              <w:rPr>
                <w:bCs/>
              </w:rPr>
              <w:t>F03</w:t>
            </w:r>
          </w:p>
        </w:tc>
        <w:tc>
          <w:tcPr>
            <w:tcW w:w="0" w:type="dxa"/>
          </w:tcPr>
          <w:p w14:paraId="6441B38C" w14:textId="1B1658DA" w:rsidR="00C7028C" w:rsidRDefault="00C7028C" w:rsidP="00C7028C">
            <w:pPr>
              <w:jc w:val="center"/>
              <w:cnfStyle w:val="000000000000" w:firstRow="0" w:lastRow="0" w:firstColumn="0" w:lastColumn="0" w:oddVBand="0" w:evenVBand="0" w:oddHBand="0" w:evenHBand="0" w:firstRowFirstColumn="0" w:firstRowLastColumn="0" w:lastRowFirstColumn="0" w:lastRowLastColumn="0"/>
              <w:rPr>
                <w:rFonts w:cstheme="minorHAnsi"/>
                <w:color w:val="000000"/>
              </w:rPr>
            </w:pPr>
            <w:r>
              <w:rPr>
                <w:bCs/>
              </w:rPr>
              <w:t>F08</w:t>
            </w:r>
          </w:p>
        </w:tc>
        <w:tc>
          <w:tcPr>
            <w:tcW w:w="0" w:type="dxa"/>
          </w:tcPr>
          <w:p w14:paraId="4791E0A5" w14:textId="435B5B3E" w:rsidR="00C7028C" w:rsidRDefault="00C7028C" w:rsidP="00C7028C">
            <w:pPr>
              <w:jc w:val="center"/>
              <w:cnfStyle w:val="000000000000" w:firstRow="0" w:lastRow="0" w:firstColumn="0" w:lastColumn="0" w:oddVBand="0" w:evenVBand="0" w:oddHBand="0" w:evenHBand="0" w:firstRowFirstColumn="0" w:firstRowLastColumn="0" w:lastRowFirstColumn="0" w:lastRowLastColumn="0"/>
              <w:rPr>
                <w:rFonts w:cstheme="minorHAnsi"/>
                <w:color w:val="000000"/>
              </w:rPr>
            </w:pPr>
            <w:r>
              <w:rPr>
                <w:bCs/>
              </w:rPr>
              <w:t>F11</w:t>
            </w:r>
          </w:p>
        </w:tc>
        <w:tc>
          <w:tcPr>
            <w:tcW w:w="0" w:type="dxa"/>
          </w:tcPr>
          <w:p w14:paraId="4263EB2A" w14:textId="22C82E45" w:rsidR="00C7028C" w:rsidRDefault="00C7028C" w:rsidP="00C7028C">
            <w:pPr>
              <w:jc w:val="center"/>
              <w:cnfStyle w:val="000000000000" w:firstRow="0" w:lastRow="0" w:firstColumn="0" w:lastColumn="0" w:oddVBand="0" w:evenVBand="0" w:oddHBand="0" w:evenHBand="0" w:firstRowFirstColumn="0" w:firstRowLastColumn="0" w:lastRowFirstColumn="0" w:lastRowLastColumn="0"/>
              <w:rPr>
                <w:rFonts w:cstheme="minorHAnsi"/>
                <w:color w:val="000000"/>
              </w:rPr>
            </w:pPr>
            <w:r>
              <w:rPr>
                <w:bCs/>
              </w:rPr>
              <w:t>F19</w:t>
            </w:r>
          </w:p>
        </w:tc>
        <w:tc>
          <w:tcPr>
            <w:tcW w:w="0" w:type="dxa"/>
          </w:tcPr>
          <w:p w14:paraId="0E418034" w14:textId="74A3D140" w:rsidR="00C7028C" w:rsidRDefault="00C7028C" w:rsidP="00C7028C">
            <w:pPr>
              <w:jc w:val="center"/>
              <w:cnfStyle w:val="000000000000" w:firstRow="0" w:lastRow="0" w:firstColumn="0" w:lastColumn="0" w:oddVBand="0" w:evenVBand="0" w:oddHBand="0" w:evenHBand="0" w:firstRowFirstColumn="0" w:firstRowLastColumn="0" w:lastRowFirstColumn="0" w:lastRowLastColumn="0"/>
              <w:rPr>
                <w:rFonts w:cstheme="minorHAnsi"/>
                <w:color w:val="000000"/>
              </w:rPr>
            </w:pPr>
            <w:r>
              <w:rPr>
                <w:bCs/>
              </w:rPr>
              <w:t>F30</w:t>
            </w:r>
          </w:p>
        </w:tc>
      </w:tr>
      <w:tr w:rsidR="00C7028C" w14:paraId="0FFDF80D" w14:textId="77777777" w:rsidTr="00076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0B253731" w14:textId="4B9F6954" w:rsidR="00C7028C" w:rsidRPr="00C7028C" w:rsidRDefault="00C7028C" w:rsidP="00C7028C">
            <w:pPr>
              <w:jc w:val="center"/>
              <w:rPr>
                <w:rFonts w:cstheme="minorHAnsi"/>
              </w:rPr>
            </w:pPr>
            <w:r w:rsidRPr="00C7028C">
              <w:t>Volume thyroïdien (</w:t>
            </w:r>
            <w:proofErr w:type="spellStart"/>
            <w:r w:rsidRPr="00C7028C">
              <w:t>mL</w:t>
            </w:r>
            <w:proofErr w:type="spellEnd"/>
            <w:r w:rsidRPr="00C7028C">
              <w:t>)</w:t>
            </w:r>
          </w:p>
        </w:tc>
        <w:tc>
          <w:tcPr>
            <w:tcW w:w="0" w:type="dxa"/>
          </w:tcPr>
          <w:p w14:paraId="2DC30D8C" w14:textId="3D9896B4" w:rsidR="00C7028C" w:rsidRDefault="00C7028C" w:rsidP="00C7028C">
            <w:pPr>
              <w:jc w:val="center"/>
              <w:cnfStyle w:val="000000100000" w:firstRow="0" w:lastRow="0" w:firstColumn="0" w:lastColumn="0" w:oddVBand="0" w:evenVBand="0" w:oddHBand="1" w:evenHBand="0" w:firstRowFirstColumn="0" w:firstRowLastColumn="0" w:lastRowFirstColumn="0" w:lastRowLastColumn="0"/>
              <w:rPr>
                <w:rFonts w:cstheme="minorHAnsi"/>
                <w:color w:val="000000"/>
              </w:rPr>
            </w:pPr>
            <w:r>
              <w:rPr>
                <w:bCs/>
              </w:rPr>
              <w:t>3,24</w:t>
            </w:r>
          </w:p>
        </w:tc>
        <w:tc>
          <w:tcPr>
            <w:tcW w:w="0" w:type="dxa"/>
          </w:tcPr>
          <w:p w14:paraId="2EEB8DEA" w14:textId="21DA5368" w:rsidR="00C7028C" w:rsidRDefault="00C7028C" w:rsidP="00C7028C">
            <w:pPr>
              <w:jc w:val="center"/>
              <w:cnfStyle w:val="000000100000" w:firstRow="0" w:lastRow="0" w:firstColumn="0" w:lastColumn="0" w:oddVBand="0" w:evenVBand="0" w:oddHBand="1" w:evenHBand="0" w:firstRowFirstColumn="0" w:firstRowLastColumn="0" w:lastRowFirstColumn="0" w:lastRowLastColumn="0"/>
              <w:rPr>
                <w:rFonts w:cstheme="minorHAnsi"/>
                <w:color w:val="000000"/>
              </w:rPr>
            </w:pPr>
            <w:r>
              <w:rPr>
                <w:bCs/>
              </w:rPr>
              <w:t>7,52</w:t>
            </w:r>
          </w:p>
        </w:tc>
        <w:tc>
          <w:tcPr>
            <w:tcW w:w="0" w:type="dxa"/>
          </w:tcPr>
          <w:p w14:paraId="1DB02157" w14:textId="4FBE725B" w:rsidR="00C7028C" w:rsidRDefault="00C7028C" w:rsidP="00C7028C">
            <w:pPr>
              <w:jc w:val="center"/>
              <w:cnfStyle w:val="000000100000" w:firstRow="0" w:lastRow="0" w:firstColumn="0" w:lastColumn="0" w:oddVBand="0" w:evenVBand="0" w:oddHBand="1" w:evenHBand="0" w:firstRowFirstColumn="0" w:firstRowLastColumn="0" w:lastRowFirstColumn="0" w:lastRowLastColumn="0"/>
              <w:rPr>
                <w:rFonts w:cstheme="minorHAnsi"/>
                <w:color w:val="000000"/>
              </w:rPr>
            </w:pPr>
            <w:r>
              <w:rPr>
                <w:bCs/>
              </w:rPr>
              <w:t>11,43</w:t>
            </w:r>
          </w:p>
        </w:tc>
        <w:tc>
          <w:tcPr>
            <w:tcW w:w="0" w:type="dxa"/>
          </w:tcPr>
          <w:p w14:paraId="08FBC1D7" w14:textId="5835E207" w:rsidR="00C7028C" w:rsidRDefault="00C7028C" w:rsidP="00C7028C">
            <w:pPr>
              <w:jc w:val="center"/>
              <w:cnfStyle w:val="000000100000" w:firstRow="0" w:lastRow="0" w:firstColumn="0" w:lastColumn="0" w:oddVBand="0" w:evenVBand="0" w:oddHBand="1" w:evenHBand="0" w:firstRowFirstColumn="0" w:firstRowLastColumn="0" w:lastRowFirstColumn="0" w:lastRowLastColumn="0"/>
              <w:rPr>
                <w:rFonts w:cstheme="minorHAnsi"/>
                <w:color w:val="000000"/>
              </w:rPr>
            </w:pPr>
            <w:r>
              <w:rPr>
                <w:bCs/>
              </w:rPr>
              <w:t>19,05</w:t>
            </w:r>
          </w:p>
        </w:tc>
        <w:tc>
          <w:tcPr>
            <w:tcW w:w="0" w:type="dxa"/>
          </w:tcPr>
          <w:p w14:paraId="3D480BEA" w14:textId="262CFFA2" w:rsidR="00C7028C" w:rsidRDefault="00C7028C" w:rsidP="00C7028C">
            <w:pPr>
              <w:jc w:val="center"/>
              <w:cnfStyle w:val="000000100000" w:firstRow="0" w:lastRow="0" w:firstColumn="0" w:lastColumn="0" w:oddVBand="0" w:evenVBand="0" w:oddHBand="1" w:evenHBand="0" w:firstRowFirstColumn="0" w:firstRowLastColumn="0" w:lastRowFirstColumn="0" w:lastRowLastColumn="0"/>
              <w:rPr>
                <w:rFonts w:cstheme="minorHAnsi"/>
                <w:color w:val="000000"/>
              </w:rPr>
            </w:pPr>
            <w:r>
              <w:rPr>
                <w:bCs/>
              </w:rPr>
              <w:t>30</w:t>
            </w:r>
          </w:p>
        </w:tc>
      </w:tr>
      <w:tr w:rsidR="00C7028C" w14:paraId="40133FAD" w14:textId="77777777" w:rsidTr="00076806">
        <w:trPr>
          <w:trHeight w:val="454"/>
        </w:trPr>
        <w:tc>
          <w:tcPr>
            <w:cnfStyle w:val="001000000000" w:firstRow="0" w:lastRow="0" w:firstColumn="1" w:lastColumn="0" w:oddVBand="0" w:evenVBand="0" w:oddHBand="0" w:evenHBand="0" w:firstRowFirstColumn="0" w:firstRowLastColumn="0" w:lastRowFirstColumn="0" w:lastRowLastColumn="0"/>
            <w:tcW w:w="0" w:type="dxa"/>
          </w:tcPr>
          <w:p w14:paraId="1D21B309" w14:textId="2757C292" w:rsidR="00C7028C" w:rsidRPr="00C7028C" w:rsidRDefault="00C7028C" w:rsidP="00C7028C">
            <w:pPr>
              <w:jc w:val="center"/>
              <w:rPr>
                <w:rFonts w:cstheme="minorHAnsi"/>
              </w:rPr>
            </w:pPr>
            <w:commentRangeStart w:id="267"/>
            <w:r w:rsidRPr="00C7028C">
              <w:t>Age</w:t>
            </w:r>
            <w:commentRangeEnd w:id="267"/>
            <w:r w:rsidR="00817B07">
              <w:rPr>
                <w:rStyle w:val="Marquedecommentaire"/>
                <w:b w:val="0"/>
              </w:rPr>
              <w:commentReference w:id="267"/>
            </w:r>
          </w:p>
        </w:tc>
        <w:tc>
          <w:tcPr>
            <w:tcW w:w="0" w:type="dxa"/>
          </w:tcPr>
          <w:p w14:paraId="30DE2F78" w14:textId="6CD010E9" w:rsidR="00C7028C" w:rsidRDefault="00C7028C" w:rsidP="00C7028C">
            <w:pPr>
              <w:jc w:val="center"/>
              <w:cnfStyle w:val="000000000000" w:firstRow="0" w:lastRow="0" w:firstColumn="0" w:lastColumn="0" w:oddVBand="0" w:evenVBand="0" w:oddHBand="0" w:evenHBand="0" w:firstRowFirstColumn="0" w:firstRowLastColumn="0" w:lastRowFirstColumn="0" w:lastRowLastColumn="0"/>
              <w:rPr>
                <w:rFonts w:cstheme="minorHAnsi"/>
                <w:color w:val="000000"/>
              </w:rPr>
            </w:pPr>
            <w:r>
              <w:rPr>
                <w:bCs/>
              </w:rPr>
              <w:t>5 ans</w:t>
            </w:r>
          </w:p>
        </w:tc>
        <w:tc>
          <w:tcPr>
            <w:tcW w:w="0" w:type="dxa"/>
          </w:tcPr>
          <w:p w14:paraId="56CFE835" w14:textId="0525AB7E" w:rsidR="00C7028C" w:rsidRDefault="00C7028C" w:rsidP="00C7028C">
            <w:pPr>
              <w:jc w:val="center"/>
              <w:cnfStyle w:val="000000000000" w:firstRow="0" w:lastRow="0" w:firstColumn="0" w:lastColumn="0" w:oddVBand="0" w:evenVBand="0" w:oddHBand="0" w:evenHBand="0" w:firstRowFirstColumn="0" w:firstRowLastColumn="0" w:lastRowFirstColumn="0" w:lastRowLastColumn="0"/>
              <w:rPr>
                <w:rFonts w:cstheme="minorHAnsi"/>
                <w:color w:val="000000"/>
              </w:rPr>
            </w:pPr>
            <w:r>
              <w:rPr>
                <w:bCs/>
              </w:rPr>
              <w:t>10 ans</w:t>
            </w:r>
          </w:p>
        </w:tc>
        <w:tc>
          <w:tcPr>
            <w:tcW w:w="0" w:type="dxa"/>
          </w:tcPr>
          <w:p w14:paraId="010C1C63" w14:textId="1130A32B" w:rsidR="00C7028C" w:rsidRDefault="00C7028C" w:rsidP="00C7028C">
            <w:pPr>
              <w:jc w:val="center"/>
              <w:cnfStyle w:val="000000000000" w:firstRow="0" w:lastRow="0" w:firstColumn="0" w:lastColumn="0" w:oddVBand="0" w:evenVBand="0" w:oddHBand="0" w:evenHBand="0" w:firstRowFirstColumn="0" w:firstRowLastColumn="0" w:lastRowFirstColumn="0" w:lastRowLastColumn="0"/>
              <w:rPr>
                <w:rFonts w:cstheme="minorHAnsi"/>
                <w:color w:val="000000"/>
              </w:rPr>
            </w:pPr>
            <w:r>
              <w:rPr>
                <w:bCs/>
              </w:rPr>
              <w:t>15 ans</w:t>
            </w:r>
          </w:p>
        </w:tc>
        <w:tc>
          <w:tcPr>
            <w:tcW w:w="0" w:type="dxa"/>
          </w:tcPr>
          <w:p w14:paraId="48A9C15B" w14:textId="11F06A69" w:rsidR="00C7028C" w:rsidRDefault="00C7028C" w:rsidP="00C7028C">
            <w:pPr>
              <w:jc w:val="center"/>
              <w:cnfStyle w:val="000000000000" w:firstRow="0" w:lastRow="0" w:firstColumn="0" w:lastColumn="0" w:oddVBand="0" w:evenVBand="0" w:oddHBand="0" w:evenHBand="0" w:firstRowFirstColumn="0" w:firstRowLastColumn="0" w:lastRowFirstColumn="0" w:lastRowLastColumn="0"/>
              <w:rPr>
                <w:rFonts w:cstheme="minorHAnsi"/>
                <w:color w:val="000000"/>
              </w:rPr>
            </w:pPr>
            <w:r>
              <w:rPr>
                <w:bCs/>
              </w:rPr>
              <w:t>Adulte homme</w:t>
            </w:r>
          </w:p>
        </w:tc>
        <w:tc>
          <w:tcPr>
            <w:tcW w:w="0" w:type="dxa"/>
          </w:tcPr>
          <w:p w14:paraId="336B8D29" w14:textId="7C738F51" w:rsidR="00C7028C" w:rsidRDefault="00DE410E" w:rsidP="00C7028C">
            <w:pPr>
              <w:jc w:val="center"/>
              <w:cnfStyle w:val="000000000000" w:firstRow="0" w:lastRow="0" w:firstColumn="0" w:lastColumn="0" w:oddVBand="0" w:evenVBand="0" w:oddHBand="0" w:evenHBand="0" w:firstRowFirstColumn="0" w:firstRowLastColumn="0" w:lastRowFirstColumn="0" w:lastRowLastColumn="0"/>
              <w:rPr>
                <w:rFonts w:cstheme="minorHAnsi"/>
                <w:color w:val="000000"/>
              </w:rPr>
            </w:pPr>
            <w:r>
              <w:rPr>
                <w:bCs/>
              </w:rPr>
              <w:t>Goitre</w:t>
            </w:r>
          </w:p>
        </w:tc>
      </w:tr>
    </w:tbl>
    <w:p w14:paraId="5C54BA00" w14:textId="77777777" w:rsidR="006C438A" w:rsidRPr="00C7028C" w:rsidDel="006C438A" w:rsidRDefault="006C438A" w:rsidP="00C7028C">
      <w:pPr>
        <w:jc w:val="center"/>
        <w:rPr>
          <w:i/>
          <w:iCs/>
          <w:color w:val="44546A" w:themeColor="text2"/>
          <w:sz w:val="18"/>
          <w:szCs w:val="18"/>
        </w:rPr>
      </w:pPr>
    </w:p>
    <w:p w14:paraId="0BFE5414" w14:textId="21095156" w:rsidR="006C438A" w:rsidRDefault="005B7C67" w:rsidP="00457901">
      <w:pPr>
        <w:jc w:val="both"/>
        <w:rPr>
          <w:rFonts w:cstheme="minorHAnsi"/>
          <w:color w:val="000000"/>
        </w:rPr>
      </w:pPr>
      <w:r>
        <w:rPr>
          <w:rFonts w:cstheme="minorHAnsi"/>
          <w:color w:val="000000"/>
        </w:rPr>
        <w:t xml:space="preserve">Les mesures </w:t>
      </w:r>
      <w:r w:rsidR="00457901">
        <w:rPr>
          <w:rFonts w:cstheme="minorHAnsi"/>
          <w:color w:val="000000"/>
        </w:rPr>
        <w:t>ont</w:t>
      </w:r>
      <w:r w:rsidR="00AF58B2">
        <w:rPr>
          <w:rFonts w:cstheme="minorHAnsi"/>
          <w:color w:val="000000"/>
        </w:rPr>
        <w:t xml:space="preserve"> été</w:t>
      </w:r>
      <w:r w:rsidR="00457901">
        <w:rPr>
          <w:rFonts w:cstheme="minorHAnsi"/>
          <w:color w:val="000000"/>
        </w:rPr>
        <w:t xml:space="preserve"> </w:t>
      </w:r>
      <w:r>
        <w:rPr>
          <w:rFonts w:cstheme="minorHAnsi"/>
          <w:color w:val="000000"/>
        </w:rPr>
        <w:t>réalisées</w:t>
      </w:r>
      <w:r w:rsidR="00457901">
        <w:rPr>
          <w:rFonts w:cstheme="minorHAnsi"/>
          <w:color w:val="000000"/>
        </w:rPr>
        <w:t xml:space="preserve"> dans chaque centre</w:t>
      </w:r>
      <w:r>
        <w:rPr>
          <w:rFonts w:cstheme="minorHAnsi"/>
          <w:color w:val="000000"/>
        </w:rPr>
        <w:t xml:space="preserve"> </w:t>
      </w:r>
      <w:r w:rsidR="00BA511A">
        <w:rPr>
          <w:rFonts w:cstheme="minorHAnsi"/>
          <w:color w:val="000000"/>
        </w:rPr>
        <w:t xml:space="preserve">pour </w:t>
      </w:r>
      <w:r w:rsidR="00576173">
        <w:rPr>
          <w:rFonts w:cstheme="minorHAnsi"/>
          <w:color w:val="000000"/>
        </w:rPr>
        <w:t>les sept</w:t>
      </w:r>
      <w:r w:rsidR="00BA511A">
        <w:rPr>
          <w:rFonts w:cstheme="minorHAnsi"/>
          <w:color w:val="000000"/>
        </w:rPr>
        <w:t xml:space="preserve"> fantômes</w:t>
      </w:r>
      <w:r w:rsidR="00FF3B8C">
        <w:rPr>
          <w:rFonts w:cstheme="minorHAnsi"/>
          <w:color w:val="000000"/>
        </w:rPr>
        <w:t xml:space="preserve"> </w:t>
      </w:r>
      <w:r w:rsidR="00FF3B8C">
        <w:t xml:space="preserve">(cf. </w:t>
      </w:r>
      <w:r w:rsidR="00FF3B8C">
        <w:fldChar w:fldCharType="begin"/>
      </w:r>
      <w:r w:rsidR="00FF3B8C">
        <w:instrText xml:space="preserve"> REF _Ref186549097 \h </w:instrText>
      </w:r>
      <w:r w:rsidR="00FF3B8C">
        <w:fldChar w:fldCharType="separate"/>
      </w:r>
      <w:r w:rsidR="00C30592">
        <w:t xml:space="preserve">Tableau </w:t>
      </w:r>
      <w:r w:rsidR="00C30592">
        <w:rPr>
          <w:noProof/>
        </w:rPr>
        <w:t>15</w:t>
      </w:r>
      <w:r w:rsidR="00FF3B8C">
        <w:fldChar w:fldCharType="end"/>
      </w:r>
      <w:r w:rsidR="00FF3B8C">
        <w:t>)</w:t>
      </w:r>
      <w:r w:rsidR="00BA511A">
        <w:rPr>
          <w:rFonts w:cstheme="minorHAnsi"/>
          <w:color w:val="000000"/>
        </w:rPr>
        <w:t> :</w:t>
      </w:r>
      <w:r w:rsidR="00AB42D8">
        <w:rPr>
          <w:rFonts w:cstheme="minorHAnsi"/>
          <w:color w:val="000000"/>
        </w:rPr>
        <w:t xml:space="preserve"> les cinq</w:t>
      </w:r>
      <w:r w:rsidR="00457901">
        <w:rPr>
          <w:rFonts w:cstheme="minorHAnsi"/>
          <w:color w:val="000000"/>
        </w:rPr>
        <w:t xml:space="preserve"> </w:t>
      </w:r>
      <w:r w:rsidRPr="00434BA0">
        <w:rPr>
          <w:rFonts w:cstheme="minorHAnsi"/>
          <w:color w:val="000000"/>
        </w:rPr>
        <w:t>fantômes thyroïdiens réalistes</w:t>
      </w:r>
      <w:r>
        <w:rPr>
          <w:rFonts w:cstheme="minorHAnsi"/>
          <w:color w:val="000000"/>
        </w:rPr>
        <w:t xml:space="preserve"> de volumes </w:t>
      </w:r>
      <w:r w:rsidR="00AB42D8">
        <w:rPr>
          <w:rFonts w:cstheme="minorHAnsi"/>
          <w:color w:val="000000"/>
        </w:rPr>
        <w:t>variés</w:t>
      </w:r>
      <w:r w:rsidR="00DE410E">
        <w:rPr>
          <w:rFonts w:cstheme="minorHAnsi"/>
          <w:color w:val="000000"/>
        </w:rPr>
        <w:t xml:space="preserve"> (F03 à F30)</w:t>
      </w:r>
      <w:r w:rsidR="00457901">
        <w:rPr>
          <w:rFonts w:cstheme="minorHAnsi"/>
          <w:color w:val="000000"/>
        </w:rPr>
        <w:t xml:space="preserve">, </w:t>
      </w:r>
      <w:r>
        <w:rPr>
          <w:rFonts w:cstheme="minorHAnsi"/>
          <w:color w:val="000000"/>
        </w:rPr>
        <w:t>une seringue</w:t>
      </w:r>
      <w:r w:rsidR="002F4390">
        <w:rPr>
          <w:rFonts w:cstheme="minorHAnsi"/>
          <w:color w:val="000000"/>
        </w:rPr>
        <w:t xml:space="preserve"> </w:t>
      </w:r>
      <w:r w:rsidR="006C438A">
        <w:rPr>
          <w:rFonts w:cstheme="minorHAnsi"/>
          <w:color w:val="000000"/>
        </w:rPr>
        <w:t>standardisée</w:t>
      </w:r>
      <w:r>
        <w:rPr>
          <w:rFonts w:cstheme="minorHAnsi"/>
          <w:color w:val="000000"/>
        </w:rPr>
        <w:t xml:space="preserve"> </w:t>
      </w:r>
      <w:r w:rsidR="00DE410E">
        <w:rPr>
          <w:rFonts w:cstheme="minorHAnsi"/>
          <w:color w:val="000000"/>
        </w:rPr>
        <w:t xml:space="preserve">(SER) </w:t>
      </w:r>
      <w:r>
        <w:rPr>
          <w:rFonts w:cstheme="minorHAnsi"/>
          <w:color w:val="000000"/>
        </w:rPr>
        <w:t>dans l’air</w:t>
      </w:r>
      <w:r w:rsidR="00AB42D8">
        <w:rPr>
          <w:rFonts w:cstheme="minorHAnsi"/>
          <w:color w:val="000000"/>
        </w:rPr>
        <w:t xml:space="preserve">, ainsi que </w:t>
      </w:r>
      <w:r w:rsidR="00457901">
        <w:rPr>
          <w:rFonts w:cstheme="minorHAnsi"/>
          <w:color w:val="000000"/>
        </w:rPr>
        <w:t>le</w:t>
      </w:r>
      <w:r>
        <w:rPr>
          <w:rFonts w:cstheme="minorHAnsi"/>
          <w:color w:val="000000"/>
        </w:rPr>
        <w:t xml:space="preserve"> fantôme</w:t>
      </w:r>
      <w:r w:rsidR="00457901">
        <w:rPr>
          <w:rFonts w:cstheme="minorHAnsi"/>
          <w:color w:val="000000"/>
        </w:rPr>
        <w:t xml:space="preserve"> </w:t>
      </w:r>
      <w:r w:rsidR="009B158C">
        <w:rPr>
          <w:rFonts w:cstheme="minorHAnsi"/>
          <w:color w:val="000000"/>
        </w:rPr>
        <w:t>utilisé en routine</w:t>
      </w:r>
      <w:r w:rsidR="00DE410E">
        <w:rPr>
          <w:rFonts w:cstheme="minorHAnsi"/>
          <w:color w:val="000000"/>
        </w:rPr>
        <w:t xml:space="preserve"> (ROU)</w:t>
      </w:r>
      <w:r w:rsidR="009B158C">
        <w:rPr>
          <w:rFonts w:cstheme="minorHAnsi"/>
          <w:color w:val="000000"/>
        </w:rPr>
        <w:t xml:space="preserve"> par le centre</w:t>
      </w:r>
      <w:r w:rsidR="00AB42D8">
        <w:rPr>
          <w:rFonts w:cstheme="minorHAnsi"/>
          <w:color w:val="000000"/>
        </w:rPr>
        <w:t xml:space="preserve"> (seringue dans l’air ou divers fantômes « cou »</w:t>
      </w:r>
      <w:r w:rsidR="004B06E3">
        <w:rPr>
          <w:rFonts w:cstheme="minorHAnsi"/>
          <w:color w:val="000000"/>
        </w:rPr>
        <w:t xml:space="preserve"> </w:t>
      </w:r>
      <w:r w:rsidR="00D657F9">
        <w:rPr>
          <w:rFonts w:cstheme="minorHAnsi"/>
          <w:color w:val="000000"/>
        </w:rPr>
        <w:t>(</w:t>
      </w:r>
      <w:r w:rsidR="008B77E4">
        <w:rPr>
          <w:rFonts w:cstheme="minorHAnsi"/>
          <w:color w:val="000000"/>
        </w:rPr>
        <w:t>cf</w:t>
      </w:r>
      <w:r w:rsidR="00FD59E5">
        <w:rPr>
          <w:rFonts w:cstheme="minorHAnsi"/>
          <w:color w:val="000000"/>
        </w:rPr>
        <w:t xml:space="preserve">. </w:t>
      </w:r>
      <w:r w:rsidR="00FD59E5">
        <w:rPr>
          <w:rFonts w:cstheme="minorHAnsi"/>
          <w:color w:val="000000"/>
        </w:rPr>
        <w:fldChar w:fldCharType="begin"/>
      </w:r>
      <w:r w:rsidR="00FD59E5">
        <w:rPr>
          <w:rFonts w:cstheme="minorHAnsi"/>
          <w:color w:val="000000"/>
        </w:rPr>
        <w:instrText xml:space="preserve"> REF _Ref184158263 \h </w:instrText>
      </w:r>
      <w:r w:rsidR="00FD59E5">
        <w:rPr>
          <w:rFonts w:cstheme="minorHAnsi"/>
          <w:color w:val="000000"/>
        </w:rPr>
      </w:r>
      <w:r w:rsidR="00FD59E5">
        <w:rPr>
          <w:rFonts w:cstheme="minorHAnsi"/>
          <w:color w:val="000000"/>
        </w:rPr>
        <w:fldChar w:fldCharType="separate"/>
      </w:r>
      <w:r w:rsidR="00C30592">
        <w:t xml:space="preserve">Annexe </w:t>
      </w:r>
      <w:r w:rsidR="00C30592">
        <w:rPr>
          <w:noProof/>
        </w:rPr>
        <w:t>3</w:t>
      </w:r>
      <w:r w:rsidR="00FD59E5">
        <w:rPr>
          <w:rFonts w:cstheme="minorHAnsi"/>
          <w:color w:val="000000"/>
        </w:rPr>
        <w:fldChar w:fldCharType="end"/>
      </w:r>
      <w:r w:rsidR="00D657F9">
        <w:rPr>
          <w:rFonts w:cstheme="minorHAnsi"/>
          <w:color w:val="000000"/>
        </w:rPr>
        <w:t>)</w:t>
      </w:r>
      <w:r w:rsidR="004B06E3">
        <w:rPr>
          <w:rFonts w:cstheme="minorHAnsi"/>
          <w:color w:val="000000"/>
        </w:rPr>
        <w:t>)</w:t>
      </w:r>
      <w:r w:rsidR="00AB42D8">
        <w:rPr>
          <w:rFonts w:cstheme="minorHAnsi"/>
          <w:color w:val="000000"/>
        </w:rPr>
        <w:t>.</w:t>
      </w:r>
      <w:r w:rsidR="00FF3B8C">
        <w:rPr>
          <w:rFonts w:cstheme="minorHAnsi"/>
          <w:color w:val="000000"/>
        </w:rPr>
        <w:t xml:space="preserve"> </w:t>
      </w:r>
    </w:p>
    <w:p w14:paraId="60E6522E" w14:textId="3384E2D2" w:rsidR="00457901" w:rsidRDefault="00457901" w:rsidP="00457901">
      <w:pPr>
        <w:jc w:val="both"/>
        <w:rPr>
          <w:rFonts w:cstheme="minorHAnsi"/>
          <w:color w:val="000000"/>
        </w:rPr>
      </w:pPr>
      <w:r>
        <w:rPr>
          <w:rFonts w:cstheme="minorHAnsi"/>
          <w:color w:val="000000"/>
        </w:rPr>
        <w:t>Deux radionucléides,</w:t>
      </w:r>
      <w:r w:rsidRPr="00434BA0">
        <w:rPr>
          <w:rFonts w:cstheme="minorHAnsi"/>
          <w:color w:val="000000"/>
        </w:rPr>
        <w:t xml:space="preserve"> Tc</w:t>
      </w:r>
      <w:r w:rsidRPr="00434BA0">
        <w:rPr>
          <w:rFonts w:cstheme="minorHAnsi"/>
          <w:color w:val="000000"/>
        </w:rPr>
        <w:noBreakHyphen/>
        <w:t>99m et l’I</w:t>
      </w:r>
      <w:r w:rsidRPr="00434BA0">
        <w:rPr>
          <w:rFonts w:cstheme="minorHAnsi"/>
          <w:color w:val="000000"/>
        </w:rPr>
        <w:noBreakHyphen/>
        <w:t>123</w:t>
      </w:r>
      <w:r>
        <w:rPr>
          <w:rFonts w:cstheme="minorHAnsi"/>
          <w:color w:val="000000"/>
        </w:rPr>
        <w:t xml:space="preserve">, </w:t>
      </w:r>
      <w:r w:rsidR="00FF3B8C">
        <w:rPr>
          <w:rFonts w:cstheme="minorHAnsi"/>
          <w:color w:val="000000"/>
        </w:rPr>
        <w:t>pouvaient être utilisés dans l’</w:t>
      </w:r>
      <w:r>
        <w:rPr>
          <w:rFonts w:cstheme="minorHAnsi"/>
          <w:color w:val="000000"/>
        </w:rPr>
        <w:t>étude</w:t>
      </w:r>
      <w:r w:rsidR="00BA511A">
        <w:rPr>
          <w:rFonts w:cstheme="minorHAnsi"/>
          <w:color w:val="000000"/>
        </w:rPr>
        <w:t xml:space="preserve"> pour le remplissage des fantômes</w:t>
      </w:r>
      <w:r w:rsidR="00FF3B8C">
        <w:rPr>
          <w:rFonts w:cstheme="minorHAnsi"/>
          <w:color w:val="000000"/>
        </w:rPr>
        <w:t>.</w:t>
      </w:r>
    </w:p>
    <w:p w14:paraId="306B588A" w14:textId="77777777" w:rsidR="006C438A" w:rsidRDefault="006C438A" w:rsidP="00457901">
      <w:pPr>
        <w:jc w:val="both"/>
        <w:rPr>
          <w:rFonts w:cstheme="minorHAnsi"/>
          <w:color w:val="000000"/>
        </w:rPr>
      </w:pPr>
    </w:p>
    <w:p w14:paraId="770DC8B6" w14:textId="76E1CF03" w:rsidR="006C438A" w:rsidRDefault="006C438A" w:rsidP="00076806">
      <w:pPr>
        <w:pStyle w:val="Lgende"/>
        <w:jc w:val="center"/>
        <w:rPr>
          <w:rFonts w:cstheme="minorHAnsi"/>
          <w:color w:val="000000"/>
        </w:rPr>
      </w:pPr>
      <w:bookmarkStart w:id="268" w:name="_Ref186549097"/>
      <w:bookmarkStart w:id="269" w:name="_Toc193803391"/>
      <w:r>
        <w:t xml:space="preserve">Tableau </w:t>
      </w:r>
      <w:fldSimple w:instr=" SEQ Tableau \* ARABIC ">
        <w:r w:rsidR="00C30592">
          <w:rPr>
            <w:noProof/>
          </w:rPr>
          <w:t>15</w:t>
        </w:r>
      </w:fldSimple>
      <w:bookmarkEnd w:id="268"/>
      <w:r>
        <w:t> : Liste des acquisitions en conditions locales et standardisées</w:t>
      </w:r>
      <w:bookmarkEnd w:id="269"/>
    </w:p>
    <w:tbl>
      <w:tblPr>
        <w:tblStyle w:val="TableauGrille5Fonc-Accentuation1"/>
        <w:tblW w:w="0" w:type="auto"/>
        <w:tblLook w:val="04A0" w:firstRow="1" w:lastRow="0" w:firstColumn="1" w:lastColumn="0" w:noHBand="0" w:noVBand="1"/>
      </w:tblPr>
      <w:tblGrid>
        <w:gridCol w:w="1329"/>
        <w:gridCol w:w="637"/>
        <w:gridCol w:w="637"/>
        <w:gridCol w:w="638"/>
        <w:gridCol w:w="637"/>
        <w:gridCol w:w="637"/>
        <w:gridCol w:w="629"/>
        <w:gridCol w:w="646"/>
        <w:gridCol w:w="590"/>
        <w:gridCol w:w="590"/>
        <w:gridCol w:w="615"/>
        <w:gridCol w:w="615"/>
        <w:gridCol w:w="615"/>
        <w:gridCol w:w="615"/>
        <w:gridCol w:w="623"/>
      </w:tblGrid>
      <w:tr w:rsidR="00FF3B8C" w14:paraId="62C00044" w14:textId="77777777" w:rsidTr="00076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45084F20" w14:textId="77777777" w:rsidR="00FF3B8C" w:rsidRDefault="00FF3B8C" w:rsidP="00957FA0">
            <w:pPr>
              <w:spacing w:after="60"/>
              <w:jc w:val="center"/>
            </w:pPr>
            <w:r>
              <w:t>Acquisitions</w:t>
            </w:r>
          </w:p>
        </w:tc>
        <w:tc>
          <w:tcPr>
            <w:tcW w:w="0" w:type="dxa"/>
            <w:gridSpan w:val="7"/>
          </w:tcPr>
          <w:p w14:paraId="6AD048BA" w14:textId="77777777" w:rsidR="00FF3B8C" w:rsidRDefault="00FF3B8C" w:rsidP="00957FA0">
            <w:pPr>
              <w:spacing w:after="60"/>
              <w:jc w:val="center"/>
              <w:cnfStyle w:val="100000000000" w:firstRow="1" w:lastRow="0" w:firstColumn="0" w:lastColumn="0" w:oddVBand="0" w:evenVBand="0" w:oddHBand="0" w:evenHBand="0" w:firstRowFirstColumn="0" w:firstRowLastColumn="0" w:lastRowFirstColumn="0" w:lastRowLastColumn="0"/>
            </w:pPr>
            <w:r>
              <w:t>Conditions standardisées (Std)</w:t>
            </w:r>
          </w:p>
        </w:tc>
        <w:tc>
          <w:tcPr>
            <w:tcW w:w="0" w:type="dxa"/>
            <w:gridSpan w:val="7"/>
          </w:tcPr>
          <w:p w14:paraId="5382FA0F" w14:textId="77777777" w:rsidR="00FF3B8C" w:rsidRDefault="00FF3B8C" w:rsidP="00957FA0">
            <w:pPr>
              <w:spacing w:after="60"/>
              <w:jc w:val="center"/>
              <w:cnfStyle w:val="100000000000" w:firstRow="1" w:lastRow="0" w:firstColumn="0" w:lastColumn="0" w:oddVBand="0" w:evenVBand="0" w:oddHBand="0" w:evenHBand="0" w:firstRowFirstColumn="0" w:firstRowLastColumn="0" w:lastRowFirstColumn="0" w:lastRowLastColumn="0"/>
            </w:pPr>
            <w:r>
              <w:t>Conditions locales (Local)</w:t>
            </w:r>
          </w:p>
        </w:tc>
      </w:tr>
      <w:tr w:rsidR="00BC2DDC" w14:paraId="1D99BA00" w14:textId="77777777" w:rsidTr="00BC2D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7AD72357" w14:textId="77777777" w:rsidR="00FF3B8C" w:rsidRDefault="00FF3B8C" w:rsidP="00957FA0">
            <w:pPr>
              <w:spacing w:after="60"/>
              <w:jc w:val="center"/>
            </w:pPr>
            <w:r>
              <w:t>Numéro</w:t>
            </w:r>
          </w:p>
        </w:tc>
        <w:tc>
          <w:tcPr>
            <w:tcW w:w="0" w:type="dxa"/>
          </w:tcPr>
          <w:p w14:paraId="2A73BD5D" w14:textId="77777777" w:rsidR="00FF3B8C" w:rsidRDefault="00FF3B8C" w:rsidP="00957FA0">
            <w:pPr>
              <w:spacing w:after="60"/>
              <w:jc w:val="both"/>
              <w:cnfStyle w:val="000000100000" w:firstRow="0" w:lastRow="0" w:firstColumn="0" w:lastColumn="0" w:oddVBand="0" w:evenVBand="0" w:oddHBand="1" w:evenHBand="0" w:firstRowFirstColumn="0" w:firstRowLastColumn="0" w:lastRowFirstColumn="0" w:lastRowLastColumn="0"/>
            </w:pPr>
            <w:r>
              <w:t>1</w:t>
            </w:r>
          </w:p>
        </w:tc>
        <w:tc>
          <w:tcPr>
            <w:tcW w:w="0" w:type="dxa"/>
          </w:tcPr>
          <w:p w14:paraId="35345CE5" w14:textId="77777777" w:rsidR="00FF3B8C" w:rsidRDefault="00FF3B8C" w:rsidP="00957FA0">
            <w:pPr>
              <w:spacing w:after="60"/>
              <w:jc w:val="both"/>
              <w:cnfStyle w:val="000000100000" w:firstRow="0" w:lastRow="0" w:firstColumn="0" w:lastColumn="0" w:oddVBand="0" w:evenVBand="0" w:oddHBand="1" w:evenHBand="0" w:firstRowFirstColumn="0" w:firstRowLastColumn="0" w:lastRowFirstColumn="0" w:lastRowLastColumn="0"/>
            </w:pPr>
            <w:r>
              <w:t>2</w:t>
            </w:r>
          </w:p>
        </w:tc>
        <w:tc>
          <w:tcPr>
            <w:tcW w:w="0" w:type="dxa"/>
          </w:tcPr>
          <w:p w14:paraId="34DC9B4D" w14:textId="77777777" w:rsidR="00FF3B8C" w:rsidRDefault="00FF3B8C" w:rsidP="00957FA0">
            <w:pPr>
              <w:spacing w:after="60"/>
              <w:jc w:val="both"/>
              <w:cnfStyle w:val="000000100000" w:firstRow="0" w:lastRow="0" w:firstColumn="0" w:lastColumn="0" w:oddVBand="0" w:evenVBand="0" w:oddHBand="1" w:evenHBand="0" w:firstRowFirstColumn="0" w:firstRowLastColumn="0" w:lastRowFirstColumn="0" w:lastRowLastColumn="0"/>
            </w:pPr>
            <w:r>
              <w:t>3</w:t>
            </w:r>
          </w:p>
        </w:tc>
        <w:tc>
          <w:tcPr>
            <w:tcW w:w="0" w:type="dxa"/>
          </w:tcPr>
          <w:p w14:paraId="0E3EB836" w14:textId="77777777" w:rsidR="00FF3B8C" w:rsidRDefault="00FF3B8C" w:rsidP="00957FA0">
            <w:pPr>
              <w:spacing w:after="60"/>
              <w:jc w:val="both"/>
              <w:cnfStyle w:val="000000100000" w:firstRow="0" w:lastRow="0" w:firstColumn="0" w:lastColumn="0" w:oddVBand="0" w:evenVBand="0" w:oddHBand="1" w:evenHBand="0" w:firstRowFirstColumn="0" w:firstRowLastColumn="0" w:lastRowFirstColumn="0" w:lastRowLastColumn="0"/>
            </w:pPr>
            <w:r>
              <w:t>4</w:t>
            </w:r>
          </w:p>
        </w:tc>
        <w:tc>
          <w:tcPr>
            <w:tcW w:w="0" w:type="dxa"/>
          </w:tcPr>
          <w:p w14:paraId="172D9DED" w14:textId="77777777" w:rsidR="00FF3B8C" w:rsidRDefault="00FF3B8C" w:rsidP="00957FA0">
            <w:pPr>
              <w:spacing w:after="60"/>
              <w:jc w:val="both"/>
              <w:cnfStyle w:val="000000100000" w:firstRow="0" w:lastRow="0" w:firstColumn="0" w:lastColumn="0" w:oddVBand="0" w:evenVBand="0" w:oddHBand="1" w:evenHBand="0" w:firstRowFirstColumn="0" w:firstRowLastColumn="0" w:lastRowFirstColumn="0" w:lastRowLastColumn="0"/>
            </w:pPr>
            <w:r>
              <w:t>5</w:t>
            </w:r>
          </w:p>
        </w:tc>
        <w:tc>
          <w:tcPr>
            <w:tcW w:w="0" w:type="dxa"/>
          </w:tcPr>
          <w:p w14:paraId="4C104A50" w14:textId="77777777" w:rsidR="00FF3B8C" w:rsidRDefault="00FF3B8C" w:rsidP="00957FA0">
            <w:pPr>
              <w:spacing w:after="60"/>
              <w:jc w:val="both"/>
              <w:cnfStyle w:val="000000100000" w:firstRow="0" w:lastRow="0" w:firstColumn="0" w:lastColumn="0" w:oddVBand="0" w:evenVBand="0" w:oddHBand="1" w:evenHBand="0" w:firstRowFirstColumn="0" w:firstRowLastColumn="0" w:lastRowFirstColumn="0" w:lastRowLastColumn="0"/>
            </w:pPr>
            <w:r>
              <w:t>6</w:t>
            </w:r>
          </w:p>
        </w:tc>
        <w:tc>
          <w:tcPr>
            <w:tcW w:w="0" w:type="dxa"/>
          </w:tcPr>
          <w:p w14:paraId="27FFC843" w14:textId="77777777" w:rsidR="00FF3B8C" w:rsidRDefault="00FF3B8C" w:rsidP="00957FA0">
            <w:pPr>
              <w:spacing w:after="60"/>
              <w:jc w:val="both"/>
              <w:cnfStyle w:val="000000100000" w:firstRow="0" w:lastRow="0" w:firstColumn="0" w:lastColumn="0" w:oddVBand="0" w:evenVBand="0" w:oddHBand="1" w:evenHBand="0" w:firstRowFirstColumn="0" w:firstRowLastColumn="0" w:lastRowFirstColumn="0" w:lastRowLastColumn="0"/>
            </w:pPr>
            <w:r>
              <w:t>7</w:t>
            </w:r>
          </w:p>
        </w:tc>
        <w:tc>
          <w:tcPr>
            <w:tcW w:w="0" w:type="dxa"/>
          </w:tcPr>
          <w:p w14:paraId="1AB28D15" w14:textId="77777777" w:rsidR="00FF3B8C" w:rsidRDefault="00FF3B8C" w:rsidP="00957FA0">
            <w:pPr>
              <w:spacing w:after="60"/>
              <w:jc w:val="both"/>
              <w:cnfStyle w:val="000000100000" w:firstRow="0" w:lastRow="0" w:firstColumn="0" w:lastColumn="0" w:oddVBand="0" w:evenVBand="0" w:oddHBand="1" w:evenHBand="0" w:firstRowFirstColumn="0" w:firstRowLastColumn="0" w:lastRowFirstColumn="0" w:lastRowLastColumn="0"/>
            </w:pPr>
            <w:r>
              <w:t>8</w:t>
            </w:r>
          </w:p>
        </w:tc>
        <w:tc>
          <w:tcPr>
            <w:tcW w:w="0" w:type="dxa"/>
          </w:tcPr>
          <w:p w14:paraId="4EDB10D5" w14:textId="77777777" w:rsidR="00FF3B8C" w:rsidRDefault="00FF3B8C" w:rsidP="00957FA0">
            <w:pPr>
              <w:spacing w:after="60"/>
              <w:jc w:val="both"/>
              <w:cnfStyle w:val="000000100000" w:firstRow="0" w:lastRow="0" w:firstColumn="0" w:lastColumn="0" w:oddVBand="0" w:evenVBand="0" w:oddHBand="1" w:evenHBand="0" w:firstRowFirstColumn="0" w:firstRowLastColumn="0" w:lastRowFirstColumn="0" w:lastRowLastColumn="0"/>
            </w:pPr>
            <w:r>
              <w:t>9</w:t>
            </w:r>
          </w:p>
        </w:tc>
        <w:tc>
          <w:tcPr>
            <w:tcW w:w="0" w:type="dxa"/>
          </w:tcPr>
          <w:p w14:paraId="452189AE" w14:textId="77777777" w:rsidR="00FF3B8C" w:rsidRDefault="00FF3B8C" w:rsidP="00957FA0">
            <w:pPr>
              <w:spacing w:after="60"/>
              <w:jc w:val="both"/>
              <w:cnfStyle w:val="000000100000" w:firstRow="0" w:lastRow="0" w:firstColumn="0" w:lastColumn="0" w:oddVBand="0" w:evenVBand="0" w:oddHBand="1" w:evenHBand="0" w:firstRowFirstColumn="0" w:firstRowLastColumn="0" w:lastRowFirstColumn="0" w:lastRowLastColumn="0"/>
            </w:pPr>
            <w:r>
              <w:t>10</w:t>
            </w:r>
          </w:p>
        </w:tc>
        <w:tc>
          <w:tcPr>
            <w:tcW w:w="0" w:type="dxa"/>
          </w:tcPr>
          <w:p w14:paraId="32ABAAEF" w14:textId="77777777" w:rsidR="00FF3B8C" w:rsidRDefault="00FF3B8C" w:rsidP="00957FA0">
            <w:pPr>
              <w:spacing w:after="60"/>
              <w:jc w:val="both"/>
              <w:cnfStyle w:val="000000100000" w:firstRow="0" w:lastRow="0" w:firstColumn="0" w:lastColumn="0" w:oddVBand="0" w:evenVBand="0" w:oddHBand="1" w:evenHBand="0" w:firstRowFirstColumn="0" w:firstRowLastColumn="0" w:lastRowFirstColumn="0" w:lastRowLastColumn="0"/>
            </w:pPr>
            <w:r>
              <w:t>11</w:t>
            </w:r>
          </w:p>
        </w:tc>
        <w:tc>
          <w:tcPr>
            <w:tcW w:w="0" w:type="dxa"/>
          </w:tcPr>
          <w:p w14:paraId="7EC95AAD" w14:textId="77777777" w:rsidR="00FF3B8C" w:rsidRDefault="00FF3B8C" w:rsidP="00957FA0">
            <w:pPr>
              <w:spacing w:after="60"/>
              <w:jc w:val="both"/>
              <w:cnfStyle w:val="000000100000" w:firstRow="0" w:lastRow="0" w:firstColumn="0" w:lastColumn="0" w:oddVBand="0" w:evenVBand="0" w:oddHBand="1" w:evenHBand="0" w:firstRowFirstColumn="0" w:firstRowLastColumn="0" w:lastRowFirstColumn="0" w:lastRowLastColumn="0"/>
            </w:pPr>
            <w:r>
              <w:t>12</w:t>
            </w:r>
          </w:p>
        </w:tc>
        <w:tc>
          <w:tcPr>
            <w:tcW w:w="0" w:type="dxa"/>
          </w:tcPr>
          <w:p w14:paraId="0DA8A679" w14:textId="77777777" w:rsidR="00FF3B8C" w:rsidRDefault="00FF3B8C" w:rsidP="00957FA0">
            <w:pPr>
              <w:spacing w:after="60"/>
              <w:jc w:val="both"/>
              <w:cnfStyle w:val="000000100000" w:firstRow="0" w:lastRow="0" w:firstColumn="0" w:lastColumn="0" w:oddVBand="0" w:evenVBand="0" w:oddHBand="1" w:evenHBand="0" w:firstRowFirstColumn="0" w:firstRowLastColumn="0" w:lastRowFirstColumn="0" w:lastRowLastColumn="0"/>
            </w:pPr>
            <w:r>
              <w:t>13</w:t>
            </w:r>
          </w:p>
        </w:tc>
        <w:tc>
          <w:tcPr>
            <w:tcW w:w="0" w:type="dxa"/>
          </w:tcPr>
          <w:p w14:paraId="1A071ABE" w14:textId="77777777" w:rsidR="00FF3B8C" w:rsidRDefault="00FF3B8C" w:rsidP="00957FA0">
            <w:pPr>
              <w:spacing w:after="60"/>
              <w:jc w:val="both"/>
              <w:cnfStyle w:val="000000100000" w:firstRow="0" w:lastRow="0" w:firstColumn="0" w:lastColumn="0" w:oddVBand="0" w:evenVBand="0" w:oddHBand="1" w:evenHBand="0" w:firstRowFirstColumn="0" w:firstRowLastColumn="0" w:lastRowFirstColumn="0" w:lastRowLastColumn="0"/>
            </w:pPr>
            <w:r>
              <w:t>14</w:t>
            </w:r>
          </w:p>
        </w:tc>
      </w:tr>
      <w:tr w:rsidR="00BC2DDC" w14:paraId="064FA374" w14:textId="77777777" w:rsidTr="00BC2DDC">
        <w:tc>
          <w:tcPr>
            <w:cnfStyle w:val="001000000000" w:firstRow="0" w:lastRow="0" w:firstColumn="1" w:lastColumn="0" w:oddVBand="0" w:evenVBand="0" w:oddHBand="0" w:evenHBand="0" w:firstRowFirstColumn="0" w:firstRowLastColumn="0" w:lastRowFirstColumn="0" w:lastRowLastColumn="0"/>
            <w:tcW w:w="1297" w:type="dxa"/>
          </w:tcPr>
          <w:p w14:paraId="2D8156B6" w14:textId="77777777" w:rsidR="00FF3B8C" w:rsidRDefault="00FF3B8C" w:rsidP="00957FA0">
            <w:pPr>
              <w:spacing w:after="60"/>
              <w:jc w:val="center"/>
            </w:pPr>
            <w:r>
              <w:t>Fantôme</w:t>
            </w:r>
          </w:p>
        </w:tc>
        <w:tc>
          <w:tcPr>
            <w:tcW w:w="640" w:type="dxa"/>
          </w:tcPr>
          <w:p w14:paraId="55E84D3F" w14:textId="77777777" w:rsidR="00FF3B8C" w:rsidRDefault="00FF3B8C" w:rsidP="00957FA0">
            <w:pPr>
              <w:spacing w:after="60"/>
              <w:jc w:val="both"/>
              <w:cnfStyle w:val="000000000000" w:firstRow="0" w:lastRow="0" w:firstColumn="0" w:lastColumn="0" w:oddVBand="0" w:evenVBand="0" w:oddHBand="0" w:evenHBand="0" w:firstRowFirstColumn="0" w:firstRowLastColumn="0" w:lastRowFirstColumn="0" w:lastRowLastColumn="0"/>
            </w:pPr>
            <w:r>
              <w:t>F03</w:t>
            </w:r>
          </w:p>
        </w:tc>
        <w:tc>
          <w:tcPr>
            <w:tcW w:w="640" w:type="dxa"/>
          </w:tcPr>
          <w:p w14:paraId="4BE84E84" w14:textId="77777777" w:rsidR="00FF3B8C" w:rsidRDefault="00FF3B8C" w:rsidP="00957FA0">
            <w:pPr>
              <w:spacing w:after="60"/>
              <w:jc w:val="both"/>
              <w:cnfStyle w:val="000000000000" w:firstRow="0" w:lastRow="0" w:firstColumn="0" w:lastColumn="0" w:oddVBand="0" w:evenVBand="0" w:oddHBand="0" w:evenHBand="0" w:firstRowFirstColumn="0" w:firstRowLastColumn="0" w:lastRowFirstColumn="0" w:lastRowLastColumn="0"/>
            </w:pPr>
            <w:r>
              <w:t>F08</w:t>
            </w:r>
          </w:p>
        </w:tc>
        <w:tc>
          <w:tcPr>
            <w:tcW w:w="641" w:type="dxa"/>
          </w:tcPr>
          <w:p w14:paraId="2A18F59F" w14:textId="77777777" w:rsidR="00FF3B8C" w:rsidRDefault="00FF3B8C" w:rsidP="00957FA0">
            <w:pPr>
              <w:spacing w:after="60"/>
              <w:jc w:val="both"/>
              <w:cnfStyle w:val="000000000000" w:firstRow="0" w:lastRow="0" w:firstColumn="0" w:lastColumn="0" w:oddVBand="0" w:evenVBand="0" w:oddHBand="0" w:evenHBand="0" w:firstRowFirstColumn="0" w:firstRowLastColumn="0" w:lastRowFirstColumn="0" w:lastRowLastColumn="0"/>
            </w:pPr>
            <w:r>
              <w:t>F11</w:t>
            </w:r>
          </w:p>
        </w:tc>
        <w:tc>
          <w:tcPr>
            <w:tcW w:w="641" w:type="dxa"/>
          </w:tcPr>
          <w:p w14:paraId="1A939C2C" w14:textId="77777777" w:rsidR="00FF3B8C" w:rsidRDefault="00FF3B8C" w:rsidP="00957FA0">
            <w:pPr>
              <w:spacing w:after="60"/>
              <w:jc w:val="both"/>
              <w:cnfStyle w:val="000000000000" w:firstRow="0" w:lastRow="0" w:firstColumn="0" w:lastColumn="0" w:oddVBand="0" w:evenVBand="0" w:oddHBand="0" w:evenHBand="0" w:firstRowFirstColumn="0" w:firstRowLastColumn="0" w:lastRowFirstColumn="0" w:lastRowLastColumn="0"/>
            </w:pPr>
            <w:r>
              <w:t>F19</w:t>
            </w:r>
          </w:p>
        </w:tc>
        <w:tc>
          <w:tcPr>
            <w:tcW w:w="641" w:type="dxa"/>
          </w:tcPr>
          <w:p w14:paraId="2BDAFB6F" w14:textId="77777777" w:rsidR="00FF3B8C" w:rsidRDefault="00FF3B8C" w:rsidP="00957FA0">
            <w:pPr>
              <w:spacing w:after="60"/>
              <w:jc w:val="both"/>
              <w:cnfStyle w:val="000000000000" w:firstRow="0" w:lastRow="0" w:firstColumn="0" w:lastColumn="0" w:oddVBand="0" w:evenVBand="0" w:oddHBand="0" w:evenHBand="0" w:firstRowFirstColumn="0" w:firstRowLastColumn="0" w:lastRowFirstColumn="0" w:lastRowLastColumn="0"/>
            </w:pPr>
            <w:r>
              <w:t>F30</w:t>
            </w:r>
          </w:p>
        </w:tc>
        <w:tc>
          <w:tcPr>
            <w:tcW w:w="632" w:type="dxa"/>
          </w:tcPr>
          <w:p w14:paraId="0AEC94B0" w14:textId="77777777" w:rsidR="00FF3B8C" w:rsidRDefault="00FF3B8C" w:rsidP="00957FA0">
            <w:pPr>
              <w:spacing w:after="60"/>
              <w:jc w:val="both"/>
              <w:cnfStyle w:val="000000000000" w:firstRow="0" w:lastRow="0" w:firstColumn="0" w:lastColumn="0" w:oddVBand="0" w:evenVBand="0" w:oddHBand="0" w:evenHBand="0" w:firstRowFirstColumn="0" w:firstRowLastColumn="0" w:lastRowFirstColumn="0" w:lastRowLastColumn="0"/>
            </w:pPr>
            <w:r>
              <w:t>SER</w:t>
            </w:r>
          </w:p>
        </w:tc>
        <w:tc>
          <w:tcPr>
            <w:tcW w:w="647" w:type="dxa"/>
          </w:tcPr>
          <w:p w14:paraId="3110E2BB" w14:textId="77777777" w:rsidR="00FF3B8C" w:rsidRDefault="00FF3B8C" w:rsidP="00957FA0">
            <w:pPr>
              <w:spacing w:after="60"/>
              <w:jc w:val="both"/>
              <w:cnfStyle w:val="000000000000" w:firstRow="0" w:lastRow="0" w:firstColumn="0" w:lastColumn="0" w:oddVBand="0" w:evenVBand="0" w:oddHBand="0" w:evenHBand="0" w:firstRowFirstColumn="0" w:firstRowLastColumn="0" w:lastRowFirstColumn="0" w:lastRowLastColumn="0"/>
            </w:pPr>
            <w:r>
              <w:t>ROU</w:t>
            </w:r>
          </w:p>
        </w:tc>
        <w:tc>
          <w:tcPr>
            <w:tcW w:w="592" w:type="dxa"/>
          </w:tcPr>
          <w:p w14:paraId="6FD6DBA6" w14:textId="77777777" w:rsidR="00FF3B8C" w:rsidRDefault="00FF3B8C" w:rsidP="00957FA0">
            <w:pPr>
              <w:spacing w:after="60"/>
              <w:jc w:val="both"/>
              <w:cnfStyle w:val="000000000000" w:firstRow="0" w:lastRow="0" w:firstColumn="0" w:lastColumn="0" w:oddVBand="0" w:evenVBand="0" w:oddHBand="0" w:evenHBand="0" w:firstRowFirstColumn="0" w:firstRowLastColumn="0" w:lastRowFirstColumn="0" w:lastRowLastColumn="0"/>
            </w:pPr>
            <w:r>
              <w:t>F03</w:t>
            </w:r>
          </w:p>
        </w:tc>
        <w:tc>
          <w:tcPr>
            <w:tcW w:w="592" w:type="dxa"/>
          </w:tcPr>
          <w:p w14:paraId="20B56698" w14:textId="77777777" w:rsidR="00FF3B8C" w:rsidRDefault="00FF3B8C" w:rsidP="00957FA0">
            <w:pPr>
              <w:spacing w:after="60"/>
              <w:jc w:val="both"/>
              <w:cnfStyle w:val="000000000000" w:firstRow="0" w:lastRow="0" w:firstColumn="0" w:lastColumn="0" w:oddVBand="0" w:evenVBand="0" w:oddHBand="0" w:evenHBand="0" w:firstRowFirstColumn="0" w:firstRowLastColumn="0" w:lastRowFirstColumn="0" w:lastRowLastColumn="0"/>
            </w:pPr>
            <w:r>
              <w:t>F08</w:t>
            </w:r>
          </w:p>
        </w:tc>
        <w:tc>
          <w:tcPr>
            <w:tcW w:w="618" w:type="dxa"/>
          </w:tcPr>
          <w:p w14:paraId="6A2D8F49" w14:textId="77777777" w:rsidR="00FF3B8C" w:rsidRDefault="00FF3B8C" w:rsidP="00957FA0">
            <w:pPr>
              <w:spacing w:after="60"/>
              <w:jc w:val="both"/>
              <w:cnfStyle w:val="000000000000" w:firstRow="0" w:lastRow="0" w:firstColumn="0" w:lastColumn="0" w:oddVBand="0" w:evenVBand="0" w:oddHBand="0" w:evenHBand="0" w:firstRowFirstColumn="0" w:firstRowLastColumn="0" w:lastRowFirstColumn="0" w:lastRowLastColumn="0"/>
            </w:pPr>
            <w:r>
              <w:t>F11</w:t>
            </w:r>
          </w:p>
        </w:tc>
        <w:tc>
          <w:tcPr>
            <w:tcW w:w="618" w:type="dxa"/>
          </w:tcPr>
          <w:p w14:paraId="70DEDAF4" w14:textId="77777777" w:rsidR="00FF3B8C" w:rsidRDefault="00FF3B8C" w:rsidP="00957FA0">
            <w:pPr>
              <w:spacing w:after="60"/>
              <w:jc w:val="both"/>
              <w:cnfStyle w:val="000000000000" w:firstRow="0" w:lastRow="0" w:firstColumn="0" w:lastColumn="0" w:oddVBand="0" w:evenVBand="0" w:oddHBand="0" w:evenHBand="0" w:firstRowFirstColumn="0" w:firstRowLastColumn="0" w:lastRowFirstColumn="0" w:lastRowLastColumn="0"/>
            </w:pPr>
            <w:r>
              <w:t>F19</w:t>
            </w:r>
          </w:p>
        </w:tc>
        <w:tc>
          <w:tcPr>
            <w:tcW w:w="618" w:type="dxa"/>
          </w:tcPr>
          <w:p w14:paraId="3082B103" w14:textId="77777777" w:rsidR="00FF3B8C" w:rsidRDefault="00FF3B8C" w:rsidP="00957FA0">
            <w:pPr>
              <w:spacing w:after="60"/>
              <w:jc w:val="both"/>
              <w:cnfStyle w:val="000000000000" w:firstRow="0" w:lastRow="0" w:firstColumn="0" w:lastColumn="0" w:oddVBand="0" w:evenVBand="0" w:oddHBand="0" w:evenHBand="0" w:firstRowFirstColumn="0" w:firstRowLastColumn="0" w:lastRowFirstColumn="0" w:lastRowLastColumn="0"/>
            </w:pPr>
            <w:r>
              <w:t>F30</w:t>
            </w:r>
          </w:p>
        </w:tc>
        <w:tc>
          <w:tcPr>
            <w:tcW w:w="618" w:type="dxa"/>
          </w:tcPr>
          <w:p w14:paraId="20CD88FF" w14:textId="77777777" w:rsidR="00FF3B8C" w:rsidRDefault="00FF3B8C" w:rsidP="00957FA0">
            <w:pPr>
              <w:spacing w:after="60"/>
              <w:jc w:val="both"/>
              <w:cnfStyle w:val="000000000000" w:firstRow="0" w:lastRow="0" w:firstColumn="0" w:lastColumn="0" w:oddVBand="0" w:evenVBand="0" w:oddHBand="0" w:evenHBand="0" w:firstRowFirstColumn="0" w:firstRowLastColumn="0" w:lastRowFirstColumn="0" w:lastRowLastColumn="0"/>
            </w:pPr>
            <w:r>
              <w:t>SER</w:t>
            </w:r>
          </w:p>
        </w:tc>
        <w:tc>
          <w:tcPr>
            <w:tcW w:w="618" w:type="dxa"/>
          </w:tcPr>
          <w:p w14:paraId="080D6E5D" w14:textId="77777777" w:rsidR="00FF3B8C" w:rsidRDefault="00FF3B8C" w:rsidP="00957FA0">
            <w:pPr>
              <w:spacing w:after="60"/>
              <w:jc w:val="both"/>
              <w:cnfStyle w:val="000000000000" w:firstRow="0" w:lastRow="0" w:firstColumn="0" w:lastColumn="0" w:oddVBand="0" w:evenVBand="0" w:oddHBand="0" w:evenHBand="0" w:firstRowFirstColumn="0" w:firstRowLastColumn="0" w:lastRowFirstColumn="0" w:lastRowLastColumn="0"/>
            </w:pPr>
            <w:r>
              <w:t>ROU</w:t>
            </w:r>
          </w:p>
        </w:tc>
      </w:tr>
    </w:tbl>
    <w:p w14:paraId="7D890C98" w14:textId="77777777" w:rsidR="006D2FFF" w:rsidDel="006C438A" w:rsidRDefault="006D2FFF" w:rsidP="00FF3B8C">
      <w:pPr>
        <w:pStyle w:val="Lgende"/>
        <w:jc w:val="center"/>
      </w:pPr>
    </w:p>
    <w:p w14:paraId="0606F190" w14:textId="0DEF6EA1" w:rsidR="009A4583" w:rsidRDefault="002F4390" w:rsidP="00BA511A">
      <w:pPr>
        <w:spacing w:after="60" w:line="240" w:lineRule="auto"/>
        <w:jc w:val="both"/>
        <w:rPr>
          <w:rFonts w:cstheme="minorHAnsi"/>
        </w:rPr>
      </w:pPr>
      <w:r>
        <w:rPr>
          <w:rFonts w:cstheme="minorHAnsi"/>
          <w:color w:val="000000"/>
        </w:rPr>
        <w:t xml:space="preserve">Le but de l’étude multicentrique est de </w:t>
      </w:r>
      <w:r w:rsidR="002B7A31" w:rsidRPr="00434BA0">
        <w:rPr>
          <w:rFonts w:cstheme="minorHAnsi"/>
          <w:color w:val="000000"/>
        </w:rPr>
        <w:t>compar</w:t>
      </w:r>
      <w:r w:rsidR="00AF58B2">
        <w:rPr>
          <w:rFonts w:cstheme="minorHAnsi"/>
          <w:color w:val="000000"/>
        </w:rPr>
        <w:t>er</w:t>
      </w:r>
      <w:r w:rsidR="002B7A31" w:rsidRPr="00434BA0">
        <w:rPr>
          <w:rFonts w:cstheme="minorHAnsi"/>
          <w:color w:val="000000"/>
        </w:rPr>
        <w:t xml:space="preserve"> </w:t>
      </w:r>
      <w:r w:rsidR="002B7A31">
        <w:rPr>
          <w:rFonts w:cstheme="minorHAnsi"/>
          <w:color w:val="000000"/>
        </w:rPr>
        <w:t>l</w:t>
      </w:r>
      <w:r w:rsidR="002B7A31" w:rsidRPr="00434BA0">
        <w:rPr>
          <w:rFonts w:cstheme="minorHAnsi"/>
          <w:color w:val="000000"/>
        </w:rPr>
        <w:t xml:space="preserve">es protocoles de quantification de la fixation thyroïdienne </w:t>
      </w:r>
      <w:r w:rsidR="009A4583">
        <w:rPr>
          <w:rFonts w:cstheme="minorHAnsi"/>
          <w:color w:val="000000"/>
        </w:rPr>
        <w:t>utilis</w:t>
      </w:r>
      <w:r w:rsidR="002B7A31" w:rsidRPr="00434BA0">
        <w:rPr>
          <w:rFonts w:cstheme="minorHAnsi"/>
          <w:color w:val="000000"/>
        </w:rPr>
        <w:t>és dans les services de médecine nucléaire français lors d</w:t>
      </w:r>
      <w:r w:rsidR="009A4583">
        <w:rPr>
          <w:rFonts w:cstheme="minorHAnsi"/>
          <w:color w:val="000000"/>
        </w:rPr>
        <w:t>es</w:t>
      </w:r>
      <w:r w:rsidR="002B7A31" w:rsidRPr="00434BA0">
        <w:rPr>
          <w:rFonts w:cstheme="minorHAnsi"/>
          <w:color w:val="000000"/>
        </w:rPr>
        <w:t xml:space="preserve"> scintigraphie</w:t>
      </w:r>
      <w:r w:rsidR="009A4583">
        <w:rPr>
          <w:rFonts w:cstheme="minorHAnsi"/>
          <w:color w:val="000000"/>
        </w:rPr>
        <w:t>s</w:t>
      </w:r>
      <w:r w:rsidR="002B7A31" w:rsidRPr="00434BA0">
        <w:rPr>
          <w:rFonts w:cstheme="minorHAnsi"/>
          <w:color w:val="000000"/>
        </w:rPr>
        <w:t xml:space="preserve"> thyroïdienne</w:t>
      </w:r>
      <w:r w:rsidR="009A4583">
        <w:rPr>
          <w:rFonts w:cstheme="minorHAnsi"/>
          <w:color w:val="000000"/>
        </w:rPr>
        <w:t>s,</w:t>
      </w:r>
      <w:r w:rsidR="002B7A31" w:rsidRPr="00434BA0">
        <w:rPr>
          <w:rFonts w:cstheme="minorHAnsi"/>
          <w:color w:val="000000"/>
        </w:rPr>
        <w:t xml:space="preserve"> </w:t>
      </w:r>
      <w:r w:rsidR="00800C4F">
        <w:rPr>
          <w:rFonts w:cstheme="minorHAnsi"/>
          <w:color w:val="000000"/>
        </w:rPr>
        <w:t xml:space="preserve">avec un protocole standardisé </w:t>
      </w:r>
      <w:r w:rsidR="009A4583">
        <w:rPr>
          <w:rFonts w:cstheme="minorHAnsi"/>
          <w:color w:val="000000"/>
        </w:rPr>
        <w:t>élaboré</w:t>
      </w:r>
      <w:r w:rsidR="00800C4F">
        <w:rPr>
          <w:rFonts w:cstheme="minorHAnsi"/>
          <w:color w:val="000000"/>
        </w:rPr>
        <w:t xml:space="preserve"> par le groupe de travail. </w:t>
      </w:r>
      <w:r>
        <w:rPr>
          <w:rFonts w:cstheme="minorHAnsi"/>
        </w:rPr>
        <w:t>L</w:t>
      </w:r>
      <w:r w:rsidR="002B7A31" w:rsidRPr="002A64C7">
        <w:rPr>
          <w:rFonts w:cstheme="minorHAnsi"/>
        </w:rPr>
        <w:t>es mesures ont</w:t>
      </w:r>
      <w:r w:rsidR="00AF58B2">
        <w:rPr>
          <w:rFonts w:cstheme="minorHAnsi"/>
        </w:rPr>
        <w:t xml:space="preserve"> </w:t>
      </w:r>
      <w:r w:rsidR="009A4583">
        <w:rPr>
          <w:rFonts w:cstheme="minorHAnsi"/>
        </w:rPr>
        <w:t>ainsi</w:t>
      </w:r>
      <w:r w:rsidR="002B7A31">
        <w:rPr>
          <w:rFonts w:cstheme="minorHAnsi"/>
        </w:rPr>
        <w:t xml:space="preserve"> été</w:t>
      </w:r>
      <w:r w:rsidR="002B7A31" w:rsidRPr="002A64C7">
        <w:rPr>
          <w:rFonts w:cstheme="minorHAnsi"/>
        </w:rPr>
        <w:t xml:space="preserve"> </w:t>
      </w:r>
      <w:r w:rsidR="009A0618">
        <w:rPr>
          <w:rFonts w:cstheme="minorHAnsi"/>
        </w:rPr>
        <w:t>effectuées</w:t>
      </w:r>
      <w:r w:rsidR="002B7A31" w:rsidRPr="002A64C7">
        <w:rPr>
          <w:rFonts w:cstheme="minorHAnsi"/>
        </w:rPr>
        <w:t xml:space="preserve"> </w:t>
      </w:r>
      <w:r w:rsidR="00DE410E" w:rsidRPr="002A64C7">
        <w:rPr>
          <w:rFonts w:cstheme="minorHAnsi"/>
        </w:rPr>
        <w:t>selon un protocole standardisé</w:t>
      </w:r>
      <w:r w:rsidR="00DE410E">
        <w:rPr>
          <w:rFonts w:cstheme="minorHAnsi"/>
        </w:rPr>
        <w:t xml:space="preserve"> </w:t>
      </w:r>
      <w:r w:rsidR="00DE410E" w:rsidRPr="002A64C7">
        <w:rPr>
          <w:rFonts w:cstheme="minorHAnsi"/>
        </w:rPr>
        <w:t>(Std)</w:t>
      </w:r>
      <w:r w:rsidR="00DE410E">
        <w:rPr>
          <w:rFonts w:cstheme="minorHAnsi"/>
        </w:rPr>
        <w:t xml:space="preserve"> et selon le</w:t>
      </w:r>
      <w:r w:rsidR="002B7A31" w:rsidRPr="002A64C7">
        <w:rPr>
          <w:rFonts w:cstheme="minorHAnsi"/>
        </w:rPr>
        <w:t xml:space="preserve"> </w:t>
      </w:r>
      <w:r w:rsidR="00DE410E">
        <w:rPr>
          <w:rFonts w:cstheme="minorHAnsi"/>
        </w:rPr>
        <w:t>protocole clinique</w:t>
      </w:r>
      <w:r w:rsidR="002B7A31">
        <w:rPr>
          <w:rFonts w:cstheme="minorHAnsi"/>
        </w:rPr>
        <w:t xml:space="preserve"> </w:t>
      </w:r>
      <w:r w:rsidR="009A0618">
        <w:rPr>
          <w:rFonts w:cstheme="minorHAnsi"/>
        </w:rPr>
        <w:t>propre à chaque</w:t>
      </w:r>
      <w:r w:rsidR="002B7A31">
        <w:rPr>
          <w:rFonts w:cstheme="minorHAnsi"/>
        </w:rPr>
        <w:t xml:space="preserve"> centre </w:t>
      </w:r>
      <w:r w:rsidR="00DE410E">
        <w:rPr>
          <w:rFonts w:cstheme="minorHAnsi"/>
        </w:rPr>
        <w:t>(Local)</w:t>
      </w:r>
      <w:r w:rsidR="002B7A31" w:rsidRPr="002A64C7">
        <w:rPr>
          <w:rFonts w:cstheme="minorHAnsi"/>
        </w:rPr>
        <w:t>.</w:t>
      </w:r>
    </w:p>
    <w:p w14:paraId="385746DA" w14:textId="61786946" w:rsidR="00BA511A" w:rsidRDefault="00BA511A" w:rsidP="00C7028C">
      <w:pPr>
        <w:spacing w:after="60" w:line="240" w:lineRule="auto"/>
        <w:jc w:val="both"/>
      </w:pPr>
      <w:r>
        <w:rPr>
          <w:rFonts w:cstheme="minorHAnsi"/>
        </w:rPr>
        <w:t xml:space="preserve">Pour chaque configuration, 14 acquisitions </w:t>
      </w:r>
      <w:r w:rsidR="009A4583">
        <w:rPr>
          <w:rFonts w:cstheme="minorHAnsi"/>
        </w:rPr>
        <w:t>étaient requises</w:t>
      </w:r>
      <w:r>
        <w:rPr>
          <w:rFonts w:cstheme="minorHAnsi"/>
        </w:rPr>
        <w:t xml:space="preserve"> : </w:t>
      </w:r>
      <w:r w:rsidRPr="006A6753">
        <w:t xml:space="preserve">7 acquisitions </w:t>
      </w:r>
      <w:r w:rsidR="00DE410E" w:rsidRPr="001B02A3">
        <w:t xml:space="preserve">avec </w:t>
      </w:r>
      <w:r w:rsidR="00DE410E">
        <w:t>d</w:t>
      </w:r>
      <w:r w:rsidR="00DE410E" w:rsidRPr="001B02A3">
        <w:t xml:space="preserve">es paramètres </w:t>
      </w:r>
      <w:r w:rsidR="00DE410E">
        <w:t xml:space="preserve">imposés par l’étude </w:t>
      </w:r>
      <w:r w:rsidR="00DE410E" w:rsidRPr="006A6753">
        <w:t xml:space="preserve">et </w:t>
      </w:r>
      <w:r w:rsidR="00DE410E" w:rsidRPr="001B02A3">
        <w:t xml:space="preserve">7 acquisitions </w:t>
      </w:r>
      <w:r w:rsidR="009A4583" w:rsidRPr="006A6753">
        <w:t>dans les</w:t>
      </w:r>
      <w:r w:rsidRPr="006A6753">
        <w:t xml:space="preserve"> conditions locales</w:t>
      </w:r>
      <w:r>
        <w:t>.</w:t>
      </w:r>
      <w:r w:rsidR="00C7028C">
        <w:t xml:space="preserve"> </w:t>
      </w:r>
      <w:del w:id="270" w:author="DEMONCHY Mathilde" w:date="2025-04-08T16:41:00Z">
        <w:r w:rsidR="002F4390" w:rsidDel="00076806">
          <w:delText>Par définition, dans cette étude, u</w:delText>
        </w:r>
        <w:r w:rsidRPr="001B02A3" w:rsidDel="00076806">
          <w:delText xml:space="preserve">ne configuration </w:delText>
        </w:r>
        <w:r w:rsidR="002F4390" w:rsidDel="00076806">
          <w:delText xml:space="preserve">correspond à </w:delText>
        </w:r>
        <w:r w:rsidRPr="001B02A3" w:rsidDel="00076806">
          <w:delText xml:space="preserve">une gamma-caméra, un radionucléide et </w:delText>
        </w:r>
        <w:r w:rsidR="002F4390" w:rsidRPr="001B02A3" w:rsidDel="00076806">
          <w:delText xml:space="preserve">un </w:delText>
        </w:r>
        <w:commentRangeStart w:id="271"/>
        <w:r w:rsidR="002F4390" w:rsidRPr="001B02A3" w:rsidDel="00076806">
          <w:delText>collimateur</w:delText>
        </w:r>
      </w:del>
      <w:commentRangeEnd w:id="271"/>
      <w:r w:rsidR="00076806">
        <w:rPr>
          <w:rStyle w:val="Marquedecommentaire"/>
        </w:rPr>
        <w:commentReference w:id="271"/>
      </w:r>
      <w:del w:id="272" w:author="DEMONCHY Mathilde" w:date="2025-04-08T16:41:00Z">
        <w:r w:rsidR="002F4390" w:rsidDel="00076806">
          <w:delText xml:space="preserve"> défini</w:delText>
        </w:r>
        <w:r w:rsidDel="00076806">
          <w:delText>.</w:delText>
        </w:r>
        <w:r w:rsidRPr="00BA511A" w:rsidDel="00076806">
          <w:delText xml:space="preserve"> </w:delText>
        </w:r>
      </w:del>
      <w:r>
        <w:t xml:space="preserve">Chaque centre </w:t>
      </w:r>
      <w:r w:rsidR="00DE410E">
        <w:t xml:space="preserve">a proposé </w:t>
      </w:r>
      <w:r>
        <w:t>entre 1 et 4</w:t>
      </w:r>
      <w:r w:rsidR="00DE410E">
        <w:t xml:space="preserve"> configurations</w:t>
      </w:r>
      <w:r>
        <w:t>.</w:t>
      </w:r>
    </w:p>
    <w:p w14:paraId="3A8834E9" w14:textId="062333DB" w:rsidR="00BA511A" w:rsidRDefault="00BA511A" w:rsidP="00BA511A">
      <w:pPr>
        <w:jc w:val="both"/>
      </w:pPr>
    </w:p>
    <w:p w14:paraId="13DAB7D6" w14:textId="070ED8E2" w:rsidR="006D2FFF" w:rsidRPr="006D2FFF" w:rsidRDefault="00604857" w:rsidP="006D2FFF">
      <w:pPr>
        <w:pStyle w:val="Titre3"/>
      </w:pPr>
      <w:bookmarkStart w:id="273" w:name="_Toc193972778"/>
      <w:bookmarkStart w:id="274" w:name="_Toc157640869"/>
      <w:bookmarkEnd w:id="105"/>
      <w:r w:rsidRPr="00F57C8D">
        <w:t>Création</w:t>
      </w:r>
      <w:r>
        <w:t xml:space="preserve"> d’un protocole d’acquisition standardisé</w:t>
      </w:r>
      <w:bookmarkEnd w:id="273"/>
    </w:p>
    <w:p w14:paraId="2F511C7D" w14:textId="77777777" w:rsidR="00604857" w:rsidRPr="00501C48" w:rsidRDefault="00604857" w:rsidP="00AE137C">
      <w:pPr>
        <w:jc w:val="both"/>
      </w:pPr>
    </w:p>
    <w:p w14:paraId="55BEA513" w14:textId="77777777" w:rsidR="00604857" w:rsidRDefault="00604857" w:rsidP="00604857">
      <w:pPr>
        <w:pStyle w:val="Titre4"/>
      </w:pPr>
      <w:bookmarkStart w:id="275" w:name="_Toc181034296"/>
      <w:r w:rsidRPr="001F6D27">
        <w:t>Distance fantôme-collimateur</w:t>
      </w:r>
      <w:bookmarkEnd w:id="275"/>
    </w:p>
    <w:p w14:paraId="7C85945B" w14:textId="47ABBB8A" w:rsidR="00604857" w:rsidRDefault="002F4390" w:rsidP="00604857">
      <w:pPr>
        <w:jc w:val="both"/>
      </w:pPr>
      <w:r>
        <w:t xml:space="preserve">Afin d’assurer une bonne reproductibilité de la distance fantôme-collimateur inter-centre dans les conditions standardisées, </w:t>
      </w:r>
      <w:r w:rsidR="00604857">
        <w:t>une cale a été développée par impression 3D</w:t>
      </w:r>
      <w:r>
        <w:t>.</w:t>
      </w:r>
      <w:r w:rsidR="00604857">
        <w:t xml:space="preserve"> (cf. </w:t>
      </w:r>
      <w:r w:rsidR="00604857">
        <w:fldChar w:fldCharType="begin"/>
      </w:r>
      <w:r w:rsidR="00604857">
        <w:instrText xml:space="preserve"> REF _Ref175582935 \h  \* MERGEFORMAT </w:instrText>
      </w:r>
      <w:r w:rsidR="00604857">
        <w:fldChar w:fldCharType="separate"/>
      </w:r>
      <w:r w:rsidR="00C30592" w:rsidRPr="00C30592">
        <w:t>Figure 13</w:t>
      </w:r>
      <w:r w:rsidR="00604857">
        <w:fldChar w:fldCharType="end"/>
      </w:r>
      <w:r w:rsidR="00604857">
        <w:t>).</w:t>
      </w:r>
    </w:p>
    <w:p w14:paraId="4A313AD5" w14:textId="22466F1B" w:rsidR="00604857" w:rsidRDefault="002F4390" w:rsidP="00604857">
      <w:pPr>
        <w:jc w:val="both"/>
      </w:pPr>
      <w:r>
        <w:t xml:space="preserve">L’étude préliminaire a montré qu’en pratique, </w:t>
      </w:r>
      <w:r w:rsidR="00604857">
        <w:t xml:space="preserve">en collimation parallèle, la moitié des centres (8 sur 16) réalisent leurs images entre 8 et 10 cm, majoritairement à 8 cm (cf. section </w:t>
      </w:r>
      <w:r w:rsidR="00604857">
        <w:fldChar w:fldCharType="begin"/>
      </w:r>
      <w:r w:rsidR="00604857">
        <w:instrText xml:space="preserve"> REF _Ref183210667 \r \h </w:instrText>
      </w:r>
      <w:r w:rsidR="00604857">
        <w:fldChar w:fldCharType="separate"/>
      </w:r>
      <w:r w:rsidR="00C30592">
        <w:t>3.1.4.3</w:t>
      </w:r>
      <w:r w:rsidR="00604857">
        <w:fldChar w:fldCharType="end"/>
      </w:r>
      <w:r w:rsidR="00604857">
        <w:t>). En collimateur sténopé, la distance utilisée est plus faible, 3 à 7 cm pour la moitié des 11 centres qui utilise un collimateur sténopé, avec une distance moyenne de 6 cm.</w:t>
      </w:r>
    </w:p>
    <w:p w14:paraId="798B359B" w14:textId="77777777" w:rsidR="00604857" w:rsidRDefault="00604857" w:rsidP="00604857">
      <w:pPr>
        <w:spacing w:after="0"/>
        <w:jc w:val="center"/>
      </w:pPr>
      <w:r>
        <w:rPr>
          <w:noProof/>
          <w:lang w:eastAsia="fr-FR"/>
        </w:rPr>
        <w:lastRenderedPageBreak/>
        <mc:AlternateContent>
          <mc:Choice Requires="wpg">
            <w:drawing>
              <wp:inline distT="0" distB="0" distL="0" distR="0" wp14:anchorId="6F53C3E5" wp14:editId="7B8F1116">
                <wp:extent cx="3663950" cy="2867660"/>
                <wp:effectExtent l="0" t="0" r="0" b="8890"/>
                <wp:docPr id="8" name="Groupe 8"/>
                <wp:cNvGraphicFramePr/>
                <a:graphic xmlns:a="http://schemas.openxmlformats.org/drawingml/2006/main">
                  <a:graphicData uri="http://schemas.microsoft.com/office/word/2010/wordprocessingGroup">
                    <wpg:wgp>
                      <wpg:cNvGrpSpPr/>
                      <wpg:grpSpPr>
                        <a:xfrm>
                          <a:off x="0" y="0"/>
                          <a:ext cx="3663950" cy="2867660"/>
                          <a:chOff x="0" y="0"/>
                          <a:chExt cx="3663950" cy="2867660"/>
                        </a:xfrm>
                      </wpg:grpSpPr>
                      <wpg:grpSp>
                        <wpg:cNvPr id="11" name="Groupe 11"/>
                        <wpg:cNvGrpSpPr/>
                        <wpg:grpSpPr>
                          <a:xfrm>
                            <a:off x="0" y="0"/>
                            <a:ext cx="3663950" cy="2867660"/>
                            <a:chOff x="50348" y="0"/>
                            <a:chExt cx="3664498" cy="2867722"/>
                          </a:xfrm>
                        </wpg:grpSpPr>
                        <pic:pic xmlns:pic="http://schemas.openxmlformats.org/drawingml/2006/picture">
                          <pic:nvPicPr>
                            <pic:cNvPr id="13" name="Image 13"/>
                            <pic:cNvPicPr>
                              <a:picLocks noChangeAspect="1"/>
                            </pic:cNvPicPr>
                          </pic:nvPicPr>
                          <pic:blipFill rotWithShape="1">
                            <a:blip r:embed="rId28" cstate="screen">
                              <a:extLst>
                                <a:ext uri="{28A0092B-C50C-407E-A947-70E740481C1C}">
                                  <a14:useLocalDpi xmlns:a14="http://schemas.microsoft.com/office/drawing/2010/main"/>
                                </a:ext>
                              </a:extLst>
                            </a:blip>
                            <a:srcRect/>
                            <a:stretch/>
                          </pic:blipFill>
                          <pic:spPr>
                            <a:xfrm>
                              <a:off x="50348" y="0"/>
                              <a:ext cx="3664498" cy="2867722"/>
                            </a:xfrm>
                            <a:prstGeom prst="rect">
                              <a:avLst/>
                            </a:prstGeom>
                          </pic:spPr>
                        </pic:pic>
                        <wps:wsp>
                          <wps:cNvPr id="22" name="ZoneTexte 106"/>
                          <wps:cNvSpPr txBox="1"/>
                          <wps:spPr>
                            <a:xfrm>
                              <a:off x="741890" y="876870"/>
                              <a:ext cx="415352" cy="377198"/>
                            </a:xfrm>
                            <a:prstGeom prst="rect">
                              <a:avLst/>
                            </a:prstGeom>
                            <a:noFill/>
                          </wps:spPr>
                          <wps:style>
                            <a:lnRef idx="0">
                              <a:scrgbClr r="0" g="0" b="0"/>
                            </a:lnRef>
                            <a:fillRef idx="0">
                              <a:scrgbClr r="0" g="0" b="0"/>
                            </a:fillRef>
                            <a:effectRef idx="0">
                              <a:scrgbClr r="0" g="0" b="0"/>
                            </a:effectRef>
                            <a:fontRef idx="minor">
                              <a:schemeClr val="tx1"/>
                            </a:fontRef>
                          </wps:style>
                          <wps:txbx>
                            <w:txbxContent>
                              <w:p w14:paraId="7F7D331E" w14:textId="77777777" w:rsidR="00EE3F83" w:rsidRPr="005D748D" w:rsidRDefault="00EE3F83" w:rsidP="00604857">
                                <w:pPr>
                                  <w:rPr>
                                    <w:b/>
                                    <w:color w:val="FFC000"/>
                                  </w:rPr>
                                </w:pPr>
                                <w:r w:rsidRPr="005D748D">
                                  <w:rPr>
                                    <w:b/>
                                    <w:color w:val="FFC000"/>
                                  </w:rPr>
                                  <w:t>cale</w:t>
                                </w:r>
                              </w:p>
                            </w:txbxContent>
                          </wps:txbx>
                          <wps:bodyPr wrap="none" rtlCol="0" anchor="t">
                            <a:spAutoFit/>
                          </wps:bodyPr>
                        </wps:wsp>
                        <wps:wsp>
                          <wps:cNvPr id="24" name="Connecteur droit avec flèche 24"/>
                          <wps:cNvCnPr/>
                          <wps:spPr>
                            <a:xfrm flipH="1">
                              <a:off x="2029431" y="689458"/>
                              <a:ext cx="9526" cy="847725"/>
                            </a:xfrm>
                            <a:prstGeom prst="straightConnector1">
                              <a:avLst/>
                            </a:prstGeom>
                            <a:ln w="28575">
                              <a:solidFill>
                                <a:schemeClr val="accent4"/>
                              </a:solidFill>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26" name="Connecteur droit avec flèche 26"/>
                          <wps:cNvCnPr/>
                          <wps:spPr>
                            <a:xfrm flipH="1">
                              <a:off x="2162783" y="692180"/>
                              <a:ext cx="0" cy="1064078"/>
                            </a:xfrm>
                            <a:prstGeom prst="straightConnector1">
                              <a:avLst/>
                            </a:prstGeom>
                            <a:ln w="28575">
                              <a:solidFill>
                                <a:schemeClr val="accent4"/>
                              </a:solidFill>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27" name="Connecteur droit avec flèche 27"/>
                          <wps:cNvCnPr/>
                          <wps:spPr>
                            <a:xfrm>
                              <a:off x="1223668" y="1033109"/>
                              <a:ext cx="462643" cy="2722"/>
                            </a:xfrm>
                            <a:prstGeom prst="straightConnector1">
                              <a:avLst/>
                            </a:prstGeom>
                            <a:ln w="28575">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6" name="ZoneTexte 111"/>
                          <wps:cNvSpPr txBox="1"/>
                          <wps:spPr>
                            <a:xfrm>
                              <a:off x="1797502" y="897558"/>
                              <a:ext cx="268010" cy="377198"/>
                            </a:xfrm>
                            <a:prstGeom prst="rect">
                              <a:avLst/>
                            </a:prstGeom>
                            <a:noFill/>
                          </wps:spPr>
                          <wps:style>
                            <a:lnRef idx="0">
                              <a:scrgbClr r="0" g="0" b="0"/>
                            </a:lnRef>
                            <a:fillRef idx="0">
                              <a:scrgbClr r="0" g="0" b="0"/>
                            </a:fillRef>
                            <a:effectRef idx="0">
                              <a:scrgbClr r="0" g="0" b="0"/>
                            </a:effectRef>
                            <a:fontRef idx="minor">
                              <a:schemeClr val="tx1"/>
                            </a:fontRef>
                          </wps:style>
                          <wps:txbx>
                            <w:txbxContent>
                              <w:p w14:paraId="011EF253" w14:textId="77777777" w:rsidR="00EE3F83" w:rsidRPr="005D748D" w:rsidRDefault="00EE3F83" w:rsidP="00604857">
                                <w:pPr>
                                  <w:rPr>
                                    <w:b/>
                                    <w:color w:val="FFC000"/>
                                  </w:rPr>
                                </w:pPr>
                                <w:r w:rsidRPr="005D748D">
                                  <w:rPr>
                                    <w:b/>
                                    <w:color w:val="FFC000"/>
                                  </w:rPr>
                                  <w:t>A</w:t>
                                </w:r>
                              </w:p>
                            </w:txbxContent>
                          </wps:txbx>
                          <wps:bodyPr wrap="none" rtlCol="0" anchor="t">
                            <a:spAutoFit/>
                          </wps:bodyPr>
                        </wps:wsp>
                        <wps:wsp>
                          <wps:cNvPr id="37" name="ZoneTexte 112"/>
                          <wps:cNvSpPr txBox="1"/>
                          <wps:spPr>
                            <a:xfrm>
                              <a:off x="2096108" y="890753"/>
                              <a:ext cx="261659" cy="377198"/>
                            </a:xfrm>
                            <a:prstGeom prst="rect">
                              <a:avLst/>
                            </a:prstGeom>
                            <a:noFill/>
                          </wps:spPr>
                          <wps:style>
                            <a:lnRef idx="0">
                              <a:scrgbClr r="0" g="0" b="0"/>
                            </a:lnRef>
                            <a:fillRef idx="0">
                              <a:scrgbClr r="0" g="0" b="0"/>
                            </a:fillRef>
                            <a:effectRef idx="0">
                              <a:scrgbClr r="0" g="0" b="0"/>
                            </a:effectRef>
                            <a:fontRef idx="minor">
                              <a:schemeClr val="tx1"/>
                            </a:fontRef>
                          </wps:style>
                          <wps:txbx>
                            <w:txbxContent>
                              <w:p w14:paraId="1B430756" w14:textId="77777777" w:rsidR="00EE3F83" w:rsidRPr="005D748D" w:rsidRDefault="00EE3F83" w:rsidP="00604857">
                                <w:pPr>
                                  <w:rPr>
                                    <w:b/>
                                    <w:color w:val="FFC000"/>
                                  </w:rPr>
                                </w:pPr>
                                <w:r w:rsidRPr="005D748D">
                                  <w:rPr>
                                    <w:b/>
                                    <w:color w:val="FFC000"/>
                                  </w:rPr>
                                  <w:t>B</w:t>
                                </w:r>
                              </w:p>
                            </w:txbxContent>
                          </wps:txbx>
                          <wps:bodyPr wrap="none" rtlCol="0" anchor="t">
                            <a:spAutoFit/>
                          </wps:bodyPr>
                        </wps:wsp>
                      </wpg:grpSp>
                      <wps:wsp>
                        <wps:cNvPr id="39" name="ZoneTexte 106"/>
                        <wps:cNvSpPr txBox="1"/>
                        <wps:spPr>
                          <a:xfrm>
                            <a:off x="3240504" y="2523490"/>
                            <a:ext cx="339090" cy="283505"/>
                          </a:xfrm>
                          <a:prstGeom prst="rect">
                            <a:avLst/>
                          </a:prstGeom>
                          <a:noFill/>
                        </wps:spPr>
                        <wps:style>
                          <a:lnRef idx="0">
                            <a:scrgbClr r="0" g="0" b="0"/>
                          </a:lnRef>
                          <a:fillRef idx="0">
                            <a:scrgbClr r="0" g="0" b="0"/>
                          </a:fillRef>
                          <a:effectRef idx="0">
                            <a:scrgbClr r="0" g="0" b="0"/>
                          </a:effectRef>
                          <a:fontRef idx="minor">
                            <a:schemeClr val="tx1"/>
                          </a:fontRef>
                        </wps:style>
                        <wps:txbx>
                          <w:txbxContent>
                            <w:p w14:paraId="757D3606" w14:textId="77777777" w:rsidR="00EE3F83" w:rsidRPr="005D748D" w:rsidRDefault="00EE3F83" w:rsidP="00604857">
                              <w:pPr>
                                <w:rPr>
                                  <w:b/>
                                  <w:color w:val="FFC000"/>
                                </w:rPr>
                              </w:pPr>
                              <w:r w:rsidRPr="005D748D">
                                <w:rPr>
                                  <w:b/>
                                  <w:color w:val="FFC000"/>
                                </w:rPr>
                                <w:t>(a)</w:t>
                              </w:r>
                            </w:p>
                          </w:txbxContent>
                        </wps:txbx>
                        <wps:bodyPr wrap="none" rtlCol="0" anchor="t">
                          <a:noAutofit/>
                        </wps:bodyPr>
                      </wps:wsp>
                    </wpg:wgp>
                  </a:graphicData>
                </a:graphic>
              </wp:inline>
            </w:drawing>
          </mc:Choice>
          <mc:Fallback>
            <w:pict>
              <v:group w14:anchorId="6F53C3E5" id="Groupe 8" o:spid="_x0000_s1026" style="width:288.5pt;height:225.8pt;mso-position-horizontal-relative:char;mso-position-vertical-relative:line" coordsize="36639,2867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">
                <v:group id="Groupe 11" o:spid="_x0000_s1027" style="position:absolute;width:36639;height:28676" coordorigin="503" coordsize="36644,286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3" o:spid="_x0000_s1028" type="#_x0000_t75" style="position:absolute;left:503;width:36645;height:286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">
                    <v:imagedata r:id="rId29" o:title=""/>
                  </v:shape>
                  <v:shapetype id="_x0000_t202" coordsize="21600,21600" o:spt="202" path="m,l,21600r21600,l21600,xe">
                    <v:stroke joinstyle="miter"/>
                    <v:path gradientshapeok="t" o:connecttype="rect"/>
                  </v:shapetype>
                  <v:shape id="ZoneTexte 106" o:spid="_x0000_s1029" type="#_x0000_t202" style="position:absolute;left:7418;top:8768;width:4154;height:377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" filled="f" stroked="f">
                    <v:textbox style="mso-fit-shape-to-text:t">
                      <w:txbxContent>
                        <w:p w14:paraId="7F7D331E" w14:textId="77777777" w:rsidR="00EE3F83" w:rsidRPr="005D748D" w:rsidRDefault="00EE3F83" w:rsidP="00604857">
                          <w:pPr>
                            <w:rPr>
                              <w:b/>
                              <w:color w:val="FFC000"/>
                            </w:rPr>
                          </w:pPr>
                          <w:r w:rsidRPr="005D748D">
                            <w:rPr>
                              <w:b/>
                              <w:color w:val="FFC000"/>
                            </w:rPr>
                            <w:t>cale</w:t>
                          </w:r>
                        </w:p>
                      </w:txbxContent>
                    </v:textbox>
                  </v:shape>
                  <v:shapetype id="_x0000_t32" coordsize="21600,21600" o:spt="32" o:oned="t" path="m,l21600,21600e" filled="f">
                    <v:path arrowok="t" fillok="f" o:connecttype="none"/>
                    <o:lock v:ext="edit" shapetype="t"/>
                  </v:shapetype>
                  <v:shape id="Connecteur droit avec flèche 24" o:spid="_x0000_s1030" type="#_x0000_t32" style="position:absolute;left:20294;top:6894;width:95;height:847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" strokecolor="#ffc000 [3207]" strokeweight="2.25pt">
                    <v:stroke startarrow="block" endarrow="block" joinstyle="miter"/>
                  </v:shape>
                  <v:shape id="Connecteur droit avec flèche 26" o:spid="_x0000_s1031" type="#_x0000_t32" style="position:absolute;left:21627;top:6921;width:0;height:1064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" strokecolor="#ffc000 [3207]" strokeweight="2.25pt">
                    <v:stroke startarrow="block" endarrow="block" joinstyle="miter"/>
                  </v:shape>
                  <v:shape id="Connecteur droit avec flèche 27" o:spid="_x0000_s1032" type="#_x0000_t32" style="position:absolute;left:12236;top:10331;width:4627;height:2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" strokecolor="#ffc000" strokeweight="2.25pt">
                    <v:stroke endarrow="block" joinstyle="miter"/>
                  </v:shape>
                  <v:shape id="ZoneTexte 111" o:spid="_x0000_s1033" type="#_x0000_t202" style="position:absolute;left:17975;top:8975;width:2680;height:377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" filled="f" stroked="f">
                    <v:textbox style="mso-fit-shape-to-text:t">
                      <w:txbxContent>
                        <w:p w14:paraId="011EF253" w14:textId="77777777" w:rsidR="00EE3F83" w:rsidRPr="005D748D" w:rsidRDefault="00EE3F83" w:rsidP="00604857">
                          <w:pPr>
                            <w:rPr>
                              <w:b/>
                              <w:color w:val="FFC000"/>
                            </w:rPr>
                          </w:pPr>
                          <w:r w:rsidRPr="005D748D">
                            <w:rPr>
                              <w:b/>
                              <w:color w:val="FFC000"/>
                            </w:rPr>
                            <w:t>A</w:t>
                          </w:r>
                        </w:p>
                      </w:txbxContent>
                    </v:textbox>
                  </v:shape>
                  <v:shape id="ZoneTexte 112" o:spid="_x0000_s1034" type="#_x0000_t202" style="position:absolute;left:20961;top:8907;width:2616;height:377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" filled="f" stroked="f">
                    <v:textbox style="mso-fit-shape-to-text:t">
                      <w:txbxContent>
                        <w:p w14:paraId="1B430756" w14:textId="77777777" w:rsidR="00EE3F83" w:rsidRPr="005D748D" w:rsidRDefault="00EE3F83" w:rsidP="00604857">
                          <w:pPr>
                            <w:rPr>
                              <w:b/>
                              <w:color w:val="FFC000"/>
                            </w:rPr>
                          </w:pPr>
                          <w:r w:rsidRPr="005D748D">
                            <w:rPr>
                              <w:b/>
                              <w:color w:val="FFC000"/>
                            </w:rPr>
                            <w:t>B</w:t>
                          </w:r>
                        </w:p>
                      </w:txbxContent>
                    </v:textbox>
                  </v:shape>
                </v:group>
                <v:shape id="ZoneTexte 106" o:spid="_x0000_s1035" type="#_x0000_t202" style="position:absolute;left:32405;top:25234;width:3390;height:283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" filled="f" stroked="f">
                  <v:textbox>
                    <w:txbxContent>
                      <w:p w14:paraId="757D3606" w14:textId="77777777" w:rsidR="00EE3F83" w:rsidRPr="005D748D" w:rsidRDefault="00EE3F83" w:rsidP="00604857">
                        <w:pPr>
                          <w:rPr>
                            <w:b/>
                            <w:color w:val="FFC000"/>
                          </w:rPr>
                        </w:pPr>
                        <w:r w:rsidRPr="005D748D">
                          <w:rPr>
                            <w:b/>
                            <w:color w:val="FFC000"/>
                          </w:rPr>
                          <w:t>(a)</w:t>
                        </w:r>
                      </w:p>
                    </w:txbxContent>
                  </v:textbox>
                </v:shape>
                <w10:anchorlock/>
              </v:group>
            </w:pict>
          </mc:Fallback>
        </mc:AlternateContent>
      </w:r>
      <w:r>
        <w:t xml:space="preserve">   </w:t>
      </w:r>
      <w:r>
        <w:rPr>
          <w:noProof/>
          <w:lang w:eastAsia="fr-FR"/>
        </w:rPr>
        <mc:AlternateContent>
          <mc:Choice Requires="wpg">
            <w:drawing>
              <wp:inline distT="0" distB="0" distL="0" distR="0" wp14:anchorId="3A8F8496" wp14:editId="2EDE3141">
                <wp:extent cx="1800225" cy="2867025"/>
                <wp:effectExtent l="0" t="0" r="9525" b="9525"/>
                <wp:docPr id="50" name="Groupe 50"/>
                <wp:cNvGraphicFramePr/>
                <a:graphic xmlns:a="http://schemas.openxmlformats.org/drawingml/2006/main">
                  <a:graphicData uri="http://schemas.microsoft.com/office/word/2010/wordprocessingGroup">
                    <wpg:wgp>
                      <wpg:cNvGrpSpPr/>
                      <wpg:grpSpPr>
                        <a:xfrm>
                          <a:off x="0" y="0"/>
                          <a:ext cx="1800225" cy="2867025"/>
                          <a:chOff x="0" y="0"/>
                          <a:chExt cx="1800225" cy="2867025"/>
                        </a:xfrm>
                      </wpg:grpSpPr>
                      <pic:pic xmlns:pic="http://schemas.openxmlformats.org/drawingml/2006/picture">
                        <pic:nvPicPr>
                          <pic:cNvPr id="51" name="Image 51"/>
                          <pic:cNvPicPr/>
                        </pic:nvPicPr>
                        <pic:blipFill rotWithShape="1">
                          <a:blip r:embed="rId30" cstate="screen">
                            <a:extLst>
                              <a:ext uri="{28A0092B-C50C-407E-A947-70E740481C1C}">
                                <a14:useLocalDpi xmlns:a14="http://schemas.microsoft.com/office/drawing/2010/main"/>
                              </a:ext>
                            </a:extLst>
                          </a:blip>
                          <a:srcRect/>
                          <a:stretch/>
                        </pic:blipFill>
                        <pic:spPr bwMode="auto">
                          <a:xfrm>
                            <a:off x="0" y="0"/>
                            <a:ext cx="1800225" cy="2867025"/>
                          </a:xfrm>
                          <a:prstGeom prst="rect">
                            <a:avLst/>
                          </a:prstGeom>
                          <a:noFill/>
                        </pic:spPr>
                      </pic:pic>
                      <wps:wsp>
                        <wps:cNvPr id="52" name="ZoneTexte 106"/>
                        <wps:cNvSpPr txBox="1"/>
                        <wps:spPr>
                          <a:xfrm>
                            <a:off x="1426211" y="2545080"/>
                            <a:ext cx="345440" cy="321945"/>
                          </a:xfrm>
                          <a:prstGeom prst="rect">
                            <a:avLst/>
                          </a:prstGeom>
                          <a:noFill/>
                        </wps:spPr>
                        <wps:style>
                          <a:lnRef idx="0">
                            <a:scrgbClr r="0" g="0" b="0"/>
                          </a:lnRef>
                          <a:fillRef idx="0">
                            <a:scrgbClr r="0" g="0" b="0"/>
                          </a:fillRef>
                          <a:effectRef idx="0">
                            <a:scrgbClr r="0" g="0" b="0"/>
                          </a:effectRef>
                          <a:fontRef idx="minor">
                            <a:schemeClr val="tx1"/>
                          </a:fontRef>
                        </wps:style>
                        <wps:txbx>
                          <w:txbxContent>
                            <w:p w14:paraId="5F8E69F8" w14:textId="77777777" w:rsidR="00EE3F83" w:rsidRPr="005D748D" w:rsidRDefault="00EE3F83" w:rsidP="00604857">
                              <w:pPr>
                                <w:rPr>
                                  <w:b/>
                                  <w:color w:val="FFC000"/>
                                </w:rPr>
                              </w:pPr>
                              <w:r w:rsidRPr="005D748D">
                                <w:rPr>
                                  <w:b/>
                                  <w:color w:val="FFC000"/>
                                </w:rPr>
                                <w:t>(b)</w:t>
                              </w:r>
                            </w:p>
                          </w:txbxContent>
                        </wps:txbx>
                        <wps:bodyPr wrap="none" rtlCol="0" anchor="t">
                          <a:noAutofit/>
                        </wps:bodyPr>
                      </wps:wsp>
                    </wpg:wgp>
                  </a:graphicData>
                </a:graphic>
              </wp:inline>
            </w:drawing>
          </mc:Choice>
          <mc:Fallback>
            <w:pict>
              <v:group w14:anchorId="3A8F8496" id="Groupe 50" o:spid="_x0000_s1036" style="width:141.75pt;height:225.75pt;mso-position-horizontal-relative:char;mso-position-vertical-relative:line" coordsize="18002,2867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">
                <v:shape id="Image 51" o:spid="_x0000_s1037" type="#_x0000_t75" style="position:absolute;width:18002;height:28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">
                  <v:imagedata r:id="rId31" o:title=""/>
                </v:shape>
                <v:shape id="ZoneTexte 106" o:spid="_x0000_s1038" type="#_x0000_t202" style="position:absolute;left:14262;top:25450;width:3454;height:32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" filled="f" stroked="f">
                  <v:textbox>
                    <w:txbxContent>
                      <w:p w14:paraId="5F8E69F8" w14:textId="77777777" w:rsidR="00EE3F83" w:rsidRPr="005D748D" w:rsidRDefault="00EE3F83" w:rsidP="00604857">
                        <w:pPr>
                          <w:rPr>
                            <w:b/>
                            <w:color w:val="FFC000"/>
                          </w:rPr>
                        </w:pPr>
                        <w:r w:rsidRPr="005D748D">
                          <w:rPr>
                            <w:b/>
                            <w:color w:val="FFC000"/>
                          </w:rPr>
                          <w:t>(b)</w:t>
                        </w:r>
                      </w:p>
                    </w:txbxContent>
                  </v:textbox>
                </v:shape>
                <w10:anchorlock/>
              </v:group>
            </w:pict>
          </mc:Fallback>
        </mc:AlternateContent>
      </w:r>
    </w:p>
    <w:p w14:paraId="6C948134" w14:textId="7B04AB57" w:rsidR="00604857" w:rsidRPr="00862043" w:rsidRDefault="00604857" w:rsidP="00604857">
      <w:pPr>
        <w:jc w:val="both"/>
        <w:rPr>
          <w:i/>
          <w:iCs/>
          <w:color w:val="44546A" w:themeColor="text2"/>
          <w:sz w:val="18"/>
          <w:szCs w:val="18"/>
        </w:rPr>
      </w:pPr>
      <w:bookmarkStart w:id="276" w:name="_Ref175582935"/>
      <w:bookmarkStart w:id="277" w:name="_Toc186722404"/>
      <w:r w:rsidRPr="00862043">
        <w:rPr>
          <w:i/>
          <w:iCs/>
          <w:color w:val="44546A" w:themeColor="text2"/>
          <w:sz w:val="18"/>
          <w:szCs w:val="18"/>
        </w:rPr>
        <w:t xml:space="preserve">Figure </w:t>
      </w:r>
      <w:r w:rsidRPr="00862043">
        <w:rPr>
          <w:i/>
          <w:iCs/>
          <w:color w:val="44546A" w:themeColor="text2"/>
          <w:sz w:val="18"/>
          <w:szCs w:val="18"/>
        </w:rPr>
        <w:fldChar w:fldCharType="begin"/>
      </w:r>
      <w:r w:rsidRPr="00862043">
        <w:rPr>
          <w:i/>
          <w:iCs/>
          <w:color w:val="44546A" w:themeColor="text2"/>
          <w:sz w:val="18"/>
          <w:szCs w:val="18"/>
        </w:rPr>
        <w:instrText xml:space="preserve"> SEQ Figure \* ARABIC </w:instrText>
      </w:r>
      <w:r w:rsidRPr="00862043">
        <w:rPr>
          <w:i/>
          <w:iCs/>
          <w:color w:val="44546A" w:themeColor="text2"/>
          <w:sz w:val="18"/>
          <w:szCs w:val="18"/>
        </w:rPr>
        <w:fldChar w:fldCharType="separate"/>
      </w:r>
      <w:r w:rsidR="00C30592">
        <w:rPr>
          <w:i/>
          <w:iCs/>
          <w:noProof/>
          <w:color w:val="44546A" w:themeColor="text2"/>
          <w:sz w:val="18"/>
          <w:szCs w:val="18"/>
        </w:rPr>
        <w:t>13</w:t>
      </w:r>
      <w:r w:rsidRPr="00862043">
        <w:rPr>
          <w:i/>
          <w:iCs/>
          <w:color w:val="44546A" w:themeColor="text2"/>
          <w:sz w:val="18"/>
          <w:szCs w:val="18"/>
        </w:rPr>
        <w:fldChar w:fldCharType="end"/>
      </w:r>
      <w:bookmarkEnd w:id="276"/>
      <w:r w:rsidRPr="00862043">
        <w:rPr>
          <w:i/>
          <w:iCs/>
          <w:color w:val="44546A" w:themeColor="text2"/>
          <w:sz w:val="18"/>
          <w:szCs w:val="18"/>
        </w:rPr>
        <w:t xml:space="preserve"> : Installation du fantôme avec la cale de positionnement, en </w:t>
      </w:r>
      <w:r>
        <w:rPr>
          <w:i/>
          <w:iCs/>
          <w:color w:val="44546A" w:themeColor="text2"/>
          <w:sz w:val="18"/>
          <w:szCs w:val="18"/>
        </w:rPr>
        <w:t xml:space="preserve">collimation parallèle (a) et </w:t>
      </w:r>
      <w:proofErr w:type="spellStart"/>
      <w:r w:rsidRPr="00862043">
        <w:rPr>
          <w:i/>
          <w:iCs/>
          <w:color w:val="44546A" w:themeColor="text2"/>
          <w:sz w:val="18"/>
          <w:szCs w:val="18"/>
        </w:rPr>
        <w:t>sténopée</w:t>
      </w:r>
      <w:proofErr w:type="spellEnd"/>
      <w:r w:rsidRPr="00862043">
        <w:rPr>
          <w:i/>
          <w:iCs/>
          <w:color w:val="44546A" w:themeColor="text2"/>
          <w:sz w:val="18"/>
          <w:szCs w:val="18"/>
        </w:rPr>
        <w:t xml:space="preserve"> (b). La distance A entre le haut de la cale et le fantôme thyroïde est de 8 cm. La distance B entre le haut de la cale et le centre de la zone active du fantôme est de 10 cm.</w:t>
      </w:r>
      <w:bookmarkEnd w:id="277"/>
    </w:p>
    <w:p w14:paraId="25493A06" w14:textId="77777777" w:rsidR="0068325D" w:rsidRDefault="0068325D" w:rsidP="00604857">
      <w:pPr>
        <w:jc w:val="both"/>
      </w:pPr>
    </w:p>
    <w:p w14:paraId="28408D5E" w14:textId="1C101229" w:rsidR="00604857" w:rsidRDefault="00604857" w:rsidP="00604857">
      <w:pPr>
        <w:jc w:val="both"/>
      </w:pPr>
      <w:r>
        <w:t xml:space="preserve">Compte-tenu de ces constatations, </w:t>
      </w:r>
      <w:r w:rsidR="002F4390">
        <w:t xml:space="preserve">une </w:t>
      </w:r>
      <w:r>
        <w:t xml:space="preserve">cale </w:t>
      </w:r>
      <w:r w:rsidR="002F4390">
        <w:t xml:space="preserve">a été </w:t>
      </w:r>
      <w:r>
        <w:t xml:space="preserve">développée pour l’étude, </w:t>
      </w:r>
      <w:r w:rsidR="002F4390">
        <w:t xml:space="preserve">elle peut être utilisée pour la collimation </w:t>
      </w:r>
      <w:r>
        <w:t xml:space="preserve">parallèle ou </w:t>
      </w:r>
      <w:proofErr w:type="spellStart"/>
      <w:r>
        <w:t>sténop</w:t>
      </w:r>
      <w:r w:rsidR="002F4390">
        <w:t>é</w:t>
      </w:r>
      <w:r w:rsidR="00076806">
        <w:t>e</w:t>
      </w:r>
      <w:proofErr w:type="spellEnd"/>
      <w:r w:rsidR="002F4390">
        <w:t xml:space="preserve">. En collimateur parallèle, elle </w:t>
      </w:r>
      <w:r>
        <w:t xml:space="preserve">permet </w:t>
      </w:r>
      <w:r w:rsidR="002F4390">
        <w:t>de fixer la</w:t>
      </w:r>
      <w:r>
        <w:t xml:space="preserve"> distance entre le collimateur parallèle et le fantôme</w:t>
      </w:r>
      <w:r w:rsidR="002F4390">
        <w:t xml:space="preserve"> à </w:t>
      </w:r>
      <w:r>
        <w:t>8 cm (cf. </w:t>
      </w:r>
      <w:r>
        <w:fldChar w:fldCharType="begin"/>
      </w:r>
      <w:r>
        <w:instrText xml:space="preserve"> REF _Ref175582935 \h  \* MERGEFORMAT </w:instrText>
      </w:r>
      <w:r>
        <w:fldChar w:fldCharType="separate"/>
      </w:r>
      <w:r w:rsidR="00C30592" w:rsidRPr="00C30592">
        <w:t>Figure 13</w:t>
      </w:r>
      <w:r>
        <w:fldChar w:fldCharType="end"/>
      </w:r>
      <w:r>
        <w:t>, distance A). En collimateur sténopé, avec cette même cale, la distance est de 8 cm entre le trou du sténopé et le fantôme, ce qui correspond à une distance de 5 cm entre l’</w:t>
      </w:r>
      <w:proofErr w:type="spellStart"/>
      <w:r>
        <w:t>anti-collision</w:t>
      </w:r>
      <w:proofErr w:type="spellEnd"/>
      <w:r>
        <w:t xml:space="preserve"> du sténopé et le fantôme.</w:t>
      </w:r>
    </w:p>
    <w:p w14:paraId="44420583" w14:textId="2F908C84" w:rsidR="006D2FFF" w:rsidRDefault="00604857" w:rsidP="00604857">
      <w:pPr>
        <w:jc w:val="both"/>
      </w:pPr>
      <w:r>
        <w:t xml:space="preserve">La cale est conçue de sorte qu’elle </w:t>
      </w:r>
      <w:r w:rsidR="00F77A47">
        <w:t xml:space="preserve">peut </w:t>
      </w:r>
      <w:r>
        <w:t xml:space="preserve">être retirée sans </w:t>
      </w:r>
      <w:r w:rsidR="00F77A47">
        <w:t xml:space="preserve">modifier la géométrie de mesure </w:t>
      </w:r>
      <w:r>
        <w:t xml:space="preserve">une fois </w:t>
      </w:r>
      <w:r w:rsidR="00F77A47">
        <w:t>le fantôme</w:t>
      </w:r>
      <w:r>
        <w:t xml:space="preserve"> centré et positionné à 8 cm du collimateur parallèle ou à 5 cm du collimateur sténopé.</w:t>
      </w:r>
    </w:p>
    <w:p w14:paraId="667183C8" w14:textId="77777777" w:rsidR="00604857" w:rsidRDefault="00604857" w:rsidP="00604857"/>
    <w:p w14:paraId="2BD985BF" w14:textId="77777777" w:rsidR="00604857" w:rsidRDefault="00604857" w:rsidP="00604857">
      <w:pPr>
        <w:pStyle w:val="Titre4"/>
      </w:pPr>
      <w:bookmarkStart w:id="278" w:name="_Toc181034297"/>
      <w:r w:rsidRPr="001F6D27">
        <w:t>Paramètres d’acquisition</w:t>
      </w:r>
      <w:bookmarkEnd w:id="278"/>
    </w:p>
    <w:p w14:paraId="0FAC211E" w14:textId="1905733F" w:rsidR="006C438A" w:rsidRDefault="006C438A" w:rsidP="006C438A">
      <w:pPr>
        <w:jc w:val="both"/>
      </w:pPr>
      <w:r>
        <w:t xml:space="preserve">Comme vu précédemment, parmi les cinquante </w:t>
      </w:r>
      <w:r w:rsidR="00604857">
        <w:t xml:space="preserve">configurations recueillies, la matrice 256x256 est </w:t>
      </w:r>
      <w:r>
        <w:t xml:space="preserve">majoritairement </w:t>
      </w:r>
      <w:r w:rsidR="00604857">
        <w:t xml:space="preserve">utilisée </w:t>
      </w:r>
      <w:r>
        <w:t>dans les</w:t>
      </w:r>
      <w:r w:rsidR="00604857">
        <w:t xml:space="preserve"> configurations (cf. section </w:t>
      </w:r>
      <w:r w:rsidR="00604857">
        <w:fldChar w:fldCharType="begin"/>
      </w:r>
      <w:r w:rsidR="00604857">
        <w:instrText xml:space="preserve"> REF _Ref186552965 \r \h </w:instrText>
      </w:r>
      <w:r w:rsidR="00604857">
        <w:fldChar w:fldCharType="separate"/>
      </w:r>
      <w:r w:rsidR="00C30592">
        <w:t>3.1.5.4</w:t>
      </w:r>
      <w:r w:rsidR="00604857">
        <w:fldChar w:fldCharType="end"/>
      </w:r>
      <w:r w:rsidR="00604857">
        <w:t xml:space="preserve">). En collimateur parallèle, 50% des configurations utilisent un zoom de 2 et en collimateur sténopé, 50% des configurations utilisent un zoom de 2,5 à 2,67 (cf. section </w:t>
      </w:r>
      <w:r w:rsidR="00604857">
        <w:fldChar w:fldCharType="begin"/>
      </w:r>
      <w:r w:rsidR="00604857">
        <w:instrText xml:space="preserve"> REF _Ref183211383 \r \h </w:instrText>
      </w:r>
      <w:r w:rsidR="00604857">
        <w:fldChar w:fldCharType="separate"/>
      </w:r>
      <w:r w:rsidR="00C30592">
        <w:t>3.1.5.2</w:t>
      </w:r>
      <w:r w:rsidR="00604857">
        <w:fldChar w:fldCharType="end"/>
      </w:r>
      <w:r w:rsidR="00604857">
        <w:t xml:space="preserve">). </w:t>
      </w:r>
    </w:p>
    <w:p w14:paraId="5CDE155E" w14:textId="01230A16" w:rsidR="00604857" w:rsidRDefault="006C438A" w:rsidP="00604857">
      <w:pPr>
        <w:jc w:val="both"/>
      </w:pPr>
      <w:r>
        <w:t>De ce fait, l</w:t>
      </w:r>
      <w:r w:rsidR="00604857">
        <w:t>a matrice 256x256 et le zoom 2 ont été retenus pour les acquisitions en conditions standardisées.</w:t>
      </w:r>
    </w:p>
    <w:p w14:paraId="4EE69F86" w14:textId="59C9024B" w:rsidR="00604857" w:rsidRDefault="00604857" w:rsidP="00604857">
      <w:pPr>
        <w:jc w:val="both"/>
      </w:pPr>
      <w:r>
        <w:t xml:space="preserve">La durée médiane d’acquisition utilisée pour les différentes configurations est de 300 secondes (cf. section </w:t>
      </w:r>
      <w:r>
        <w:fldChar w:fldCharType="begin"/>
      </w:r>
      <w:r>
        <w:instrText xml:space="preserve"> REF _Ref183211794 \r \h </w:instrText>
      </w:r>
      <w:r>
        <w:fldChar w:fldCharType="separate"/>
      </w:r>
      <w:r w:rsidR="00C30592">
        <w:t>3.1.5</w:t>
      </w:r>
      <w:r>
        <w:fldChar w:fldCharType="end"/>
      </w:r>
      <w:r>
        <w:t xml:space="preserve">). Au regard de ces pratiques, pour assurer une statistique de comptage suffisante (au moins 100 </w:t>
      </w:r>
      <w:proofErr w:type="spellStart"/>
      <w:r>
        <w:t>kcoups</w:t>
      </w:r>
      <w:proofErr w:type="spellEnd"/>
      <w:r>
        <w:t>) et pour limiter le temps d’acquisition par fantôme, un temps d’acquisition de 5 minutes a été retenu pour les conditions standardisées.</w:t>
      </w:r>
    </w:p>
    <w:p w14:paraId="3D46A8E2" w14:textId="77777777" w:rsidR="006C438A" w:rsidRDefault="00604857" w:rsidP="00604857">
      <w:pPr>
        <w:jc w:val="both"/>
        <w:rPr>
          <w:ins w:id="279" w:author="BEAUMONT Tiffany" w:date="2025-02-10T16:39:00Z"/>
        </w:rPr>
      </w:pPr>
      <w:r>
        <w:t xml:space="preserve">Pour l’I-123, les 26 configurations utilisent une fenêtre centrée sur 159 keV (22 cas) ou 156 à 158 keV (4 cas) et de largeur 20% (19 cas), 15% (6 cas) ou 11% (pour la configuration d’une caméra CZT). </w:t>
      </w:r>
    </w:p>
    <w:p w14:paraId="33D26DB5" w14:textId="77777777" w:rsidR="006C438A" w:rsidRDefault="00604857" w:rsidP="00604857">
      <w:pPr>
        <w:jc w:val="both"/>
        <w:rPr>
          <w:ins w:id="280" w:author="BEAUMONT Tiffany" w:date="2025-02-10T16:40:00Z"/>
        </w:rPr>
      </w:pPr>
      <w:r>
        <w:t xml:space="preserve">Les 24 configurations au Tc-99m utilisent une fenêtre centrée sur 139,5 keV (1 cas), 140 keV (8 cas), 140,5 keV (7 cas) et sur 141 keV (8 cas). </w:t>
      </w:r>
    </w:p>
    <w:p w14:paraId="6AEC89F7" w14:textId="177AB55E" w:rsidR="006C438A" w:rsidRDefault="00604857" w:rsidP="00604857">
      <w:pPr>
        <w:jc w:val="both"/>
        <w:rPr>
          <w:ins w:id="281" w:author="BEAUMONT Tiffany" w:date="2025-02-10T16:40:00Z"/>
        </w:rPr>
      </w:pPr>
      <w:r>
        <w:t>La largeur de fenêtre utilisée est de 15% (12 cas) ou de 20% (12 cas).</w:t>
      </w:r>
      <w:del w:id="282" w:author="BEAUMONT Tiffany" w:date="2025-02-28T15:13:00Z">
        <w:r w:rsidDel="00730C03">
          <w:delText xml:space="preserve"> </w:delText>
        </w:r>
      </w:del>
    </w:p>
    <w:p w14:paraId="0082B27F" w14:textId="26E2EEB6" w:rsidR="00604857" w:rsidRDefault="00604857" w:rsidP="00604857">
      <w:pPr>
        <w:jc w:val="both"/>
      </w:pPr>
      <w:r>
        <w:t>Afin de ne pas compliquer la mise en œuvre du protocole standardisé par les centres, nous avons décidé de ne pas imposer de fenêtre spectrométrique pour l’I-123 et le Tc-99m.</w:t>
      </w:r>
    </w:p>
    <w:p w14:paraId="31066B4F" w14:textId="77777777" w:rsidR="00604857" w:rsidRPr="00501C48" w:rsidRDefault="00604857" w:rsidP="00604857"/>
    <w:p w14:paraId="5E4F7FE1" w14:textId="77777777" w:rsidR="00604857" w:rsidRDefault="00604857" w:rsidP="00604857">
      <w:pPr>
        <w:pStyle w:val="Titre4"/>
      </w:pPr>
      <w:bookmarkStart w:id="283" w:name="_Ref175640373"/>
      <w:bookmarkStart w:id="284" w:name="_Toc181034298"/>
      <w:r w:rsidRPr="001F6D27">
        <w:lastRenderedPageBreak/>
        <w:t>Protocole standardisé</w:t>
      </w:r>
      <w:bookmarkEnd w:id="283"/>
      <w:bookmarkEnd w:id="284"/>
    </w:p>
    <w:p w14:paraId="6377EB43" w14:textId="16C5AB34" w:rsidR="00604857" w:rsidRDefault="00C37C90" w:rsidP="00604857">
      <w:pPr>
        <w:jc w:val="both"/>
      </w:pPr>
      <w:r>
        <w:t>En conclusion, pour les</w:t>
      </w:r>
      <w:r w:rsidR="00604857">
        <w:t xml:space="preserve"> acquisitions en conditions standardisées, la distance collimateur-fantôme est assurée au moyen de la cale développée dans le cadre du GT. Les </w:t>
      </w:r>
      <w:r w:rsidR="00604857" w:rsidRPr="00551CEA">
        <w:t>paramètres</w:t>
      </w:r>
      <w:r w:rsidR="00604857">
        <w:t xml:space="preserve"> d’acquisition fixés sont :</w:t>
      </w:r>
    </w:p>
    <w:p w14:paraId="0A894D13" w14:textId="2130F960" w:rsidR="00604857" w:rsidRPr="00551CEA" w:rsidRDefault="00604857" w:rsidP="00024898">
      <w:pPr>
        <w:pStyle w:val="Paragraphedeliste"/>
        <w:numPr>
          <w:ilvl w:val="0"/>
          <w:numId w:val="7"/>
        </w:numPr>
        <w:jc w:val="both"/>
      </w:pPr>
      <w:r w:rsidRPr="00551CEA">
        <w:t>matrice 256x256</w:t>
      </w:r>
      <w:r w:rsidR="00C37C90">
        <w:t> ;</w:t>
      </w:r>
    </w:p>
    <w:p w14:paraId="505E7C50" w14:textId="5F1AC471" w:rsidR="00604857" w:rsidRPr="00551CEA" w:rsidRDefault="00604857" w:rsidP="00024898">
      <w:pPr>
        <w:pStyle w:val="Paragraphedeliste"/>
        <w:numPr>
          <w:ilvl w:val="0"/>
          <w:numId w:val="7"/>
        </w:numPr>
        <w:jc w:val="both"/>
      </w:pPr>
      <w:r w:rsidRPr="00551CEA">
        <w:t>zoom 2</w:t>
      </w:r>
      <w:r w:rsidR="00C37C90">
        <w:t> ;</w:t>
      </w:r>
    </w:p>
    <w:p w14:paraId="53D3DB8F" w14:textId="3A836822" w:rsidR="00604857" w:rsidRDefault="00604857" w:rsidP="00024898">
      <w:pPr>
        <w:pStyle w:val="Paragraphedeliste"/>
        <w:numPr>
          <w:ilvl w:val="0"/>
          <w:numId w:val="7"/>
        </w:numPr>
        <w:jc w:val="both"/>
      </w:pPr>
      <w:r w:rsidRPr="00551CEA">
        <w:t>durée d’acquisition : 5 minutes</w:t>
      </w:r>
      <w:r w:rsidR="00C37C90">
        <w:t> ;</w:t>
      </w:r>
    </w:p>
    <w:p w14:paraId="019AD645" w14:textId="77777777" w:rsidR="00604857" w:rsidRPr="00551CEA" w:rsidRDefault="00604857" w:rsidP="00024898">
      <w:pPr>
        <w:pStyle w:val="Paragraphedeliste"/>
        <w:numPr>
          <w:ilvl w:val="0"/>
          <w:numId w:val="7"/>
        </w:numPr>
        <w:jc w:val="both"/>
      </w:pPr>
      <w:r>
        <w:t>la spectrométrie n’est pas imposée, elle est de l’ordre de :</w:t>
      </w:r>
    </w:p>
    <w:p w14:paraId="2C1AB5F6" w14:textId="04547674" w:rsidR="00604857" w:rsidRPr="00B3389C" w:rsidRDefault="00604857" w:rsidP="00024898">
      <w:pPr>
        <w:pStyle w:val="Paragraphedeliste"/>
        <w:numPr>
          <w:ilvl w:val="1"/>
          <w:numId w:val="7"/>
        </w:numPr>
        <w:jc w:val="both"/>
      </w:pPr>
      <w:r w:rsidRPr="00B3389C">
        <w:t>fenêtrage de l’I-123 (159 keV)</w:t>
      </w:r>
      <w:r w:rsidR="00C37C90">
        <w:t>,</w:t>
      </w:r>
    </w:p>
    <w:p w14:paraId="17C36E3F" w14:textId="2005A76D" w:rsidR="00604857" w:rsidRPr="00B3389C" w:rsidRDefault="00604857" w:rsidP="00024898">
      <w:pPr>
        <w:pStyle w:val="Paragraphedeliste"/>
        <w:numPr>
          <w:ilvl w:val="1"/>
          <w:numId w:val="7"/>
        </w:numPr>
        <w:jc w:val="both"/>
      </w:pPr>
      <w:r w:rsidRPr="00B3389C">
        <w:t>fenêtrage du Tc</w:t>
      </w:r>
      <w:r w:rsidRPr="00B3389C">
        <w:noBreakHyphen/>
        <w:t>99m (140 keV ou 140,5 keV)</w:t>
      </w:r>
      <w:ins w:id="285" w:author="BEAUMONT Tiffany" w:date="2025-02-10T16:43:00Z">
        <w:r w:rsidR="00C37C90">
          <w:t>,</w:t>
        </w:r>
      </w:ins>
    </w:p>
    <w:p w14:paraId="3F6917A1" w14:textId="097FCA7B" w:rsidR="00604857" w:rsidRPr="00B3389C" w:rsidRDefault="00604857" w:rsidP="00024898">
      <w:pPr>
        <w:pStyle w:val="Paragraphedeliste"/>
        <w:numPr>
          <w:ilvl w:val="1"/>
          <w:numId w:val="7"/>
        </w:numPr>
        <w:spacing w:after="120"/>
        <w:jc w:val="both"/>
      </w:pPr>
      <w:r w:rsidRPr="00B3389C">
        <w:t>largeur de la fenêtre en énergie : 15% ou 20%</w:t>
      </w:r>
      <w:ins w:id="286" w:author="BEAUMONT Tiffany" w:date="2025-02-10T16:43:00Z">
        <w:r w:rsidR="00C37C90">
          <w:t>.</w:t>
        </w:r>
      </w:ins>
    </w:p>
    <w:p w14:paraId="3DBC482E" w14:textId="77777777" w:rsidR="00604857" w:rsidRDefault="00604857" w:rsidP="00604857">
      <w:pPr>
        <w:spacing w:after="120"/>
        <w:jc w:val="both"/>
      </w:pPr>
    </w:p>
    <w:p w14:paraId="7B29CFD8" w14:textId="1701CE56" w:rsidR="00604857" w:rsidRPr="0059663F" w:rsidRDefault="00C37C90" w:rsidP="00604857">
      <w:pPr>
        <w:jc w:val="both"/>
      </w:pPr>
      <w:r>
        <w:t xml:space="preserve">Le fantôme doit être </w:t>
      </w:r>
      <w:r w:rsidR="00604857">
        <w:t>positionné su</w:t>
      </w:r>
      <w:r w:rsidR="00604857" w:rsidRPr="00395A3D">
        <w:t xml:space="preserve">r la table d'examen dépourvue de son matelas, </w:t>
      </w:r>
      <w:r w:rsidR="00604857">
        <w:t>à</w:t>
      </w:r>
      <w:r w:rsidR="00604857" w:rsidRPr="00395A3D">
        <w:t xml:space="preserve"> l'horizontal </w:t>
      </w:r>
      <w:r w:rsidR="00604857">
        <w:t>sur un support. La cale de distance est retirée pour procéder aux acquisitions</w:t>
      </w:r>
      <w:r>
        <w:t xml:space="preserve"> (cf. </w:t>
      </w:r>
      <w:r>
        <w:fldChar w:fldCharType="begin"/>
      </w:r>
      <w:r>
        <w:instrText xml:space="preserve"> REF _Ref175583076 \h  \* MERGEFORMAT </w:instrText>
      </w:r>
      <w:r>
        <w:fldChar w:fldCharType="separate"/>
      </w:r>
      <w:r w:rsidR="00C30592" w:rsidRPr="00C30592">
        <w:t>Figure 14</w:t>
      </w:r>
      <w:r>
        <w:fldChar w:fldCharType="end"/>
      </w:r>
      <w:r>
        <w:t>)</w:t>
      </w:r>
      <w:r w:rsidR="00604857">
        <w:t>.</w:t>
      </w:r>
    </w:p>
    <w:p w14:paraId="0E178815" w14:textId="77777777" w:rsidR="00604857" w:rsidRPr="007A62C4" w:rsidRDefault="00604857" w:rsidP="00604857">
      <w:pPr>
        <w:spacing w:after="0"/>
        <w:jc w:val="center"/>
      </w:pPr>
      <w:r>
        <w:rPr>
          <w:noProof/>
          <w:lang w:eastAsia="fr-FR"/>
        </w:rPr>
        <mc:AlternateContent>
          <mc:Choice Requires="wpg">
            <w:drawing>
              <wp:inline distT="0" distB="0" distL="0" distR="0" wp14:anchorId="1D145E63" wp14:editId="3175B24A">
                <wp:extent cx="3650258" cy="2340000"/>
                <wp:effectExtent l="0" t="0" r="7620" b="3175"/>
                <wp:docPr id="53" name="Groupe 2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50258" cy="2340000"/>
                          <a:chOff x="0" y="0"/>
                          <a:chExt cx="3705226" cy="2371725"/>
                        </a:xfrm>
                      </wpg:grpSpPr>
                      <pic:pic xmlns:pic="http://schemas.openxmlformats.org/drawingml/2006/picture">
                        <pic:nvPicPr>
                          <pic:cNvPr id="54" name="Image 54"/>
                          <pic:cNvPicPr>
                            <a:picLocks noChangeAspect="1"/>
                          </pic:cNvPicPr>
                        </pic:nvPicPr>
                        <pic:blipFill rotWithShape="1">
                          <a:blip r:embed="rId32" cstate="print">
                            <a:extLst>
                              <a:ext uri="{28A0092B-C50C-407E-A947-70E740481C1C}">
                                <a14:useLocalDpi xmlns:a14="http://schemas.microsoft.com/office/drawing/2010/main"/>
                              </a:ext>
                            </a:extLst>
                          </a:blip>
                          <a:srcRect/>
                          <a:stretch/>
                        </pic:blipFill>
                        <pic:spPr>
                          <a:xfrm>
                            <a:off x="0" y="0"/>
                            <a:ext cx="3705226" cy="2371725"/>
                          </a:xfrm>
                          <a:prstGeom prst="rect">
                            <a:avLst/>
                          </a:prstGeom>
                        </pic:spPr>
                      </pic:pic>
                      <wps:wsp>
                        <wps:cNvPr id="55" name="Connecteur droit avec flèche 55"/>
                        <wps:cNvCnPr/>
                        <wps:spPr>
                          <a:xfrm>
                            <a:off x="1126897" y="1776075"/>
                            <a:ext cx="301854" cy="90825"/>
                          </a:xfrm>
                          <a:prstGeom prst="straightConnector1">
                            <a:avLst/>
                          </a:prstGeom>
                          <a:ln w="28575">
                            <a:solidFill>
                              <a:schemeClr val="accent4"/>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6" name="ZoneTexte 71"/>
                        <wps:cNvSpPr txBox="1"/>
                        <wps:spPr>
                          <a:xfrm>
                            <a:off x="400636" y="1614001"/>
                            <a:ext cx="646496" cy="382304"/>
                          </a:xfrm>
                          <a:prstGeom prst="rect">
                            <a:avLst/>
                          </a:prstGeom>
                          <a:noFill/>
                        </wps:spPr>
                        <wps:style>
                          <a:lnRef idx="0">
                            <a:scrgbClr r="0" g="0" b="0"/>
                          </a:lnRef>
                          <a:fillRef idx="0">
                            <a:scrgbClr r="0" g="0" b="0"/>
                          </a:fillRef>
                          <a:effectRef idx="0">
                            <a:scrgbClr r="0" g="0" b="0"/>
                          </a:effectRef>
                          <a:fontRef idx="minor">
                            <a:schemeClr val="tx1"/>
                          </a:fontRef>
                        </wps:style>
                        <wps:txbx>
                          <w:txbxContent>
                            <w:p w14:paraId="758432F8" w14:textId="77777777" w:rsidR="00EE3F83" w:rsidRPr="005D748D" w:rsidRDefault="00EE3F83" w:rsidP="00604857">
                              <w:pPr>
                                <w:rPr>
                                  <w:b/>
                                  <w:color w:val="FFC000"/>
                                </w:rPr>
                              </w:pPr>
                              <w:r w:rsidRPr="005D748D">
                                <w:rPr>
                                  <w:b/>
                                  <w:color w:val="FFC000"/>
                                </w:rPr>
                                <w:t>support</w:t>
                              </w:r>
                            </w:p>
                          </w:txbxContent>
                        </wps:txbx>
                        <wps:bodyPr wrap="none" rtlCol="0" anchor="t">
                          <a:spAutoFit/>
                        </wps:bodyPr>
                      </wps:wsp>
                      <wps:wsp>
                        <wps:cNvPr id="57" name="Connecteur droit avec flèche 57"/>
                        <wps:cNvCnPr/>
                        <wps:spPr>
                          <a:xfrm flipH="1" flipV="1">
                            <a:off x="2085973" y="1133475"/>
                            <a:ext cx="428626" cy="9526"/>
                          </a:xfrm>
                          <a:prstGeom prst="straightConnector1">
                            <a:avLst/>
                          </a:prstGeom>
                          <a:ln w="28575">
                            <a:solidFill>
                              <a:schemeClr val="accent4"/>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8" name="ZoneTexte 73"/>
                        <wps:cNvSpPr txBox="1"/>
                        <wps:spPr>
                          <a:xfrm>
                            <a:off x="2453482" y="961904"/>
                            <a:ext cx="932682" cy="382304"/>
                          </a:xfrm>
                          <a:prstGeom prst="rect">
                            <a:avLst/>
                          </a:prstGeom>
                          <a:noFill/>
                        </wps:spPr>
                        <wps:style>
                          <a:lnRef idx="0">
                            <a:scrgbClr r="0" g="0" b="0"/>
                          </a:lnRef>
                          <a:fillRef idx="0">
                            <a:scrgbClr r="0" g="0" b="0"/>
                          </a:fillRef>
                          <a:effectRef idx="0">
                            <a:scrgbClr r="0" g="0" b="0"/>
                          </a:effectRef>
                          <a:fontRef idx="minor">
                            <a:schemeClr val="tx1"/>
                          </a:fontRef>
                        </wps:style>
                        <wps:txbx>
                          <w:txbxContent>
                            <w:p w14:paraId="6BA4592A" w14:textId="77777777" w:rsidR="00EE3F83" w:rsidRPr="005D748D" w:rsidRDefault="00EE3F83" w:rsidP="00604857">
                              <w:pPr>
                                <w:rPr>
                                  <w:b/>
                                  <w:color w:val="FFC000"/>
                                </w:rPr>
                              </w:pPr>
                              <w:r w:rsidRPr="005D748D">
                                <w:rPr>
                                  <w:b/>
                                  <w:color w:val="FFC000"/>
                                </w:rPr>
                                <w:t>fantôme cou</w:t>
                              </w:r>
                            </w:p>
                          </w:txbxContent>
                        </wps:txbx>
                        <wps:bodyPr wrap="none" rtlCol="0" anchor="t">
                          <a:spAutoFit/>
                        </wps:bodyPr>
                      </wps:wsp>
                      <wps:wsp>
                        <wps:cNvPr id="59" name="Connecteur droit avec flèche 59"/>
                        <wps:cNvCnPr/>
                        <wps:spPr>
                          <a:xfrm flipH="1" flipV="1">
                            <a:off x="1971675" y="1371600"/>
                            <a:ext cx="628650" cy="9525"/>
                          </a:xfrm>
                          <a:prstGeom prst="straightConnector1">
                            <a:avLst/>
                          </a:prstGeom>
                          <a:ln w="28575">
                            <a:solidFill>
                              <a:schemeClr val="accent4"/>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0" name="ZoneTexte 75"/>
                        <wps:cNvSpPr txBox="1"/>
                        <wps:spPr>
                          <a:xfrm>
                            <a:off x="2586368" y="1238092"/>
                            <a:ext cx="656164" cy="382304"/>
                          </a:xfrm>
                          <a:prstGeom prst="rect">
                            <a:avLst/>
                          </a:prstGeom>
                          <a:noFill/>
                        </wps:spPr>
                        <wps:style>
                          <a:lnRef idx="0">
                            <a:scrgbClr r="0" g="0" b="0"/>
                          </a:lnRef>
                          <a:fillRef idx="0">
                            <a:scrgbClr r="0" g="0" b="0"/>
                          </a:fillRef>
                          <a:effectRef idx="0">
                            <a:scrgbClr r="0" g="0" b="0"/>
                          </a:effectRef>
                          <a:fontRef idx="minor">
                            <a:schemeClr val="tx1"/>
                          </a:fontRef>
                        </wps:style>
                        <wps:txbx>
                          <w:txbxContent>
                            <w:p w14:paraId="1AFD90E1" w14:textId="77777777" w:rsidR="00EE3F83" w:rsidRPr="005D748D" w:rsidRDefault="00EE3F83" w:rsidP="00604857">
                              <w:pPr>
                                <w:rPr>
                                  <w:b/>
                                  <w:color w:val="FFC000"/>
                                </w:rPr>
                              </w:pPr>
                              <w:r w:rsidRPr="005D748D">
                                <w:rPr>
                                  <w:b/>
                                  <w:color w:val="FFC000"/>
                                </w:rPr>
                                <w:t>colonne</w:t>
                              </w:r>
                            </w:p>
                          </w:txbxContent>
                        </wps:txbx>
                        <wps:bodyPr wrap="none" rtlCol="0" anchor="t">
                          <a:spAutoFit/>
                        </wps:bodyPr>
                      </wps:wsp>
                      <wps:wsp>
                        <wps:cNvPr id="61" name="Connecteur droit avec flèche 61"/>
                        <wps:cNvCnPr/>
                        <wps:spPr>
                          <a:xfrm flipH="1" flipV="1">
                            <a:off x="1815913" y="1428752"/>
                            <a:ext cx="774886" cy="209491"/>
                          </a:xfrm>
                          <a:prstGeom prst="straightConnector1">
                            <a:avLst/>
                          </a:prstGeom>
                          <a:ln w="28575">
                            <a:solidFill>
                              <a:schemeClr val="accent4"/>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2" name="ZoneTexte 77"/>
                        <wps:cNvSpPr txBox="1"/>
                        <wps:spPr>
                          <a:xfrm>
                            <a:off x="2586368" y="1466665"/>
                            <a:ext cx="589774" cy="382304"/>
                          </a:xfrm>
                          <a:prstGeom prst="rect">
                            <a:avLst/>
                          </a:prstGeom>
                          <a:noFill/>
                        </wps:spPr>
                        <wps:style>
                          <a:lnRef idx="0">
                            <a:scrgbClr r="0" g="0" b="0"/>
                          </a:lnRef>
                          <a:fillRef idx="0">
                            <a:scrgbClr r="0" g="0" b="0"/>
                          </a:fillRef>
                          <a:effectRef idx="0">
                            <a:scrgbClr r="0" g="0" b="0"/>
                          </a:effectRef>
                          <a:fontRef idx="minor">
                            <a:schemeClr val="tx1"/>
                          </a:fontRef>
                        </wps:style>
                        <wps:txbx>
                          <w:txbxContent>
                            <w:p w14:paraId="0CABBB84" w14:textId="77777777" w:rsidR="00EE3F83" w:rsidRPr="005D748D" w:rsidRDefault="00EE3F83" w:rsidP="00604857">
                              <w:pPr>
                                <w:rPr>
                                  <w:b/>
                                  <w:color w:val="FFC000"/>
                                </w:rPr>
                              </w:pPr>
                              <w:r w:rsidRPr="005D748D">
                                <w:rPr>
                                  <w:b/>
                                  <w:color w:val="FFC000"/>
                                </w:rPr>
                                <w:t>moelle</w:t>
                              </w:r>
                            </w:p>
                          </w:txbxContent>
                        </wps:txbx>
                        <wps:bodyPr wrap="none" rtlCol="0" anchor="t">
                          <a:spAutoFit/>
                        </wps:bodyPr>
                      </wps:wsp>
                      <wps:wsp>
                        <wps:cNvPr id="63" name="Connecteur droit avec flèche 63"/>
                        <wps:cNvCnPr/>
                        <wps:spPr>
                          <a:xfrm>
                            <a:off x="1653989" y="309843"/>
                            <a:ext cx="209550" cy="371475"/>
                          </a:xfrm>
                          <a:prstGeom prst="straightConnector1">
                            <a:avLst/>
                          </a:prstGeom>
                          <a:ln w="28575">
                            <a:solidFill>
                              <a:schemeClr val="accent4"/>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4" name="ZoneTexte 79"/>
                        <wps:cNvSpPr txBox="1"/>
                        <wps:spPr>
                          <a:xfrm>
                            <a:off x="411595" y="71147"/>
                            <a:ext cx="1222735" cy="382304"/>
                          </a:xfrm>
                          <a:prstGeom prst="rect">
                            <a:avLst/>
                          </a:prstGeom>
                          <a:noFill/>
                        </wps:spPr>
                        <wps:style>
                          <a:lnRef idx="0">
                            <a:scrgbClr r="0" g="0" b="0"/>
                          </a:lnRef>
                          <a:fillRef idx="0">
                            <a:scrgbClr r="0" g="0" b="0"/>
                          </a:fillRef>
                          <a:effectRef idx="0">
                            <a:scrgbClr r="0" g="0" b="0"/>
                          </a:effectRef>
                          <a:fontRef idx="minor">
                            <a:schemeClr val="tx1"/>
                          </a:fontRef>
                        </wps:style>
                        <wps:txbx>
                          <w:txbxContent>
                            <w:p w14:paraId="33457E23" w14:textId="77777777" w:rsidR="00EE3F83" w:rsidRPr="005D748D" w:rsidRDefault="00EE3F83" w:rsidP="00604857">
                              <w:pPr>
                                <w:rPr>
                                  <w:b/>
                                  <w:color w:val="FFC000"/>
                                </w:rPr>
                              </w:pPr>
                              <w:r w:rsidRPr="005D748D">
                                <w:rPr>
                                  <w:b/>
                                  <w:color w:val="FFC000"/>
                                </w:rPr>
                                <w:t>fantôme thyroïde</w:t>
                              </w:r>
                            </w:p>
                          </w:txbxContent>
                        </wps:txbx>
                        <wps:bodyPr wrap="none" rtlCol="0" anchor="t">
                          <a:spAutoFit/>
                        </wps:bodyPr>
                      </wps:wsp>
                    </wpg:wgp>
                  </a:graphicData>
                </a:graphic>
              </wp:inline>
            </w:drawing>
          </mc:Choice>
          <mc:Fallback>
            <w:pict>
              <v:group w14:anchorId="1D145E63" id="Groupe 21" o:spid="_x0000_s1039" style="width:287.4pt;height:184.25pt;mso-position-horizontal-relative:char;mso-position-vertical-relative:line" coordsize="37052,237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">
                <o:lock v:ext="edit" aspectratio="t"/>
                <v:shape id="Image 54" o:spid="_x0000_s1040" type="#_x0000_t75" style="position:absolute;width:37052;height:23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">
                  <v:imagedata r:id="rId33" o:title=""/>
                </v:shape>
                <v:shape id="Connecteur droit avec flèche 55" o:spid="_x0000_s1041" type="#_x0000_t32" style="position:absolute;left:11268;top:17760;width:3019;height:90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" strokecolor="#ffc000 [3207]" strokeweight="2.25pt">
                  <v:stroke endarrow="block" joinstyle="miter"/>
                </v:shape>
                <v:shape id="ZoneTexte 71" o:spid="_x0000_s1042" type="#_x0000_t202" style="position:absolute;left:4006;top:16140;width:6465;height:382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" filled="f" stroked="f">
                  <v:textbox style="mso-fit-shape-to-text:t">
                    <w:txbxContent>
                      <w:p w14:paraId="758432F8" w14:textId="77777777" w:rsidR="00EE3F83" w:rsidRPr="005D748D" w:rsidRDefault="00EE3F83" w:rsidP="00604857">
                        <w:pPr>
                          <w:rPr>
                            <w:b/>
                            <w:color w:val="FFC000"/>
                          </w:rPr>
                        </w:pPr>
                        <w:r w:rsidRPr="005D748D">
                          <w:rPr>
                            <w:b/>
                            <w:color w:val="FFC000"/>
                          </w:rPr>
                          <w:t>support</w:t>
                        </w:r>
                      </w:p>
                    </w:txbxContent>
                  </v:textbox>
                </v:shape>
                <v:shape id="Connecteur droit avec flèche 57" o:spid="_x0000_s1043" type="#_x0000_t32" style="position:absolute;left:20859;top:11334;width:4286;height:9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" strokecolor="#ffc000 [3207]" strokeweight="2.25pt">
                  <v:stroke endarrow="block" joinstyle="miter"/>
                </v:shape>
                <v:shape id="ZoneTexte 73" o:spid="_x0000_s1044" type="#_x0000_t202" style="position:absolute;left:24534;top:9619;width:9327;height:382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" filled="f" stroked="f">
                  <v:textbox style="mso-fit-shape-to-text:t">
                    <w:txbxContent>
                      <w:p w14:paraId="6BA4592A" w14:textId="77777777" w:rsidR="00EE3F83" w:rsidRPr="005D748D" w:rsidRDefault="00EE3F83" w:rsidP="00604857">
                        <w:pPr>
                          <w:rPr>
                            <w:b/>
                            <w:color w:val="FFC000"/>
                          </w:rPr>
                        </w:pPr>
                        <w:r w:rsidRPr="005D748D">
                          <w:rPr>
                            <w:b/>
                            <w:color w:val="FFC000"/>
                          </w:rPr>
                          <w:t>fantôme cou</w:t>
                        </w:r>
                      </w:p>
                    </w:txbxContent>
                  </v:textbox>
                </v:shape>
                <v:shape id="Connecteur droit avec flèche 59" o:spid="_x0000_s1045" type="#_x0000_t32" style="position:absolute;left:19716;top:13716;width:6287;height:9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" strokecolor="#ffc000 [3207]" strokeweight="2.25pt">
                  <v:stroke endarrow="block" joinstyle="miter"/>
                </v:shape>
                <v:shape id="ZoneTexte 75" o:spid="_x0000_s1046" type="#_x0000_t202" style="position:absolute;left:25863;top:12380;width:6562;height:382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" filled="f" stroked="f">
                  <v:textbox style="mso-fit-shape-to-text:t">
                    <w:txbxContent>
                      <w:p w14:paraId="1AFD90E1" w14:textId="77777777" w:rsidR="00EE3F83" w:rsidRPr="005D748D" w:rsidRDefault="00EE3F83" w:rsidP="00604857">
                        <w:pPr>
                          <w:rPr>
                            <w:b/>
                            <w:color w:val="FFC000"/>
                          </w:rPr>
                        </w:pPr>
                        <w:r w:rsidRPr="005D748D">
                          <w:rPr>
                            <w:b/>
                            <w:color w:val="FFC000"/>
                          </w:rPr>
                          <w:t>colonne</w:t>
                        </w:r>
                      </w:p>
                    </w:txbxContent>
                  </v:textbox>
                </v:shape>
                <v:shape id="Connecteur droit avec flèche 61" o:spid="_x0000_s1047" type="#_x0000_t32" style="position:absolute;left:18159;top:14287;width:7748;height:209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" strokecolor="#ffc000 [3207]" strokeweight="2.25pt">
                  <v:stroke endarrow="block" joinstyle="miter"/>
                </v:shape>
                <v:shape id="ZoneTexte 77" o:spid="_x0000_s1048" type="#_x0000_t202" style="position:absolute;left:25863;top:14666;width:5898;height:382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" filled="f" stroked="f">
                  <v:textbox style="mso-fit-shape-to-text:t">
                    <w:txbxContent>
                      <w:p w14:paraId="0CABBB84" w14:textId="77777777" w:rsidR="00EE3F83" w:rsidRPr="005D748D" w:rsidRDefault="00EE3F83" w:rsidP="00604857">
                        <w:pPr>
                          <w:rPr>
                            <w:b/>
                            <w:color w:val="FFC000"/>
                          </w:rPr>
                        </w:pPr>
                        <w:r w:rsidRPr="005D748D">
                          <w:rPr>
                            <w:b/>
                            <w:color w:val="FFC000"/>
                          </w:rPr>
                          <w:t>moelle</w:t>
                        </w:r>
                      </w:p>
                    </w:txbxContent>
                  </v:textbox>
                </v:shape>
                <v:shape id="Connecteur droit avec flèche 63" o:spid="_x0000_s1049" type="#_x0000_t32" style="position:absolute;left:16539;top:3098;width:2096;height:371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" strokecolor="#ffc000 [3207]" strokeweight="2.25pt">
                  <v:stroke endarrow="block" joinstyle="miter"/>
                </v:shape>
                <v:shape id="ZoneTexte 79" o:spid="_x0000_s1050" type="#_x0000_t202" style="position:absolute;left:4115;top:711;width:12228;height:382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" filled="f" stroked="f">
                  <v:textbox style="mso-fit-shape-to-text:t">
                    <w:txbxContent>
                      <w:p w14:paraId="33457E23" w14:textId="77777777" w:rsidR="00EE3F83" w:rsidRPr="005D748D" w:rsidRDefault="00EE3F83" w:rsidP="00604857">
                        <w:pPr>
                          <w:rPr>
                            <w:b/>
                            <w:color w:val="FFC000"/>
                          </w:rPr>
                        </w:pPr>
                        <w:r w:rsidRPr="005D748D">
                          <w:rPr>
                            <w:b/>
                            <w:color w:val="FFC000"/>
                          </w:rPr>
                          <w:t>fantôme thyroïde</w:t>
                        </w:r>
                      </w:p>
                    </w:txbxContent>
                  </v:textbox>
                </v:shape>
                <w10:anchorlock/>
              </v:group>
            </w:pict>
          </mc:Fallback>
        </mc:AlternateContent>
      </w:r>
    </w:p>
    <w:p w14:paraId="37CC55C9" w14:textId="4B1DC1FD" w:rsidR="00604857" w:rsidRPr="00862043" w:rsidRDefault="00604857" w:rsidP="00604857">
      <w:pPr>
        <w:jc w:val="center"/>
        <w:rPr>
          <w:i/>
          <w:iCs/>
          <w:color w:val="44546A" w:themeColor="text2"/>
          <w:sz w:val="18"/>
          <w:szCs w:val="18"/>
        </w:rPr>
      </w:pPr>
      <w:bookmarkStart w:id="287" w:name="_Ref175583076"/>
      <w:bookmarkStart w:id="288" w:name="_Toc186722405"/>
      <w:r w:rsidRPr="00862043">
        <w:rPr>
          <w:i/>
          <w:iCs/>
          <w:color w:val="44546A" w:themeColor="text2"/>
          <w:sz w:val="18"/>
          <w:szCs w:val="18"/>
        </w:rPr>
        <w:t xml:space="preserve">Figure </w:t>
      </w:r>
      <w:r w:rsidRPr="00862043">
        <w:rPr>
          <w:i/>
          <w:iCs/>
          <w:color w:val="44546A" w:themeColor="text2"/>
          <w:sz w:val="18"/>
          <w:szCs w:val="18"/>
        </w:rPr>
        <w:fldChar w:fldCharType="begin"/>
      </w:r>
      <w:r w:rsidRPr="00862043">
        <w:rPr>
          <w:i/>
          <w:iCs/>
          <w:color w:val="44546A" w:themeColor="text2"/>
          <w:sz w:val="18"/>
          <w:szCs w:val="18"/>
        </w:rPr>
        <w:instrText xml:space="preserve"> SEQ Figure \* ARABIC </w:instrText>
      </w:r>
      <w:r w:rsidRPr="00862043">
        <w:rPr>
          <w:i/>
          <w:iCs/>
          <w:color w:val="44546A" w:themeColor="text2"/>
          <w:sz w:val="18"/>
          <w:szCs w:val="18"/>
        </w:rPr>
        <w:fldChar w:fldCharType="separate"/>
      </w:r>
      <w:r w:rsidR="00C30592">
        <w:rPr>
          <w:i/>
          <w:iCs/>
          <w:noProof/>
          <w:color w:val="44546A" w:themeColor="text2"/>
          <w:sz w:val="18"/>
          <w:szCs w:val="18"/>
        </w:rPr>
        <w:t>14</w:t>
      </w:r>
      <w:r w:rsidRPr="00862043">
        <w:rPr>
          <w:i/>
          <w:iCs/>
          <w:color w:val="44546A" w:themeColor="text2"/>
          <w:sz w:val="18"/>
          <w:szCs w:val="18"/>
        </w:rPr>
        <w:fldChar w:fldCharType="end"/>
      </w:r>
      <w:bookmarkEnd w:id="287"/>
      <w:r w:rsidRPr="00862043">
        <w:rPr>
          <w:i/>
          <w:iCs/>
          <w:color w:val="44546A" w:themeColor="text2"/>
          <w:sz w:val="18"/>
          <w:szCs w:val="18"/>
        </w:rPr>
        <w:t> : Fantôme thyroïde et fantôme cou</w:t>
      </w:r>
      <w:bookmarkEnd w:id="288"/>
    </w:p>
    <w:p w14:paraId="3503D6CA" w14:textId="77777777" w:rsidR="00604857" w:rsidRPr="000C4B5D" w:rsidRDefault="00604857" w:rsidP="00604857"/>
    <w:p w14:paraId="10570422" w14:textId="7D312224" w:rsidR="00020E7B" w:rsidRDefault="009A0618" w:rsidP="00FF3B8C">
      <w:pPr>
        <w:pStyle w:val="Titre3"/>
      </w:pPr>
      <w:bookmarkStart w:id="289" w:name="_Toc193972779"/>
      <w:r>
        <w:t xml:space="preserve">Recueil et </w:t>
      </w:r>
      <w:r w:rsidR="00020E7B">
        <w:t>Traitement des données</w:t>
      </w:r>
      <w:bookmarkEnd w:id="274"/>
      <w:bookmarkEnd w:id="289"/>
      <w:r w:rsidR="00020E7B">
        <w:t xml:space="preserve"> </w:t>
      </w:r>
    </w:p>
    <w:p w14:paraId="39CDCB46" w14:textId="467DA023" w:rsidR="00FF3B8C" w:rsidRDefault="00FF3B8C" w:rsidP="00FF3B8C">
      <w:pPr>
        <w:jc w:val="both"/>
      </w:pPr>
      <w:r>
        <w:t xml:space="preserve">Chaque centre avait pour consigne de remplir un fichier Excel, fourni par le groupe de travail et expliqué dans le </w:t>
      </w:r>
      <w:r w:rsidR="00C42327">
        <w:t xml:space="preserve">descriptif technique </w:t>
      </w:r>
      <w:r>
        <w:t>(cf.</w:t>
      </w:r>
      <w:r w:rsidR="00F01284">
        <w:t xml:space="preserve"> </w:t>
      </w:r>
      <w:r w:rsidR="00F01284">
        <w:fldChar w:fldCharType="begin"/>
      </w:r>
      <w:r w:rsidR="00F01284">
        <w:instrText xml:space="preserve"> REF _Ref186636102 \h </w:instrText>
      </w:r>
      <w:r w:rsidR="00F01284">
        <w:fldChar w:fldCharType="separate"/>
      </w:r>
      <w:r w:rsidR="00C30592">
        <w:t xml:space="preserve">Annexe </w:t>
      </w:r>
      <w:r w:rsidR="00C30592">
        <w:rPr>
          <w:noProof/>
        </w:rPr>
        <w:t>4</w:t>
      </w:r>
      <w:r w:rsidR="00F01284">
        <w:fldChar w:fldCharType="end"/>
      </w:r>
      <w:r>
        <w:t xml:space="preserve">), dans lequel chaque ligne correspondait à une acquisition. Ce fichier regroupait toutes les informations de la caméra, du radionucléide, de l’acquisition et du </w:t>
      </w:r>
      <w:r w:rsidR="00C42327">
        <w:t>post-</w:t>
      </w:r>
      <w:r>
        <w:t>traitement des images.</w:t>
      </w:r>
    </w:p>
    <w:p w14:paraId="0739121C" w14:textId="4A56EB9C" w:rsidR="00FB266C" w:rsidRDefault="00FB266C" w:rsidP="00E01B74">
      <w:pPr>
        <w:jc w:val="both"/>
      </w:pPr>
      <w:r>
        <w:t>Les fichiers Excel de chaque centre</w:t>
      </w:r>
      <w:r w:rsidR="00FF3B8C">
        <w:t xml:space="preserve"> et</w:t>
      </w:r>
      <w:r>
        <w:t xml:space="preserve"> les images DICOM des acquisitions ont été stockées sur un cloud sécurisé de l’</w:t>
      </w:r>
      <w:r w:rsidR="009D416F">
        <w:t>hôpital</w:t>
      </w:r>
      <w:r>
        <w:t xml:space="preserve"> de Fréjus-Saint-Raphaël</w:t>
      </w:r>
      <w:r w:rsidR="001265BA">
        <w:t xml:space="preserve">. </w:t>
      </w:r>
      <w:r>
        <w:t>Les fichiers Excel de chaque centre ont été regroupés dans un seul fichier</w:t>
      </w:r>
      <w:r w:rsidR="003830DD">
        <w:t xml:space="preserve"> </w:t>
      </w:r>
      <w:r>
        <w:t>E</w:t>
      </w:r>
      <w:r w:rsidR="003830DD">
        <w:t>xcel</w:t>
      </w:r>
      <w:r w:rsidR="001265BA">
        <w:t xml:space="preserve"> « global »</w:t>
      </w:r>
      <w:r>
        <w:t>.</w:t>
      </w:r>
      <w:r w:rsidR="00C42327">
        <w:t xml:space="preserve"> Plusieurs phases de vérification des données ont été réalisées avant l’analyse des </w:t>
      </w:r>
      <w:r w:rsidR="00722651">
        <w:t>images DICOM (</w:t>
      </w:r>
      <w:proofErr w:type="spellStart"/>
      <w:r w:rsidR="00C42327">
        <w:t>cf</w:t>
      </w:r>
      <w:proofErr w:type="spellEnd"/>
      <w:r w:rsidR="00C42327">
        <w:t xml:space="preserve"> </w:t>
      </w:r>
      <w:r w:rsidR="002A3DDA">
        <w:t>section</w:t>
      </w:r>
      <w:r w:rsidR="00D657F9">
        <w:t xml:space="preserve"> </w:t>
      </w:r>
      <w:r w:rsidR="0005554A">
        <w:fldChar w:fldCharType="begin"/>
      </w:r>
      <w:r w:rsidR="0005554A">
        <w:instrText xml:space="preserve"> REF _Ref182996010 \r \h </w:instrText>
      </w:r>
      <w:r w:rsidR="0005554A">
        <w:fldChar w:fldCharType="separate"/>
      </w:r>
      <w:r w:rsidR="00C30592">
        <w:t>3.4.1</w:t>
      </w:r>
      <w:r w:rsidR="0005554A">
        <w:fldChar w:fldCharType="end"/>
      </w:r>
      <w:r w:rsidR="0005554A">
        <w:t xml:space="preserve"> </w:t>
      </w:r>
      <w:r w:rsidR="0005554A">
        <w:fldChar w:fldCharType="begin"/>
      </w:r>
      <w:r w:rsidR="0005554A">
        <w:instrText xml:space="preserve"> REF _Ref182996010 \h </w:instrText>
      </w:r>
      <w:r w:rsidR="0005554A">
        <w:fldChar w:fldCharType="separate"/>
      </w:r>
      <w:r w:rsidR="00C30592">
        <w:t>Analyse automatique des images DICOM</w:t>
      </w:r>
      <w:r w:rsidR="0005554A">
        <w:fldChar w:fldCharType="end"/>
      </w:r>
      <w:r w:rsidR="00722651">
        <w:t>).</w:t>
      </w:r>
    </w:p>
    <w:p w14:paraId="5D23D107" w14:textId="77777777" w:rsidR="00722651" w:rsidRDefault="00722651" w:rsidP="00722651">
      <w:pPr>
        <w:jc w:val="both"/>
      </w:pPr>
    </w:p>
    <w:p w14:paraId="1577B30D" w14:textId="6276AD97" w:rsidR="00C863ED" w:rsidRDefault="00D037FD" w:rsidP="00D037FD">
      <w:pPr>
        <w:pStyle w:val="Titre2"/>
      </w:pPr>
      <w:bookmarkStart w:id="290" w:name="_Analyse_automatique_des"/>
      <w:bookmarkStart w:id="291" w:name="_Toc193972780"/>
      <w:bookmarkEnd w:id="290"/>
      <w:r>
        <w:t>Choix d’une méthode de segmentation</w:t>
      </w:r>
      <w:bookmarkEnd w:id="291"/>
    </w:p>
    <w:p w14:paraId="2C1CC840" w14:textId="2EEF5B2E" w:rsidR="00C863ED" w:rsidRDefault="00C863ED" w:rsidP="00C863ED"/>
    <w:p w14:paraId="2F89BE1E" w14:textId="7EF14B48" w:rsidR="00D037FD" w:rsidRDefault="00604857" w:rsidP="00604857">
      <w:pPr>
        <w:jc w:val="both"/>
      </w:pPr>
      <w:r>
        <w:t>La méthode de segmentation de la source d’étalonnage et de la thyroïde sur les images des patients est déterminante pour le nombre de coups utilisé</w:t>
      </w:r>
      <w:r w:rsidR="00041D30">
        <w:t>s pour déterminer le facteur d’étalonnage</w:t>
      </w:r>
      <w:r w:rsidR="00A833B7">
        <w:t xml:space="preserve"> (</w:t>
      </w:r>
      <w:r w:rsidR="00D651D3">
        <w:t>FE</w:t>
      </w:r>
      <w:r w:rsidR="00A833B7">
        <w:t>)</w:t>
      </w:r>
      <w:r w:rsidR="00456DB6">
        <w:t xml:space="preserve"> </w:t>
      </w:r>
      <w:r>
        <w:t>et le taux de fixation</w:t>
      </w:r>
      <w:r w:rsidR="00456DB6">
        <w:t xml:space="preserve"> (cf. section </w:t>
      </w:r>
      <w:r w:rsidR="00456DB6">
        <w:fldChar w:fldCharType="begin"/>
      </w:r>
      <w:r w:rsidR="00456DB6">
        <w:instrText xml:space="preserve"> REF _Ref183709349 \r \h </w:instrText>
      </w:r>
      <w:r w:rsidR="00456DB6">
        <w:fldChar w:fldCharType="separate"/>
      </w:r>
      <w:r w:rsidR="00C30592">
        <w:t>2.3</w:t>
      </w:r>
      <w:r w:rsidR="00456DB6">
        <w:fldChar w:fldCharType="end"/>
      </w:r>
      <w:r w:rsidR="00456DB6">
        <w:t>)</w:t>
      </w:r>
      <w:r>
        <w:t>.</w:t>
      </w:r>
      <w:r w:rsidR="00041D30">
        <w:t xml:space="preserve"> Afin d’utiliser </w:t>
      </w:r>
      <w:r w:rsidR="00D037FD">
        <w:t xml:space="preserve">une méthode de segmentation </w:t>
      </w:r>
      <w:r w:rsidR="00FC3103">
        <w:t>indépendante de l’opérateur</w:t>
      </w:r>
      <w:r w:rsidR="00D037FD">
        <w:t xml:space="preserve">, nous avons </w:t>
      </w:r>
      <w:r w:rsidR="00FC3103">
        <w:t>testé</w:t>
      </w:r>
      <w:r w:rsidR="00D037FD">
        <w:t xml:space="preserve"> des méthodes de segmentation </w:t>
      </w:r>
      <w:r w:rsidR="00FC3103">
        <w:t>automatique</w:t>
      </w:r>
      <w:r w:rsidR="00D037FD">
        <w:t xml:space="preserve">, </w:t>
      </w:r>
      <w:r w:rsidR="0068325D">
        <w:t>sans</w:t>
      </w:r>
      <w:r w:rsidR="00FC3103">
        <w:t xml:space="preserve"> </w:t>
      </w:r>
      <w:r w:rsidR="00D037FD">
        <w:t>soustraction</w:t>
      </w:r>
      <w:r w:rsidR="0068325D">
        <w:t xml:space="preserve"> </w:t>
      </w:r>
      <w:r w:rsidR="00D037FD">
        <w:t>du bruit de fond</w:t>
      </w:r>
      <w:r w:rsidR="0068325D">
        <w:t xml:space="preserve"> dont la région d’intérêt est souvent définie manuellement et/ou positionnée manuellement</w:t>
      </w:r>
      <w:r w:rsidR="00FC3103">
        <w:t>.</w:t>
      </w:r>
    </w:p>
    <w:p w14:paraId="0B0A39A3" w14:textId="69C6AC90" w:rsidR="00C863ED" w:rsidRDefault="00C863ED" w:rsidP="00C863ED">
      <w:pPr>
        <w:pStyle w:val="Titre4"/>
        <w:jc w:val="both"/>
      </w:pPr>
      <w:bookmarkStart w:id="292" w:name="_Ref175672107"/>
      <w:bookmarkStart w:id="293" w:name="_Toc181034300"/>
      <w:r>
        <w:lastRenderedPageBreak/>
        <w:t>Calcul d</w:t>
      </w:r>
      <w:bookmarkEnd w:id="292"/>
      <w:bookmarkEnd w:id="293"/>
      <w:r w:rsidR="007523D3">
        <w:t xml:space="preserve">u facteur d’étalonnage </w:t>
      </w:r>
      <w:r w:rsidR="00D651D3">
        <w:t>FE</w:t>
      </w:r>
    </w:p>
    <w:p w14:paraId="2251E9D9" w14:textId="77F809B2" w:rsidR="00C863ED" w:rsidRDefault="00C863ED" w:rsidP="00DD36B1">
      <w:pPr>
        <w:jc w:val="both"/>
        <w:rPr>
          <w:rFonts w:cstheme="minorHAnsi"/>
        </w:rPr>
      </w:pPr>
      <w:r w:rsidRPr="00551CEA">
        <w:rPr>
          <w:rFonts w:cstheme="minorHAnsi"/>
        </w:rPr>
        <w:t xml:space="preserve">La formule suivante est utilisée pour le calcul </w:t>
      </w:r>
      <w:r w:rsidR="007523D3">
        <w:rPr>
          <w:rFonts w:cstheme="minorHAnsi"/>
        </w:rPr>
        <w:t>du facteur d’étalonnage</w:t>
      </w:r>
      <w:r w:rsidRPr="00551CEA">
        <w:rPr>
          <w:rFonts w:cstheme="minorHAnsi"/>
        </w:rPr>
        <w:t xml:space="preserve"> </w:t>
      </w:r>
      <m:oMath>
        <m:sSub>
          <m:sSubPr>
            <m:ctrlPr>
              <w:rPr>
                <w:rFonts w:ascii="Cambria Math" w:hAnsi="Cambria Math" w:cstheme="minorHAnsi"/>
                <w:i/>
              </w:rPr>
            </m:ctrlPr>
          </m:sSubPr>
          <m:e>
            <m:r>
              <w:rPr>
                <w:rFonts w:ascii="Cambria Math" w:hAnsi="Cambria Math" w:cstheme="minorHAnsi"/>
              </w:rPr>
              <m:t>FE</m:t>
            </m:r>
          </m:e>
          <m:sub>
            <m:r>
              <w:rPr>
                <w:rFonts w:ascii="Cambria Math" w:hAnsi="Cambria Math" w:cstheme="minorHAnsi"/>
              </w:rPr>
              <m:t>F,s</m:t>
            </m:r>
          </m:sub>
        </m:sSub>
      </m:oMath>
      <w:r w:rsidRPr="00551CEA">
        <w:rPr>
          <w:rFonts w:cstheme="minorHAnsi"/>
        </w:rPr>
        <w:t xml:space="preserve"> pour un fantôme ou </w:t>
      </w:r>
      <w:r w:rsidR="006C438A" w:rsidRPr="00551CEA">
        <w:rPr>
          <w:rFonts w:cstheme="minorHAnsi"/>
        </w:rPr>
        <w:t>une seringue donnée</w:t>
      </w:r>
      <w:r w:rsidRPr="00551CEA">
        <w:rPr>
          <w:rFonts w:cstheme="minorHAnsi"/>
        </w:rPr>
        <w:t xml:space="preserve"> (F) et </w:t>
      </w:r>
      <w:r w:rsidR="00D54ADD">
        <w:rPr>
          <w:rFonts w:cstheme="minorHAnsi"/>
        </w:rPr>
        <w:t xml:space="preserve">pour </w:t>
      </w:r>
      <w:r w:rsidR="00FC3103">
        <w:rPr>
          <w:rFonts w:cstheme="minorHAnsi"/>
        </w:rPr>
        <w:t>une méthode de segmentation</w:t>
      </w:r>
      <w:r w:rsidR="00DD36B1">
        <w:rPr>
          <w:rFonts w:cstheme="minorHAnsi"/>
        </w:rPr>
        <w:t xml:space="preserve"> par seuillage</w:t>
      </w:r>
      <w:r w:rsidRPr="00551CEA">
        <w:rPr>
          <w:rFonts w:cstheme="minorHAnsi"/>
        </w:rPr>
        <w:t xml:space="preserve"> (s)</w:t>
      </w:r>
      <w:r w:rsidR="00DD36B1">
        <w:rPr>
          <w:rFonts w:cstheme="minorHAnsi"/>
        </w:rPr>
        <w:t xml:space="preserve"> ou par méthode </w:t>
      </w:r>
      <w:r w:rsidR="0005379C">
        <w:rPr>
          <w:rFonts w:cstheme="minorHAnsi"/>
        </w:rPr>
        <w:t>S</w:t>
      </w:r>
      <w:r w:rsidR="00DD36B1">
        <w:rPr>
          <w:rFonts w:cstheme="minorHAnsi"/>
        </w:rPr>
        <w:t xml:space="preserve">AM (cf. paragraphes </w:t>
      </w:r>
      <w:r w:rsidR="00DD36B1">
        <w:rPr>
          <w:rFonts w:cstheme="minorHAnsi"/>
        </w:rPr>
        <w:fldChar w:fldCharType="begin"/>
      </w:r>
      <w:r w:rsidR="00DD36B1">
        <w:rPr>
          <w:rFonts w:cstheme="minorHAnsi"/>
        </w:rPr>
        <w:instrText xml:space="preserve"> REF _Ref186631746 \r \h </w:instrText>
      </w:r>
      <w:r w:rsidR="00DD36B1">
        <w:rPr>
          <w:rFonts w:cstheme="minorHAnsi"/>
        </w:rPr>
      </w:r>
      <w:r w:rsidR="00DD36B1">
        <w:rPr>
          <w:rFonts w:cstheme="minorHAnsi"/>
        </w:rPr>
        <w:fldChar w:fldCharType="separate"/>
      </w:r>
      <w:r w:rsidR="00C30592">
        <w:rPr>
          <w:rFonts w:cstheme="minorHAnsi"/>
        </w:rPr>
        <w:t>3.3.1.2</w:t>
      </w:r>
      <w:r w:rsidR="00DD36B1">
        <w:rPr>
          <w:rFonts w:cstheme="minorHAnsi"/>
        </w:rPr>
        <w:fldChar w:fldCharType="end"/>
      </w:r>
      <w:r w:rsidR="00DD36B1">
        <w:rPr>
          <w:rFonts w:cstheme="minorHAnsi"/>
        </w:rPr>
        <w:t xml:space="preserve"> et </w:t>
      </w:r>
      <w:r w:rsidR="00DD36B1">
        <w:rPr>
          <w:rFonts w:cstheme="minorHAnsi"/>
        </w:rPr>
        <w:fldChar w:fldCharType="begin"/>
      </w:r>
      <w:r w:rsidR="00DD36B1">
        <w:rPr>
          <w:rFonts w:cstheme="minorHAnsi"/>
        </w:rPr>
        <w:instrText xml:space="preserve"> REF _Ref186631748 \r \h </w:instrText>
      </w:r>
      <w:r w:rsidR="00DD36B1">
        <w:rPr>
          <w:rFonts w:cstheme="minorHAnsi"/>
        </w:rPr>
      </w:r>
      <w:r w:rsidR="00DD36B1">
        <w:rPr>
          <w:rFonts w:cstheme="minorHAnsi"/>
        </w:rPr>
        <w:fldChar w:fldCharType="separate"/>
      </w:r>
      <w:r w:rsidR="00C30592">
        <w:rPr>
          <w:rFonts w:cstheme="minorHAnsi"/>
        </w:rPr>
        <w:t>3.3.1.3</w:t>
      </w:r>
      <w:r w:rsidR="00DD36B1">
        <w:rPr>
          <w:rFonts w:cstheme="minorHAnsi"/>
        </w:rPr>
        <w:fldChar w:fldCharType="end"/>
      </w:r>
      <w:r w:rsidR="00DD36B1">
        <w:rPr>
          <w:rFonts w:cstheme="minorHAnsi"/>
        </w:rPr>
        <w:t>)</w:t>
      </w:r>
      <w:r w:rsidRPr="00551CEA">
        <w:rPr>
          <w:rFonts w:cstheme="minorHAnsi"/>
        </w:rPr>
        <w:t> :</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5"/>
        <w:gridCol w:w="8654"/>
        <w:gridCol w:w="704"/>
      </w:tblGrid>
      <w:tr w:rsidR="009C64B8" w14:paraId="70915A76" w14:textId="77777777" w:rsidTr="009C64B8">
        <w:tc>
          <w:tcPr>
            <w:tcW w:w="350" w:type="pct"/>
          </w:tcPr>
          <w:p w14:paraId="215F5C92" w14:textId="77777777" w:rsidR="009C64B8" w:rsidRDefault="009C64B8" w:rsidP="002736DD">
            <w:pPr>
              <w:spacing w:after="120"/>
              <w:jc w:val="both"/>
              <w:rPr>
                <w:rFonts w:eastAsia="Times New Roman"/>
                <w:lang w:eastAsia="fr-FR"/>
              </w:rPr>
            </w:pPr>
          </w:p>
        </w:tc>
        <w:tc>
          <w:tcPr>
            <w:tcW w:w="4300" w:type="pct"/>
          </w:tcPr>
          <w:p w14:paraId="626F1A97" w14:textId="63244916" w:rsidR="009C64B8" w:rsidRDefault="00000000" w:rsidP="00544E60">
            <w:pPr>
              <w:spacing w:after="120"/>
              <w:jc w:val="center"/>
              <w:rPr>
                <w:rFonts w:eastAsia="Times New Roman"/>
                <w:lang w:eastAsia="fr-FR"/>
              </w:rPr>
            </w:pPr>
            <m:oMathPara>
              <m:oMath>
                <m:sSub>
                  <m:sSubPr>
                    <m:ctrlPr>
                      <w:rPr>
                        <w:rFonts w:ascii="Cambria Math" w:hAnsi="Cambria Math" w:cstheme="minorHAnsi"/>
                      </w:rPr>
                    </m:ctrlPr>
                  </m:sSubPr>
                  <m:e>
                    <m:r>
                      <w:rPr>
                        <w:rFonts w:ascii="Cambria Math" w:hAnsi="Cambria Math" w:cstheme="minorHAnsi"/>
                      </w:rPr>
                      <m:t>FE</m:t>
                    </m:r>
                  </m:e>
                  <m:sub>
                    <m:r>
                      <w:rPr>
                        <w:rFonts w:ascii="Cambria Math" w:hAnsi="Cambria Math" w:cstheme="minorHAnsi"/>
                      </w:rPr>
                      <m:t>F</m:t>
                    </m:r>
                    <m:r>
                      <m:rPr>
                        <m:sty m:val="p"/>
                      </m:rPr>
                      <w:rPr>
                        <w:rFonts w:ascii="Cambria Math" w:hAnsi="Cambria Math" w:cstheme="minorHAnsi"/>
                      </w:rPr>
                      <m:t>,</m:t>
                    </m:r>
                    <m:r>
                      <w:rPr>
                        <w:rFonts w:ascii="Cambria Math" w:hAnsi="Cambria Math" w:cstheme="minorHAnsi"/>
                      </w:rPr>
                      <m:t>s</m:t>
                    </m:r>
                  </m:sub>
                </m:sSub>
                <m:r>
                  <m:rPr>
                    <m:sty m:val="p"/>
                  </m:rPr>
                  <w:rPr>
                    <w:rFonts w:ascii="Cambria Math" w:hAnsi="Cambria Math" w:cstheme="minorHAnsi"/>
                  </w:rPr>
                  <m:t>=</m:t>
                </m:r>
                <m:f>
                  <m:fPr>
                    <m:ctrlPr>
                      <w:rPr>
                        <w:rFonts w:ascii="Cambria Math" w:hAnsi="Cambria Math" w:cstheme="minorHAnsi"/>
                      </w:rPr>
                    </m:ctrlPr>
                  </m:fPr>
                  <m:num>
                    <m:sSub>
                      <m:sSubPr>
                        <m:ctrlPr>
                          <w:rPr>
                            <w:rFonts w:ascii="Cambria Math" w:hAnsi="Cambria Math" w:cstheme="minorHAnsi"/>
                          </w:rPr>
                        </m:ctrlPr>
                      </m:sSubPr>
                      <m:e>
                        <m:r>
                          <w:rPr>
                            <w:rFonts w:ascii="Cambria Math" w:hAnsi="Cambria Math" w:cstheme="minorHAnsi"/>
                          </w:rPr>
                          <m:t>N</m:t>
                        </m:r>
                      </m:e>
                      <m:sub>
                        <m:r>
                          <w:rPr>
                            <w:rFonts w:ascii="Cambria Math" w:hAnsi="Cambria Math" w:cstheme="minorHAnsi"/>
                          </w:rPr>
                          <m:t>F</m:t>
                        </m:r>
                        <m:r>
                          <m:rPr>
                            <m:sty m:val="p"/>
                          </m:rPr>
                          <w:rPr>
                            <w:rFonts w:ascii="Cambria Math" w:hAnsi="Cambria Math" w:cstheme="minorHAnsi"/>
                          </w:rPr>
                          <m:t>,</m:t>
                        </m:r>
                        <m:r>
                          <w:rPr>
                            <w:rFonts w:ascii="Cambria Math" w:hAnsi="Cambria Math" w:cstheme="minorHAnsi"/>
                          </w:rPr>
                          <m:t>s</m:t>
                        </m:r>
                      </m:sub>
                    </m:sSub>
                    <m:r>
                      <m:rPr>
                        <m:sty m:val="p"/>
                      </m:rPr>
                      <w:rPr>
                        <w:rFonts w:ascii="Cambria Math" w:hAnsi="Cambria Math" w:cstheme="minorHAnsi"/>
                      </w:rPr>
                      <m:t>×1000</m:t>
                    </m:r>
                  </m:num>
                  <m:den>
                    <m:sSub>
                      <m:sSubPr>
                        <m:ctrlPr>
                          <w:rPr>
                            <w:rFonts w:ascii="Cambria Math" w:hAnsi="Cambria Math" w:cstheme="minorHAnsi"/>
                          </w:rPr>
                        </m:ctrlPr>
                      </m:sSubPr>
                      <m:e>
                        <m:r>
                          <w:rPr>
                            <w:rFonts w:ascii="Cambria Math" w:hAnsi="Cambria Math" w:cstheme="minorHAnsi"/>
                          </w:rPr>
                          <m:t>A</m:t>
                        </m:r>
                        <m:r>
                          <m:rPr>
                            <m:sty m:val="p"/>
                          </m:rPr>
                          <w:rPr>
                            <w:rFonts w:ascii="Cambria Math" w:hAnsi="Cambria Math" w:cstheme="minorHAnsi"/>
                          </w:rPr>
                          <m:t>_</m:t>
                        </m:r>
                        <m:r>
                          <w:rPr>
                            <w:rFonts w:ascii="Cambria Math" w:hAnsi="Cambria Math" w:cstheme="minorHAnsi"/>
                          </w:rPr>
                          <m:t>acq</m:t>
                        </m:r>
                        <m:r>
                          <m:rPr>
                            <m:sty m:val="p"/>
                          </m:rPr>
                          <w:rPr>
                            <w:rFonts w:ascii="Cambria Math" w:hAnsi="Cambria Math" w:cstheme="minorHAnsi"/>
                          </w:rPr>
                          <m:t>_</m:t>
                        </m:r>
                        <m:r>
                          <w:rPr>
                            <w:rFonts w:ascii="Cambria Math" w:hAnsi="Cambria Math" w:cstheme="minorHAnsi"/>
                          </w:rPr>
                          <m:t>corr</m:t>
                        </m:r>
                      </m:e>
                      <m:sub>
                        <m:r>
                          <w:rPr>
                            <w:rFonts w:ascii="Cambria Math" w:hAnsi="Cambria Math" w:cstheme="minorHAnsi"/>
                          </w:rPr>
                          <m:t>F</m:t>
                        </m:r>
                      </m:sub>
                    </m:sSub>
                    <m:r>
                      <m:rPr>
                        <m:sty m:val="p"/>
                      </m:rPr>
                      <w:rPr>
                        <w:rFonts w:ascii="Cambria Math" w:hAnsi="Cambria Math" w:cstheme="minorHAnsi"/>
                      </w:rPr>
                      <m:t xml:space="preserve"> ×</m:t>
                    </m:r>
                    <m:sSub>
                      <m:sSubPr>
                        <m:ctrlPr>
                          <w:rPr>
                            <w:rFonts w:ascii="Cambria Math" w:hAnsi="Cambria Math" w:cstheme="minorHAnsi"/>
                          </w:rPr>
                        </m:ctrlPr>
                      </m:sSubPr>
                      <m:e>
                        <m:r>
                          <w:rPr>
                            <w:rFonts w:ascii="Cambria Math" w:hAnsi="Cambria Math" w:cstheme="minorHAnsi"/>
                          </w:rPr>
                          <m:t>D</m:t>
                        </m:r>
                      </m:e>
                      <m:sub>
                        <m:r>
                          <w:rPr>
                            <w:rFonts w:ascii="Cambria Math" w:hAnsi="Cambria Math" w:cstheme="minorHAnsi"/>
                          </w:rPr>
                          <m:t>F</m:t>
                        </m:r>
                      </m:sub>
                    </m:sSub>
                  </m:den>
                </m:f>
              </m:oMath>
            </m:oMathPara>
          </w:p>
        </w:tc>
        <w:tc>
          <w:tcPr>
            <w:tcW w:w="350" w:type="pct"/>
          </w:tcPr>
          <w:p w14:paraId="5B5BEC9E" w14:textId="3780FCD7" w:rsidR="009C64B8" w:rsidRDefault="009C64B8" w:rsidP="00544E60">
            <w:pPr>
              <w:spacing w:after="120"/>
              <w:jc w:val="right"/>
              <w:rPr>
                <w:rFonts w:eastAsia="Times New Roman"/>
                <w:lang w:eastAsia="fr-FR"/>
              </w:rPr>
            </w:pPr>
            <w:r>
              <w:t>(</w:t>
            </w:r>
            <w:fldSimple w:instr=" SEQ Équation \* ARABIC ">
              <w:r>
                <w:rPr>
                  <w:noProof/>
                </w:rPr>
                <w:t>4</w:t>
              </w:r>
            </w:fldSimple>
            <w:r>
              <w:t>)</w:t>
            </w:r>
          </w:p>
        </w:tc>
      </w:tr>
    </w:tbl>
    <w:p w14:paraId="3B84F62F" w14:textId="069F34A6" w:rsidR="00C863ED" w:rsidRPr="00551CEA" w:rsidRDefault="00C863ED" w:rsidP="00C863ED">
      <w:pPr>
        <w:spacing w:after="0"/>
        <w:jc w:val="both"/>
        <w:rPr>
          <w:rFonts w:cstheme="minorHAnsi"/>
        </w:rPr>
      </w:pPr>
    </w:p>
    <w:p w14:paraId="76E5466F" w14:textId="77777777" w:rsidR="00C863ED" w:rsidRPr="0059663F" w:rsidRDefault="00C863ED" w:rsidP="00C863ED">
      <w:pPr>
        <w:jc w:val="both"/>
        <w:rPr>
          <w:rFonts w:cstheme="minorHAnsi"/>
        </w:rPr>
      </w:pPr>
      <w:r>
        <w:rPr>
          <w:rFonts w:cstheme="minorHAnsi"/>
        </w:rPr>
        <w:t>a</w:t>
      </w:r>
      <w:r w:rsidRPr="0059663F">
        <w:rPr>
          <w:rFonts w:cstheme="minorHAnsi"/>
        </w:rPr>
        <w:t>vec :</w:t>
      </w:r>
    </w:p>
    <w:p w14:paraId="54CBF69A" w14:textId="2B5AF498" w:rsidR="00C863ED" w:rsidRPr="00551CEA" w:rsidRDefault="00000000" w:rsidP="00C863ED">
      <w:pPr>
        <w:jc w:val="both"/>
        <w:rPr>
          <w:rFonts w:cstheme="minorHAnsi"/>
        </w:rPr>
      </w:pPr>
      <m:oMath>
        <m:sSub>
          <m:sSubPr>
            <m:ctrlPr>
              <w:rPr>
                <w:rFonts w:ascii="Cambria Math" w:hAnsi="Cambria Math" w:cstheme="minorHAnsi"/>
                <w:i/>
              </w:rPr>
            </m:ctrlPr>
          </m:sSubPr>
          <m:e>
            <m:r>
              <w:rPr>
                <w:rFonts w:ascii="Cambria Math" w:hAnsi="Cambria Math" w:cstheme="minorHAnsi"/>
              </w:rPr>
              <m:t>A_acq_corr</m:t>
            </m:r>
          </m:e>
          <m:sub>
            <m:r>
              <w:rPr>
                <w:rFonts w:ascii="Cambria Math" w:hAnsi="Cambria Math" w:cstheme="minorHAnsi"/>
              </w:rPr>
              <m:t>F</m:t>
            </m:r>
          </m:sub>
        </m:sSub>
      </m:oMath>
      <w:r w:rsidR="0020458E">
        <w:rPr>
          <w:rFonts w:cstheme="minorHAnsi"/>
        </w:rPr>
        <w:t xml:space="preserve"> : </w:t>
      </w:r>
      <w:r w:rsidR="00C863ED" w:rsidRPr="00551CEA">
        <w:rPr>
          <w:rFonts w:cstheme="minorHAnsi"/>
        </w:rPr>
        <w:t>l’activité théorique dans le fantôme (F) au moment de l’acquisition</w:t>
      </w:r>
      <w:r w:rsidR="003F5BC3">
        <w:rPr>
          <w:rFonts w:cstheme="minorHAnsi"/>
        </w:rPr>
        <w:t xml:space="preserve"> en MBq</w:t>
      </w:r>
      <w:r w:rsidR="00C863ED" w:rsidRPr="00551CEA">
        <w:rPr>
          <w:rFonts w:cstheme="minorHAnsi"/>
        </w:rPr>
        <w:t>. Elle est déterminée par chaque centre participant, à partir de la mesure à l’</w:t>
      </w:r>
      <w:proofErr w:type="spellStart"/>
      <w:r w:rsidR="00C863ED" w:rsidRPr="00551CEA">
        <w:rPr>
          <w:rFonts w:cstheme="minorHAnsi"/>
        </w:rPr>
        <w:t>activimètre</w:t>
      </w:r>
      <w:proofErr w:type="spellEnd"/>
      <w:r w:rsidR="00C863ED" w:rsidRPr="00551CEA">
        <w:rPr>
          <w:rFonts w:cstheme="minorHAnsi"/>
        </w:rPr>
        <w:t>, de l’activité dans la seringue servant à remplir le fantôme, corrigée de la décroissance à la date et heure d’acquisition.</w:t>
      </w:r>
    </w:p>
    <w:p w14:paraId="2FC0498A" w14:textId="23233D07" w:rsidR="00C863ED" w:rsidRPr="00551CEA" w:rsidRDefault="00000000" w:rsidP="00C863ED">
      <w:pPr>
        <w:jc w:val="both"/>
        <w:rPr>
          <w:rFonts w:cstheme="minorHAnsi"/>
        </w:rPr>
      </w:pPr>
      <m:oMath>
        <m:sSub>
          <m:sSubPr>
            <m:ctrlPr>
              <w:rPr>
                <w:rFonts w:ascii="Cambria Math" w:hAnsi="Cambria Math" w:cstheme="minorHAnsi"/>
                <w:i/>
              </w:rPr>
            </m:ctrlPr>
          </m:sSubPr>
          <m:e>
            <m:r>
              <w:rPr>
                <w:rFonts w:ascii="Cambria Math" w:hAnsi="Cambria Math" w:cstheme="minorHAnsi"/>
              </w:rPr>
              <m:t>D</m:t>
            </m:r>
          </m:e>
          <m:sub>
            <m:r>
              <w:rPr>
                <w:rFonts w:ascii="Cambria Math" w:hAnsi="Cambria Math" w:cstheme="minorHAnsi"/>
              </w:rPr>
              <m:t>F</m:t>
            </m:r>
          </m:sub>
        </m:sSub>
      </m:oMath>
      <w:r w:rsidR="0020458E">
        <w:rPr>
          <w:rFonts w:cstheme="minorHAnsi"/>
        </w:rPr>
        <w:t xml:space="preserve"> : </w:t>
      </w:r>
      <w:r w:rsidR="00C863ED" w:rsidRPr="00551CEA">
        <w:rPr>
          <w:rFonts w:cstheme="minorHAnsi"/>
        </w:rPr>
        <w:t>la durée d’acquisition</w:t>
      </w:r>
      <w:r w:rsidR="00CA1D24">
        <w:rPr>
          <w:rFonts w:cstheme="minorHAnsi"/>
        </w:rPr>
        <w:t xml:space="preserve">, en secondes, </w:t>
      </w:r>
      <w:r w:rsidR="00C863ED" w:rsidRPr="00551CEA">
        <w:rPr>
          <w:rFonts w:cstheme="minorHAnsi"/>
        </w:rPr>
        <w:t xml:space="preserve">lu dans le tag DICOM de l’image </w:t>
      </w:r>
      <w:proofErr w:type="spellStart"/>
      <w:r w:rsidR="00C863ED" w:rsidRPr="00551CEA">
        <w:rPr>
          <w:rFonts w:cstheme="minorHAnsi"/>
        </w:rPr>
        <w:t>ActualFrameDuration</w:t>
      </w:r>
      <w:proofErr w:type="spellEnd"/>
      <w:r w:rsidR="00C863ED" w:rsidRPr="00551CEA">
        <w:rPr>
          <w:rFonts w:cstheme="minorHAnsi"/>
        </w:rPr>
        <w:t xml:space="preserve"> pour chaque fantôme (F).</w:t>
      </w:r>
    </w:p>
    <w:p w14:paraId="3223037B" w14:textId="37642B08" w:rsidR="00714314" w:rsidRDefault="00000000" w:rsidP="00C863ED">
      <w:pPr>
        <w:jc w:val="both"/>
        <w:rPr>
          <w:rFonts w:cstheme="minorHAnsi"/>
        </w:rPr>
      </w:pPr>
      <m:oMath>
        <m:sSub>
          <m:sSubPr>
            <m:ctrlPr>
              <w:rPr>
                <w:rFonts w:ascii="Cambria Math" w:hAnsi="Cambria Math" w:cstheme="minorHAnsi"/>
                <w:i/>
              </w:rPr>
            </m:ctrlPr>
          </m:sSubPr>
          <m:e>
            <m:r>
              <w:rPr>
                <w:rFonts w:ascii="Cambria Math" w:hAnsi="Cambria Math" w:cstheme="minorHAnsi"/>
              </w:rPr>
              <m:t>N</m:t>
            </m:r>
          </m:e>
          <m:sub>
            <m:r>
              <w:rPr>
                <w:rFonts w:ascii="Cambria Math" w:hAnsi="Cambria Math" w:cstheme="minorHAnsi"/>
              </w:rPr>
              <m:t>F,s</m:t>
            </m:r>
          </m:sub>
        </m:sSub>
      </m:oMath>
      <w:r w:rsidR="0020458E">
        <w:rPr>
          <w:rFonts w:cstheme="minorHAnsi"/>
        </w:rPr>
        <w:t xml:space="preserve"> : </w:t>
      </w:r>
      <w:r w:rsidR="00C863ED" w:rsidRPr="00551CEA">
        <w:rPr>
          <w:rFonts w:cstheme="minorHAnsi"/>
        </w:rPr>
        <w:t>le</w:t>
      </w:r>
      <w:r w:rsidR="00FC3F73">
        <w:rPr>
          <w:rFonts w:cstheme="minorHAnsi"/>
        </w:rPr>
        <w:t xml:space="preserve"> nombre de coup</w:t>
      </w:r>
      <w:r w:rsidR="00C863ED" w:rsidRPr="00551CEA">
        <w:rPr>
          <w:rFonts w:cstheme="minorHAnsi"/>
        </w:rPr>
        <w:t xml:space="preserve"> totaux </w:t>
      </w:r>
      <w:r w:rsidR="00FC3F73">
        <w:rPr>
          <w:rFonts w:cstheme="minorHAnsi"/>
        </w:rPr>
        <w:t xml:space="preserve">(en </w:t>
      </w:r>
      <w:proofErr w:type="spellStart"/>
      <w:r w:rsidR="00FC3F73">
        <w:rPr>
          <w:rFonts w:cstheme="minorHAnsi"/>
        </w:rPr>
        <w:t>Kcoups</w:t>
      </w:r>
      <w:proofErr w:type="spellEnd"/>
      <w:r w:rsidR="00FC3F73">
        <w:rPr>
          <w:rFonts w:cstheme="minorHAnsi"/>
        </w:rPr>
        <w:t xml:space="preserve">) </w:t>
      </w:r>
      <w:r w:rsidR="00C863ED" w:rsidRPr="00551CEA">
        <w:rPr>
          <w:rFonts w:cstheme="minorHAnsi"/>
        </w:rPr>
        <w:t xml:space="preserve">dans le fantôme, en fonction du fantôme (F) et </w:t>
      </w:r>
      <w:r w:rsidR="00FC3103">
        <w:rPr>
          <w:rFonts w:cstheme="minorHAnsi"/>
        </w:rPr>
        <w:t>de la segmentation</w:t>
      </w:r>
      <w:r w:rsidR="00D04921">
        <w:rPr>
          <w:rFonts w:cstheme="minorHAnsi"/>
        </w:rPr>
        <w:t> </w:t>
      </w:r>
      <w:r w:rsidR="00C863ED" w:rsidRPr="00551CEA">
        <w:rPr>
          <w:rFonts w:cstheme="minorHAnsi"/>
        </w:rPr>
        <w:t xml:space="preserve">(s) </w:t>
      </w:r>
      <w:r w:rsidR="00FC3103">
        <w:rPr>
          <w:rFonts w:cstheme="minorHAnsi"/>
        </w:rPr>
        <w:t>de</w:t>
      </w:r>
      <w:r w:rsidR="00C863ED" w:rsidRPr="00551CEA">
        <w:rPr>
          <w:rFonts w:cstheme="minorHAnsi"/>
        </w:rPr>
        <w:t xml:space="preserve"> l’image. Ces coups sont obtenus par un </w:t>
      </w:r>
      <w:r w:rsidR="00C863ED">
        <w:rPr>
          <w:rFonts w:cstheme="minorHAnsi"/>
        </w:rPr>
        <w:t>script</w:t>
      </w:r>
      <w:r w:rsidR="00C863ED" w:rsidRPr="00551CEA">
        <w:rPr>
          <w:rFonts w:cstheme="minorHAnsi"/>
        </w:rPr>
        <w:t xml:space="preserve"> </w:t>
      </w:r>
      <w:r w:rsidR="00C863ED">
        <w:rPr>
          <w:rFonts w:cstheme="minorHAnsi"/>
        </w:rPr>
        <w:t>p</w:t>
      </w:r>
      <w:r w:rsidR="00C863ED" w:rsidRPr="00551CEA">
        <w:rPr>
          <w:rFonts w:cstheme="minorHAnsi"/>
        </w:rPr>
        <w:t>y</w:t>
      </w:r>
      <w:r w:rsidR="00714314">
        <w:rPr>
          <w:rFonts w:cstheme="minorHAnsi"/>
        </w:rPr>
        <w:t>thon à partir de l’image DICOM.</w:t>
      </w:r>
    </w:p>
    <w:p w14:paraId="7ED1F391" w14:textId="49B14EA6" w:rsidR="00C863ED" w:rsidRDefault="00C863ED" w:rsidP="00C863ED">
      <w:pPr>
        <w:jc w:val="both"/>
        <w:rPr>
          <w:rFonts w:cstheme="minorHAnsi"/>
        </w:rPr>
      </w:pPr>
      <w:commentRangeStart w:id="294"/>
      <w:commentRangeStart w:id="295"/>
      <w:r w:rsidRPr="00551CEA">
        <w:rPr>
          <w:rFonts w:cstheme="minorHAnsi"/>
        </w:rPr>
        <w:t xml:space="preserve">Deux méthodes </w:t>
      </w:r>
      <w:commentRangeEnd w:id="294"/>
      <w:r w:rsidR="00AB5AF1">
        <w:rPr>
          <w:rStyle w:val="Marquedecommentaire"/>
        </w:rPr>
        <w:commentReference w:id="294"/>
      </w:r>
      <w:commentRangeEnd w:id="295"/>
      <w:r w:rsidR="0020458E">
        <w:rPr>
          <w:rStyle w:val="Marquedecommentaire"/>
        </w:rPr>
        <w:commentReference w:id="295"/>
      </w:r>
      <w:r w:rsidRPr="00551CEA">
        <w:rPr>
          <w:rFonts w:cstheme="minorHAnsi"/>
        </w:rPr>
        <w:t>d</w:t>
      </w:r>
      <w:r>
        <w:rPr>
          <w:rFonts w:cstheme="minorHAnsi"/>
        </w:rPr>
        <w:t>e segmentation</w:t>
      </w:r>
      <w:r w:rsidRPr="00551CEA">
        <w:rPr>
          <w:rFonts w:cstheme="minorHAnsi"/>
        </w:rPr>
        <w:t xml:space="preserve"> sont explorées pour les obtenir.</w:t>
      </w:r>
    </w:p>
    <w:p w14:paraId="5FB20ECA" w14:textId="3D9E9701" w:rsidR="00FC3103" w:rsidRPr="00FC3103" w:rsidRDefault="00FC3103" w:rsidP="00957FA0">
      <w:pPr>
        <w:pStyle w:val="Titre4"/>
        <w:jc w:val="both"/>
        <w:rPr>
          <w:rFonts w:cstheme="minorHAnsi"/>
        </w:rPr>
      </w:pPr>
      <w:bookmarkStart w:id="296" w:name="_Ref186631746"/>
      <w:r>
        <w:t>Segmentation par seuillage</w:t>
      </w:r>
      <w:bookmarkEnd w:id="296"/>
    </w:p>
    <w:p w14:paraId="577A09F8" w14:textId="562041DF" w:rsidR="00C863ED" w:rsidRPr="00551CEA" w:rsidRDefault="00C863ED" w:rsidP="00C863ED">
      <w:pPr>
        <w:spacing w:after="0"/>
        <w:jc w:val="both"/>
        <w:rPr>
          <w:rFonts w:cstheme="minorHAnsi"/>
        </w:rPr>
      </w:pPr>
      <w:r w:rsidRPr="00551CEA">
        <w:rPr>
          <w:rFonts w:cstheme="minorHAnsi"/>
        </w:rPr>
        <w:t xml:space="preserve">La première </w:t>
      </w:r>
      <w:r w:rsidR="00D54ADD">
        <w:rPr>
          <w:rFonts w:cstheme="minorHAnsi"/>
        </w:rPr>
        <w:t xml:space="preserve">méthode de segmentation </w:t>
      </w:r>
      <w:r w:rsidRPr="00551CEA">
        <w:rPr>
          <w:rFonts w:cstheme="minorHAnsi"/>
        </w:rPr>
        <w:t>est une méthode de seuillage</w:t>
      </w:r>
      <w:r w:rsidR="00D54ADD">
        <w:rPr>
          <w:rFonts w:cstheme="minorHAnsi"/>
        </w:rPr>
        <w:t xml:space="preserve"> </w:t>
      </w:r>
      <w:r w:rsidRPr="00551CEA">
        <w:rPr>
          <w:rFonts w:cstheme="minorHAnsi"/>
        </w:rPr>
        <w:t>q</w:t>
      </w:r>
      <w:r w:rsidR="00201F7B">
        <w:rPr>
          <w:rFonts w:cstheme="minorHAnsi"/>
        </w:rPr>
        <w:t>ui utilise le workflow suivant :</w:t>
      </w:r>
    </w:p>
    <w:p w14:paraId="7FDD5884" w14:textId="17278C98" w:rsidR="00C863ED" w:rsidRPr="00551CEA" w:rsidRDefault="00C863ED" w:rsidP="00C863ED">
      <w:pPr>
        <w:spacing w:after="0" w:line="240" w:lineRule="auto"/>
        <w:ind w:left="709" w:hanging="283"/>
        <w:jc w:val="both"/>
        <w:rPr>
          <w:rFonts w:cstheme="minorHAnsi"/>
        </w:rPr>
      </w:pPr>
      <w:r>
        <w:rPr>
          <w:rFonts w:cstheme="minorHAnsi"/>
        </w:rPr>
        <w:t xml:space="preserve">1. </w:t>
      </w:r>
      <w:r w:rsidR="00201F7B">
        <w:rPr>
          <w:rFonts w:cstheme="minorHAnsi"/>
        </w:rPr>
        <w:t>Détermination du maximum :</w:t>
      </w:r>
    </w:p>
    <w:p w14:paraId="6999AF98" w14:textId="77777777" w:rsidR="00C863ED" w:rsidRPr="00551CEA" w:rsidRDefault="00C863ED" w:rsidP="00C863ED">
      <w:pPr>
        <w:spacing w:after="0" w:line="240" w:lineRule="auto"/>
        <w:ind w:left="1134" w:hanging="283"/>
        <w:jc w:val="both"/>
        <w:rPr>
          <w:rFonts w:cstheme="minorHAnsi"/>
        </w:rPr>
      </w:pPr>
      <w:r>
        <w:rPr>
          <w:rFonts w:cstheme="minorHAnsi"/>
        </w:rPr>
        <w:t xml:space="preserve">a. </w:t>
      </w:r>
      <w:r w:rsidRPr="00551CEA">
        <w:rPr>
          <w:rFonts w:cstheme="minorHAnsi"/>
        </w:rPr>
        <w:t xml:space="preserve">Segmentation automatique à partir d’un seuil en utilisant la méthode d’Otsu. Cette méthode permet de déterminer une surface où les pixels sélectionnés minimisent la variance </w:t>
      </w:r>
      <w:proofErr w:type="spellStart"/>
      <w:r w:rsidRPr="00551CEA">
        <w:rPr>
          <w:rFonts w:cstheme="minorHAnsi"/>
        </w:rPr>
        <w:t>intra-classe</w:t>
      </w:r>
      <w:proofErr w:type="spellEnd"/>
    </w:p>
    <w:p w14:paraId="47F24CEF" w14:textId="77777777" w:rsidR="00C863ED" w:rsidRPr="00551CEA" w:rsidRDefault="00C863ED" w:rsidP="00C863ED">
      <w:pPr>
        <w:spacing w:after="0" w:line="240" w:lineRule="auto"/>
        <w:ind w:left="1134" w:hanging="283"/>
        <w:jc w:val="both"/>
        <w:rPr>
          <w:rFonts w:cstheme="minorHAnsi"/>
        </w:rPr>
      </w:pPr>
      <w:r>
        <w:rPr>
          <w:rFonts w:cstheme="minorHAnsi"/>
        </w:rPr>
        <w:t xml:space="preserve">b. </w:t>
      </w:r>
      <w:r w:rsidRPr="00551CEA">
        <w:rPr>
          <w:rFonts w:cstheme="minorHAnsi"/>
        </w:rPr>
        <w:t>Recherche du maximum dans cette surface</w:t>
      </w:r>
    </w:p>
    <w:p w14:paraId="357E4A30" w14:textId="77777777" w:rsidR="00C863ED" w:rsidRPr="00551CEA" w:rsidRDefault="00C863ED" w:rsidP="00C863ED">
      <w:pPr>
        <w:spacing w:after="0" w:line="240" w:lineRule="auto"/>
        <w:ind w:left="709" w:hanging="283"/>
        <w:jc w:val="both"/>
        <w:rPr>
          <w:rFonts w:cstheme="minorHAnsi"/>
        </w:rPr>
      </w:pPr>
      <w:r>
        <w:rPr>
          <w:rFonts w:cstheme="minorHAnsi"/>
        </w:rPr>
        <w:t xml:space="preserve">2. </w:t>
      </w:r>
      <w:r w:rsidRPr="00551CEA">
        <w:rPr>
          <w:rFonts w:cstheme="minorHAnsi"/>
        </w:rPr>
        <w:t>Sélection des voxels dont les coups sont compris entre [x% maximum, maximum]</w:t>
      </w:r>
    </w:p>
    <w:p w14:paraId="69A43C35" w14:textId="77777777" w:rsidR="00401684" w:rsidRDefault="00401684" w:rsidP="00401684">
      <w:pPr>
        <w:jc w:val="both"/>
      </w:pPr>
    </w:p>
    <w:p w14:paraId="448DBE35" w14:textId="25F90BEC" w:rsidR="0020458E" w:rsidRDefault="00401684" w:rsidP="0020458E">
      <w:pPr>
        <w:jc w:val="both"/>
        <w:rPr>
          <w:rFonts w:eastAsiaTheme="minorEastAsia"/>
        </w:rPr>
      </w:pPr>
      <w:r>
        <w:t xml:space="preserve">En plus d’être une méthode permettant de s’affranchir du biais induit par l’opérateur, le seuillage permet de </w:t>
      </w:r>
      <w:r w:rsidR="00E7400A">
        <w:t xml:space="preserve">s’affranchir également de la </w:t>
      </w:r>
      <w:r>
        <w:t xml:space="preserve">correction du bruit de fond. </w:t>
      </w:r>
      <w:r w:rsidR="0020458E">
        <w:rPr>
          <w:rFonts w:cstheme="minorHAnsi"/>
        </w:rPr>
        <w:t xml:space="preserve">Des seuils compris entre 5 et 40% ont été utilisés, avec un pas de 5%. </w:t>
      </w:r>
      <w:r w:rsidR="0020458E">
        <w:t xml:space="preserve">Différents </w:t>
      </w:r>
      <w:r w:rsidR="0020458E" w:rsidRPr="00E65444">
        <w:rPr>
          <w:rFonts w:cstheme="minorHAnsi"/>
        </w:rPr>
        <w:t>calculs</w:t>
      </w:r>
      <w:r w:rsidR="0020458E">
        <w:t xml:space="preserve"> de dispersion des valeurs d</w:t>
      </w:r>
      <w:r w:rsidR="00CB0956">
        <w:t>’étalonnage</w:t>
      </w:r>
      <w:r w:rsidR="0020458E">
        <w:t xml:space="preserve"> pour les différents volumes thyroïdiens ont été testés afin de définir le seuillage </w:t>
      </w:r>
      <w:commentRangeStart w:id="297"/>
      <w:r w:rsidR="0020458E">
        <w:t>optim</w:t>
      </w:r>
      <w:r w:rsidR="00CB0956">
        <w:t>al</w:t>
      </w:r>
      <w:r w:rsidR="0020458E">
        <w:t> </w:t>
      </w:r>
      <w:commentRangeEnd w:id="297"/>
      <w:r w:rsidR="00CB0956">
        <w:rPr>
          <w:rStyle w:val="Marquedecommentaire"/>
        </w:rPr>
        <w:commentReference w:id="297"/>
      </w:r>
      <w:r w:rsidR="0020458E">
        <w:t xml:space="preserve">: la déviation standard (écart-type des </w:t>
      </w:r>
      <w:r w:rsidR="00CB0956">
        <w:t>facteurs d’étalonnage</w:t>
      </w:r>
      <w:r w:rsidR="0020458E">
        <w:t xml:space="preserve">), les coefficients de variance (écart-type/moyenne des </w:t>
      </w:r>
      <w:r w:rsidR="00CB0956">
        <w:t>facteurs d’étalonnage</w:t>
      </w:r>
      <w:r w:rsidR="0020458E">
        <w:t xml:space="preserve">), puis la </w:t>
      </w:r>
      <w:r w:rsidR="0020458E">
        <w:rPr>
          <w:rFonts w:eastAsiaTheme="minorEastAsia"/>
        </w:rPr>
        <w:t>racine carrée de l’erreur quadratique moyenne (RMSE) qui a était la plus probante pour la définition du seuil optimal.</w:t>
      </w:r>
    </w:p>
    <w:p w14:paraId="0CC6CBB4" w14:textId="166E7080" w:rsidR="0020458E" w:rsidRDefault="0020458E" w:rsidP="0020458E">
      <w:pPr>
        <w:spacing w:after="0"/>
        <w:jc w:val="both"/>
      </w:pPr>
      <w:r>
        <w:t>La racine carrée de l’erreur quadratique moyenne (RMSE)</w:t>
      </w:r>
      <w:r w:rsidRPr="0046373B">
        <w:t xml:space="preserve"> pour chaque </w:t>
      </w:r>
      <w:r>
        <w:t>configuration et pour chaque</w:t>
      </w:r>
      <w:r w:rsidRPr="0046373B">
        <w:t xml:space="preserve"> pourcentage de seuillage fixé (s)</w:t>
      </w:r>
      <w:r>
        <w:t xml:space="preserve"> est</w:t>
      </w:r>
      <w:r w:rsidRPr="0046373B">
        <w:t xml:space="preserve"> calculée en prenant comme référence l’image de la seringue pour le seuil donné. Elle</w:t>
      </w:r>
      <w:r>
        <w:t xml:space="preserve"> est définie</w:t>
      </w:r>
      <w:r w:rsidRPr="0046373B">
        <w:t xml:space="preserve"> par la formule suivante :</w:t>
      </w:r>
    </w:p>
    <w:p w14:paraId="25DEAD54" w14:textId="4B56164D" w:rsidR="009C64B8" w:rsidRDefault="009C64B8" w:rsidP="0020458E">
      <w:pPr>
        <w:spacing w:after="0"/>
        <w:jc w:val="both"/>
      </w:pP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5"/>
        <w:gridCol w:w="8654"/>
        <w:gridCol w:w="704"/>
      </w:tblGrid>
      <w:tr w:rsidR="009C64B8" w14:paraId="70235F9D" w14:textId="77777777" w:rsidTr="00D04921">
        <w:tc>
          <w:tcPr>
            <w:tcW w:w="350" w:type="pct"/>
          </w:tcPr>
          <w:p w14:paraId="3097D9D9" w14:textId="77777777" w:rsidR="009C64B8" w:rsidRDefault="009C64B8" w:rsidP="002736DD">
            <w:pPr>
              <w:spacing w:after="120"/>
              <w:jc w:val="both"/>
              <w:rPr>
                <w:rFonts w:eastAsia="Times New Roman"/>
                <w:lang w:eastAsia="fr-FR"/>
              </w:rPr>
            </w:pPr>
          </w:p>
        </w:tc>
        <w:tc>
          <w:tcPr>
            <w:tcW w:w="4300" w:type="pct"/>
          </w:tcPr>
          <w:p w14:paraId="4C8D26DC" w14:textId="05909E5B" w:rsidR="009C64B8" w:rsidRDefault="00000000" w:rsidP="00544E60">
            <w:pPr>
              <w:spacing w:after="120"/>
              <w:jc w:val="center"/>
              <w:rPr>
                <w:rFonts w:eastAsia="Times New Roman"/>
                <w:lang w:eastAsia="fr-FR"/>
              </w:rPr>
            </w:pPr>
            <m:oMathPara>
              <m:oMath>
                <m:sSub>
                  <m:sSubPr>
                    <m:ctrlPr>
                      <w:rPr>
                        <w:rFonts w:ascii="Cambria Math" w:hAnsi="Cambria Math"/>
                      </w:rPr>
                    </m:ctrlPr>
                  </m:sSubPr>
                  <m:e>
                    <m:r>
                      <w:rPr>
                        <w:rFonts w:ascii="Cambria Math" w:hAnsi="Cambria Math"/>
                      </w:rPr>
                      <m:t>RMSE</m:t>
                    </m:r>
                  </m:e>
                  <m:sub>
                    <m:r>
                      <w:rPr>
                        <w:rFonts w:ascii="Cambria Math" w:hAnsi="Cambria Math"/>
                      </w:rPr>
                      <m:t>S</m:t>
                    </m:r>
                  </m:sub>
                </m:sSub>
                <m:r>
                  <m:rPr>
                    <m:sty m:val="p"/>
                  </m:rPr>
                  <w:rPr>
                    <w:rFonts w:ascii="Cambria Math" w:hAnsi="Cambria Math"/>
                  </w:rPr>
                  <m:t>=</m:t>
                </m:r>
                <m:rad>
                  <m:radPr>
                    <m:degHide m:val="1"/>
                    <m:ctrlPr>
                      <w:rPr>
                        <w:rFonts w:ascii="Cambria Math" w:hAnsi="Cambria Math"/>
                      </w:rPr>
                    </m:ctrlPr>
                  </m:radPr>
                  <m:deg/>
                  <m:e>
                    <m:f>
                      <m:fPr>
                        <m:ctrlPr>
                          <w:rPr>
                            <w:rFonts w:ascii="Cambria Math" w:hAnsi="Cambria Math"/>
                          </w:rPr>
                        </m:ctrlPr>
                      </m:fPr>
                      <m:num>
                        <m:r>
                          <m:rPr>
                            <m:sty m:val="p"/>
                          </m:rPr>
                          <w:rPr>
                            <w:rFonts w:ascii="Cambria Math" w:hAnsi="Cambria Math"/>
                          </w:rPr>
                          <m:t>1</m:t>
                        </m:r>
                      </m:num>
                      <m:den>
                        <m:r>
                          <w:rPr>
                            <w:rFonts w:ascii="Cambria Math" w:hAnsi="Cambria Math"/>
                          </w:rPr>
                          <m:t>N</m:t>
                        </m:r>
                      </m:den>
                    </m:f>
                    <m:r>
                      <m:rPr>
                        <m:sty m:val="p"/>
                      </m:rPr>
                      <w:rPr>
                        <w:rFonts w:ascii="Cambria Math" w:hAnsi="Cambria Math"/>
                      </w:rPr>
                      <m:t xml:space="preserve"> </m:t>
                    </m:r>
                    <m:nary>
                      <m:naryPr>
                        <m:chr m:val="∑"/>
                        <m:limLoc m:val="undOvr"/>
                        <m:ctrlPr>
                          <w:rPr>
                            <w:rFonts w:ascii="Cambria Math" w:hAnsi="Cambria Math"/>
                          </w:rPr>
                        </m:ctrlPr>
                      </m:naryPr>
                      <m:sub>
                        <m:r>
                          <w:rPr>
                            <w:rFonts w:ascii="Cambria Math" w:hAnsi="Cambria Math"/>
                          </w:rPr>
                          <m:t>F</m:t>
                        </m:r>
                        <m:r>
                          <m:rPr>
                            <m:sty m:val="p"/>
                          </m:rPr>
                          <w:rPr>
                            <w:rFonts w:ascii="Cambria Math" w:hAnsi="Cambria Math"/>
                          </w:rPr>
                          <m:t>=1</m:t>
                        </m:r>
                      </m:sub>
                      <m:sup>
                        <m:r>
                          <m:rPr>
                            <m:sty m:val="p"/>
                          </m:rPr>
                          <w:rPr>
                            <w:rFonts w:ascii="Cambria Math" w:hAnsi="Cambria Math"/>
                          </w:rPr>
                          <m:t>5</m:t>
                        </m:r>
                      </m:sup>
                      <m:e>
                        <m:r>
                          <m:rPr>
                            <m:sty m:val="p"/>
                          </m:rPr>
                          <w:rPr>
                            <w:rFonts w:ascii="Cambria Math" w:hAnsi="Cambria Math"/>
                          </w:rPr>
                          <m:t>(1-</m:t>
                        </m:r>
                        <m:f>
                          <m:fPr>
                            <m:ctrlPr>
                              <w:rPr>
                                <w:rFonts w:ascii="Cambria Math" w:hAnsi="Cambria Math"/>
                              </w:rPr>
                            </m:ctrlPr>
                          </m:fPr>
                          <m:num>
                            <m:sSub>
                              <m:sSubPr>
                                <m:ctrlPr>
                                  <w:rPr>
                                    <w:rFonts w:ascii="Cambria Math" w:hAnsi="Cambria Math"/>
                                  </w:rPr>
                                </m:ctrlPr>
                              </m:sSubPr>
                              <m:e>
                                <m:r>
                                  <w:rPr>
                                    <w:rFonts w:ascii="Cambria Math" w:hAnsi="Cambria Math"/>
                                  </w:rPr>
                                  <m:t>FE</m:t>
                                </m:r>
                              </m:e>
                              <m:sub>
                                <m:r>
                                  <w:rPr>
                                    <w:rFonts w:ascii="Cambria Math" w:hAnsi="Cambria Math"/>
                                  </w:rPr>
                                  <m:t>F</m:t>
                                </m:r>
                                <m:r>
                                  <m:rPr>
                                    <m:sty m:val="p"/>
                                  </m:rPr>
                                  <w:rPr>
                                    <w:rFonts w:ascii="Cambria Math" w:hAnsi="Cambria Math"/>
                                  </w:rPr>
                                  <m:t>,</m:t>
                                </m:r>
                                <m:r>
                                  <w:rPr>
                                    <w:rFonts w:ascii="Cambria Math" w:hAnsi="Cambria Math"/>
                                  </w:rPr>
                                  <m:t>s</m:t>
                                </m:r>
                              </m:sub>
                            </m:sSub>
                          </m:num>
                          <m:den>
                            <m:sSub>
                              <m:sSubPr>
                                <m:ctrlPr>
                                  <w:rPr>
                                    <w:rFonts w:ascii="Cambria Math" w:hAnsi="Cambria Math"/>
                                  </w:rPr>
                                </m:ctrlPr>
                              </m:sSubPr>
                              <m:e>
                                <m:r>
                                  <w:rPr>
                                    <w:rFonts w:ascii="Cambria Math" w:hAnsi="Cambria Math"/>
                                  </w:rPr>
                                  <m:t>FE</m:t>
                                </m:r>
                              </m:e>
                              <m:sub>
                                <m:r>
                                  <w:rPr>
                                    <w:rFonts w:ascii="Cambria Math" w:hAnsi="Cambria Math"/>
                                  </w:rPr>
                                  <m:t>ser</m:t>
                                </m:r>
                                <m:r>
                                  <m:rPr>
                                    <m:sty m:val="p"/>
                                  </m:rPr>
                                  <w:rPr>
                                    <w:rFonts w:ascii="Cambria Math" w:hAnsi="Cambria Math"/>
                                  </w:rPr>
                                  <m:t>,</m:t>
                                </m:r>
                                <m:r>
                                  <w:rPr>
                                    <w:rFonts w:ascii="Cambria Math" w:hAnsi="Cambria Math"/>
                                  </w:rPr>
                                  <m:t>s</m:t>
                                </m:r>
                              </m:sub>
                            </m:sSub>
                          </m:den>
                        </m:f>
                        <m:r>
                          <m:rPr>
                            <m:sty m:val="p"/>
                          </m:rPr>
                          <w:rPr>
                            <w:rFonts w:ascii="Cambria Math" w:hAnsi="Cambria Math"/>
                          </w:rPr>
                          <m:t>)²</m:t>
                        </m:r>
                      </m:e>
                    </m:nary>
                  </m:e>
                </m:rad>
              </m:oMath>
            </m:oMathPara>
          </w:p>
        </w:tc>
        <w:tc>
          <w:tcPr>
            <w:tcW w:w="350" w:type="pct"/>
            <w:vAlign w:val="center"/>
          </w:tcPr>
          <w:p w14:paraId="5E189545" w14:textId="6504F553" w:rsidR="009C64B8" w:rsidRDefault="009C64B8" w:rsidP="00544E60">
            <w:pPr>
              <w:spacing w:after="120"/>
              <w:jc w:val="right"/>
              <w:rPr>
                <w:rFonts w:eastAsia="Times New Roman"/>
                <w:lang w:eastAsia="fr-FR"/>
              </w:rPr>
            </w:pPr>
            <w:r>
              <w:t>(</w:t>
            </w:r>
            <w:fldSimple w:instr=" SEQ Équation \* ARABIC ">
              <w:r>
                <w:rPr>
                  <w:noProof/>
                </w:rPr>
                <w:t>5</w:t>
              </w:r>
            </w:fldSimple>
            <w:r>
              <w:t>)</w:t>
            </w:r>
          </w:p>
        </w:tc>
      </w:tr>
    </w:tbl>
    <w:p w14:paraId="40A26209" w14:textId="473A321F" w:rsidR="009C64B8" w:rsidRDefault="00D04921" w:rsidP="0020458E">
      <w:pPr>
        <w:spacing w:after="0"/>
        <w:jc w:val="both"/>
      </w:pPr>
      <w:r>
        <w:t>avec,</w:t>
      </w:r>
    </w:p>
    <w:p w14:paraId="1EA1B325" w14:textId="77777777" w:rsidR="00D04921" w:rsidRDefault="00D04921" w:rsidP="0020458E">
      <w:pPr>
        <w:spacing w:after="0"/>
        <w:jc w:val="both"/>
      </w:pPr>
    </w:p>
    <w:p w14:paraId="1B67A898" w14:textId="0C7D798F" w:rsidR="0020458E" w:rsidRDefault="00000000" w:rsidP="0020458E">
      <w:pPr>
        <w:jc w:val="both"/>
      </w:pPr>
      <m:oMath>
        <m:sSub>
          <m:sSubPr>
            <m:ctrlPr>
              <w:rPr>
                <w:rFonts w:ascii="Cambria Math" w:hAnsi="Cambria Math"/>
                <w:i/>
              </w:rPr>
            </m:ctrlPr>
          </m:sSubPr>
          <m:e>
            <m:r>
              <w:rPr>
                <w:rFonts w:ascii="Cambria Math" w:hAnsi="Cambria Math"/>
              </w:rPr>
              <m:t>FE</m:t>
            </m:r>
          </m:e>
          <m:sub>
            <m:r>
              <w:rPr>
                <w:rFonts w:ascii="Cambria Math" w:hAnsi="Cambria Math"/>
              </w:rPr>
              <m:t>F,s</m:t>
            </m:r>
          </m:sub>
        </m:sSub>
      </m:oMath>
      <w:r w:rsidR="0020458E" w:rsidRPr="0046373B">
        <w:rPr>
          <w:rFonts w:eastAsiaTheme="minorEastAsia"/>
        </w:rPr>
        <w:t xml:space="preserve"> : </w:t>
      </w:r>
      <w:r w:rsidR="00CB0956">
        <w:t>Facteur d’étalonnage</w:t>
      </w:r>
      <w:r w:rsidR="0020458E">
        <w:t xml:space="preserve"> obtenu pour un fantôme (F) [Numéro d’acquisition de 1 à 5] et un seuillage donné</w:t>
      </w:r>
      <w:r w:rsidR="00D04921">
        <w:t> </w:t>
      </w:r>
      <w:r w:rsidR="0020458E">
        <w:t>(s)</w:t>
      </w:r>
    </w:p>
    <w:p w14:paraId="72BB8278" w14:textId="1E80EC6F" w:rsidR="0020458E" w:rsidRDefault="00000000" w:rsidP="0020458E">
      <w:pPr>
        <w:jc w:val="both"/>
      </w:pPr>
      <m:oMath>
        <m:sSub>
          <m:sSubPr>
            <m:ctrlPr>
              <w:rPr>
                <w:rFonts w:ascii="Cambria Math" w:hAnsi="Cambria Math"/>
                <w:i/>
              </w:rPr>
            </m:ctrlPr>
          </m:sSubPr>
          <m:e>
            <m:r>
              <w:rPr>
                <w:rFonts w:ascii="Cambria Math" w:hAnsi="Cambria Math"/>
              </w:rPr>
              <m:t>FE</m:t>
            </m:r>
          </m:e>
          <m:sub>
            <m:r>
              <w:rPr>
                <w:rFonts w:ascii="Cambria Math" w:hAnsi="Cambria Math"/>
              </w:rPr>
              <m:t>ser,s</m:t>
            </m:r>
          </m:sub>
        </m:sSub>
      </m:oMath>
      <w:r w:rsidR="0020458E" w:rsidRPr="0046373B">
        <w:rPr>
          <w:rFonts w:eastAsiaTheme="minorEastAsia"/>
        </w:rPr>
        <w:t xml:space="preserve"> : </w:t>
      </w:r>
      <w:r w:rsidR="00CB0956">
        <w:t>Facteur d’étalonnage</w:t>
      </w:r>
      <w:r w:rsidR="0020458E">
        <w:t xml:space="preserve"> obtenu pour la seringue [Numéro d’acquisition = 6] pour un seuillage donné</w:t>
      </w:r>
      <w:r w:rsidR="00D04921">
        <w:t> </w:t>
      </w:r>
      <w:r w:rsidR="0020458E">
        <w:t>(s)</w:t>
      </w:r>
    </w:p>
    <w:p w14:paraId="1E8918BA" w14:textId="77777777" w:rsidR="0020458E" w:rsidRDefault="0020458E" w:rsidP="0020458E">
      <w:pPr>
        <w:jc w:val="both"/>
      </w:pPr>
      <w:r>
        <w:t>Le but est de définir un seuil optimal qui permettrait, en utilisant une seringue, de s’approcher des résultats obtenus avec les 5 fantômes thyroïdiens réalistes utilisés dans l’étude. Le seuil pour lequel le RMSE est le plus faible représenterait le seuil optimal.</w:t>
      </w:r>
      <w:commentRangeStart w:id="298"/>
      <w:commentRangeStart w:id="299"/>
      <w:commentRangeEnd w:id="298"/>
      <w:r>
        <w:rPr>
          <w:rStyle w:val="Marquedecommentaire"/>
        </w:rPr>
        <w:commentReference w:id="298"/>
      </w:r>
      <w:commentRangeEnd w:id="299"/>
      <w:r w:rsidR="00F81F77">
        <w:rPr>
          <w:rStyle w:val="Marquedecommentaire"/>
        </w:rPr>
        <w:commentReference w:id="299"/>
      </w:r>
    </w:p>
    <w:p w14:paraId="30C7B34B" w14:textId="71843E9D" w:rsidR="0020458E" w:rsidRDefault="0020458E" w:rsidP="00C863ED">
      <w:pPr>
        <w:jc w:val="both"/>
        <w:rPr>
          <w:rFonts w:cstheme="minorHAnsi"/>
        </w:rPr>
      </w:pPr>
      <w:r>
        <w:rPr>
          <w:rFonts w:cstheme="minorHAnsi"/>
        </w:rPr>
        <w:lastRenderedPageBreak/>
        <w:t xml:space="preserve">Cette méthode a déjà été utilisée pour déterminer le seuil optimal de </w:t>
      </w:r>
      <w:commentRangeStart w:id="300"/>
      <w:r>
        <w:rPr>
          <w:rFonts w:cstheme="minorHAnsi"/>
        </w:rPr>
        <w:t>quantification</w:t>
      </w:r>
      <w:commentRangeEnd w:id="300"/>
      <w:r w:rsidR="00F81F77">
        <w:rPr>
          <w:rStyle w:val="Marquedecommentaire"/>
        </w:rPr>
        <w:commentReference w:id="300"/>
      </w:r>
      <w:r>
        <w:rPr>
          <w:rFonts w:cstheme="minorHAnsi"/>
        </w:rPr>
        <w:t xml:space="preserve"> </w:t>
      </w:r>
      <w:r w:rsidRPr="00F81F77">
        <w:rPr>
          <w:rFonts w:cstheme="minorHAnsi"/>
          <w:highlight w:val="yellow"/>
        </w:rPr>
        <w:t>[</w:t>
      </w:r>
      <w:proofErr w:type="spellStart"/>
      <w:r w:rsidR="00D81A73" w:rsidRPr="00F81F77">
        <w:rPr>
          <w:rFonts w:cstheme="minorHAnsi"/>
          <w:highlight w:val="yellow"/>
        </w:rPr>
        <w:t>ref</w:t>
      </w:r>
      <w:proofErr w:type="spellEnd"/>
      <w:r w:rsidR="00D81A73" w:rsidRPr="00F81F77">
        <w:rPr>
          <w:rFonts w:cstheme="minorHAnsi"/>
          <w:highlight w:val="yellow"/>
        </w:rPr>
        <w:t xml:space="preserve"> 4</w:t>
      </w:r>
      <w:r w:rsidR="004853BA" w:rsidRPr="00F81F77">
        <w:rPr>
          <w:rFonts w:cstheme="minorHAnsi"/>
          <w:highlight w:val="yellow"/>
        </w:rPr>
        <w:t>8</w:t>
      </w:r>
      <w:r w:rsidRPr="00F81F77">
        <w:rPr>
          <w:rFonts w:cstheme="minorHAnsi"/>
          <w:highlight w:val="yellow"/>
        </w:rPr>
        <w:t>].</w:t>
      </w:r>
      <w:r>
        <w:rPr>
          <w:rFonts w:cstheme="minorHAnsi"/>
        </w:rPr>
        <w:t xml:space="preserve"> Les auteurs ont utilisé les fantômes thyroïdiens réalistes remplis à l’I-123 et imagés sous une gamma-caméra dotée de collimateurs parallèles. Le seuil trouvé était de 10% Cette étude permettra de vérifier si ce seuil est vraiment optimal et </w:t>
      </w:r>
      <w:r w:rsidR="006D2FFF">
        <w:rPr>
          <w:rFonts w:cstheme="minorHAnsi"/>
        </w:rPr>
        <w:t>s’il</w:t>
      </w:r>
      <w:r>
        <w:rPr>
          <w:rFonts w:cstheme="minorHAnsi"/>
        </w:rPr>
        <w:t xml:space="preserve"> est généralisable à toutes les configurations.</w:t>
      </w:r>
    </w:p>
    <w:p w14:paraId="7938A243" w14:textId="39A272AE" w:rsidR="00FC3103" w:rsidRDefault="00FC3103" w:rsidP="00C863ED">
      <w:pPr>
        <w:jc w:val="both"/>
        <w:rPr>
          <w:rFonts w:cstheme="minorHAnsi"/>
        </w:rPr>
      </w:pPr>
    </w:p>
    <w:p w14:paraId="2816563A" w14:textId="62FFD6C0" w:rsidR="00FC3103" w:rsidRPr="00FC3103" w:rsidRDefault="008D1AEA" w:rsidP="00957FA0">
      <w:pPr>
        <w:pStyle w:val="Titre4"/>
        <w:jc w:val="both"/>
        <w:rPr>
          <w:rFonts w:cstheme="minorHAnsi"/>
        </w:rPr>
      </w:pPr>
      <w:bookmarkStart w:id="301" w:name="_Ref186631748"/>
      <w:r>
        <w:t>Méthode</w:t>
      </w:r>
      <w:r w:rsidR="0020458E">
        <w:t xml:space="preserve"> alternative : s</w:t>
      </w:r>
      <w:r w:rsidR="00FC3103">
        <w:t>egmentation SAM</w:t>
      </w:r>
      <w:bookmarkEnd w:id="301"/>
    </w:p>
    <w:p w14:paraId="59E8FB36" w14:textId="74B1B673" w:rsidR="00C863ED" w:rsidRPr="00551CEA" w:rsidRDefault="00C863ED" w:rsidP="00C863ED">
      <w:pPr>
        <w:jc w:val="both"/>
        <w:rPr>
          <w:rFonts w:cstheme="minorHAnsi"/>
        </w:rPr>
      </w:pPr>
      <w:r w:rsidRPr="00551CEA">
        <w:rPr>
          <w:rFonts w:cstheme="minorHAnsi"/>
        </w:rPr>
        <w:t>La seconde méthode, SAM</w:t>
      </w:r>
      <w:r w:rsidR="00FC3103">
        <w:rPr>
          <w:rFonts w:cstheme="minorHAnsi"/>
        </w:rPr>
        <w:t xml:space="preserve"> (</w:t>
      </w:r>
      <w:proofErr w:type="spellStart"/>
      <w:r w:rsidR="00FC3103" w:rsidRPr="00FC3103">
        <w:t>Standardized</w:t>
      </w:r>
      <w:proofErr w:type="spellEnd"/>
      <w:r w:rsidR="00FC3103" w:rsidRPr="00FC3103">
        <w:t xml:space="preserve"> </w:t>
      </w:r>
      <w:proofErr w:type="spellStart"/>
      <w:r w:rsidR="00FC3103" w:rsidRPr="00FC3103">
        <w:t>added</w:t>
      </w:r>
      <w:proofErr w:type="spellEnd"/>
      <w:r w:rsidR="00FC3103" w:rsidRPr="00FC3103">
        <w:t xml:space="preserve"> </w:t>
      </w:r>
      <w:proofErr w:type="spellStart"/>
      <w:r w:rsidR="00FC3103" w:rsidRPr="00FC3103">
        <w:t>metabolic</w:t>
      </w:r>
      <w:proofErr w:type="spellEnd"/>
      <w:r w:rsidR="00FC3103" w:rsidRPr="00FC3103">
        <w:t xml:space="preserve"> </w:t>
      </w:r>
      <w:proofErr w:type="spellStart"/>
      <w:r w:rsidR="00FC3103" w:rsidRPr="00FC3103">
        <w:t>activity</w:t>
      </w:r>
      <w:proofErr w:type="spellEnd"/>
      <w:r w:rsidR="00FC3103">
        <w:t>)</w:t>
      </w:r>
      <w:r>
        <w:rPr>
          <w:rFonts w:cstheme="minorHAnsi"/>
        </w:rPr>
        <w:t xml:space="preserve"> </w:t>
      </w:r>
      <w:r>
        <w:rPr>
          <w:rFonts w:cstheme="minorHAnsi"/>
        </w:rPr>
        <w:fldChar w:fldCharType="begin"/>
      </w:r>
      <w:r w:rsidR="009F0FF8">
        <w:rPr>
          <w:rFonts w:cstheme="minorHAnsi"/>
        </w:rPr>
        <w:instrText xml:space="preserve"> ADDIN ZOTERO_ITEM CSL_CITATION {"citationID":"dOmwSWrG","properties":{"formattedCitation":"[38]","plainCitation":"[38]","noteIndex":0},"citationItems":[{"id":293,"uris":["http://zotero.org/groups/4605258/items/JDI6BJF9"],"itemData":{"id":293,"type":"article-journal","container-title":"European Journal of Nuclear Medicine and Molecular Imaging","DOI":"10.1007/s00259-013-2421-z","ISSN":"1619-7070, 1619-7089","issue":"8","journalAbbreviation":"Eur J Nucl Med Mol Imaging","language":"en","page":"1214-1222","source":"DOI.org (Crossref)","title":"Standardized added metabolic activity (SAM) IN 18F-FDG PET assessment of treatment response in colorectal liver metastases","volume":"40","author":[{"family":"Mertens","given":"Jeroen"},{"family":"De Bruyne","given":"S."},{"family":"Van Damme","given":"N."},{"family":"Smeets","given":"P."},{"family":"Ceelen","given":"W."},{"family":"Troisi","given":"R."},{"family":"Laurent","given":"S."},{"family":"Geboes","given":"K."},{"family":"Peeters","given":"M."},{"family":"Goethals","given":"I."},{"family":"Van de Wiele","given":"C."}],"issued":{"date-parts":[["2013",8]]}}}],"schema":"https://github.com/citation-style-language/schema/raw/master/csl-citation.json"} </w:instrText>
      </w:r>
      <w:r>
        <w:rPr>
          <w:rFonts w:cstheme="minorHAnsi"/>
        </w:rPr>
        <w:fldChar w:fldCharType="separate"/>
      </w:r>
      <w:r w:rsidR="00373C0B" w:rsidRPr="00373C0B">
        <w:rPr>
          <w:rFonts w:ascii="Calibri" w:hAnsi="Calibri" w:cs="Calibri"/>
        </w:rPr>
        <w:t>[38]</w:t>
      </w:r>
      <w:r>
        <w:rPr>
          <w:rFonts w:cstheme="minorHAnsi"/>
        </w:rPr>
        <w:fldChar w:fldCharType="end"/>
      </w:r>
      <w:r>
        <w:rPr>
          <w:rFonts w:cstheme="minorHAnsi"/>
        </w:rPr>
        <w:t xml:space="preserve"> </w:t>
      </w:r>
      <w:r w:rsidR="0020458E">
        <w:rPr>
          <w:rFonts w:cstheme="minorHAnsi"/>
        </w:rPr>
        <w:t xml:space="preserve">est dite alternative car elle n’est pas adaptable facilement en routine clinique. Elle </w:t>
      </w:r>
      <w:r w:rsidRPr="00551CEA">
        <w:rPr>
          <w:rFonts w:cstheme="minorHAnsi"/>
        </w:rPr>
        <w:t>permet d</w:t>
      </w:r>
      <w:r w:rsidR="0020458E">
        <w:rPr>
          <w:rFonts w:cstheme="minorHAnsi"/>
        </w:rPr>
        <w:t>’une part de</w:t>
      </w:r>
      <w:r w:rsidRPr="00551CEA">
        <w:rPr>
          <w:rFonts w:cstheme="minorHAnsi"/>
        </w:rPr>
        <w:t xml:space="preserve"> ne pas utiliser de seuil pour caractériser </w:t>
      </w:r>
      <w:r>
        <w:rPr>
          <w:rFonts w:cstheme="minorHAnsi"/>
        </w:rPr>
        <w:t>le nombre de coups</w:t>
      </w:r>
      <w:r w:rsidR="0020458E">
        <w:rPr>
          <w:rFonts w:cstheme="minorHAnsi"/>
        </w:rPr>
        <w:t xml:space="preserve"> et d’autre part de </w:t>
      </w:r>
      <w:r w:rsidRPr="00551CEA">
        <w:rPr>
          <w:rFonts w:cstheme="minorHAnsi"/>
        </w:rPr>
        <w:t xml:space="preserve">s’affranchir des effets de volume partiel qui entraine une sous-évaluation de l’activité. Le principe de cette méthode consiste à sommer l’activité de tous les </w:t>
      </w:r>
      <w:commentRangeStart w:id="302"/>
      <w:r w:rsidRPr="00551CEA">
        <w:rPr>
          <w:rFonts w:cstheme="minorHAnsi"/>
        </w:rPr>
        <w:t>voxels</w:t>
      </w:r>
      <w:commentRangeEnd w:id="302"/>
      <w:r w:rsidR="00D81A73">
        <w:rPr>
          <w:rStyle w:val="Marquedecommentaire"/>
        </w:rPr>
        <w:commentReference w:id="302"/>
      </w:r>
      <w:r w:rsidRPr="00551CEA">
        <w:rPr>
          <w:rFonts w:cstheme="minorHAnsi"/>
        </w:rPr>
        <w:t xml:space="preserve"> dans une large zone autour de la zone d’intérêt et d’y soustraire la contribution du fond.</w:t>
      </w:r>
    </w:p>
    <w:p w14:paraId="59FA2673" w14:textId="35E7D4CB" w:rsidR="00C863ED" w:rsidRPr="00551CEA" w:rsidRDefault="00C863ED" w:rsidP="00C863ED">
      <w:pPr>
        <w:jc w:val="both"/>
        <w:rPr>
          <w:rFonts w:cstheme="minorHAnsi"/>
        </w:rPr>
      </w:pPr>
      <w:r w:rsidRPr="00551CEA">
        <w:rPr>
          <w:rFonts w:cstheme="minorHAnsi"/>
        </w:rPr>
        <w:t>Le w</w:t>
      </w:r>
      <w:r w:rsidR="00201F7B">
        <w:rPr>
          <w:rFonts w:cstheme="minorHAnsi"/>
        </w:rPr>
        <w:t>orkflow utilisé est le suivant :</w:t>
      </w:r>
    </w:p>
    <w:p w14:paraId="6CA1EFD4" w14:textId="77777777" w:rsidR="00C863ED" w:rsidRPr="00551CEA" w:rsidRDefault="00C863ED" w:rsidP="00C863ED">
      <w:pPr>
        <w:spacing w:after="0" w:line="240" w:lineRule="auto"/>
        <w:ind w:left="709" w:hanging="283"/>
        <w:jc w:val="both"/>
        <w:rPr>
          <w:rFonts w:cstheme="minorHAnsi"/>
        </w:rPr>
      </w:pPr>
      <w:r>
        <w:rPr>
          <w:rFonts w:cstheme="minorHAnsi"/>
        </w:rPr>
        <w:t xml:space="preserve">1. </w:t>
      </w:r>
      <w:r w:rsidRPr="00551CEA">
        <w:rPr>
          <w:rFonts w:cstheme="minorHAnsi"/>
        </w:rPr>
        <w:t xml:space="preserve">Détermination de la zone initiale </w:t>
      </w:r>
      <w:r>
        <w:rPr>
          <w:rFonts w:cstheme="minorHAnsi"/>
        </w:rPr>
        <w:t>(</w:t>
      </w:r>
      <w:r w:rsidRPr="00551CEA">
        <w:rPr>
          <w:rFonts w:cstheme="minorHAnsi"/>
        </w:rPr>
        <w:t>Zi</w:t>
      </w:r>
      <w:r>
        <w:rPr>
          <w:rFonts w:cstheme="minorHAnsi"/>
        </w:rPr>
        <w:t>)</w:t>
      </w:r>
      <w:r w:rsidRPr="00551CEA">
        <w:rPr>
          <w:rFonts w:cstheme="minorHAnsi"/>
        </w:rPr>
        <w:t xml:space="preserve"> par segmentation automatique </w:t>
      </w:r>
      <w:commentRangeStart w:id="303"/>
      <w:commentRangeStart w:id="304"/>
      <w:r w:rsidRPr="00551CEA">
        <w:rPr>
          <w:rFonts w:cstheme="minorHAnsi"/>
        </w:rPr>
        <w:t xml:space="preserve">à partir d’un seuil </w:t>
      </w:r>
      <w:commentRangeEnd w:id="303"/>
      <w:r w:rsidR="00EF406C">
        <w:rPr>
          <w:rStyle w:val="Marquedecommentaire"/>
        </w:rPr>
        <w:commentReference w:id="303"/>
      </w:r>
      <w:commentRangeEnd w:id="304"/>
      <w:r w:rsidR="00E91EF2">
        <w:rPr>
          <w:rStyle w:val="Marquedecommentaire"/>
        </w:rPr>
        <w:commentReference w:id="304"/>
      </w:r>
      <w:r w:rsidRPr="00551CEA">
        <w:rPr>
          <w:rFonts w:cstheme="minorHAnsi"/>
        </w:rPr>
        <w:t xml:space="preserve">en utilisant la méthode d’Otsu. </w:t>
      </w:r>
    </w:p>
    <w:p w14:paraId="1B7A80FE" w14:textId="3BF016B5" w:rsidR="00C863ED" w:rsidRPr="00551CEA" w:rsidRDefault="00C863ED" w:rsidP="00C863ED">
      <w:pPr>
        <w:spacing w:after="0" w:line="240" w:lineRule="auto"/>
        <w:ind w:left="709" w:hanging="283"/>
        <w:jc w:val="both"/>
        <w:rPr>
          <w:rFonts w:cstheme="minorHAnsi"/>
        </w:rPr>
      </w:pPr>
      <w:r>
        <w:rPr>
          <w:rFonts w:cstheme="minorHAnsi"/>
        </w:rPr>
        <w:t xml:space="preserve">2. </w:t>
      </w:r>
      <w:r w:rsidR="00201F7B">
        <w:rPr>
          <w:rFonts w:cstheme="minorHAnsi"/>
        </w:rPr>
        <w:t>Dilatation de cette surface :</w:t>
      </w:r>
    </w:p>
    <w:p w14:paraId="6D317D6C" w14:textId="0A145FA4" w:rsidR="00EF406C" w:rsidRDefault="00C863ED" w:rsidP="00C863ED">
      <w:pPr>
        <w:spacing w:after="0" w:line="240" w:lineRule="auto"/>
        <w:ind w:left="1134" w:hanging="283"/>
        <w:jc w:val="both"/>
        <w:rPr>
          <w:rFonts w:cstheme="minorHAnsi"/>
        </w:rPr>
      </w:pPr>
      <w:r>
        <w:rPr>
          <w:rFonts w:cstheme="minorHAnsi"/>
        </w:rPr>
        <w:t xml:space="preserve">a. </w:t>
      </w:r>
      <w:commentRangeStart w:id="305"/>
      <w:r w:rsidR="00714314">
        <w:rPr>
          <w:rFonts w:cstheme="minorHAnsi"/>
        </w:rPr>
        <w:t>D</w:t>
      </w:r>
      <w:r w:rsidRPr="00551CEA">
        <w:rPr>
          <w:rFonts w:cstheme="minorHAnsi"/>
        </w:rPr>
        <w:t xml:space="preserve">ilatation </w:t>
      </w:r>
      <w:r w:rsidR="00714314">
        <w:rPr>
          <w:rFonts w:cstheme="minorHAnsi"/>
        </w:rPr>
        <w:t>de la zone</w:t>
      </w:r>
      <w:r w:rsidRPr="00551CEA">
        <w:rPr>
          <w:rFonts w:cstheme="minorHAnsi"/>
        </w:rPr>
        <w:t xml:space="preserve"> Zi pour atteindre le bord de l’image moins 3 pixels</w:t>
      </w:r>
      <w:r w:rsidR="00EF406C">
        <w:rPr>
          <w:rFonts w:cstheme="minorHAnsi"/>
        </w:rPr>
        <w:t xml:space="preserve"> ce qui donne la zone (</w:t>
      </w:r>
      <w:proofErr w:type="spellStart"/>
      <w:r w:rsidR="00EF406C">
        <w:rPr>
          <w:rFonts w:cstheme="minorHAnsi"/>
        </w:rPr>
        <w:t>Zmax</w:t>
      </w:r>
      <w:proofErr w:type="spellEnd"/>
      <w:r w:rsidR="00EF406C">
        <w:rPr>
          <w:rFonts w:cstheme="minorHAnsi"/>
        </w:rPr>
        <w:t>).</w:t>
      </w:r>
    </w:p>
    <w:p w14:paraId="0BFE0E9C" w14:textId="1C3534D2" w:rsidR="00C863ED" w:rsidRDefault="00C863ED" w:rsidP="00C863ED">
      <w:pPr>
        <w:spacing w:after="0" w:line="240" w:lineRule="auto"/>
        <w:ind w:left="1134" w:hanging="283"/>
        <w:jc w:val="both"/>
        <w:rPr>
          <w:rFonts w:cstheme="minorHAnsi"/>
        </w:rPr>
      </w:pPr>
      <w:r>
        <w:rPr>
          <w:rFonts w:cstheme="minorHAnsi"/>
        </w:rPr>
        <w:t xml:space="preserve">b. Dilation de la zone </w:t>
      </w:r>
      <w:r w:rsidR="00EF406C">
        <w:rPr>
          <w:rFonts w:cstheme="minorHAnsi"/>
        </w:rPr>
        <w:t>Zi</w:t>
      </w:r>
      <w:r>
        <w:rPr>
          <w:rFonts w:cstheme="minorHAnsi"/>
        </w:rPr>
        <w:t xml:space="preserve"> pour prendre en compte les effets de volume partiel</w:t>
      </w:r>
      <w:r w:rsidR="00EF406C">
        <w:rPr>
          <w:rFonts w:cstheme="minorHAnsi"/>
        </w:rPr>
        <w:t> : (</w:t>
      </w:r>
      <w:proofErr w:type="spellStart"/>
      <w:r w:rsidR="00EF406C">
        <w:rPr>
          <w:rFonts w:cstheme="minorHAnsi"/>
        </w:rPr>
        <w:t>Zs</w:t>
      </w:r>
      <w:proofErr w:type="spellEnd"/>
      <w:r w:rsidR="00EF406C">
        <w:rPr>
          <w:rFonts w:cstheme="minorHAnsi"/>
        </w:rPr>
        <w:t>) est la zone Zi à laquelle on a ajouté 3 fois la résolution spatiale</w:t>
      </w:r>
      <w:r w:rsidR="00344FF0">
        <w:rPr>
          <w:rFonts w:cstheme="minorHAnsi"/>
        </w:rPr>
        <w:t xml:space="preserve"> en pixels</w:t>
      </w:r>
      <w:r w:rsidR="00714314">
        <w:rPr>
          <w:rFonts w:cstheme="minorHAnsi"/>
        </w:rPr>
        <w:t xml:space="preserve">. Si </w:t>
      </w:r>
      <w:proofErr w:type="spellStart"/>
      <w:r w:rsidR="00714314">
        <w:rPr>
          <w:rFonts w:cstheme="minorHAnsi"/>
        </w:rPr>
        <w:t>Zs</w:t>
      </w:r>
      <w:proofErr w:type="spellEnd"/>
      <w:r w:rsidR="00714314">
        <w:rPr>
          <w:rFonts w:cstheme="minorHAnsi"/>
        </w:rPr>
        <w:t xml:space="preserve"> est supérieure à </w:t>
      </w:r>
      <w:proofErr w:type="spellStart"/>
      <w:r w:rsidR="00714314">
        <w:rPr>
          <w:rFonts w:cstheme="minorHAnsi"/>
        </w:rPr>
        <w:t>Zmax</w:t>
      </w:r>
      <w:proofErr w:type="spellEnd"/>
      <w:r w:rsidR="00714314">
        <w:rPr>
          <w:rFonts w:cstheme="minorHAnsi"/>
        </w:rPr>
        <w:t xml:space="preserve">, elle est réduite à </w:t>
      </w:r>
      <w:proofErr w:type="spellStart"/>
      <w:r w:rsidR="00714314">
        <w:rPr>
          <w:rFonts w:cstheme="minorHAnsi"/>
        </w:rPr>
        <w:t>Zmax</w:t>
      </w:r>
      <w:proofErr w:type="spellEnd"/>
      <w:r w:rsidR="00714314">
        <w:rPr>
          <w:rFonts w:cstheme="minorHAnsi"/>
        </w:rPr>
        <w:t>.</w:t>
      </w:r>
    </w:p>
    <w:p w14:paraId="2C833FBA" w14:textId="77777777" w:rsidR="00C863ED" w:rsidRPr="00551CEA" w:rsidRDefault="00C863ED" w:rsidP="00C863ED">
      <w:pPr>
        <w:spacing w:after="0" w:line="240" w:lineRule="auto"/>
        <w:ind w:left="709" w:hanging="283"/>
        <w:jc w:val="both"/>
        <w:rPr>
          <w:rFonts w:cstheme="minorHAnsi"/>
        </w:rPr>
      </w:pPr>
      <w:r>
        <w:rPr>
          <w:rFonts w:cstheme="minorHAnsi"/>
        </w:rPr>
        <w:t xml:space="preserve">3. </w:t>
      </w:r>
      <w:r w:rsidRPr="00551CEA">
        <w:rPr>
          <w:rFonts w:cstheme="minorHAnsi"/>
        </w:rPr>
        <w:t>Création d’une zone de fond (Z</w:t>
      </w:r>
      <w:r w:rsidRPr="00551CEA">
        <w:rPr>
          <w:rFonts w:cstheme="minorHAnsi"/>
          <w:vertAlign w:val="subscript"/>
        </w:rPr>
        <w:t>F</w:t>
      </w:r>
      <w:r w:rsidRPr="00551CEA">
        <w:rPr>
          <w:rFonts w:cstheme="minorHAnsi"/>
        </w:rPr>
        <w:t xml:space="preserve">) autour de la zone </w:t>
      </w:r>
      <w:proofErr w:type="spellStart"/>
      <w:r w:rsidRPr="00551CEA">
        <w:rPr>
          <w:rFonts w:cstheme="minorHAnsi"/>
        </w:rPr>
        <w:t>Zs</w:t>
      </w:r>
      <w:proofErr w:type="spellEnd"/>
      <w:r w:rsidRPr="00551CEA">
        <w:rPr>
          <w:rFonts w:cstheme="minorHAnsi"/>
        </w:rPr>
        <w:t xml:space="preserve"> par dilatation de 3 pixels autour de </w:t>
      </w:r>
      <w:proofErr w:type="spellStart"/>
      <w:r w:rsidRPr="00551CEA">
        <w:rPr>
          <w:rFonts w:cstheme="minorHAnsi"/>
        </w:rPr>
        <w:t>Zs</w:t>
      </w:r>
      <w:proofErr w:type="spellEnd"/>
      <w:r w:rsidRPr="00551CEA">
        <w:rPr>
          <w:rFonts w:cstheme="minorHAnsi"/>
        </w:rPr>
        <w:t>.</w:t>
      </w:r>
    </w:p>
    <w:p w14:paraId="4230A03B" w14:textId="297FA63C" w:rsidR="00C863ED" w:rsidRDefault="00C863ED" w:rsidP="00C863ED">
      <w:pPr>
        <w:spacing w:after="0" w:line="240" w:lineRule="auto"/>
        <w:ind w:left="709" w:hanging="283"/>
        <w:jc w:val="both"/>
        <w:rPr>
          <w:rFonts w:cstheme="minorHAnsi"/>
        </w:rPr>
      </w:pPr>
      <w:r>
        <w:rPr>
          <w:rFonts w:cstheme="minorHAnsi"/>
        </w:rPr>
        <w:t xml:space="preserve">4. </w:t>
      </w:r>
      <w:r w:rsidRPr="00551CEA">
        <w:rPr>
          <w:rFonts w:cstheme="minorHAnsi"/>
        </w:rPr>
        <w:t xml:space="preserve">Somme des coups dans la zone </w:t>
      </w:r>
      <w:proofErr w:type="spellStart"/>
      <w:r w:rsidRPr="00551CEA">
        <w:rPr>
          <w:rFonts w:cstheme="minorHAnsi"/>
        </w:rPr>
        <w:t>Zs</w:t>
      </w:r>
      <w:proofErr w:type="spellEnd"/>
      <w:r w:rsidRPr="00551CEA">
        <w:rPr>
          <w:rFonts w:cstheme="minorHAnsi"/>
        </w:rPr>
        <w:t xml:space="preserve"> auxquels on soustrait </w:t>
      </w:r>
      <w:r w:rsidR="00344FF0">
        <w:rPr>
          <w:rFonts w:cstheme="minorHAnsi"/>
        </w:rPr>
        <w:t xml:space="preserve">la somme des </w:t>
      </w:r>
      <w:r w:rsidRPr="00551CEA">
        <w:rPr>
          <w:rFonts w:cstheme="minorHAnsi"/>
        </w:rPr>
        <w:t xml:space="preserve">coups </w:t>
      </w:r>
      <w:r w:rsidR="00344FF0">
        <w:rPr>
          <w:rFonts w:cstheme="minorHAnsi"/>
        </w:rPr>
        <w:t>de</w:t>
      </w:r>
      <w:r w:rsidRPr="00551CEA">
        <w:rPr>
          <w:rFonts w:cstheme="minorHAnsi"/>
        </w:rPr>
        <w:t xml:space="preserve"> la zone </w:t>
      </w:r>
      <w:r w:rsidR="00344FF0" w:rsidRPr="00551CEA">
        <w:rPr>
          <w:rFonts w:cstheme="minorHAnsi"/>
        </w:rPr>
        <w:t>Z</w:t>
      </w:r>
      <w:r w:rsidR="00344FF0" w:rsidRPr="00551CEA">
        <w:rPr>
          <w:rFonts w:cstheme="minorHAnsi"/>
          <w:vertAlign w:val="subscript"/>
        </w:rPr>
        <w:t>F</w:t>
      </w:r>
      <w:r w:rsidR="00344FF0">
        <w:rPr>
          <w:rFonts w:cstheme="minorHAnsi"/>
        </w:rPr>
        <w:t xml:space="preserve"> multipliés par le rapport des surfaces de </w:t>
      </w:r>
      <w:proofErr w:type="spellStart"/>
      <w:r w:rsidR="00344FF0" w:rsidRPr="00551CEA">
        <w:rPr>
          <w:rFonts w:cstheme="minorHAnsi"/>
        </w:rPr>
        <w:t>Zs</w:t>
      </w:r>
      <w:proofErr w:type="spellEnd"/>
      <w:r w:rsidR="00344FF0">
        <w:rPr>
          <w:rFonts w:cstheme="minorHAnsi"/>
        </w:rPr>
        <w:t xml:space="preserve"> par </w:t>
      </w:r>
      <w:r w:rsidR="00344FF0" w:rsidRPr="00551CEA">
        <w:rPr>
          <w:rFonts w:cstheme="minorHAnsi"/>
        </w:rPr>
        <w:t>Z</w:t>
      </w:r>
      <w:r w:rsidR="00344FF0" w:rsidRPr="00551CEA">
        <w:rPr>
          <w:rFonts w:cstheme="minorHAnsi"/>
          <w:vertAlign w:val="subscript"/>
        </w:rPr>
        <w:t>F</w:t>
      </w:r>
      <w:r w:rsidRPr="00551CEA">
        <w:rPr>
          <w:rFonts w:cstheme="minorHAnsi"/>
        </w:rPr>
        <w:t>.</w:t>
      </w:r>
      <w:commentRangeEnd w:id="305"/>
      <w:r w:rsidR="001C2E6A">
        <w:rPr>
          <w:rStyle w:val="Marquedecommentaire"/>
        </w:rPr>
        <w:commentReference w:id="305"/>
      </w:r>
    </w:p>
    <w:p w14:paraId="5E7FD338" w14:textId="6AE9FD24" w:rsidR="00C863ED" w:rsidRDefault="00C863ED" w:rsidP="00C863ED">
      <w:pPr>
        <w:jc w:val="both"/>
        <w:rPr>
          <w:rFonts w:cstheme="minorHAnsi"/>
        </w:rPr>
      </w:pPr>
    </w:p>
    <w:p w14:paraId="28902BAA" w14:textId="312D0F85" w:rsidR="0015201D" w:rsidRDefault="0015201D" w:rsidP="0015201D">
      <w:pPr>
        <w:pStyle w:val="Titre2"/>
      </w:pPr>
      <w:bookmarkStart w:id="306" w:name="_Toc193875076"/>
      <w:bookmarkStart w:id="307" w:name="_Toc193875077"/>
      <w:bookmarkStart w:id="308" w:name="_Toc193875078"/>
      <w:bookmarkStart w:id="309" w:name="_Toc193875079"/>
      <w:bookmarkStart w:id="310" w:name="_Toc193875080"/>
      <w:bookmarkStart w:id="311" w:name="_Toc193875081"/>
      <w:bookmarkStart w:id="312" w:name="_Toc193875082"/>
      <w:bookmarkStart w:id="313" w:name="_Toc193875083"/>
      <w:bookmarkStart w:id="314" w:name="_Toc193875084"/>
      <w:bookmarkStart w:id="315" w:name="_Toc193972781"/>
      <w:bookmarkEnd w:id="306"/>
      <w:bookmarkEnd w:id="307"/>
      <w:bookmarkEnd w:id="308"/>
      <w:bookmarkEnd w:id="309"/>
      <w:bookmarkEnd w:id="310"/>
      <w:bookmarkEnd w:id="311"/>
      <w:bookmarkEnd w:id="312"/>
      <w:bookmarkEnd w:id="313"/>
      <w:bookmarkEnd w:id="314"/>
      <w:r>
        <w:t>Analyses statistiques</w:t>
      </w:r>
      <w:bookmarkEnd w:id="315"/>
    </w:p>
    <w:p w14:paraId="3DE7D560" w14:textId="77777777" w:rsidR="0015201D" w:rsidRPr="00715465" w:rsidRDefault="0015201D" w:rsidP="0015201D"/>
    <w:p w14:paraId="257E969A" w14:textId="2F7598D2" w:rsidR="006D2FFF" w:rsidRPr="00FE0B18" w:rsidRDefault="0015201D" w:rsidP="0015201D">
      <w:pPr>
        <w:jc w:val="both"/>
      </w:pPr>
      <w:r>
        <w:t xml:space="preserve">Les analyses statistiques </w:t>
      </w:r>
      <w:r w:rsidR="00AB5AF1">
        <w:t xml:space="preserve">et les représentation graphiques </w:t>
      </w:r>
      <w:r>
        <w:t xml:space="preserve">ont été effectué </w:t>
      </w:r>
      <w:r w:rsidR="00AB5AF1">
        <w:t xml:space="preserve">à l’aide du logiciel </w:t>
      </w:r>
      <w:r>
        <w:t>R</w:t>
      </w:r>
      <w:r w:rsidR="008D2994">
        <w:t>®</w:t>
      </w:r>
      <w:r>
        <w:t xml:space="preserve"> </w:t>
      </w:r>
      <w:r>
        <w:fldChar w:fldCharType="begin"/>
      </w:r>
      <w:r w:rsidR="009F0FF8">
        <w:instrText xml:space="preserve"> ADDIN ZOTERO_ITEM CSL_CITATION {"citationID":"LvCvD7Fb","properties":{"formattedCitation":"[34]","plainCitation":"[34]","noteIndex":0},"citationItems":[{"id":267,"uris":["http://zotero.org/groups/4605258/items/QWYUVBQV",["http://zotero.org/groups/4605258/items/QWYUVBQV"]],"itemData":{"id":267,"type":"article-newspaper","title":"R Core Team (2019). R: A language and environment for statistical computing. R Foundation for Statistical Computing, Vienna, Austria. URL https://www.R-project.org/."}}],"schema":"https://github.com/citation-style-language/schema/raw/master/csl-citation.json"} </w:instrText>
      </w:r>
      <w:r>
        <w:fldChar w:fldCharType="separate"/>
      </w:r>
      <w:r w:rsidR="00373C0B" w:rsidRPr="00373C0B">
        <w:rPr>
          <w:rFonts w:ascii="Calibri" w:hAnsi="Calibri" w:cs="Calibri"/>
        </w:rPr>
        <w:t>[34]</w:t>
      </w:r>
      <w:r>
        <w:fldChar w:fldCharType="end"/>
      </w:r>
      <w:r>
        <w:t xml:space="preserve"> et </w:t>
      </w:r>
      <w:r w:rsidR="00AB5AF1">
        <w:t xml:space="preserve">à partir </w:t>
      </w:r>
      <w:r w:rsidR="00A9387F">
        <w:t>du langage de programmation</w:t>
      </w:r>
      <w:r w:rsidR="00AB5AF1">
        <w:t xml:space="preserve"> </w:t>
      </w:r>
      <w:r>
        <w:t>Python</w:t>
      </w:r>
      <w:r w:rsidR="00A9387F">
        <w:t xml:space="preserve">. </w:t>
      </w:r>
      <w:r>
        <w:t>U</w:t>
      </w:r>
      <w:r w:rsidR="00BF4029">
        <w:t xml:space="preserve">n circuit de vérification des analyses produites a été réalisés en plus de l’analyse manuel aléatoire afin de </w:t>
      </w:r>
      <w:r>
        <w:t>s’assurer de la robustesse des résultats. Le</w:t>
      </w:r>
      <w:r w:rsidR="00D81A73">
        <w:t>s</w:t>
      </w:r>
      <w:r>
        <w:t xml:space="preserve"> script</w:t>
      </w:r>
      <w:r w:rsidR="00D81A73">
        <w:t>s</w:t>
      </w:r>
      <w:r>
        <w:t xml:space="preserve"> utilisé</w:t>
      </w:r>
      <w:r w:rsidR="00D81A73">
        <w:t>s</w:t>
      </w:r>
      <w:r>
        <w:t xml:space="preserve"> en Py</w:t>
      </w:r>
      <w:r w:rsidR="00201F7B">
        <w:t xml:space="preserve">thon </w:t>
      </w:r>
      <w:r w:rsidR="00D81A73">
        <w:t xml:space="preserve">sont </w:t>
      </w:r>
      <w:r w:rsidR="00201F7B">
        <w:t>accessible</w:t>
      </w:r>
      <w:r w:rsidR="00D81A73">
        <w:t>s</w:t>
      </w:r>
      <w:r w:rsidR="00201F7B">
        <w:t xml:space="preserve"> </w:t>
      </w:r>
      <w:r w:rsidR="00EF214C">
        <w:t>publiquement s</w:t>
      </w:r>
      <w:r w:rsidR="00201F7B">
        <w:t xml:space="preserve">ur </w:t>
      </w:r>
      <w:proofErr w:type="spellStart"/>
      <w:r w:rsidR="00201F7B">
        <w:t>Github</w:t>
      </w:r>
      <w:proofErr w:type="spellEnd"/>
      <w:r w:rsidR="00201F7B">
        <w:t> :</w:t>
      </w:r>
      <w:r>
        <w:t xml:space="preserve"> </w:t>
      </w:r>
      <w:hyperlink r:id="rId34" w:history="1">
        <w:r w:rsidRPr="00215F23">
          <w:rPr>
            <w:rStyle w:val="Lienhypertexte"/>
          </w:rPr>
          <w:t>https://github.com/drcjaudet/GT_Thyroide_publique.git</w:t>
        </w:r>
      </w:hyperlink>
      <w:r w:rsidR="00D81A73">
        <w:t>.</w:t>
      </w:r>
    </w:p>
    <w:p w14:paraId="2CEEAAA5" w14:textId="7EA3074B" w:rsidR="0015201D" w:rsidRDefault="0015201D" w:rsidP="0015201D"/>
    <w:p w14:paraId="63697177" w14:textId="77777777" w:rsidR="0015201D" w:rsidRDefault="0015201D" w:rsidP="0015201D">
      <w:pPr>
        <w:pStyle w:val="Titre3"/>
        <w:jc w:val="both"/>
      </w:pPr>
      <w:bookmarkStart w:id="316" w:name="_Ref182996010"/>
      <w:bookmarkStart w:id="317" w:name="_Ref182996051"/>
      <w:bookmarkStart w:id="318" w:name="_Toc193972782"/>
      <w:r>
        <w:t>Analyse automatique des images DICOM</w:t>
      </w:r>
      <w:bookmarkEnd w:id="316"/>
      <w:bookmarkEnd w:id="317"/>
      <w:bookmarkEnd w:id="318"/>
    </w:p>
    <w:p w14:paraId="5F32C7AF" w14:textId="77777777" w:rsidR="0015201D" w:rsidRDefault="0015201D" w:rsidP="0015201D">
      <w:pPr>
        <w:jc w:val="both"/>
      </w:pPr>
    </w:p>
    <w:p w14:paraId="3A235C2B" w14:textId="7D64E040" w:rsidR="0015201D" w:rsidRDefault="0015201D" w:rsidP="0015201D">
      <w:pPr>
        <w:jc w:val="both"/>
      </w:pPr>
      <w:r>
        <w:t>Afin d’éviter les erreurs liées aux relevés manuels de nombreuses valeurs, les images DICOM ont été traitées de façon automatisée à l’aide d’un script Python (utilisant la bibliothèque ITK)</w:t>
      </w:r>
      <w:r w:rsidRPr="00715465">
        <w:t>.</w:t>
      </w:r>
      <w:r>
        <w:t xml:space="preserve"> Ce script intitulé « </w:t>
      </w:r>
      <w:r w:rsidRPr="00E70425">
        <w:t>AnalyseAutoThyroide_Vf.py</w:t>
      </w:r>
      <w:r>
        <w:t> » est disponible</w:t>
      </w:r>
      <w:r w:rsidRPr="00630340">
        <w:t xml:space="preserve"> </w:t>
      </w:r>
      <w:r>
        <w:t xml:space="preserve">dans le dossier </w:t>
      </w:r>
      <w:r w:rsidR="00AB5AF1">
        <w:t>GitHub</w:t>
      </w:r>
      <w:r>
        <w:t>. Il permet de segmenter chaque image en appliquant différents seuils par rapport au pixel maximal (de 5 à 40 %</w:t>
      </w:r>
      <w:r w:rsidR="00AB5AF1">
        <w:t>, par pas de 5%</w:t>
      </w:r>
      <w:r>
        <w:t>), d’extraire des données statistiques de segmentation du fantôme thyroïdien, ainsi que des informations complémentaires à partir des champs DICOM.</w:t>
      </w:r>
    </w:p>
    <w:p w14:paraId="79939E0E" w14:textId="26E20C9B" w:rsidR="0015201D" w:rsidRDefault="0015201D" w:rsidP="0015201D">
      <w:pPr>
        <w:jc w:val="both"/>
      </w:pPr>
      <w:r>
        <w:t>Ces données ont ensuite été intégrées automatiquement aux informations fournies par les centres participants à l’étude, via un second programme nommé « </w:t>
      </w:r>
      <w:proofErr w:type="spellStart"/>
      <w:r>
        <w:t>CrossData_Gtthyroide</w:t>
      </w:r>
      <w:proofErr w:type="spellEnd"/>
      <w:r>
        <w:t xml:space="preserve"> ». L’extraction et la comparaison de ces données ont permis d’effectuer un contrôle </w:t>
      </w:r>
      <w:r w:rsidR="00AB5AF1">
        <w:t>qualité approfondi</w:t>
      </w:r>
      <w:r>
        <w:t xml:space="preserve">, </w:t>
      </w:r>
      <w:r w:rsidR="00AB5AF1">
        <w:t>permettant</w:t>
      </w:r>
      <w:r>
        <w:t xml:space="preserve"> de corriger </w:t>
      </w:r>
      <w:r w:rsidR="00D81A73">
        <w:t>des erreurs difficilement détectables</w:t>
      </w:r>
      <w:r w:rsidR="00AB5AF1">
        <w:t xml:space="preserve"> manuellement</w:t>
      </w:r>
      <w:r>
        <w:t xml:space="preserve">, comme des séries inversées ou </w:t>
      </w:r>
      <w:r w:rsidR="00AB5AF1">
        <w:t xml:space="preserve">encore </w:t>
      </w:r>
      <w:r>
        <w:t xml:space="preserve">des erreurs de temps et de durée d’acquisition. Bien que cette tâche ait été longue et </w:t>
      </w:r>
      <w:r w:rsidR="00F81F77">
        <w:t>fastidieuse</w:t>
      </w:r>
      <w:r>
        <w:t xml:space="preserve">, elle était indispensable pour garantir la fiabilité des données analysées. Un fichier Excel « global » a ensuite été généré pour faciliter les analyses ultérieures. </w:t>
      </w:r>
    </w:p>
    <w:p w14:paraId="2F238762" w14:textId="77777777" w:rsidR="0015201D" w:rsidRDefault="0015201D" w:rsidP="0015201D">
      <w:pPr>
        <w:jc w:val="both"/>
      </w:pPr>
    </w:p>
    <w:p w14:paraId="67ED785F" w14:textId="6FE5F1C6" w:rsidR="0015201D" w:rsidRDefault="0015201D" w:rsidP="00310E4F">
      <w:pPr>
        <w:pStyle w:val="Titre3"/>
        <w:jc w:val="both"/>
      </w:pPr>
      <w:bookmarkStart w:id="319" w:name="_Toc193972783"/>
      <w:r>
        <w:lastRenderedPageBreak/>
        <w:t xml:space="preserve">Étude </w:t>
      </w:r>
      <w:r w:rsidR="00C863ED">
        <w:t>des corrélations en</w:t>
      </w:r>
      <w:r>
        <w:t xml:space="preserve"> conditions locales</w:t>
      </w:r>
      <w:bookmarkEnd w:id="319"/>
    </w:p>
    <w:p w14:paraId="1C2FB6BF" w14:textId="2B4633BF" w:rsidR="0015201D" w:rsidRDefault="0015201D" w:rsidP="0015201D"/>
    <w:p w14:paraId="5CF2006F" w14:textId="40FB9200" w:rsidR="00504B6C" w:rsidRDefault="00504B6C" w:rsidP="00F81F77">
      <w:pPr>
        <w:jc w:val="both"/>
      </w:pPr>
      <w:r>
        <w:t xml:space="preserve">L’étude des corrélations en conditions locales a été réalisé en deux temps. </w:t>
      </w:r>
    </w:p>
    <w:p w14:paraId="40C876FD" w14:textId="32946371" w:rsidR="00504B6C" w:rsidRDefault="00504B6C" w:rsidP="00F81F77">
      <w:pPr>
        <w:jc w:val="both"/>
      </w:pPr>
      <w:r>
        <w:t xml:space="preserve">Dans un premier temps, </w:t>
      </w:r>
      <w:r w:rsidR="00E84045">
        <w:t xml:space="preserve">il a été envisagé d’utiliser </w:t>
      </w:r>
      <w:r>
        <w:t>les</w:t>
      </w:r>
      <w:r w:rsidR="00CB0956">
        <w:t xml:space="preserve"> facteurs d’étalonnage</w:t>
      </w:r>
      <w:r>
        <w:t xml:space="preserve"> bruts</w:t>
      </w:r>
      <w:r w:rsidR="00E84045">
        <w:t xml:space="preserve"> </w:t>
      </w:r>
      <w:r>
        <w:t xml:space="preserve">calculés par les centres avec l’ensemble des paramètres de routines utilisées. </w:t>
      </w:r>
      <w:r w:rsidR="00E84045">
        <w:t>Néanmoins</w:t>
      </w:r>
      <w:r>
        <w:t xml:space="preserve">, la méthode de segmentation </w:t>
      </w:r>
      <w:r w:rsidR="00E84045">
        <w:t>étant</w:t>
      </w:r>
      <w:r>
        <w:t xml:space="preserve"> très variable d’un centre à l’autre en condition local</w:t>
      </w:r>
      <w:r w:rsidR="004F7BA5">
        <w:t>e</w:t>
      </w:r>
      <w:r w:rsidR="00E84045">
        <w:t xml:space="preserve">, </w:t>
      </w:r>
      <w:r>
        <w:t xml:space="preserve">il était difficile de statuer sur la corrélation des données. </w:t>
      </w:r>
    </w:p>
    <w:p w14:paraId="3E05ED10" w14:textId="146CAE1D" w:rsidR="004B2992" w:rsidRDefault="00E84045">
      <w:pPr>
        <w:jc w:val="both"/>
      </w:pPr>
      <w:r>
        <w:t>C’est pourquoi, dans un second temps et dans le but de s’affranchir de la méthode de segmentation</w:t>
      </w:r>
      <w:r w:rsidR="00504B6C">
        <w:t>, l’ensemble des images a été seuillé</w:t>
      </w:r>
      <w:r w:rsidR="004B2992">
        <w:t xml:space="preserve"> (S)</w:t>
      </w:r>
      <w:r w:rsidR="00504B6C">
        <w:t xml:space="preserve"> de 5 à 40% par pas de 5%. </w:t>
      </w:r>
      <w:r>
        <w:t>Pour toutes les valeurs de seuil</w:t>
      </w:r>
      <w:r w:rsidR="004B2992">
        <w:t xml:space="preserve"> et tou</w:t>
      </w:r>
      <w:r w:rsidR="00F81F77">
        <w:t>s</w:t>
      </w:r>
      <w:r w:rsidR="004B2992">
        <w:t xml:space="preserve"> les fantômes réalistes</w:t>
      </w:r>
      <w:r>
        <w:t>, l</w:t>
      </w:r>
      <w:r w:rsidR="00504B6C">
        <w:t xml:space="preserve">es facteurs </w:t>
      </w:r>
      <w:r w:rsidR="00CB0956">
        <w:t>d’étalonnage</w:t>
      </w:r>
      <w:r w:rsidR="00504B6C">
        <w:t xml:space="preserve"> et les erreurs relatives ont </w:t>
      </w:r>
      <w:r>
        <w:t>été</w:t>
      </w:r>
      <w:r w:rsidR="00504B6C">
        <w:t xml:space="preserve"> </w:t>
      </w:r>
      <w:r>
        <w:t xml:space="preserve">calculés et </w:t>
      </w:r>
      <w:r w:rsidR="004233BA">
        <w:t>l’influence du seuillage sur la sensibilité</w:t>
      </w:r>
      <w:r>
        <w:t xml:space="preserve"> étudiée</w:t>
      </w:r>
      <w:r w:rsidR="00504B6C">
        <w:t xml:space="preserve">. </w:t>
      </w:r>
      <w:r w:rsidR="006A5B31">
        <w:t>Dans chaque centre, les erreurs relatives</w:t>
      </w:r>
      <w:ins w:id="320" w:author="DEMONCHY Mathilde" w:date="2025-04-08T17:06:00Z">
        <w:r w:rsidR="00CC0DE6">
          <w:t xml:space="preserve"> (</w:t>
        </w:r>
      </w:ins>
      <m:oMath>
        <m:sSub>
          <m:sSubPr>
            <m:ctrlPr>
              <w:ins w:id="321" w:author="DEMONCHY Mathilde" w:date="2025-04-08T17:06:00Z">
                <w:rPr>
                  <w:rFonts w:ascii="Cambria Math" w:hAnsi="Cambria Math"/>
                  <w:i/>
                </w:rPr>
              </w:ins>
            </m:ctrlPr>
          </m:sSubPr>
          <m:e>
            <m:r>
              <w:ins w:id="322" w:author="DEMONCHY Mathilde" w:date="2025-04-08T17:06:00Z">
                <w:rPr>
                  <w:rFonts w:ascii="Cambria Math" w:hAnsi="Cambria Math"/>
                </w:rPr>
                <m:t>ER</m:t>
              </w:ins>
            </m:r>
          </m:e>
          <m:sub>
            <m:r>
              <w:ins w:id="323" w:author="DEMONCHY Mathilde" w:date="2025-04-08T17:06:00Z">
                <w:rPr>
                  <w:rFonts w:ascii="Cambria Math" w:hAnsi="Cambria Math"/>
                </w:rPr>
                <m:t>F,s</m:t>
              </w:ins>
            </m:r>
          </m:sub>
        </m:sSub>
      </m:oMath>
      <w:ins w:id="324" w:author="DEMONCHY Mathilde" w:date="2025-04-08T17:07:00Z">
        <w:r w:rsidR="00CC0DE6">
          <w:rPr>
            <w:rFonts w:eastAsiaTheme="minorEastAsia"/>
          </w:rPr>
          <w:t>)</w:t>
        </w:r>
      </w:ins>
      <w:r w:rsidR="006A5B31">
        <w:t xml:space="preserve"> sur les facteurs d’étalonnage ont été calculées par rapport au fantôme local</w:t>
      </w:r>
      <w:r w:rsidR="004B2992">
        <w:t xml:space="preserve"> avec la formule suivante : </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5"/>
        <w:gridCol w:w="8654"/>
        <w:gridCol w:w="704"/>
      </w:tblGrid>
      <w:tr w:rsidR="009C64B8" w14:paraId="71F214A5" w14:textId="77777777" w:rsidTr="00F81F77">
        <w:tc>
          <w:tcPr>
            <w:tcW w:w="350" w:type="pct"/>
          </w:tcPr>
          <w:p w14:paraId="521BBABF" w14:textId="77777777" w:rsidR="009C64B8" w:rsidRDefault="009C64B8" w:rsidP="002736DD">
            <w:pPr>
              <w:spacing w:after="120"/>
              <w:jc w:val="both"/>
              <w:rPr>
                <w:rFonts w:eastAsia="Times New Roman"/>
                <w:lang w:eastAsia="fr-FR"/>
              </w:rPr>
            </w:pPr>
          </w:p>
        </w:tc>
        <w:tc>
          <w:tcPr>
            <w:tcW w:w="4300" w:type="pct"/>
          </w:tcPr>
          <w:p w14:paraId="0CD80BC1" w14:textId="144F75F1" w:rsidR="009C64B8" w:rsidRDefault="00000000" w:rsidP="00544E60">
            <w:pPr>
              <w:spacing w:after="120"/>
              <w:jc w:val="center"/>
              <w:rPr>
                <w:rFonts w:eastAsia="Times New Roman"/>
                <w:lang w:eastAsia="fr-FR"/>
              </w:rPr>
            </w:pPr>
            <m:oMathPara>
              <m:oMath>
                <m:sSub>
                  <m:sSubPr>
                    <m:ctrlPr>
                      <w:rPr>
                        <w:rFonts w:ascii="Cambria Math" w:hAnsi="Cambria Math"/>
                        <w:i/>
                        <w:sz w:val="24"/>
                        <w:szCs w:val="24"/>
                      </w:rPr>
                    </m:ctrlPr>
                  </m:sSubPr>
                  <m:e>
                    <m:r>
                      <w:rPr>
                        <w:rFonts w:ascii="Cambria Math" w:hAnsi="Cambria Math"/>
                        <w:sz w:val="24"/>
                        <w:szCs w:val="24"/>
                      </w:rPr>
                      <m:t>ER</m:t>
                    </m:r>
                  </m:e>
                  <m:sub>
                    <m:r>
                      <w:rPr>
                        <w:rFonts w:ascii="Cambria Math" w:hAnsi="Cambria Math"/>
                        <w:sz w:val="24"/>
                        <w:szCs w:val="24"/>
                      </w:rPr>
                      <m:t>F,S</m:t>
                    </m:r>
                  </m:sub>
                </m:sSub>
                <m:r>
                  <w:rPr>
                    <w:rFonts w:ascii="Cambria Math" w:hAnsi="Cambria Math"/>
                    <w:sz w:val="24"/>
                    <w:szCs w:val="24"/>
                  </w:rPr>
                  <m:t xml:space="preserve"> = </m:t>
                </m:r>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FE</m:t>
                        </m:r>
                      </m:e>
                      <m:sub>
                        <m:r>
                          <w:rPr>
                            <w:rFonts w:ascii="Cambria Math" w:hAnsi="Cambria Math"/>
                            <w:sz w:val="24"/>
                            <w:szCs w:val="24"/>
                          </w:rPr>
                          <m:t>F,S</m:t>
                        </m:r>
                      </m:sub>
                    </m:sSub>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FE</m:t>
                        </m:r>
                      </m:e>
                      <m:sub>
                        <m:r>
                          <w:rPr>
                            <w:rFonts w:ascii="Cambria Math" w:hAnsi="Cambria Math"/>
                            <w:sz w:val="24"/>
                            <w:szCs w:val="24"/>
                          </w:rPr>
                          <m:t>Fantôme local, S</m:t>
                        </m:r>
                      </m:sub>
                    </m:sSub>
                  </m:num>
                  <m:den>
                    <m:sSub>
                      <m:sSubPr>
                        <m:ctrlPr>
                          <w:rPr>
                            <w:rFonts w:ascii="Cambria Math" w:hAnsi="Cambria Math"/>
                            <w:i/>
                            <w:sz w:val="24"/>
                            <w:szCs w:val="24"/>
                          </w:rPr>
                        </m:ctrlPr>
                      </m:sSubPr>
                      <m:e>
                        <m:r>
                          <w:rPr>
                            <w:rFonts w:ascii="Cambria Math" w:hAnsi="Cambria Math"/>
                            <w:sz w:val="24"/>
                            <w:szCs w:val="24"/>
                          </w:rPr>
                          <m:t>FE</m:t>
                        </m:r>
                      </m:e>
                      <m:sub>
                        <m:r>
                          <w:rPr>
                            <w:rFonts w:ascii="Cambria Math" w:hAnsi="Cambria Math"/>
                            <w:sz w:val="24"/>
                            <w:szCs w:val="24"/>
                          </w:rPr>
                          <m:t>Fantôme local, S</m:t>
                        </m:r>
                      </m:sub>
                    </m:sSub>
                  </m:den>
                </m:f>
                <m:r>
                  <w:rPr>
                    <w:rFonts w:ascii="Cambria Math" w:eastAsiaTheme="minorEastAsia" w:hAnsi="Cambria Math"/>
                    <w:sz w:val="24"/>
                    <w:szCs w:val="24"/>
                  </w:rPr>
                  <m:t>×100</m:t>
                </m:r>
              </m:oMath>
            </m:oMathPara>
          </w:p>
        </w:tc>
        <w:tc>
          <w:tcPr>
            <w:tcW w:w="350" w:type="pct"/>
            <w:vAlign w:val="center"/>
          </w:tcPr>
          <w:p w14:paraId="5747A0D6" w14:textId="1D6066E8" w:rsidR="009C64B8" w:rsidRDefault="009C64B8" w:rsidP="00544E60">
            <w:pPr>
              <w:spacing w:after="120"/>
              <w:jc w:val="right"/>
              <w:rPr>
                <w:rFonts w:eastAsia="Times New Roman"/>
                <w:lang w:eastAsia="fr-FR"/>
              </w:rPr>
            </w:pPr>
            <w:r>
              <w:t>(</w:t>
            </w:r>
            <w:fldSimple w:instr=" SEQ Équation \* ARABIC ">
              <w:r>
                <w:rPr>
                  <w:noProof/>
                </w:rPr>
                <w:t>6</w:t>
              </w:r>
            </w:fldSimple>
            <w:r>
              <w:t>)</w:t>
            </w:r>
          </w:p>
        </w:tc>
      </w:tr>
    </w:tbl>
    <w:p w14:paraId="1C3101B3" w14:textId="1F2B1BF1" w:rsidR="00504B6C" w:rsidRDefault="00F81F77" w:rsidP="00F81F77">
      <w:pPr>
        <w:rPr>
          <w:ins w:id="325" w:author="DEMONCHY Mathilde" w:date="2025-04-08T17:03:00Z"/>
          <w:sz w:val="24"/>
          <w:szCs w:val="24"/>
        </w:rPr>
      </w:pPr>
      <w:ins w:id="326" w:author="DEMONCHY Mathilde" w:date="2025-04-08T17:03:00Z">
        <w:r>
          <w:rPr>
            <w:sz w:val="24"/>
            <w:szCs w:val="24"/>
          </w:rPr>
          <w:t>avec,</w:t>
        </w:r>
      </w:ins>
    </w:p>
    <w:p w14:paraId="776DD064" w14:textId="2B990756" w:rsidR="00F81F77" w:rsidRDefault="00000000" w:rsidP="00F81F77">
      <w:pPr>
        <w:jc w:val="both"/>
        <w:rPr>
          <w:ins w:id="327" w:author="DEMONCHY Mathilde" w:date="2025-04-08T17:03:00Z"/>
        </w:rPr>
      </w:pPr>
      <m:oMath>
        <m:sSub>
          <m:sSubPr>
            <m:ctrlPr>
              <w:ins w:id="328" w:author="DEMONCHY Mathilde" w:date="2025-04-08T17:03:00Z">
                <w:rPr>
                  <w:rFonts w:ascii="Cambria Math" w:hAnsi="Cambria Math"/>
                  <w:i/>
                </w:rPr>
              </w:ins>
            </m:ctrlPr>
          </m:sSubPr>
          <m:e>
            <m:r>
              <w:ins w:id="329" w:author="DEMONCHY Mathilde" w:date="2025-04-08T17:03:00Z">
                <w:rPr>
                  <w:rFonts w:ascii="Cambria Math" w:hAnsi="Cambria Math"/>
                </w:rPr>
                <m:t>FE</m:t>
              </w:ins>
            </m:r>
          </m:e>
          <m:sub>
            <m:r>
              <w:ins w:id="330" w:author="DEMONCHY Mathilde" w:date="2025-04-08T17:03:00Z">
                <w:rPr>
                  <w:rFonts w:ascii="Cambria Math" w:hAnsi="Cambria Math"/>
                </w:rPr>
                <m:t>F,s</m:t>
              </w:ins>
            </m:r>
          </m:sub>
        </m:sSub>
      </m:oMath>
      <w:ins w:id="331" w:author="DEMONCHY Mathilde" w:date="2025-04-08T17:03:00Z">
        <w:r w:rsidR="00F81F77" w:rsidRPr="0046373B">
          <w:rPr>
            <w:rFonts w:eastAsiaTheme="minorEastAsia"/>
          </w:rPr>
          <w:t xml:space="preserve"> : </w:t>
        </w:r>
        <w:r w:rsidR="00F81F77">
          <w:t xml:space="preserve">Facteur d’étalonnage obtenu pour un fantôme (F) [Numéro d’acquisition de </w:t>
        </w:r>
      </w:ins>
      <w:ins w:id="332" w:author="DEMONCHY Mathilde" w:date="2025-04-08T17:05:00Z">
        <w:r w:rsidR="00F81F77">
          <w:t>8</w:t>
        </w:r>
      </w:ins>
      <w:ins w:id="333" w:author="DEMONCHY Mathilde" w:date="2025-04-08T17:03:00Z">
        <w:r w:rsidR="00F81F77">
          <w:t xml:space="preserve"> à </w:t>
        </w:r>
      </w:ins>
      <w:ins w:id="334" w:author="DEMONCHY Mathilde" w:date="2025-04-08T17:05:00Z">
        <w:r w:rsidR="00F81F77">
          <w:t>12</w:t>
        </w:r>
      </w:ins>
      <w:ins w:id="335" w:author="DEMONCHY Mathilde" w:date="2025-04-08T17:03:00Z">
        <w:r w:rsidR="00F81F77">
          <w:t>] et un seuillage donné (s)</w:t>
        </w:r>
      </w:ins>
    </w:p>
    <w:p w14:paraId="675DEF98" w14:textId="482C6B0A" w:rsidR="00F81F77" w:rsidRDefault="00000000" w:rsidP="00F81F77">
      <w:pPr>
        <w:jc w:val="both"/>
        <w:rPr>
          <w:ins w:id="336" w:author="DEMONCHY Mathilde" w:date="2025-04-08T17:03:00Z"/>
        </w:rPr>
      </w:pPr>
      <m:oMath>
        <m:sSub>
          <m:sSubPr>
            <m:ctrlPr>
              <w:ins w:id="337" w:author="DEMONCHY Mathilde" w:date="2025-04-08T17:03:00Z">
                <w:rPr>
                  <w:rFonts w:ascii="Cambria Math" w:hAnsi="Cambria Math"/>
                  <w:i/>
                </w:rPr>
              </w:ins>
            </m:ctrlPr>
          </m:sSubPr>
          <m:e>
            <m:r>
              <w:ins w:id="338" w:author="DEMONCHY Mathilde" w:date="2025-04-08T17:03:00Z">
                <w:rPr>
                  <w:rFonts w:ascii="Cambria Math" w:hAnsi="Cambria Math"/>
                </w:rPr>
                <m:t>FE</m:t>
              </w:ins>
            </m:r>
          </m:e>
          <m:sub>
            <m:r>
              <w:ins w:id="339" w:author="DEMONCHY Mathilde" w:date="2025-04-08T17:03:00Z">
                <w:rPr>
                  <w:rFonts w:ascii="Cambria Math" w:hAnsi="Cambria Math"/>
                </w:rPr>
                <m:t>F</m:t>
              </w:ins>
            </m:r>
            <m:r>
              <w:ins w:id="340" w:author="DEMONCHY Mathilde" w:date="2025-04-08T17:04:00Z">
                <w:rPr>
                  <w:rFonts w:ascii="Cambria Math" w:hAnsi="Cambria Math"/>
                </w:rPr>
                <m:t>antôme local</m:t>
              </w:ins>
            </m:r>
            <m:r>
              <w:ins w:id="341" w:author="DEMONCHY Mathilde" w:date="2025-04-08T17:03:00Z">
                <w:rPr>
                  <w:rFonts w:ascii="Cambria Math" w:hAnsi="Cambria Math"/>
                </w:rPr>
                <m:t>,s</m:t>
              </w:ins>
            </m:r>
          </m:sub>
        </m:sSub>
      </m:oMath>
      <w:ins w:id="342" w:author="DEMONCHY Mathilde" w:date="2025-04-08T17:03:00Z">
        <w:r w:rsidR="00F81F77" w:rsidRPr="0046373B">
          <w:rPr>
            <w:rFonts w:eastAsiaTheme="minorEastAsia"/>
          </w:rPr>
          <w:t xml:space="preserve"> : </w:t>
        </w:r>
        <w:r w:rsidR="00F81F77">
          <w:t>Facteur d’étalonnage obtenu pour un fantôme</w:t>
        </w:r>
      </w:ins>
      <w:ins w:id="343" w:author="DEMONCHY Mathilde" w:date="2025-04-08T17:04:00Z">
        <w:r w:rsidR="00F81F77">
          <w:t xml:space="preserve"> de routine</w:t>
        </w:r>
      </w:ins>
      <w:ins w:id="344" w:author="DEMONCHY Mathilde" w:date="2025-04-08T17:03:00Z">
        <w:r w:rsidR="00F81F77">
          <w:t xml:space="preserve"> (F</w:t>
        </w:r>
      </w:ins>
      <w:ins w:id="345" w:author="DEMONCHY Mathilde" w:date="2025-04-08T17:04:00Z">
        <w:r w:rsidR="00F81F77">
          <w:t>antôme local</w:t>
        </w:r>
      </w:ins>
      <w:ins w:id="346" w:author="DEMONCHY Mathilde" w:date="2025-04-08T17:03:00Z">
        <w:r w:rsidR="00F81F77">
          <w:t xml:space="preserve">) [Numéro d’acquisition </w:t>
        </w:r>
      </w:ins>
      <w:ins w:id="347" w:author="DEMONCHY Mathilde" w:date="2025-04-08T17:05:00Z">
        <w:r w:rsidR="00F81F77">
          <w:t>14</w:t>
        </w:r>
      </w:ins>
      <w:ins w:id="348" w:author="DEMONCHY Mathilde" w:date="2025-04-08T17:03:00Z">
        <w:r w:rsidR="00F81F77">
          <w:t>] et un seuillage donné (s)</w:t>
        </w:r>
      </w:ins>
    </w:p>
    <w:p w14:paraId="6036A575" w14:textId="1478BCED" w:rsidR="00F81F77" w:rsidRPr="00F81F77" w:rsidDel="00CC0DE6" w:rsidRDefault="00F81F77" w:rsidP="00F81F77">
      <w:pPr>
        <w:rPr>
          <w:del w:id="349" w:author="DEMONCHY Mathilde" w:date="2025-04-08T17:07:00Z"/>
          <w:sz w:val="24"/>
          <w:szCs w:val="24"/>
        </w:rPr>
      </w:pPr>
    </w:p>
    <w:p w14:paraId="2C07BEFA" w14:textId="73DC1EE5" w:rsidR="00370B59" w:rsidRDefault="00E84045" w:rsidP="0015201D">
      <w:pPr>
        <w:jc w:val="both"/>
      </w:pPr>
      <w:r>
        <w:t>L’objectif de c</w:t>
      </w:r>
      <w:r w:rsidR="0015201D">
        <w:t xml:space="preserve">ette analyse </w:t>
      </w:r>
      <w:r>
        <w:t xml:space="preserve">est </w:t>
      </w:r>
      <w:r w:rsidR="0015201D">
        <w:t>de déterminer quels paramètres influent significativement sur l’étalonnage des gamma-caméras. L’approximation de la distribution des données par une distribution normale a été testé par un test de Shapiro-</w:t>
      </w:r>
      <w:proofErr w:type="spellStart"/>
      <w:r w:rsidR="0015201D">
        <w:t>Wilks</w:t>
      </w:r>
      <w:proofErr w:type="spellEnd"/>
      <w:r w:rsidR="0015201D">
        <w:t>.</w:t>
      </w:r>
    </w:p>
    <w:p w14:paraId="6D8275E1" w14:textId="5DB08AFC" w:rsidR="0015201D" w:rsidRDefault="0015201D" w:rsidP="002015F5">
      <w:pPr>
        <w:spacing w:after="0"/>
        <w:jc w:val="both"/>
      </w:pPr>
      <w:r>
        <w:t xml:space="preserve">La méthode de Spearman a été utilisée pour étudier les corrélations. Les valeurs de corrélations </w:t>
      </w:r>
      <w:r w:rsidRPr="00F81F77">
        <w:rPr>
          <w:rFonts w:ascii="Symbol" w:hAnsi="Symbol"/>
        </w:rPr>
        <w:t>r</w:t>
      </w:r>
      <w:r w:rsidR="00EF214C">
        <w:rPr>
          <w:rFonts w:ascii="Symbol" w:hAnsi="Symbol"/>
        </w:rPr>
        <w:t xml:space="preserve"> </w:t>
      </w:r>
      <w:r>
        <w:t>et de significativité du test sont ensuite triées de la plus significative (p</w:t>
      </w:r>
      <w:r w:rsidR="00370B59">
        <w:t>-</w:t>
      </w:r>
      <w:r>
        <w:t>value la plus peti</w:t>
      </w:r>
      <w:r w:rsidR="00370B59">
        <w:t>te) à la moins significative (p-</w:t>
      </w:r>
      <w:r>
        <w:t xml:space="preserve">value la plus grande). Afin de tenir compte de multiple tests une correction de la significativité par </w:t>
      </w:r>
      <w:proofErr w:type="spellStart"/>
      <w:r>
        <w:t>Benjamini-Hochberg</w:t>
      </w:r>
      <w:proofErr w:type="spellEnd"/>
      <w:r>
        <w:t xml:space="preserve"> (BH) est utilisée </w:t>
      </w:r>
      <w:r>
        <w:fldChar w:fldCharType="begin"/>
      </w:r>
      <w:r w:rsidR="009F0FF8">
        <w:instrText xml:space="preserve"> ADDIN ZOTERO_ITEM CSL_CITATION {"citationID":"Jv5ZVwUI","properties":{"formattedCitation":"[39]","plainCitation":"[39]","noteIndex":0},"citationItems":[{"id":297,"uris":["http://zotero.org/groups/4605258/items/EISEVCED"],"itemData":{"id":297,"type":"article-journal","container-title":"PLOS ONE","DOI":"10.1371/journal.pone.0124165","ISSN":"1932-6203","issue":"5","journalAbbreviation":"PLoS ONE","language":"en","page":"e0124165","source":"DOI.org (Crossref)","title":"False Discovery Rates in PET and CT Studies with Texture Features: A Systematic Review","title-short":"False Discovery Rates in PET and CT Studies with Texture Features","volume":"10","author":[{"family":"Chalkidou","given":"Anastasia"},{"family":"O’Doherty","given":"Michael J."},{"family":"Marsden","given":"Paul K."}],"editor":[{"family":"Rubin","given":"Daniel L"}],"issued":{"date-parts":[["2015",5,4]]}}}],"schema":"https://github.com/citation-style-language/schema/raw/master/csl-citation.json"} </w:instrText>
      </w:r>
      <w:r>
        <w:fldChar w:fldCharType="separate"/>
      </w:r>
      <w:r w:rsidR="00373C0B" w:rsidRPr="00373C0B">
        <w:rPr>
          <w:rFonts w:ascii="Calibri" w:hAnsi="Calibri" w:cs="Calibri"/>
        </w:rPr>
        <w:t>[39]</w:t>
      </w:r>
      <w:r>
        <w:fldChar w:fldCharType="end"/>
      </w:r>
      <w:r>
        <w:t>.</w:t>
      </w:r>
    </w:p>
    <w:p w14:paraId="1EF7582F" w14:textId="56CE8EDB" w:rsidR="0015201D" w:rsidRDefault="0015201D" w:rsidP="00E01B74">
      <w:pPr>
        <w:jc w:val="both"/>
      </w:pPr>
    </w:p>
    <w:p w14:paraId="4FFE01FB" w14:textId="4E342C24" w:rsidR="0015201D" w:rsidRDefault="005B4497" w:rsidP="00310E4F">
      <w:pPr>
        <w:pStyle w:val="Titre3"/>
        <w:jc w:val="both"/>
      </w:pPr>
      <w:bookmarkStart w:id="350" w:name="_Toc193972784"/>
      <w:r>
        <w:t>Étude</w:t>
      </w:r>
      <w:r w:rsidR="00C863ED">
        <w:t xml:space="preserve"> des corrélations en conditions standardisées</w:t>
      </w:r>
      <w:bookmarkEnd w:id="350"/>
    </w:p>
    <w:p w14:paraId="7784988F" w14:textId="77777777" w:rsidR="00EC7A99" w:rsidRDefault="00EC7A99" w:rsidP="002015F5">
      <w:pPr>
        <w:spacing w:after="0"/>
        <w:jc w:val="both"/>
      </w:pPr>
    </w:p>
    <w:p w14:paraId="754028F9" w14:textId="23DE0E88" w:rsidR="0015201D" w:rsidRDefault="001655E8" w:rsidP="00E01B74">
      <w:pPr>
        <w:jc w:val="both"/>
      </w:pPr>
      <w:r>
        <w:t xml:space="preserve">Pour étudier les corrélations en conditions standardisées, les acquisitions avec les paramètres standardisés définis à la section </w:t>
      </w:r>
      <w:r>
        <w:fldChar w:fldCharType="begin"/>
      </w:r>
      <w:r>
        <w:instrText xml:space="preserve"> REF _Ref175640373 \r \h </w:instrText>
      </w:r>
      <w:r>
        <w:fldChar w:fldCharType="separate"/>
      </w:r>
      <w:r w:rsidR="00C30592">
        <w:t>3.2.2.3</w:t>
      </w:r>
      <w:r>
        <w:fldChar w:fldCharType="end"/>
      </w:r>
      <w:r>
        <w:t xml:space="preserve"> ont été utilisées. </w:t>
      </w:r>
      <w:r w:rsidR="00CC0DE6">
        <w:t>Cette fois, l</w:t>
      </w:r>
      <w:r>
        <w:t>a segmentation des images a</w:t>
      </w:r>
      <w:r w:rsidR="00370B59">
        <w:t xml:space="preserve"> </w:t>
      </w:r>
      <w:r>
        <w:t>été réalisée de manière automatique en utilisant le seuil optimal.</w:t>
      </w:r>
      <w:r w:rsidR="00EC7A99">
        <w:t xml:space="preserve"> Les erreurs relatives sur les </w:t>
      </w:r>
      <w:r w:rsidR="00CB0956">
        <w:t xml:space="preserve">facteurs d’étalonnage </w:t>
      </w:r>
      <w:r w:rsidR="00EC7A99">
        <w:t xml:space="preserve">ont été calculés par rapport </w:t>
      </w:r>
      <w:r w:rsidR="00CB0956">
        <w:t xml:space="preserve">à la référence. Le fantôme F11 est utilisé </w:t>
      </w:r>
      <w:r w:rsidR="00EC7A99">
        <w:t xml:space="preserve">comme </w:t>
      </w:r>
      <w:r w:rsidR="00CB0956">
        <w:t xml:space="preserve">fantôme de </w:t>
      </w:r>
      <w:r w:rsidR="00EC7A99">
        <w:t>référence</w:t>
      </w:r>
      <w:r w:rsidR="00CB0956">
        <w:t xml:space="preserve"> puisqu’il correspond au volume moyen des cinq fantômes réalistes disponibles</w:t>
      </w:r>
      <w:ins w:id="351" w:author="DEMONCHY Mathilde" w:date="2025-04-08T17:09:00Z">
        <w:r w:rsidR="00CC0DE6">
          <w:t xml:space="preserve"> et au volume correspondant à la thyroïde d’une femme adulte, </w:t>
        </w:r>
      </w:ins>
      <w:ins w:id="352" w:author="DEMONCHY Mathilde" w:date="2025-04-08T17:10:00Z">
        <w:r w:rsidR="00CC0DE6">
          <w:t xml:space="preserve">concernée </w:t>
        </w:r>
      </w:ins>
      <w:r w:rsidR="00CC0DE6">
        <w:t>dans la majorité des scintigraphies thyroïdiennes</w:t>
      </w:r>
      <w:r w:rsidR="00EC7A99">
        <w:t>.</w:t>
      </w:r>
    </w:p>
    <w:p w14:paraId="68C32294" w14:textId="77777777" w:rsidR="00094944" w:rsidRDefault="00094944" w:rsidP="002015F5">
      <w:pPr>
        <w:spacing w:after="0"/>
        <w:jc w:val="both"/>
      </w:pPr>
    </w:p>
    <w:p w14:paraId="04E67398" w14:textId="5BB78DF9" w:rsidR="008B002F" w:rsidRDefault="00BA04F3" w:rsidP="00094944">
      <w:pPr>
        <w:pStyle w:val="Titre2"/>
      </w:pPr>
      <w:bookmarkStart w:id="353" w:name="_Toc193972785"/>
      <w:r>
        <w:t xml:space="preserve">Facteur d’étalonnage </w:t>
      </w:r>
      <w:r w:rsidR="008B002F">
        <w:t>en conditions locales et en conditions standardisées</w:t>
      </w:r>
      <w:bookmarkEnd w:id="353"/>
    </w:p>
    <w:p w14:paraId="759A4439" w14:textId="4091AF0C" w:rsidR="002015F5" w:rsidRPr="002015F5" w:rsidRDefault="002015F5" w:rsidP="002015F5"/>
    <w:p w14:paraId="533C3787" w14:textId="63DE5781" w:rsidR="00094944" w:rsidRDefault="00146984" w:rsidP="00146984">
      <w:pPr>
        <w:pStyle w:val="Titre3"/>
      </w:pPr>
      <w:bookmarkStart w:id="354" w:name="_Ref186641983"/>
      <w:bookmarkStart w:id="355" w:name="_Toc193972786"/>
      <w:r>
        <w:t xml:space="preserve">Mesure </w:t>
      </w:r>
      <w:bookmarkEnd w:id="354"/>
      <w:r w:rsidR="00EA4D7F">
        <w:t>du facteur d’étalonnage</w:t>
      </w:r>
      <w:bookmarkEnd w:id="355"/>
    </w:p>
    <w:p w14:paraId="126DEACF" w14:textId="77777777" w:rsidR="002015F5" w:rsidRPr="002015F5" w:rsidRDefault="002015F5" w:rsidP="002015F5">
      <w:pPr>
        <w:spacing w:after="0"/>
        <w:jc w:val="both"/>
      </w:pPr>
    </w:p>
    <w:p w14:paraId="40F301DA" w14:textId="2C6D3F6B" w:rsidR="00094944" w:rsidRDefault="00F3073D" w:rsidP="00094944">
      <w:pPr>
        <w:jc w:val="both"/>
      </w:pPr>
      <w:r>
        <w:t xml:space="preserve">Pour chaque configuration, </w:t>
      </w:r>
      <w:r w:rsidR="00BA04F3">
        <w:t>le facteur d’étalonnage de</w:t>
      </w:r>
      <w:r>
        <w:t xml:space="preserve"> routine a été comparé à </w:t>
      </w:r>
      <w:r w:rsidR="00BA04F3">
        <w:t>celui</w:t>
      </w:r>
      <w:r>
        <w:t xml:space="preserve"> </w:t>
      </w:r>
      <w:r w:rsidR="00BA04F3">
        <w:t>déterminé</w:t>
      </w:r>
      <w:r>
        <w:t xml:space="preserve"> sur l’acquisition en condition standardisée. </w:t>
      </w:r>
      <w:r w:rsidR="00C925AD">
        <w:t>Un</w:t>
      </w:r>
      <w:r>
        <w:t xml:space="preserve"> critère d’exclusion a été appliqué</w:t>
      </w:r>
      <w:r w:rsidR="00C925AD">
        <w:t xml:space="preserve"> puisque c</w:t>
      </w:r>
      <w:r>
        <w:t>ertain centre</w:t>
      </w:r>
      <w:r w:rsidR="00C925AD">
        <w:t>,</w:t>
      </w:r>
      <w:r>
        <w:t xml:space="preserve"> ne dispos</w:t>
      </w:r>
      <w:r w:rsidR="00C925AD">
        <w:t xml:space="preserve">ant </w:t>
      </w:r>
      <w:r>
        <w:t xml:space="preserve">pas de </w:t>
      </w:r>
      <w:r w:rsidR="00995CAE">
        <w:t>protocole</w:t>
      </w:r>
      <w:r>
        <w:t xml:space="preserve"> local</w:t>
      </w:r>
      <w:r w:rsidR="00C925AD">
        <w:t xml:space="preserve">, </w:t>
      </w:r>
      <w:r>
        <w:t xml:space="preserve">en ont </w:t>
      </w:r>
      <w:r w:rsidR="00C925AD">
        <w:t xml:space="preserve">créé un pour le groupe de travail. Ce protocole était parfois trop proche du protocole standardisé et pouvait induire un biais </w:t>
      </w:r>
      <w:r w:rsidR="00995CAE">
        <w:t>lors de l’</w:t>
      </w:r>
      <w:r w:rsidR="00C925AD">
        <w:t xml:space="preserve">analyse. Les centres et configurations concernés par le critère </w:t>
      </w:r>
      <w:r w:rsidR="00C925AD">
        <w:lastRenderedPageBreak/>
        <w:t xml:space="preserve">d’exclusion sont listés dans le </w:t>
      </w:r>
      <w:r w:rsidR="00094944">
        <w:fldChar w:fldCharType="begin"/>
      </w:r>
      <w:r w:rsidR="00094944">
        <w:instrText xml:space="preserve"> REF _Ref175671986 \h  \* MERGEFORMAT </w:instrText>
      </w:r>
      <w:r w:rsidR="00094944">
        <w:fldChar w:fldCharType="separate"/>
      </w:r>
      <w:r w:rsidR="00C30592" w:rsidRPr="00C30592">
        <w:t>Tableau 16</w:t>
      </w:r>
      <w:r w:rsidR="00094944">
        <w:fldChar w:fldCharType="end"/>
      </w:r>
      <w:r w:rsidR="00094944">
        <w:t>. Le centre 10 (configurations 4 ;</w:t>
      </w:r>
      <w:r w:rsidR="00BC6BB1">
        <w:t xml:space="preserve"> </w:t>
      </w:r>
      <w:r w:rsidR="00094944">
        <w:t>5 ;</w:t>
      </w:r>
      <w:r w:rsidR="00BC6BB1">
        <w:t xml:space="preserve"> </w:t>
      </w:r>
      <w:r w:rsidR="00094944">
        <w:t xml:space="preserve">6 et 7) </w:t>
      </w:r>
      <w:r w:rsidR="00185261">
        <w:t>a</w:t>
      </w:r>
      <w:r w:rsidR="00094944">
        <w:t xml:space="preserve"> déjà été exclu à cause des données </w:t>
      </w:r>
      <w:r w:rsidR="00185261">
        <w:t>inexploitables</w:t>
      </w:r>
      <w:r w:rsidR="00094944">
        <w:t xml:space="preserve">. </w:t>
      </w:r>
    </w:p>
    <w:p w14:paraId="0AAFA983" w14:textId="19051FE6" w:rsidR="00AD5721" w:rsidRDefault="00AD5721" w:rsidP="00CC0DE6">
      <w:pPr>
        <w:ind w:right="-2"/>
        <w:jc w:val="center"/>
      </w:pPr>
      <w:bookmarkStart w:id="356" w:name="_Ref175671986"/>
      <w:bookmarkStart w:id="357" w:name="_Toc193803392"/>
      <w:r w:rsidRPr="00933299">
        <w:rPr>
          <w:i/>
          <w:iCs/>
          <w:color w:val="44546A" w:themeColor="text2"/>
          <w:sz w:val="18"/>
          <w:szCs w:val="18"/>
        </w:rPr>
        <w:t xml:space="preserve">Tableau </w:t>
      </w:r>
      <w:r w:rsidRPr="00933299">
        <w:rPr>
          <w:i/>
          <w:iCs/>
          <w:color w:val="44546A" w:themeColor="text2"/>
          <w:sz w:val="18"/>
          <w:szCs w:val="18"/>
        </w:rPr>
        <w:fldChar w:fldCharType="begin"/>
      </w:r>
      <w:r w:rsidRPr="00933299">
        <w:rPr>
          <w:i/>
          <w:iCs/>
          <w:color w:val="44546A" w:themeColor="text2"/>
          <w:sz w:val="18"/>
          <w:szCs w:val="18"/>
        </w:rPr>
        <w:instrText xml:space="preserve"> SEQ Tableau \* ARABIC </w:instrText>
      </w:r>
      <w:r w:rsidRPr="00933299">
        <w:rPr>
          <w:i/>
          <w:iCs/>
          <w:color w:val="44546A" w:themeColor="text2"/>
          <w:sz w:val="18"/>
          <w:szCs w:val="18"/>
        </w:rPr>
        <w:fldChar w:fldCharType="separate"/>
      </w:r>
      <w:r w:rsidR="00C30592">
        <w:rPr>
          <w:i/>
          <w:iCs/>
          <w:noProof/>
          <w:color w:val="44546A" w:themeColor="text2"/>
          <w:sz w:val="18"/>
          <w:szCs w:val="18"/>
        </w:rPr>
        <w:t>16</w:t>
      </w:r>
      <w:r w:rsidRPr="00933299">
        <w:rPr>
          <w:i/>
          <w:iCs/>
          <w:color w:val="44546A" w:themeColor="text2"/>
          <w:sz w:val="18"/>
          <w:szCs w:val="18"/>
        </w:rPr>
        <w:fldChar w:fldCharType="end"/>
      </w:r>
      <w:bookmarkEnd w:id="356"/>
      <w:r w:rsidRPr="00933299">
        <w:rPr>
          <w:i/>
          <w:iCs/>
          <w:color w:val="44546A" w:themeColor="text2"/>
          <w:sz w:val="18"/>
          <w:szCs w:val="18"/>
        </w:rPr>
        <w:t> : Configurations locales proches de la configuration standard ayant été exclues pour l’étude de la sensibilité.</w:t>
      </w:r>
      <w:bookmarkEnd w:id="357"/>
    </w:p>
    <w:tbl>
      <w:tblPr>
        <w:tblStyle w:val="Montableau"/>
        <w:tblW w:w="10253" w:type="dxa"/>
        <w:tblLook w:val="0420" w:firstRow="1" w:lastRow="0" w:firstColumn="0" w:lastColumn="0" w:noHBand="0" w:noVBand="1"/>
      </w:tblPr>
      <w:tblGrid>
        <w:gridCol w:w="1526"/>
        <w:gridCol w:w="1420"/>
        <w:gridCol w:w="1220"/>
        <w:gridCol w:w="1219"/>
        <w:gridCol w:w="1222"/>
        <w:gridCol w:w="1219"/>
        <w:gridCol w:w="1219"/>
        <w:gridCol w:w="1208"/>
      </w:tblGrid>
      <w:tr w:rsidR="00094944" w14:paraId="50A01627" w14:textId="77777777" w:rsidTr="00094944">
        <w:trPr>
          <w:cnfStyle w:val="100000000000" w:firstRow="1" w:lastRow="0" w:firstColumn="0" w:lastColumn="0" w:oddVBand="0" w:evenVBand="0" w:oddHBand="0" w:evenHBand="0" w:firstRowFirstColumn="0" w:firstRowLastColumn="0" w:lastRowFirstColumn="0" w:lastRowLastColumn="0"/>
        </w:trPr>
        <w:tc>
          <w:tcPr>
            <w:tcW w:w="1526" w:type="dxa"/>
          </w:tcPr>
          <w:p w14:paraId="0D669A44" w14:textId="048D2F83" w:rsidR="00094944" w:rsidRDefault="00094944" w:rsidP="00094944">
            <w:pPr>
              <w:jc w:val="center"/>
            </w:pPr>
            <w:r w:rsidRPr="00063929">
              <w:rPr>
                <w:rFonts w:cstheme="minorHAnsi"/>
              </w:rPr>
              <w:t>Centres</w:t>
            </w:r>
          </w:p>
        </w:tc>
        <w:tc>
          <w:tcPr>
            <w:tcW w:w="1420" w:type="dxa"/>
          </w:tcPr>
          <w:p w14:paraId="3438EA8F" w14:textId="32A45A30" w:rsidR="00094944" w:rsidRDefault="00094944" w:rsidP="00094944">
            <w:pPr>
              <w:jc w:val="center"/>
            </w:pPr>
            <w:r w:rsidRPr="00063929">
              <w:rPr>
                <w:rFonts w:cstheme="minorHAnsi"/>
              </w:rPr>
              <w:t>3</w:t>
            </w:r>
          </w:p>
        </w:tc>
        <w:tc>
          <w:tcPr>
            <w:tcW w:w="1220" w:type="dxa"/>
          </w:tcPr>
          <w:p w14:paraId="068B5136" w14:textId="02DE25F5" w:rsidR="00094944" w:rsidRDefault="00094944" w:rsidP="00094944">
            <w:pPr>
              <w:jc w:val="center"/>
            </w:pPr>
            <w:r w:rsidRPr="00063929">
              <w:rPr>
                <w:rFonts w:cstheme="minorHAnsi"/>
              </w:rPr>
              <w:t>4</w:t>
            </w:r>
          </w:p>
        </w:tc>
        <w:tc>
          <w:tcPr>
            <w:tcW w:w="1219" w:type="dxa"/>
          </w:tcPr>
          <w:p w14:paraId="29B72F41" w14:textId="03CD743C" w:rsidR="00094944" w:rsidRDefault="00094944" w:rsidP="00094944">
            <w:pPr>
              <w:jc w:val="center"/>
            </w:pPr>
            <w:r w:rsidRPr="00063929">
              <w:rPr>
                <w:rFonts w:cstheme="minorHAnsi"/>
              </w:rPr>
              <w:t>8</w:t>
            </w:r>
          </w:p>
        </w:tc>
        <w:tc>
          <w:tcPr>
            <w:tcW w:w="1222" w:type="dxa"/>
          </w:tcPr>
          <w:p w14:paraId="739C91A6" w14:textId="1AC74517" w:rsidR="00094944" w:rsidRDefault="00094944" w:rsidP="00094944">
            <w:pPr>
              <w:jc w:val="center"/>
            </w:pPr>
            <w:r w:rsidRPr="00063929">
              <w:rPr>
                <w:rFonts w:cstheme="minorHAnsi"/>
              </w:rPr>
              <w:t>13</w:t>
            </w:r>
          </w:p>
        </w:tc>
        <w:tc>
          <w:tcPr>
            <w:tcW w:w="1219" w:type="dxa"/>
          </w:tcPr>
          <w:p w14:paraId="588C809E" w14:textId="419353FD" w:rsidR="00094944" w:rsidRDefault="00094944" w:rsidP="00094944">
            <w:pPr>
              <w:jc w:val="center"/>
            </w:pPr>
            <w:r w:rsidRPr="00063929">
              <w:rPr>
                <w:rFonts w:cstheme="minorHAnsi"/>
              </w:rPr>
              <w:t>16</w:t>
            </w:r>
          </w:p>
        </w:tc>
        <w:tc>
          <w:tcPr>
            <w:tcW w:w="1219" w:type="dxa"/>
          </w:tcPr>
          <w:p w14:paraId="212F1C38" w14:textId="05C032DF" w:rsidR="00094944" w:rsidRDefault="00094944" w:rsidP="00094944">
            <w:pPr>
              <w:jc w:val="center"/>
            </w:pPr>
            <w:r w:rsidRPr="00063929">
              <w:rPr>
                <w:rFonts w:cstheme="minorHAnsi"/>
              </w:rPr>
              <w:t>17</w:t>
            </w:r>
          </w:p>
        </w:tc>
        <w:tc>
          <w:tcPr>
            <w:tcW w:w="1208" w:type="dxa"/>
          </w:tcPr>
          <w:p w14:paraId="275A5C9F" w14:textId="70B7EAF5" w:rsidR="00094944" w:rsidRDefault="00094944" w:rsidP="00094944">
            <w:pPr>
              <w:jc w:val="center"/>
            </w:pPr>
            <w:r w:rsidRPr="00063929">
              <w:rPr>
                <w:rFonts w:cstheme="minorHAnsi"/>
              </w:rPr>
              <w:t>18</w:t>
            </w:r>
          </w:p>
        </w:tc>
      </w:tr>
      <w:tr w:rsidR="00094944" w14:paraId="411D8701" w14:textId="77777777" w:rsidTr="00CC0DE6">
        <w:trPr>
          <w:cnfStyle w:val="000000100000" w:firstRow="0" w:lastRow="0" w:firstColumn="0" w:lastColumn="0" w:oddVBand="0" w:evenVBand="0" w:oddHBand="1" w:evenHBand="0" w:firstRowFirstColumn="0" w:firstRowLastColumn="0" w:lastRowFirstColumn="0" w:lastRowLastColumn="0"/>
        </w:trPr>
        <w:tc>
          <w:tcPr>
            <w:tcW w:w="0" w:type="dxa"/>
            <w:shd w:val="clear" w:color="auto" w:fill="BDD6EE" w:themeFill="accent5" w:themeFillTint="66"/>
          </w:tcPr>
          <w:p w14:paraId="287EC091" w14:textId="44492E8F" w:rsidR="00094944" w:rsidRDefault="00094944" w:rsidP="00094944">
            <w:pPr>
              <w:jc w:val="center"/>
            </w:pPr>
            <w:r w:rsidRPr="00063929">
              <w:rPr>
                <w:rFonts w:cstheme="minorHAnsi"/>
              </w:rPr>
              <w:t>Configurations</w:t>
            </w:r>
          </w:p>
        </w:tc>
        <w:tc>
          <w:tcPr>
            <w:tcW w:w="0" w:type="dxa"/>
            <w:shd w:val="clear" w:color="auto" w:fill="BDD6EE" w:themeFill="accent5" w:themeFillTint="66"/>
          </w:tcPr>
          <w:p w14:paraId="21AE51D2" w14:textId="74482BF8" w:rsidR="00094944" w:rsidRDefault="00094944" w:rsidP="00094944">
            <w:pPr>
              <w:jc w:val="center"/>
            </w:pPr>
            <w:r w:rsidRPr="00063929">
              <w:rPr>
                <w:rFonts w:cstheme="minorHAnsi"/>
              </w:rPr>
              <w:t>26-27-28-29</w:t>
            </w:r>
          </w:p>
        </w:tc>
        <w:tc>
          <w:tcPr>
            <w:tcW w:w="0" w:type="dxa"/>
            <w:shd w:val="clear" w:color="auto" w:fill="BDD6EE" w:themeFill="accent5" w:themeFillTint="66"/>
          </w:tcPr>
          <w:p w14:paraId="3785A248" w14:textId="4CD583BB" w:rsidR="00094944" w:rsidRDefault="00094944" w:rsidP="00094944">
            <w:pPr>
              <w:jc w:val="center"/>
            </w:pPr>
            <w:r w:rsidRPr="00063929">
              <w:rPr>
                <w:rFonts w:cstheme="minorHAnsi"/>
              </w:rPr>
              <w:t>10-11-13</w:t>
            </w:r>
          </w:p>
        </w:tc>
        <w:tc>
          <w:tcPr>
            <w:tcW w:w="0" w:type="dxa"/>
            <w:shd w:val="clear" w:color="auto" w:fill="BDD6EE" w:themeFill="accent5" w:themeFillTint="66"/>
          </w:tcPr>
          <w:p w14:paraId="1CAF7874" w14:textId="10BBA981" w:rsidR="00094944" w:rsidRDefault="00094944" w:rsidP="00094944">
            <w:pPr>
              <w:jc w:val="center"/>
            </w:pPr>
            <w:r w:rsidRPr="00063929">
              <w:rPr>
                <w:rFonts w:cstheme="minorHAnsi"/>
              </w:rPr>
              <w:t>19</w:t>
            </w:r>
          </w:p>
        </w:tc>
        <w:tc>
          <w:tcPr>
            <w:tcW w:w="0" w:type="dxa"/>
            <w:shd w:val="clear" w:color="auto" w:fill="BDD6EE" w:themeFill="accent5" w:themeFillTint="66"/>
          </w:tcPr>
          <w:p w14:paraId="12ACBAE2" w14:textId="667FA0C4" w:rsidR="00094944" w:rsidRDefault="00094944" w:rsidP="00094944">
            <w:pPr>
              <w:jc w:val="center"/>
            </w:pPr>
            <w:r w:rsidRPr="00063929">
              <w:rPr>
                <w:rFonts w:cstheme="minorHAnsi"/>
              </w:rPr>
              <w:t>24-25</w:t>
            </w:r>
          </w:p>
        </w:tc>
        <w:tc>
          <w:tcPr>
            <w:tcW w:w="0" w:type="dxa"/>
            <w:shd w:val="clear" w:color="auto" w:fill="BDD6EE" w:themeFill="accent5" w:themeFillTint="66"/>
          </w:tcPr>
          <w:p w14:paraId="078A212F" w14:textId="0FB63B61" w:rsidR="00094944" w:rsidRDefault="00094944" w:rsidP="00094944">
            <w:pPr>
              <w:jc w:val="center"/>
            </w:pPr>
            <w:r w:rsidRPr="00063929">
              <w:rPr>
                <w:rFonts w:cstheme="minorHAnsi"/>
              </w:rPr>
              <w:t>48</w:t>
            </w:r>
          </w:p>
        </w:tc>
        <w:tc>
          <w:tcPr>
            <w:tcW w:w="0" w:type="dxa"/>
            <w:shd w:val="clear" w:color="auto" w:fill="BDD6EE" w:themeFill="accent5" w:themeFillTint="66"/>
          </w:tcPr>
          <w:p w14:paraId="5927BA93" w14:textId="66BCEA7F" w:rsidR="00094944" w:rsidRDefault="00094944" w:rsidP="00094944">
            <w:pPr>
              <w:jc w:val="center"/>
            </w:pPr>
            <w:r w:rsidRPr="00063929">
              <w:rPr>
                <w:rFonts w:cstheme="minorHAnsi"/>
              </w:rPr>
              <w:t>8-9</w:t>
            </w:r>
          </w:p>
        </w:tc>
        <w:tc>
          <w:tcPr>
            <w:tcW w:w="0" w:type="dxa"/>
            <w:shd w:val="clear" w:color="auto" w:fill="BDD6EE" w:themeFill="accent5" w:themeFillTint="66"/>
          </w:tcPr>
          <w:p w14:paraId="642D8393" w14:textId="7727B390" w:rsidR="00094944" w:rsidRDefault="00094944" w:rsidP="00094944">
            <w:pPr>
              <w:jc w:val="center"/>
            </w:pPr>
            <w:r w:rsidRPr="00063929">
              <w:rPr>
                <w:rFonts w:cstheme="minorHAnsi"/>
              </w:rPr>
              <w:t>46</w:t>
            </w:r>
          </w:p>
        </w:tc>
      </w:tr>
    </w:tbl>
    <w:p w14:paraId="42907736" w14:textId="77777777" w:rsidR="00C925AD" w:rsidRDefault="00C925AD" w:rsidP="00094944">
      <w:pPr>
        <w:jc w:val="both"/>
      </w:pPr>
    </w:p>
    <w:p w14:paraId="77DE7612" w14:textId="3A2CA2F1" w:rsidR="00094944" w:rsidRDefault="00094944" w:rsidP="00094944">
      <w:pPr>
        <w:jc w:val="both"/>
      </w:pPr>
      <w:r>
        <w:t xml:space="preserve">Le calcul </w:t>
      </w:r>
      <w:r w:rsidR="00BA04F3">
        <w:t>du facteur d’étalonnage</w:t>
      </w:r>
      <w:r>
        <w:t xml:space="preserve"> a été effectué comme suit :</w:t>
      </w:r>
    </w:p>
    <w:p w14:paraId="2C6476F8" w14:textId="16475DE1" w:rsidR="00094944" w:rsidRDefault="00094944" w:rsidP="00024898">
      <w:pPr>
        <w:numPr>
          <w:ilvl w:val="0"/>
          <w:numId w:val="4"/>
        </w:numPr>
        <w:ind w:left="567"/>
        <w:jc w:val="both"/>
      </w:pPr>
      <w:r>
        <w:t xml:space="preserve">Pour les configurations standardisées, </w:t>
      </w:r>
      <w:r w:rsidR="00BA04F3">
        <w:t xml:space="preserve">le facteur d’étalonnage </w:t>
      </w:r>
      <w:ins w:id="358" w:author="DEMONCHY Mathilde" w:date="2025-04-08T17:11:00Z">
        <w:r w:rsidR="00CC0DE6">
          <w:t>(FE)</w:t>
        </w:r>
      </w:ins>
      <w:del w:id="359" w:author="DEMONCHY Mathilde" w:date="2025-04-08T17:11:00Z">
        <w:r w:rsidR="00BA04F3" w:rsidDel="00CC0DE6">
          <w:delText>C</w:delText>
        </w:r>
      </w:del>
      <w:r>
        <w:t xml:space="preserve"> est calculé</w:t>
      </w:r>
      <w:r w:rsidR="00BA04F3">
        <w:t xml:space="preserve"> </w:t>
      </w:r>
      <w:r>
        <w:t xml:space="preserve">selon la méthode décrite dans la section </w:t>
      </w:r>
      <w:r>
        <w:fldChar w:fldCharType="begin"/>
      </w:r>
      <w:r>
        <w:instrText xml:space="preserve"> REF _Ref175672107 \r \h </w:instrText>
      </w:r>
      <w:r>
        <w:fldChar w:fldCharType="separate"/>
      </w:r>
      <w:r w:rsidR="00C30592">
        <w:t>3.3.1.1</w:t>
      </w:r>
      <w:r>
        <w:fldChar w:fldCharType="end"/>
      </w:r>
      <w:r>
        <w:t xml:space="preserve"> </w:t>
      </w:r>
      <w:del w:id="360" w:author="DEMONCHY Mathilde" w:date="2025-04-08T17:12:00Z">
        <w:r w:rsidDel="00CC0DE6">
          <w:delText>« </w:delText>
        </w:r>
        <w:r w:rsidDel="00CC0DE6">
          <w:fldChar w:fldCharType="begin"/>
        </w:r>
        <w:r w:rsidDel="00CC0DE6">
          <w:delInstrText xml:space="preserve"> REF _Ref175672107 \h </w:delInstrText>
        </w:r>
        <w:r w:rsidDel="00CC0DE6">
          <w:fldChar w:fldCharType="separate"/>
        </w:r>
        <w:r w:rsidR="00C30592" w:rsidDel="00CC0DE6">
          <w:delText>Calcul d</w:delText>
        </w:r>
        <w:r w:rsidDel="00CC0DE6">
          <w:fldChar w:fldCharType="end"/>
        </w:r>
        <w:r w:rsidDel="00CC0DE6">
          <w:delText> »</w:delText>
        </w:r>
      </w:del>
      <w:r>
        <w:t xml:space="preserve">, et avec </w:t>
      </w:r>
      <w:r w:rsidR="00BA04F3">
        <w:t>le seuil optimal</w:t>
      </w:r>
      <w:r>
        <w:t>.</w:t>
      </w:r>
    </w:p>
    <w:p w14:paraId="2534C743" w14:textId="5E24DAD0" w:rsidR="00094944" w:rsidRDefault="00094944" w:rsidP="00024898">
      <w:pPr>
        <w:numPr>
          <w:ilvl w:val="0"/>
          <w:numId w:val="4"/>
        </w:numPr>
        <w:spacing w:after="0"/>
        <w:ind w:left="567"/>
        <w:jc w:val="both"/>
      </w:pPr>
      <w:r>
        <w:t xml:space="preserve">Pour les configurations locales, </w:t>
      </w:r>
      <w:r w:rsidR="00BA04F3">
        <w:t>le facteur d’étalonnage</w:t>
      </w:r>
      <w:r>
        <w:t xml:space="preserve"> est calculé à partir des coups dans la région d’i</w:t>
      </w:r>
      <w:r w:rsidR="00201F7B">
        <w:t>ntérêt définis par les centres :</w:t>
      </w:r>
      <w:r>
        <w:t xml:space="preserve"> </w:t>
      </w:r>
    </w:p>
    <w:p w14:paraId="6ACC10B2" w14:textId="31A9662A" w:rsidR="009C64B8" w:rsidRDefault="009C64B8" w:rsidP="009C64B8">
      <w:pPr>
        <w:spacing w:after="0"/>
        <w:jc w:val="both"/>
      </w:pP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5"/>
        <w:gridCol w:w="8654"/>
        <w:gridCol w:w="704"/>
      </w:tblGrid>
      <w:tr w:rsidR="009C64B8" w14:paraId="0313FE80" w14:textId="77777777" w:rsidTr="00CC0DE6">
        <w:tc>
          <w:tcPr>
            <w:tcW w:w="350" w:type="pct"/>
          </w:tcPr>
          <w:p w14:paraId="74F9324A" w14:textId="77777777" w:rsidR="009C64B8" w:rsidRDefault="009C64B8" w:rsidP="002736DD">
            <w:pPr>
              <w:spacing w:after="120"/>
              <w:jc w:val="both"/>
              <w:rPr>
                <w:rFonts w:eastAsia="Times New Roman"/>
                <w:lang w:eastAsia="fr-FR"/>
              </w:rPr>
            </w:pPr>
          </w:p>
        </w:tc>
        <w:tc>
          <w:tcPr>
            <w:tcW w:w="4300" w:type="pct"/>
          </w:tcPr>
          <w:p w14:paraId="170B3E9E" w14:textId="28B6D4D6" w:rsidR="009C64B8" w:rsidRDefault="00000000" w:rsidP="00544E60">
            <w:pPr>
              <w:spacing w:after="120"/>
              <w:jc w:val="center"/>
              <w:rPr>
                <w:rFonts w:eastAsia="Times New Roman"/>
                <w:lang w:eastAsia="fr-FR"/>
              </w:rPr>
            </w:pPr>
            <m:oMathPara>
              <m:oMath>
                <m:sSub>
                  <m:sSubPr>
                    <m:ctrlPr>
                      <w:rPr>
                        <w:rFonts w:ascii="Cambria Math" w:hAnsi="Cambria Math"/>
                      </w:rPr>
                    </m:ctrlPr>
                  </m:sSubPr>
                  <m:e>
                    <m:r>
                      <w:ins w:id="361" w:author="DEMONCHY Mathilde" w:date="2025-04-08T17:11:00Z">
                        <w:rPr>
                          <w:rFonts w:ascii="Cambria Math" w:hAnsi="Cambria Math"/>
                        </w:rPr>
                        <m:t>FE</m:t>
                      </w:ins>
                    </m:r>
                    <m:r>
                      <w:del w:id="362" w:author="DEMONCHY Mathilde" w:date="2025-04-08T17:11:00Z">
                        <w:rPr>
                          <w:rFonts w:ascii="Cambria Math" w:hAnsi="Cambria Math"/>
                        </w:rPr>
                        <m:t>C</m:t>
                      </w:del>
                    </m:r>
                  </m:e>
                  <m:sub>
                    <m:r>
                      <w:rPr>
                        <w:rFonts w:ascii="Cambria Math" w:hAnsi="Cambria Math"/>
                      </w:rPr>
                      <m:t>F</m:t>
                    </m:r>
                  </m:sub>
                </m:sSub>
                <m:r>
                  <m:rPr>
                    <m:sty m:val="p"/>
                  </m:rPr>
                  <w:rPr>
                    <w:rFonts w:ascii="Cambria Math" w:hAnsi="Cambria Math"/>
                  </w:rPr>
                  <m:t>=</m:t>
                </m:r>
                <m:f>
                  <m:fPr>
                    <m:ctrlPr>
                      <w:rPr>
                        <w:rFonts w:ascii="Cambria Math" w:hAnsi="Cambria Math"/>
                      </w:rPr>
                    </m:ctrlPr>
                  </m:fPr>
                  <m:num>
                    <m:sSub>
                      <m:sSubPr>
                        <m:ctrlPr>
                          <w:rPr>
                            <w:rFonts w:ascii="Cambria Math" w:hAnsi="Cambria Math"/>
                            <w:i/>
                          </w:rPr>
                        </m:ctrlPr>
                      </m:sSubPr>
                      <m:e>
                        <m:r>
                          <w:rPr>
                            <w:rFonts w:ascii="Cambria Math" w:hAnsi="Cambria Math"/>
                          </w:rPr>
                          <m:t>N</m:t>
                        </m:r>
                      </m:e>
                      <m:sub>
                        <m:sSub>
                          <m:sSubPr>
                            <m:ctrlPr>
                              <w:rPr>
                                <w:rFonts w:ascii="Cambria Math" w:hAnsi="Cambria Math"/>
                                <w:i/>
                              </w:rPr>
                            </m:ctrlPr>
                          </m:sSubPr>
                          <m:e>
                            <m:r>
                              <w:rPr>
                                <w:rFonts w:ascii="Cambria Math" w:hAnsi="Cambria Math"/>
                              </w:rPr>
                              <m:t>ROI</m:t>
                            </m:r>
                          </m:e>
                          <m:sub>
                            <m:r>
                              <w:rPr>
                                <w:rFonts w:ascii="Cambria Math" w:hAnsi="Cambria Math"/>
                              </w:rPr>
                              <m:t>F</m:t>
                            </m:r>
                          </m:sub>
                        </m:sSub>
                      </m:sub>
                    </m:sSub>
                    <m:r>
                      <w:rPr>
                        <w:rFonts w:ascii="Cambria Math" w:hAnsi="Cambria Math"/>
                      </w:rPr>
                      <m:t xml:space="preserve"> ×1000</m:t>
                    </m:r>
                  </m:num>
                  <m:den>
                    <m:sSub>
                      <m:sSubPr>
                        <m:ctrlPr>
                          <w:rPr>
                            <w:rFonts w:ascii="Cambria Math" w:hAnsi="Cambria Math"/>
                          </w:rPr>
                        </m:ctrlPr>
                      </m:sSubPr>
                      <m:e>
                        <m:sSub>
                          <m:sSubPr>
                            <m:ctrlPr>
                              <w:rPr>
                                <w:rFonts w:ascii="Cambria Math" w:hAnsi="Cambria Math"/>
                              </w:rPr>
                            </m:ctrlPr>
                          </m:sSubPr>
                          <m:e>
                            <m:r>
                              <w:rPr>
                                <w:rFonts w:ascii="Cambria Math" w:hAnsi="Cambria Math"/>
                              </w:rPr>
                              <m:t>A</m:t>
                            </m:r>
                            <m:ctrlPr>
                              <w:rPr>
                                <w:rFonts w:ascii="Cambria Math" w:hAnsi="Cambria Math"/>
                                <w:i/>
                              </w:rPr>
                            </m:ctrlPr>
                          </m:e>
                          <m:sub>
                            <m:r>
                              <w:rPr>
                                <w:rFonts w:ascii="Cambria Math" w:hAnsi="Cambria Math"/>
                              </w:rPr>
                              <m:t>ac</m:t>
                            </m:r>
                            <m:sSub>
                              <m:sSubPr>
                                <m:ctrlPr>
                                  <w:rPr>
                                    <w:rFonts w:ascii="Cambria Math" w:hAnsi="Cambria Math"/>
                                  </w:rPr>
                                </m:ctrlPr>
                              </m:sSubPr>
                              <m:e>
                                <m:r>
                                  <w:rPr>
                                    <w:rFonts w:ascii="Cambria Math" w:hAnsi="Cambria Math"/>
                                  </w:rPr>
                                  <m:t>q</m:t>
                                </m:r>
                                <m:ctrlPr>
                                  <w:rPr>
                                    <w:rFonts w:ascii="Cambria Math" w:hAnsi="Cambria Math"/>
                                    <w:i/>
                                  </w:rPr>
                                </m:ctrlPr>
                              </m:e>
                              <m:sub>
                                <m:r>
                                  <w:rPr>
                                    <w:rFonts w:ascii="Cambria Math" w:hAnsi="Cambria Math"/>
                                  </w:rPr>
                                  <m:t>corr</m:t>
                                </m:r>
                              </m:sub>
                            </m:sSub>
                          </m:sub>
                        </m:sSub>
                      </m:e>
                      <m:sub>
                        <m:r>
                          <w:rPr>
                            <w:rFonts w:ascii="Cambria Math" w:hAnsi="Cambria Math"/>
                          </w:rPr>
                          <m:t>F</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D</m:t>
                        </m:r>
                      </m:e>
                      <m:sub>
                        <m:r>
                          <w:rPr>
                            <w:rFonts w:ascii="Cambria Math" w:hAnsi="Cambria Math"/>
                          </w:rPr>
                          <m:t>F</m:t>
                        </m:r>
                      </m:sub>
                    </m:sSub>
                  </m:den>
                </m:f>
              </m:oMath>
            </m:oMathPara>
          </w:p>
        </w:tc>
        <w:tc>
          <w:tcPr>
            <w:tcW w:w="350" w:type="pct"/>
            <w:vAlign w:val="center"/>
          </w:tcPr>
          <w:p w14:paraId="256DDF15" w14:textId="5C492F8F" w:rsidR="009C64B8" w:rsidRDefault="009C64B8" w:rsidP="00544E60">
            <w:pPr>
              <w:spacing w:after="120"/>
              <w:jc w:val="right"/>
              <w:rPr>
                <w:rFonts w:eastAsia="Times New Roman"/>
                <w:lang w:eastAsia="fr-FR"/>
              </w:rPr>
            </w:pPr>
            <w:r>
              <w:t>(</w:t>
            </w:r>
            <w:fldSimple w:instr=" SEQ Équation \* ARABIC ">
              <w:r>
                <w:rPr>
                  <w:noProof/>
                </w:rPr>
                <w:t>7</w:t>
              </w:r>
            </w:fldSimple>
            <w:r>
              <w:t>)</w:t>
            </w:r>
          </w:p>
        </w:tc>
      </w:tr>
    </w:tbl>
    <w:p w14:paraId="4AC12981" w14:textId="77777777" w:rsidR="009C64B8" w:rsidRDefault="009C64B8" w:rsidP="009C64B8">
      <w:pPr>
        <w:spacing w:after="0"/>
        <w:jc w:val="both"/>
      </w:pPr>
    </w:p>
    <w:p w14:paraId="798D2372" w14:textId="01A333E7" w:rsidR="00094944" w:rsidRPr="00795C25" w:rsidRDefault="00CC0DE6" w:rsidP="00094944">
      <w:pPr>
        <w:jc w:val="both"/>
      </w:pPr>
      <w:r>
        <w:br/>
      </w:r>
      <m:oMath>
        <m:sSub>
          <m:sSubPr>
            <m:ctrlPr>
              <w:rPr>
                <w:rFonts w:ascii="Cambria Math" w:hAnsi="Cambria Math"/>
                <w:i/>
              </w:rPr>
            </m:ctrlPr>
          </m:sSubPr>
          <m:e>
            <m:r>
              <w:rPr>
                <w:rFonts w:ascii="Cambria Math" w:hAnsi="Cambria Math"/>
              </w:rPr>
              <m:t>N</m:t>
            </m:r>
          </m:e>
          <m:sub>
            <m:sSub>
              <m:sSubPr>
                <m:ctrlPr>
                  <w:rPr>
                    <w:rFonts w:ascii="Cambria Math" w:hAnsi="Cambria Math"/>
                    <w:i/>
                  </w:rPr>
                </m:ctrlPr>
              </m:sSubPr>
              <m:e>
                <m:r>
                  <w:rPr>
                    <w:rFonts w:ascii="Cambria Math" w:hAnsi="Cambria Math"/>
                  </w:rPr>
                  <m:t>ROI</m:t>
                </m:r>
              </m:e>
              <m:sub>
                <m:r>
                  <w:rPr>
                    <w:rFonts w:ascii="Cambria Math" w:hAnsi="Cambria Math"/>
                  </w:rPr>
                  <m:t>F</m:t>
                </m:r>
              </m:sub>
            </m:sSub>
          </m:sub>
        </m:sSub>
        <m:r>
          <w:rPr>
            <w:rFonts w:ascii="Cambria Math" w:hAnsi="Cambria Math"/>
          </w:rPr>
          <m:t> </m:t>
        </m:r>
      </m:oMath>
      <w:r w:rsidR="00201F7B">
        <w:t>:</w:t>
      </w:r>
      <w:r w:rsidR="00094944">
        <w:t xml:space="preserve"> </w:t>
      </w:r>
      <w:r w:rsidR="00AD5721">
        <w:t xml:space="preserve">Déterminé </w:t>
      </w:r>
      <w:r w:rsidR="00094944">
        <w:t xml:space="preserve">à la console par le physicien du centre, </w:t>
      </w:r>
      <w:r w:rsidR="00AD5721">
        <w:t>correspond aux</w:t>
      </w:r>
      <w:r w:rsidR="00094944">
        <w:t xml:space="preserve"> </w:t>
      </w:r>
      <w:proofErr w:type="spellStart"/>
      <w:r w:rsidR="00094944">
        <w:t>kCoups</w:t>
      </w:r>
      <w:proofErr w:type="spellEnd"/>
      <w:r w:rsidR="00094944">
        <w:t xml:space="preserve"> dans la région d’intérêt, corrigés </w:t>
      </w:r>
      <w:r>
        <w:t xml:space="preserve">éventuellement </w:t>
      </w:r>
      <w:r w:rsidR="00094944">
        <w:t>du bruit de fond -</w:t>
      </w:r>
      <w:r w:rsidR="00650FDB">
        <w:t>selon</w:t>
      </w:r>
      <w:r w:rsidR="00094944">
        <w:t xml:space="preserve"> le centr</w:t>
      </w:r>
      <w:r w:rsidR="00650FDB">
        <w:t>e</w:t>
      </w:r>
      <w:r w:rsidR="00094944">
        <w:t>-, pour chacun des fantômes (F).</w:t>
      </w:r>
    </w:p>
    <w:p w14:paraId="3695D529" w14:textId="02CA718B" w:rsidR="00094944" w:rsidRDefault="00000000" w:rsidP="00094944">
      <w:pPr>
        <w:jc w:val="both"/>
      </w:pPr>
      <m:oMath>
        <m:sSub>
          <m:sSubPr>
            <m:ctrlPr>
              <w:rPr>
                <w:rFonts w:ascii="Cambria Math" w:hAnsi="Cambria Math"/>
                <w:i/>
              </w:rPr>
            </m:ctrlPr>
          </m:sSubPr>
          <m:e>
            <m:r>
              <w:rPr>
                <w:rFonts w:ascii="Cambria Math" w:hAnsi="Cambria Math"/>
              </w:rPr>
              <m:t>A_acq_corr</m:t>
            </m:r>
          </m:e>
          <m:sub>
            <m:r>
              <w:rPr>
                <w:rFonts w:ascii="Cambria Math" w:hAnsi="Cambria Math"/>
              </w:rPr>
              <m:t>F</m:t>
            </m:r>
          </m:sub>
        </m:sSub>
        <m:r>
          <w:rPr>
            <w:rFonts w:ascii="Cambria Math" w:hAnsi="Cambria Math"/>
          </w:rPr>
          <m:t> </m:t>
        </m:r>
      </m:oMath>
      <w:r w:rsidR="00201F7B">
        <w:t>:</w:t>
      </w:r>
      <w:r w:rsidR="00094944">
        <w:t xml:space="preserve"> Activité théorique dans le fantôme (F)</w:t>
      </w:r>
      <w:r w:rsidR="00B973B3">
        <w:t>, en MBq,</w:t>
      </w:r>
      <w:r w:rsidR="00094944">
        <w:t xml:space="preserve"> au moment de l’acquisition. Elle est déterminée par chaque physicien, à partir de la mesure via l’</w:t>
      </w:r>
      <w:proofErr w:type="spellStart"/>
      <w:r w:rsidR="00094944">
        <w:t>activimètre</w:t>
      </w:r>
      <w:proofErr w:type="spellEnd"/>
      <w:r w:rsidR="00094944" w:rsidRPr="00846DE4">
        <w:t xml:space="preserve"> </w:t>
      </w:r>
      <w:r w:rsidR="00094944">
        <w:t>de l’activité dans la seringue servant à remplir le fantôme, puis recalculée au moment de l’acquisition.</w:t>
      </w:r>
    </w:p>
    <w:p w14:paraId="2D1F4C67" w14:textId="0409C49C" w:rsidR="00094944" w:rsidRDefault="00000000" w:rsidP="00094944">
      <w:pPr>
        <w:jc w:val="both"/>
      </w:pPr>
      <m:oMath>
        <m:sSub>
          <m:sSubPr>
            <m:ctrlPr>
              <w:rPr>
                <w:rFonts w:ascii="Cambria Math" w:hAnsi="Cambria Math"/>
                <w:i/>
              </w:rPr>
            </m:ctrlPr>
          </m:sSubPr>
          <m:e>
            <m:r>
              <w:rPr>
                <w:rFonts w:ascii="Cambria Math" w:hAnsi="Cambria Math"/>
              </w:rPr>
              <m:t>D</m:t>
            </m:r>
          </m:e>
          <m:sub>
            <m:r>
              <w:rPr>
                <w:rFonts w:ascii="Cambria Math" w:hAnsi="Cambria Math"/>
              </w:rPr>
              <m:t>F</m:t>
            </m:r>
          </m:sub>
        </m:sSub>
      </m:oMath>
      <w:r w:rsidR="00094944">
        <w:t xml:space="preserve"> : </w:t>
      </w:r>
      <w:r w:rsidR="00CC0DE6">
        <w:t>Durée</w:t>
      </w:r>
      <w:r w:rsidR="00094944">
        <w:t xml:space="preserve"> d’acquisition</w:t>
      </w:r>
      <w:r w:rsidR="00B973B3">
        <w:t xml:space="preserve">, en seconde, </w:t>
      </w:r>
      <w:r w:rsidR="00094944">
        <w:t xml:space="preserve">du tag DICOM de l’image </w:t>
      </w:r>
      <w:proofErr w:type="spellStart"/>
      <w:r w:rsidR="00094944" w:rsidRPr="00754678">
        <w:t>ActualFrameDuration</w:t>
      </w:r>
      <w:proofErr w:type="spellEnd"/>
      <w:r w:rsidR="00094944" w:rsidRPr="00754678">
        <w:t xml:space="preserve"> </w:t>
      </w:r>
      <w:r w:rsidR="00094944">
        <w:t>pour chaque fantôme (F).</w:t>
      </w:r>
    </w:p>
    <w:p w14:paraId="3456FD7C" w14:textId="77777777" w:rsidR="008B002F" w:rsidRDefault="008B002F" w:rsidP="00E01B74">
      <w:pPr>
        <w:jc w:val="both"/>
      </w:pPr>
    </w:p>
    <w:p w14:paraId="08EF0EB4" w14:textId="7358821F" w:rsidR="00C863ED" w:rsidRDefault="00EA4D7F" w:rsidP="000644C5">
      <w:pPr>
        <w:pStyle w:val="Titre2"/>
      </w:pPr>
      <w:bookmarkStart w:id="363" w:name="_Toc193972788"/>
      <w:bookmarkStart w:id="364" w:name="_Toc157640872"/>
      <w:proofErr w:type="spellStart"/>
      <w:r>
        <w:t>Uptake</w:t>
      </w:r>
      <w:proofErr w:type="spellEnd"/>
      <w:r w:rsidR="002015F5">
        <w:t xml:space="preserve"> en conditions locales et en conditions standardisées</w:t>
      </w:r>
      <w:bookmarkEnd w:id="363"/>
    </w:p>
    <w:p w14:paraId="4889D96B" w14:textId="77777777" w:rsidR="002015F5" w:rsidRPr="002015F5" w:rsidRDefault="002015F5" w:rsidP="002015F5">
      <w:pPr>
        <w:spacing w:after="0"/>
      </w:pPr>
    </w:p>
    <w:p w14:paraId="76263E11" w14:textId="5F2F2838" w:rsidR="001A6C5C" w:rsidRDefault="00C863ED" w:rsidP="00C863ED">
      <w:pPr>
        <w:jc w:val="both"/>
      </w:pPr>
      <w:r>
        <w:t>Le taux de fixation</w:t>
      </w:r>
      <w:r w:rsidR="00EA4D7F">
        <w:t xml:space="preserve"> (</w:t>
      </w:r>
      <w:proofErr w:type="spellStart"/>
      <w:r w:rsidR="00EA4D7F">
        <w:t>Uptake</w:t>
      </w:r>
      <w:proofErr w:type="spellEnd"/>
      <w:r w:rsidR="00EA4D7F">
        <w:t>)</w:t>
      </w:r>
      <w:r>
        <w:t xml:space="preserve"> est le rapport entre </w:t>
      </w:r>
      <w:r w:rsidR="00835CBC">
        <w:t>le taux de comptage par M</w:t>
      </w:r>
      <w:r w:rsidR="00C94D67">
        <w:t>B</w:t>
      </w:r>
      <w:r w:rsidR="00835CBC">
        <w:t>q incorporé</w:t>
      </w:r>
      <w:r>
        <w:t xml:space="preserve"> dans la région d’intérêt de la thyroïde sur l’image scintigraphique </w:t>
      </w:r>
      <w:r w:rsidR="00EA4D7F">
        <w:t xml:space="preserve"> (en Cps/(</w:t>
      </w:r>
      <w:proofErr w:type="spellStart"/>
      <w:r w:rsidR="00EA4D7F">
        <w:t>MBq.s</w:t>
      </w:r>
      <w:proofErr w:type="spellEnd"/>
      <w:r w:rsidR="00EA4D7F">
        <w:t xml:space="preserve">)) </w:t>
      </w:r>
      <w:r>
        <w:t>et le facteur d’étalonnage (en Cps/(</w:t>
      </w:r>
      <w:proofErr w:type="spellStart"/>
      <w:r>
        <w:t>MBq.s</w:t>
      </w:r>
      <w:proofErr w:type="spellEnd"/>
      <w:r>
        <w:t xml:space="preserve">)) déterminé au préalable (cf. section </w:t>
      </w:r>
      <w:r>
        <w:fldChar w:fldCharType="begin"/>
      </w:r>
      <w:r>
        <w:instrText xml:space="preserve"> REF _Ref183709349 \r \h </w:instrText>
      </w:r>
      <w:r>
        <w:fldChar w:fldCharType="separate"/>
      </w:r>
      <w:r w:rsidR="00C30592">
        <w:t>2.3</w:t>
      </w:r>
      <w:r>
        <w:fldChar w:fldCharType="end"/>
      </w:r>
      <w:r>
        <w:t>). Ainsi, la façon de délimiter la région d’intérêt de la thyroïde et la méthode de mesure du facteur d’étalonnage influent sur le résultat du taux de fixation.</w:t>
      </w:r>
    </w:p>
    <w:p w14:paraId="558B5612" w14:textId="2F26CF8D" w:rsidR="00C863ED" w:rsidRDefault="00C863ED" w:rsidP="00C863ED">
      <w:pPr>
        <w:jc w:val="both"/>
      </w:pPr>
      <w:r w:rsidRPr="00177B1A">
        <w:t>Dans le cas du protocole de routine </w:t>
      </w:r>
      <w:r w:rsidR="00835CBC">
        <w:t>l’</w:t>
      </w:r>
      <w:proofErr w:type="spellStart"/>
      <w:r w:rsidR="00835CBC">
        <w:t>uptake</w:t>
      </w:r>
      <w:proofErr w:type="spellEnd"/>
      <w:r>
        <w:t xml:space="preserve"> e</w:t>
      </w:r>
      <w:r w:rsidRPr="00177B1A">
        <w:t xml:space="preserve">st déterminé par les centres pour chaque fantôme dans les conditions d’acquisition </w:t>
      </w:r>
      <w:r w:rsidR="002015F5">
        <w:t>locales</w:t>
      </w:r>
      <w:r>
        <w:t>, avec la méthode de segmentation et d’étalonnage propre à chaque centre</w:t>
      </w:r>
      <w:r w:rsidRPr="00177B1A">
        <w:t>.</w:t>
      </w:r>
    </w:p>
    <w:p w14:paraId="5D71D218" w14:textId="7EF51A94" w:rsidR="00C863ED" w:rsidRDefault="002246D6" w:rsidP="00024898">
      <w:pPr>
        <w:numPr>
          <w:ilvl w:val="0"/>
          <w:numId w:val="5"/>
        </w:numPr>
        <w:spacing w:line="240" w:lineRule="auto"/>
        <w:jc w:val="both"/>
      </w:pPr>
      <w:r>
        <w:rPr>
          <w:b/>
          <w:bCs/>
        </w:rPr>
        <w:t>L’</w:t>
      </w:r>
      <w:proofErr w:type="spellStart"/>
      <w:r>
        <w:rPr>
          <w:b/>
          <w:bCs/>
        </w:rPr>
        <w:t>uptake</w:t>
      </w:r>
      <w:proofErr w:type="spellEnd"/>
      <w:r w:rsidR="00C863ED" w:rsidRPr="00711CA9">
        <w:rPr>
          <w:b/>
          <w:bCs/>
        </w:rPr>
        <w:t xml:space="preserve"> pour </w:t>
      </w:r>
      <w:r w:rsidR="00C863ED">
        <w:rPr>
          <w:b/>
          <w:bCs/>
        </w:rPr>
        <w:t>les images du</w:t>
      </w:r>
      <w:r w:rsidR="00C863ED" w:rsidRPr="00711CA9">
        <w:rPr>
          <w:b/>
          <w:bCs/>
        </w:rPr>
        <w:t xml:space="preserve"> protocole local</w:t>
      </w:r>
      <w:r w:rsidR="00C863ED">
        <w:t xml:space="preserve"> est calculé directement à la console et donné par le physicien du centre </w:t>
      </w:r>
    </w:p>
    <w:p w14:paraId="7849AAC5" w14:textId="05842D41" w:rsidR="00C863ED" w:rsidRPr="00177B1A" w:rsidRDefault="00C863ED" w:rsidP="00C863ED">
      <w:pPr>
        <w:jc w:val="both"/>
      </w:pPr>
      <w:r w:rsidRPr="00177B1A">
        <w:t>Dans le</w:t>
      </w:r>
      <w:r>
        <w:t xml:space="preserve"> cas du protocole standardisé et </w:t>
      </w:r>
      <w:r w:rsidRPr="00177B1A">
        <w:t xml:space="preserve">afin d’évaluer la pertinence d’utiliser une seringue pour réaliser le calcul du facteur </w:t>
      </w:r>
      <w:r>
        <w:t>d’étalonnage</w:t>
      </w:r>
      <w:r w:rsidRPr="00177B1A">
        <w:t xml:space="preserve">, la seringue est </w:t>
      </w:r>
      <w:r>
        <w:t xml:space="preserve">tout d’abord </w:t>
      </w:r>
      <w:r w:rsidRPr="00177B1A">
        <w:t xml:space="preserve">choisie comme référence de normalisation. </w:t>
      </w:r>
      <w:r w:rsidR="00EA4D7F">
        <w:t>Une précédente étude</w:t>
      </w:r>
      <w:r w:rsidR="00835CBC">
        <w:t xml:space="preserve"> utilisant une</w:t>
      </w:r>
      <w:r w:rsidRPr="00177B1A">
        <w:t xml:space="preserve"> seringue</w:t>
      </w:r>
      <w:r>
        <w:t xml:space="preserve"> laiss</w:t>
      </w:r>
      <w:r w:rsidR="00835CBC">
        <w:t>e</w:t>
      </w:r>
      <w:r w:rsidR="00B2551A">
        <w:t xml:space="preserve"> </w:t>
      </w:r>
      <w:r>
        <w:t xml:space="preserve">envisager la possibilité d’utiliser une seringue comme fantôme d’étalonnage afin de s’affranchir d’un modèle plus complexe comme des fantômes thyroïdiens </w:t>
      </w:r>
      <w:r>
        <w:fldChar w:fldCharType="begin"/>
      </w:r>
      <w:r w:rsidR="009F0FF8">
        <w:instrText xml:space="preserve"> ADDIN ZOTERO_ITEM CSL_CITATION {"citationID":"YKxqmrLo","properties":{"formattedCitation":"[40]","plainCitation":"[40]","noteIndex":0},"citationItems":[{"id":299,"uris":["http://zotero.org/groups/4605258/items/U8WCGSBD"],"itemData":{"id":299,"type":"speech","event-place":"Virtual, France","genre":"34th Annual Congress of the European Association of Nuclear Medicine. EANM","publisher-place":"Virtual, France","title":"Radioiodine uptake measurement on planar scintigraphic images: an automatic process reducing thyroid volume effect. 34th Annual Congress of the European Association of Nuclear Medicine, EANM, Oct 2021, Virtual, France. </w:instrText>
      </w:r>
      <w:r w:rsidR="009F0FF8">
        <w:rPr>
          <w:rFonts w:ascii="Cambria Math" w:hAnsi="Cambria Math" w:cs="Cambria Math"/>
        </w:rPr>
        <w:instrText>⟨</w:instrText>
      </w:r>
      <w:r w:rsidR="009F0FF8">
        <w:instrText>irsn-04023212</w:instrText>
      </w:r>
      <w:r w:rsidR="009F0FF8">
        <w:rPr>
          <w:rFonts w:ascii="Cambria Math" w:hAnsi="Cambria Math" w:cs="Cambria Math"/>
        </w:rPr>
        <w:instrText>⟩</w:instrText>
      </w:r>
      <w:r w:rsidR="009F0FF8">
        <w:instrText xml:space="preserve">","author":[{"family":"Beaumont","given":"Tiffany"},{"family":"Forbes","given":"Aurélie"},{"family":"Durand","given":"Emmanuel"},{"family":"Castilla-Lièvre","given":"A"},{"family":"Broggio","given":"David"}]}}],"schema":"https://github.com/citation-style-language/schema/raw/master/csl-citation.json"} </w:instrText>
      </w:r>
      <w:r>
        <w:fldChar w:fldCharType="separate"/>
      </w:r>
      <w:r w:rsidR="00373C0B" w:rsidRPr="00373C0B">
        <w:rPr>
          <w:rFonts w:ascii="Calibri" w:hAnsi="Calibri" w:cs="Calibri"/>
        </w:rPr>
        <w:t>[40]</w:t>
      </w:r>
      <w:r>
        <w:fldChar w:fldCharType="end"/>
      </w:r>
      <w:r>
        <w:t>.</w:t>
      </w:r>
    </w:p>
    <w:p w14:paraId="3D293C61" w14:textId="01B00E64" w:rsidR="00C863ED" w:rsidRDefault="00C863ED" w:rsidP="00C863ED">
      <w:pPr>
        <w:jc w:val="both"/>
      </w:pPr>
      <w:r>
        <w:t xml:space="preserve">Dans le cas du protocole standardisé, </w:t>
      </w:r>
      <w:r w:rsidR="00835CBC">
        <w:t>l’</w:t>
      </w:r>
      <w:proofErr w:type="spellStart"/>
      <w:r w:rsidR="00835CBC">
        <w:t>uptake</w:t>
      </w:r>
      <w:proofErr w:type="spellEnd"/>
      <w:r w:rsidR="00835CBC">
        <w:t xml:space="preserve"> a également été calculé</w:t>
      </w:r>
      <w:r>
        <w:t xml:space="preserve"> en prenant pour référence de normalisation les images du fantôme anatomique F11</w:t>
      </w:r>
      <w:r w:rsidR="00344FF0">
        <w:t xml:space="preserve"> de volume moyen parmi les 5 fantômes réalistes utilisés</w:t>
      </w:r>
      <w:r>
        <w:t>.</w:t>
      </w:r>
      <w:r w:rsidRPr="00D30856">
        <w:t xml:space="preserve"> </w:t>
      </w:r>
    </w:p>
    <w:p w14:paraId="71FE35F8" w14:textId="5A24CA86" w:rsidR="00C863ED" w:rsidRDefault="002246D6" w:rsidP="00024898">
      <w:pPr>
        <w:numPr>
          <w:ilvl w:val="0"/>
          <w:numId w:val="5"/>
        </w:numPr>
        <w:spacing w:after="0" w:line="240" w:lineRule="auto"/>
        <w:jc w:val="both"/>
      </w:pPr>
      <w:r>
        <w:rPr>
          <w:b/>
          <w:bCs/>
        </w:rPr>
        <w:t>L’</w:t>
      </w:r>
      <w:proofErr w:type="spellStart"/>
      <w:r>
        <w:rPr>
          <w:b/>
          <w:bCs/>
        </w:rPr>
        <w:t>uptake</w:t>
      </w:r>
      <w:proofErr w:type="spellEnd"/>
      <w:r w:rsidR="00C863ED">
        <w:rPr>
          <w:b/>
          <w:bCs/>
        </w:rPr>
        <w:t xml:space="preserve"> </w:t>
      </w:r>
      <w:r w:rsidR="00C863ED" w:rsidRPr="00711CA9">
        <w:rPr>
          <w:b/>
          <w:bCs/>
        </w:rPr>
        <w:t xml:space="preserve">pour </w:t>
      </w:r>
      <w:r w:rsidR="00C863ED">
        <w:rPr>
          <w:b/>
          <w:bCs/>
        </w:rPr>
        <w:t>les images du</w:t>
      </w:r>
      <w:r w:rsidR="00C863ED" w:rsidRPr="00711CA9">
        <w:rPr>
          <w:b/>
          <w:bCs/>
        </w:rPr>
        <w:t xml:space="preserve"> protocole standardisé</w:t>
      </w:r>
      <w:r w:rsidR="00C863ED">
        <w:t xml:space="preserve"> </w:t>
      </w:r>
      <w:r w:rsidR="00C863ED" w:rsidRPr="00177B1A">
        <w:t>est</w:t>
      </w:r>
      <w:r w:rsidR="00C863ED">
        <w:t xml:space="preserve"> </w:t>
      </w:r>
      <w:r w:rsidR="00C863ED" w:rsidRPr="00177B1A">
        <w:t>calculé comme suit</w:t>
      </w:r>
      <w:r w:rsidR="00C863ED">
        <w:t>, en prenant comme référence soit la seringue, soit le fantôme F11</w:t>
      </w:r>
      <w:r w:rsidR="00C863ED" w:rsidRPr="00177B1A">
        <w:t> :</w:t>
      </w:r>
    </w:p>
    <w:p w14:paraId="3337D080" w14:textId="07AEDAE7" w:rsidR="009C64B8" w:rsidRDefault="009C64B8" w:rsidP="009C64B8">
      <w:pPr>
        <w:spacing w:after="0" w:line="240" w:lineRule="auto"/>
        <w:jc w:val="both"/>
      </w:pP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5"/>
        <w:gridCol w:w="8654"/>
        <w:gridCol w:w="704"/>
      </w:tblGrid>
      <w:tr w:rsidR="009C64B8" w14:paraId="1E29829C" w14:textId="77777777" w:rsidTr="00B2551A">
        <w:tc>
          <w:tcPr>
            <w:tcW w:w="350" w:type="pct"/>
          </w:tcPr>
          <w:p w14:paraId="50C0099B" w14:textId="77777777" w:rsidR="009C64B8" w:rsidRDefault="009C64B8" w:rsidP="002736DD">
            <w:pPr>
              <w:spacing w:after="120"/>
              <w:jc w:val="both"/>
              <w:rPr>
                <w:rFonts w:eastAsia="Times New Roman"/>
                <w:lang w:eastAsia="fr-FR"/>
              </w:rPr>
            </w:pPr>
          </w:p>
        </w:tc>
        <w:tc>
          <w:tcPr>
            <w:tcW w:w="4300" w:type="pct"/>
          </w:tcPr>
          <w:p w14:paraId="723D5327" w14:textId="3C8B24E2" w:rsidR="009C64B8" w:rsidRDefault="00000000" w:rsidP="00544E60">
            <w:pPr>
              <w:spacing w:after="120"/>
              <w:jc w:val="center"/>
              <w:rPr>
                <w:rFonts w:eastAsia="Times New Roman"/>
                <w:lang w:eastAsia="fr-FR"/>
              </w:rPr>
            </w:pPr>
            <m:oMath>
              <m:sSub>
                <m:sSubPr>
                  <m:ctrlPr>
                    <w:rPr>
                      <w:rFonts w:ascii="Cambria Math" w:hAnsi="Cambria Math"/>
                    </w:rPr>
                  </m:ctrlPr>
                </m:sSubPr>
                <m:e>
                  <m:r>
                    <w:rPr>
                      <w:rFonts w:ascii="Cambria Math" w:hAnsi="Cambria Math"/>
                    </w:rPr>
                    <m:t>Uptake</m:t>
                  </m:r>
                </m:e>
                <m:sub>
                  <m:r>
                    <w:rPr>
                      <w:rFonts w:ascii="Cambria Math" w:hAnsi="Cambria Math"/>
                    </w:rPr>
                    <m:t>F</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FE</m:t>
                      </m:r>
                    </m:e>
                    <m:sub>
                      <m:r>
                        <w:rPr>
                          <w:rFonts w:ascii="Cambria Math" w:hAnsi="Cambria Math"/>
                        </w:rPr>
                        <m:t>F,S</m:t>
                      </m:r>
                    </m:sub>
                  </m:sSub>
                </m:num>
                <m:den>
                  <m:sSub>
                    <m:sSubPr>
                      <m:ctrlPr>
                        <w:rPr>
                          <w:rFonts w:ascii="Cambria Math" w:hAnsi="Cambria Math"/>
                        </w:rPr>
                      </m:ctrlPr>
                    </m:sSubPr>
                    <m:e>
                      <m:r>
                        <w:rPr>
                          <w:rFonts w:ascii="Cambria Math" w:hAnsi="Cambria Math"/>
                        </w:rPr>
                        <m:t>FE</m:t>
                      </m:r>
                    </m:e>
                    <m:sub>
                      <m:r>
                        <w:rPr>
                          <w:rFonts w:ascii="Cambria Math" w:hAnsi="Cambria Math"/>
                        </w:rPr>
                        <m:t>Ser,S</m:t>
                      </m:r>
                    </m:sub>
                  </m:sSub>
                </m:den>
              </m:f>
            </m:oMath>
            <w:r w:rsidR="009C64B8">
              <w:rPr>
                <w:rFonts w:eastAsia="Times New Roman"/>
              </w:rPr>
              <w:t xml:space="preserve">     ou     </w:t>
            </w:r>
            <m:oMath>
              <m:sSub>
                <m:sSubPr>
                  <m:ctrlPr>
                    <w:rPr>
                      <w:rFonts w:ascii="Cambria Math" w:hAnsi="Cambria Math"/>
                    </w:rPr>
                  </m:ctrlPr>
                </m:sSubPr>
                <m:e>
                  <m:r>
                    <w:rPr>
                      <w:rFonts w:ascii="Cambria Math" w:hAnsi="Cambria Math"/>
                    </w:rPr>
                    <m:t>Uptake</m:t>
                  </m:r>
                </m:e>
                <m:sub>
                  <m:r>
                    <w:rPr>
                      <w:rFonts w:ascii="Cambria Math" w:hAnsi="Cambria Math"/>
                    </w:rPr>
                    <m:t>F</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FE</m:t>
                      </m:r>
                    </m:e>
                    <m:sub>
                      <m:r>
                        <w:rPr>
                          <w:rFonts w:ascii="Cambria Math" w:hAnsi="Cambria Math"/>
                        </w:rPr>
                        <m:t>F,S</m:t>
                      </m:r>
                    </m:sub>
                  </m:sSub>
                </m:num>
                <m:den>
                  <m:sSub>
                    <m:sSubPr>
                      <m:ctrlPr>
                        <w:rPr>
                          <w:rFonts w:ascii="Cambria Math" w:hAnsi="Cambria Math"/>
                        </w:rPr>
                      </m:ctrlPr>
                    </m:sSubPr>
                    <m:e>
                      <m:r>
                        <w:rPr>
                          <w:rFonts w:ascii="Cambria Math" w:hAnsi="Cambria Math"/>
                        </w:rPr>
                        <m:t>FE</m:t>
                      </m:r>
                    </m:e>
                    <m:sub>
                      <m:r>
                        <w:rPr>
                          <w:rFonts w:ascii="Cambria Math" w:hAnsi="Cambria Math"/>
                        </w:rPr>
                        <m:t>F11,S</m:t>
                      </m:r>
                    </m:sub>
                  </m:sSub>
                </m:den>
              </m:f>
            </m:oMath>
          </w:p>
        </w:tc>
        <w:tc>
          <w:tcPr>
            <w:tcW w:w="350" w:type="pct"/>
            <w:vAlign w:val="center"/>
          </w:tcPr>
          <w:p w14:paraId="35ABE2D3" w14:textId="0B93A141" w:rsidR="009C64B8" w:rsidRDefault="009C64B8" w:rsidP="00544E60">
            <w:pPr>
              <w:spacing w:after="120"/>
              <w:jc w:val="right"/>
              <w:rPr>
                <w:rFonts w:eastAsia="Times New Roman"/>
                <w:lang w:eastAsia="fr-FR"/>
              </w:rPr>
            </w:pPr>
            <w:r>
              <w:t>(</w:t>
            </w:r>
            <w:fldSimple w:instr=" SEQ Équation \* ARABIC ">
              <w:r>
                <w:rPr>
                  <w:noProof/>
                </w:rPr>
                <w:t>8</w:t>
              </w:r>
            </w:fldSimple>
            <w:r>
              <w:t>)</w:t>
            </w:r>
          </w:p>
        </w:tc>
      </w:tr>
    </w:tbl>
    <w:p w14:paraId="2C701C71" w14:textId="63EAB547" w:rsidR="009C64B8" w:rsidRPr="00B80316" w:rsidRDefault="00C863ED" w:rsidP="00B2551A">
      <w:pPr>
        <w:spacing w:after="0"/>
      </w:pPr>
      <w:r w:rsidRPr="00B80316">
        <w:t xml:space="preserve"> </w:t>
      </w:r>
      <w:r>
        <w:t xml:space="preserve">    </w:t>
      </w:r>
    </w:p>
    <w:p w14:paraId="246355AB" w14:textId="77777777" w:rsidR="00C863ED" w:rsidRDefault="00C863ED" w:rsidP="00C863ED">
      <w:pPr>
        <w:jc w:val="both"/>
      </w:pPr>
      <w:r>
        <w:t>avec :</w:t>
      </w:r>
    </w:p>
    <w:p w14:paraId="11DA5964" w14:textId="45D76EFD" w:rsidR="00C863ED" w:rsidRPr="00D1714B" w:rsidRDefault="00000000" w:rsidP="00C863ED">
      <w:pPr>
        <w:jc w:val="both"/>
      </w:pPr>
      <m:oMath>
        <m:sSub>
          <m:sSubPr>
            <m:ctrlPr>
              <w:rPr>
                <w:rFonts w:ascii="Cambria Math" w:hAnsi="Cambria Math"/>
              </w:rPr>
            </m:ctrlPr>
          </m:sSubPr>
          <m:e>
            <m:r>
              <w:rPr>
                <w:rFonts w:ascii="Cambria Math" w:hAnsi="Cambria Math"/>
              </w:rPr>
              <m:t>FE</m:t>
            </m:r>
          </m:e>
          <m:sub>
            <m:r>
              <w:rPr>
                <w:rFonts w:ascii="Cambria Math" w:hAnsi="Cambria Math"/>
              </w:rPr>
              <m:t>F,S</m:t>
            </m:r>
          </m:sub>
        </m:sSub>
      </m:oMath>
      <w:commentRangeStart w:id="365"/>
      <w:commentRangeStart w:id="366"/>
      <w:r w:rsidR="00C863ED" w:rsidRPr="00D1714B">
        <w:rPr>
          <w:rFonts w:eastAsiaTheme="minorEastAsia"/>
        </w:rPr>
        <w:t xml:space="preserve"> : </w:t>
      </w:r>
      <w:commentRangeEnd w:id="365"/>
      <w:r w:rsidR="009C6BA5">
        <w:rPr>
          <w:rStyle w:val="Marquedecommentaire"/>
        </w:rPr>
        <w:commentReference w:id="365"/>
      </w:r>
      <w:commentRangeEnd w:id="366"/>
      <w:r w:rsidR="00B2551A">
        <w:rPr>
          <w:rStyle w:val="Marquedecommentaire"/>
        </w:rPr>
        <w:commentReference w:id="366"/>
      </w:r>
      <w:r w:rsidR="00C94D67">
        <w:t>Facteur d’étalonnage, en cps/(</w:t>
      </w:r>
      <w:proofErr w:type="spellStart"/>
      <w:r w:rsidR="00C94D67">
        <w:t>MBq.s</w:t>
      </w:r>
      <w:proofErr w:type="spellEnd"/>
      <w:r w:rsidR="00C94D67">
        <w:t>),</w:t>
      </w:r>
      <w:r w:rsidR="00C863ED" w:rsidRPr="00D1714B">
        <w:t xml:space="preserve"> pour un fantôme (F) donné </w:t>
      </w:r>
      <w:r w:rsidR="00835CBC">
        <w:t>avec le seuillage S optimal</w:t>
      </w:r>
      <w:r w:rsidR="00C863ED">
        <w:t xml:space="preserve"> </w:t>
      </w:r>
      <w:r w:rsidR="00C94D67">
        <w:t xml:space="preserve">sur </w:t>
      </w:r>
      <w:r w:rsidR="00B2551A">
        <w:t>l</w:t>
      </w:r>
      <w:r w:rsidR="00C863ED">
        <w:t>’image du fantôme obtenue</w:t>
      </w:r>
      <w:r w:rsidR="00C863ED" w:rsidRPr="00D1714B">
        <w:t xml:space="preserve"> dans </w:t>
      </w:r>
      <w:r w:rsidR="00C863ED">
        <w:t>d</w:t>
      </w:r>
      <w:r w:rsidR="00C863ED" w:rsidRPr="00D1714B">
        <w:t>es conditions d’acquisition standardisées.</w:t>
      </w:r>
    </w:p>
    <w:p w14:paraId="00A403C2" w14:textId="63367209" w:rsidR="00C863ED" w:rsidRPr="002B17C9" w:rsidRDefault="00000000" w:rsidP="00C863ED">
      <w:pPr>
        <w:jc w:val="both"/>
      </w:pPr>
      <m:oMath>
        <m:sSub>
          <m:sSubPr>
            <m:ctrlPr>
              <w:rPr>
                <w:rFonts w:ascii="Cambria Math" w:hAnsi="Cambria Math"/>
              </w:rPr>
            </m:ctrlPr>
          </m:sSubPr>
          <m:e>
            <m:r>
              <w:rPr>
                <w:rFonts w:ascii="Cambria Math" w:hAnsi="Cambria Math"/>
              </w:rPr>
              <m:t>FE</m:t>
            </m:r>
          </m:e>
          <m:sub>
            <m:r>
              <w:rPr>
                <w:rFonts w:ascii="Cambria Math" w:hAnsi="Cambria Math"/>
              </w:rPr>
              <m:t>Ser,S</m:t>
            </m:r>
          </m:sub>
        </m:sSub>
      </m:oMath>
      <w:r w:rsidR="00B2551A">
        <w:rPr>
          <w:rFonts w:eastAsiaTheme="minorEastAsia"/>
        </w:rPr>
        <w:t xml:space="preserve"> </w:t>
      </w:r>
      <w:r w:rsidR="00C863ED" w:rsidRPr="00D1714B">
        <w:rPr>
          <w:rFonts w:eastAsiaTheme="minorEastAsia"/>
        </w:rPr>
        <w:t xml:space="preserve">: </w:t>
      </w:r>
      <w:r w:rsidR="002246D6">
        <w:t>Facteur d’étalonnage, en cps/(</w:t>
      </w:r>
      <w:proofErr w:type="spellStart"/>
      <w:r w:rsidR="002246D6">
        <w:t>MBq.s</w:t>
      </w:r>
      <w:proofErr w:type="spellEnd"/>
      <w:r w:rsidR="002246D6">
        <w:t xml:space="preserve">), pour </w:t>
      </w:r>
      <w:r w:rsidR="00C863ED" w:rsidRPr="00D1714B">
        <w:t>la seringue (</w:t>
      </w:r>
      <w:proofErr w:type="spellStart"/>
      <w:r w:rsidR="00C863ED" w:rsidRPr="00D1714B">
        <w:t>Ser</w:t>
      </w:r>
      <w:proofErr w:type="spellEnd"/>
      <w:r w:rsidR="00C863ED" w:rsidRPr="00D1714B">
        <w:t xml:space="preserve">) [Numéro d’acquisition 6] </w:t>
      </w:r>
      <w:r w:rsidR="00B2551A">
        <w:t xml:space="preserve">donné </w:t>
      </w:r>
      <w:r w:rsidR="00835CBC">
        <w:t>avec le seuillage S optimal</w:t>
      </w:r>
      <w:r w:rsidR="00C863ED" w:rsidRPr="00D1714B">
        <w:t xml:space="preserve"> </w:t>
      </w:r>
      <w:r w:rsidR="002246D6">
        <w:t xml:space="preserve">sur </w:t>
      </w:r>
      <w:r w:rsidR="00C863ED">
        <w:t xml:space="preserve">l’image de la seringue, obtenue </w:t>
      </w:r>
      <w:r w:rsidR="00C863ED" w:rsidRPr="00D1714B">
        <w:t xml:space="preserve">dans </w:t>
      </w:r>
      <w:r w:rsidR="00C863ED">
        <w:t>d</w:t>
      </w:r>
      <w:r w:rsidR="00C863ED" w:rsidRPr="00D1714B">
        <w:t>es conditions d’acquisition standardisées.</w:t>
      </w:r>
    </w:p>
    <w:p w14:paraId="2F30E652" w14:textId="49BCBBF5" w:rsidR="00C863ED" w:rsidRDefault="00000000" w:rsidP="00C863ED">
      <w:pPr>
        <w:jc w:val="both"/>
      </w:pPr>
      <m:oMath>
        <m:sSub>
          <m:sSubPr>
            <m:ctrlPr>
              <w:rPr>
                <w:rFonts w:ascii="Cambria Math" w:hAnsi="Cambria Math"/>
              </w:rPr>
            </m:ctrlPr>
          </m:sSubPr>
          <m:e>
            <m:r>
              <w:rPr>
                <w:rFonts w:ascii="Cambria Math" w:hAnsi="Cambria Math"/>
              </w:rPr>
              <m:t>FE</m:t>
            </m:r>
          </m:e>
          <m:sub>
            <m:r>
              <w:rPr>
                <w:rFonts w:ascii="Cambria Math" w:hAnsi="Cambria Math"/>
              </w:rPr>
              <m:t>F11,S</m:t>
            </m:r>
          </m:sub>
        </m:sSub>
      </m:oMath>
      <w:r w:rsidR="00B2551A">
        <w:rPr>
          <w:rFonts w:eastAsiaTheme="minorEastAsia"/>
        </w:rPr>
        <w:t xml:space="preserve"> </w:t>
      </w:r>
      <w:r w:rsidR="00C863ED" w:rsidRPr="00D1714B">
        <w:rPr>
          <w:rFonts w:eastAsiaTheme="minorEastAsia"/>
        </w:rPr>
        <w:t xml:space="preserve">: </w:t>
      </w:r>
      <w:r w:rsidR="002246D6">
        <w:t>Facteur d’étalonnage, en cps/(</w:t>
      </w:r>
      <w:proofErr w:type="spellStart"/>
      <w:r w:rsidR="002246D6">
        <w:t>MBq.s</w:t>
      </w:r>
      <w:proofErr w:type="spellEnd"/>
      <w:r w:rsidR="002246D6">
        <w:t>), pour</w:t>
      </w:r>
      <w:r w:rsidR="002246D6" w:rsidRPr="00D1714B" w:rsidDel="002246D6">
        <w:t xml:space="preserve"> </w:t>
      </w:r>
      <w:r w:rsidR="00C863ED">
        <w:t>le fantôme</w:t>
      </w:r>
      <w:r w:rsidR="00C863ED" w:rsidRPr="00D1714B">
        <w:t xml:space="preserve"> </w:t>
      </w:r>
      <w:r w:rsidR="00C863ED">
        <w:t>F11</w:t>
      </w:r>
      <w:r w:rsidR="00C863ED" w:rsidRPr="00D1714B">
        <w:t xml:space="preserve"> donné [Numéro d’acquisition </w:t>
      </w:r>
      <w:r w:rsidR="00C863ED">
        <w:t>3</w:t>
      </w:r>
      <w:r w:rsidR="00C863ED" w:rsidRPr="00D1714B">
        <w:t xml:space="preserve">] </w:t>
      </w:r>
      <w:r w:rsidR="00835CBC">
        <w:t>avec le seuillage S optimal</w:t>
      </w:r>
      <w:r w:rsidR="00C863ED" w:rsidRPr="00D1714B">
        <w:t xml:space="preserve"> </w:t>
      </w:r>
      <w:r w:rsidR="002246D6">
        <w:t xml:space="preserve">sur </w:t>
      </w:r>
      <w:r w:rsidR="00C863ED">
        <w:t xml:space="preserve">l’image du fantôme, obtenue </w:t>
      </w:r>
      <w:r w:rsidR="00C863ED" w:rsidRPr="00D1714B">
        <w:t xml:space="preserve">dans </w:t>
      </w:r>
      <w:r w:rsidR="00C863ED">
        <w:t>d</w:t>
      </w:r>
      <w:r w:rsidR="00C863ED" w:rsidRPr="00D1714B">
        <w:t>es conditions d’acquisition standardisées.</w:t>
      </w:r>
    </w:p>
    <w:p w14:paraId="3FC3A8E6" w14:textId="77777777" w:rsidR="002015F5" w:rsidRDefault="002015F5" w:rsidP="002015F5">
      <w:pPr>
        <w:jc w:val="both"/>
      </w:pPr>
    </w:p>
    <w:p w14:paraId="07451F93" w14:textId="16374C68" w:rsidR="00AE35E1" w:rsidRPr="00AE35E1" w:rsidRDefault="00E97D09" w:rsidP="00AE35E1">
      <w:pPr>
        <w:jc w:val="both"/>
      </w:pPr>
      <w:r>
        <w:t>L’</w:t>
      </w:r>
      <w:proofErr w:type="spellStart"/>
      <w:r>
        <w:t>uptake</w:t>
      </w:r>
      <w:proofErr w:type="spellEnd"/>
      <w:r>
        <w:t xml:space="preserve"> obtenu</w:t>
      </w:r>
      <w:r w:rsidR="002015F5">
        <w:t xml:space="preserve"> par les centres avec leur protocole de routine </w:t>
      </w:r>
      <w:r>
        <w:t xml:space="preserve">a été comparé avec celui </w:t>
      </w:r>
      <w:r w:rsidR="002015F5">
        <w:t>obtenu avec le protocole standardisé défini par le GT, pour les 5 géométrie de fantômes thyroïdiens, en collimation parallèle.</w:t>
      </w:r>
      <w:r w:rsidR="00AE35E1" w:rsidRPr="00AE35E1">
        <w:t xml:space="preserve"> Un test de comparaison de </w:t>
      </w:r>
      <w:commentRangeStart w:id="367"/>
      <w:r w:rsidR="00AE35E1" w:rsidRPr="00AE35E1">
        <w:t xml:space="preserve">Wilcoxon pairé </w:t>
      </w:r>
      <w:commentRangeEnd w:id="367"/>
      <w:r>
        <w:rPr>
          <w:rStyle w:val="Marquedecommentaire"/>
        </w:rPr>
        <w:commentReference w:id="367"/>
      </w:r>
      <w:r w:rsidR="00AE35E1" w:rsidRPr="00AE35E1">
        <w:t>est réalisé pour comparer les données en conditions standardisées versus conditions locales.</w:t>
      </w:r>
    </w:p>
    <w:p w14:paraId="76C4517E" w14:textId="3C57877C" w:rsidR="002015F5" w:rsidRDefault="00E97D09" w:rsidP="002015F5">
      <w:pPr>
        <w:jc w:val="both"/>
      </w:pPr>
      <w:r>
        <w:t>Cette étude a été uniquement réalisée sur la collimation parallèle. En effet, l</w:t>
      </w:r>
      <w:r w:rsidR="002015F5">
        <w:t xml:space="preserve">a collimation </w:t>
      </w:r>
      <w:proofErr w:type="spellStart"/>
      <w:r w:rsidR="002015F5">
        <w:t>sténopée</w:t>
      </w:r>
      <w:proofErr w:type="spellEnd"/>
      <w:r w:rsidR="002015F5">
        <w:t xml:space="preserve"> </w:t>
      </w:r>
      <w:r w:rsidR="00923179">
        <w:t>n’</w:t>
      </w:r>
      <w:r w:rsidR="002015F5">
        <w:t xml:space="preserve">a </w:t>
      </w:r>
      <w:r w:rsidR="00923179">
        <w:t xml:space="preserve">pas </w:t>
      </w:r>
      <w:r w:rsidR="002015F5">
        <w:t xml:space="preserve">été </w:t>
      </w:r>
      <w:r w:rsidR="00923179">
        <w:t xml:space="preserve">étudiée </w:t>
      </w:r>
      <w:r w:rsidR="002015F5">
        <w:t>ici, du fait des fluctuations observées</w:t>
      </w:r>
      <w:r>
        <w:t xml:space="preserve"> et</w:t>
      </w:r>
      <w:r w:rsidR="002015F5">
        <w:t xml:space="preserve"> liées à l’impact de la distance sur </w:t>
      </w:r>
      <w:r w:rsidR="00923179">
        <w:t>les facteurs</w:t>
      </w:r>
      <w:r w:rsidR="002015F5">
        <w:t xml:space="preserve"> mesurés.</w:t>
      </w:r>
    </w:p>
    <w:p w14:paraId="64775172" w14:textId="5A257615" w:rsidR="002015F5" w:rsidRDefault="002015F5" w:rsidP="002015F5">
      <w:pPr>
        <w:jc w:val="both"/>
      </w:pPr>
      <w:r>
        <w:t xml:space="preserve">Les configurations locales « créées pour le groupe de travail » et équivalentes à la configuration standardisée sont exclues de la comparaison (voir section </w:t>
      </w:r>
      <w:r>
        <w:fldChar w:fldCharType="begin"/>
      </w:r>
      <w:r>
        <w:instrText xml:space="preserve"> REF _Ref186641983 \r \h </w:instrText>
      </w:r>
      <w:r>
        <w:fldChar w:fldCharType="separate"/>
      </w:r>
      <w:r w:rsidR="00C30592">
        <w:t>3.5.1</w:t>
      </w:r>
      <w:r>
        <w:fldChar w:fldCharType="end"/>
      </w:r>
      <w:r>
        <w:t xml:space="preserve">, </w:t>
      </w:r>
      <w:r>
        <w:fldChar w:fldCharType="begin"/>
      </w:r>
      <w:r>
        <w:instrText xml:space="preserve"> REF _Ref175671986 \h  \* MERGEFORMAT </w:instrText>
      </w:r>
      <w:r>
        <w:fldChar w:fldCharType="separate"/>
      </w:r>
      <w:r w:rsidR="00C30592" w:rsidRPr="00C30592">
        <w:t>Tableau 16</w:t>
      </w:r>
      <w:r>
        <w:fldChar w:fldCharType="end"/>
      </w:r>
      <w:r>
        <w:t>).</w:t>
      </w:r>
    </w:p>
    <w:p w14:paraId="02009E27" w14:textId="34C8D12B" w:rsidR="00C863ED" w:rsidRDefault="00C863ED" w:rsidP="00C863ED">
      <w:pPr>
        <w:jc w:val="both"/>
      </w:pPr>
    </w:p>
    <w:p w14:paraId="43404515" w14:textId="637E30A5" w:rsidR="00651446" w:rsidRDefault="00651446" w:rsidP="00651446">
      <w:pPr>
        <w:pStyle w:val="Titre2"/>
      </w:pPr>
      <w:bookmarkStart w:id="368" w:name="_Toc193972789"/>
      <w:r>
        <w:t xml:space="preserve">Autres paramètres influençant les mesures </w:t>
      </w:r>
      <w:r w:rsidR="00E91EF2">
        <w:t>d’étalonnage</w:t>
      </w:r>
      <w:r>
        <w:t xml:space="preserve"> et de fixation</w:t>
      </w:r>
      <w:bookmarkEnd w:id="368"/>
    </w:p>
    <w:p w14:paraId="57B8F0B0" w14:textId="77777777" w:rsidR="00345EC1" w:rsidRPr="00345EC1" w:rsidRDefault="00345EC1" w:rsidP="00345EC1"/>
    <w:p w14:paraId="28F83CEA" w14:textId="6E96CA31" w:rsidR="00651446" w:rsidRDefault="00651446" w:rsidP="00651446">
      <w:pPr>
        <w:pStyle w:val="Titre3"/>
      </w:pPr>
      <w:bookmarkStart w:id="369" w:name="_Toc193972790"/>
      <w:r>
        <w:t>Qualité du remplissage des fantômes</w:t>
      </w:r>
      <w:bookmarkEnd w:id="369"/>
    </w:p>
    <w:p w14:paraId="4ACD1393" w14:textId="77777777" w:rsidR="00FE7C63" w:rsidRDefault="00FE7C63" w:rsidP="00FE7C63">
      <w:pPr>
        <w:jc w:val="both"/>
      </w:pPr>
    </w:p>
    <w:p w14:paraId="4A31FE25" w14:textId="04793B74" w:rsidR="00FE7C63" w:rsidRDefault="00FE7C63" w:rsidP="00FE7C63">
      <w:pPr>
        <w:jc w:val="both"/>
      </w:pPr>
      <w:r>
        <w:t xml:space="preserve">Lors de l’analyse des données, </w:t>
      </w:r>
      <w:r w:rsidR="00FA5FD8">
        <w:t>des</w:t>
      </w:r>
      <w:r>
        <w:t xml:space="preserve"> valeurs aberrantes </w:t>
      </w:r>
      <w:r w:rsidR="00FA5FD8">
        <w:t>ont été observée et concernent</w:t>
      </w:r>
      <w:r>
        <w:t xml:space="preserve"> le nombre de coups dans les régions d’intérêt en fonction du seuillage. Après investigation, il s’est avéré que certains fantômes avaient été remplis de manière inhomogène.</w:t>
      </w:r>
    </w:p>
    <w:p w14:paraId="7AEFB77E" w14:textId="65FCAB63" w:rsidR="00FE7C63" w:rsidRDefault="00FE7C63" w:rsidP="00FE7C63">
      <w:pPr>
        <w:jc w:val="both"/>
      </w:pPr>
      <w:r>
        <w:t>Pour identifier ces anomalies, l’évolution du centre de masse en fonction du seuillage</w:t>
      </w:r>
      <w:r w:rsidR="00FA5FD8">
        <w:t xml:space="preserve"> a été évaluée</w:t>
      </w:r>
      <w:r>
        <w:t xml:space="preserve">. Le centre de masse (CDM) est la moyenne pondérée des coordonnées des pixels en fonction de leurs intensités permettant </w:t>
      </w:r>
      <w:r w:rsidRPr="00FE7C63">
        <w:t xml:space="preserve">de repérer la position centrale de la thyroïde. Pour des images en 2D, le calcul du CDM est : </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5"/>
        <w:gridCol w:w="8654"/>
        <w:gridCol w:w="704"/>
      </w:tblGrid>
      <w:tr w:rsidR="009C64B8" w14:paraId="3E99CFBA" w14:textId="77777777" w:rsidTr="000E3A69">
        <w:tc>
          <w:tcPr>
            <w:tcW w:w="350" w:type="pct"/>
          </w:tcPr>
          <w:p w14:paraId="555348CE" w14:textId="77777777" w:rsidR="009C64B8" w:rsidRDefault="009C64B8" w:rsidP="002736DD">
            <w:pPr>
              <w:spacing w:after="120"/>
              <w:jc w:val="both"/>
              <w:rPr>
                <w:rFonts w:eastAsia="Times New Roman"/>
                <w:lang w:eastAsia="fr-FR"/>
              </w:rPr>
            </w:pPr>
          </w:p>
        </w:tc>
        <w:tc>
          <w:tcPr>
            <w:tcW w:w="4300" w:type="pct"/>
          </w:tcPr>
          <w:p w14:paraId="771CF8B0" w14:textId="45D90276" w:rsidR="009C64B8" w:rsidRDefault="00000000" w:rsidP="00544E60">
            <w:pPr>
              <w:spacing w:after="120"/>
              <w:jc w:val="center"/>
              <w:rPr>
                <w:rFonts w:eastAsia="Times New Roman"/>
                <w:lang w:eastAsia="fr-FR"/>
              </w:rPr>
            </w:pPr>
            <m:oMath>
              <m:sSub>
                <m:sSubPr>
                  <m:ctrlPr>
                    <w:rPr>
                      <w:rFonts w:ascii="Cambria Math" w:hAnsi="Cambria Math"/>
                    </w:rPr>
                  </m:ctrlPr>
                </m:sSubPr>
                <m:e>
                  <m:r>
                    <w:rPr>
                      <w:rFonts w:ascii="Cambria Math" w:hAnsi="Cambria Math"/>
                    </w:rPr>
                    <m:t>x</m:t>
                  </m:r>
                </m:e>
                <m:sub>
                  <m:r>
                    <w:rPr>
                      <w:rFonts w:ascii="Cambria Math" w:hAnsi="Cambria Math"/>
                    </w:rPr>
                    <m:t>cm</m:t>
                  </m:r>
                </m:sub>
              </m:sSub>
              <m:r>
                <m:rPr>
                  <m:sty m:val="p"/>
                </m:rPr>
                <w:rPr>
                  <w:rFonts w:ascii="Cambria Math" w:hAnsi="Cambria Math"/>
                </w:rPr>
                <m:t>=</m:t>
              </m:r>
              <m:f>
                <m:fPr>
                  <m:ctrlPr>
                    <w:rPr>
                      <w:rFonts w:ascii="Cambria Math" w:hAnsi="Cambria Math"/>
                    </w:rPr>
                  </m:ctrlPr>
                </m:fPr>
                <m:num>
                  <m:nary>
                    <m:naryPr>
                      <m:chr m:val="∑"/>
                      <m:limLoc m:val="undOvr"/>
                      <m:subHide m:val="1"/>
                      <m:supHide m:val="1"/>
                      <m:ctrlPr>
                        <w:rPr>
                          <w:rFonts w:ascii="Cambria Math" w:hAnsi="Cambria Math"/>
                        </w:rPr>
                      </m:ctrlPr>
                    </m:naryPr>
                    <m:sub/>
                    <m:sup/>
                    <m:e>
                      <m:r>
                        <m:rPr>
                          <m:sty m:val="p"/>
                        </m:rPr>
                        <w:rPr>
                          <w:rFonts w:ascii="Cambria Math" w:hAnsi="Cambria Math"/>
                        </w:rPr>
                        <m:t>(</m:t>
                      </m:r>
                      <m:r>
                        <w:rPr>
                          <w:rFonts w:ascii="Cambria Math" w:hAnsi="Cambria Math"/>
                        </w:rPr>
                        <m:t>I</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m:t>
                      </m:r>
                      <m:r>
                        <w:rPr>
                          <w:rFonts w:ascii="Cambria Math" w:hAnsi="Cambria Math"/>
                        </w:rPr>
                        <m:t>x</m:t>
                      </m:r>
                      <m:r>
                        <m:rPr>
                          <m:sty m:val="p"/>
                        </m:rPr>
                        <w:rPr>
                          <w:rFonts w:ascii="Cambria Math" w:hAnsi="Cambria Math"/>
                        </w:rPr>
                        <m:t>)</m:t>
                      </m:r>
                    </m:e>
                  </m:nary>
                </m:num>
                <m:den>
                  <m:nary>
                    <m:naryPr>
                      <m:chr m:val="∑"/>
                      <m:limLoc m:val="undOvr"/>
                      <m:subHide m:val="1"/>
                      <m:supHide m:val="1"/>
                      <m:ctrlPr>
                        <w:rPr>
                          <w:rFonts w:ascii="Cambria Math" w:hAnsi="Cambria Math"/>
                        </w:rPr>
                      </m:ctrlPr>
                    </m:naryPr>
                    <m:sub/>
                    <m:sup/>
                    <m:e>
                      <m:r>
                        <w:rPr>
                          <w:rFonts w:ascii="Cambria Math" w:hAnsi="Cambria Math"/>
                        </w:rPr>
                        <m:t>I</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e>
                  </m:nary>
                </m:den>
              </m:f>
            </m:oMath>
            <w:r w:rsidR="009C64B8">
              <w:rPr>
                <w:rFonts w:eastAsia="Times New Roman"/>
              </w:rPr>
              <w:t xml:space="preserve">    et    </w:t>
            </w:r>
            <m:oMath>
              <m:sSub>
                <m:sSubPr>
                  <m:ctrlPr>
                    <w:rPr>
                      <w:rFonts w:ascii="Cambria Math" w:hAnsi="Cambria Math"/>
                    </w:rPr>
                  </m:ctrlPr>
                </m:sSubPr>
                <m:e>
                  <m:r>
                    <w:rPr>
                      <w:rFonts w:ascii="Cambria Math" w:hAnsi="Cambria Math"/>
                    </w:rPr>
                    <m:t>y</m:t>
                  </m:r>
                </m:e>
                <m:sub>
                  <m:r>
                    <w:rPr>
                      <w:rFonts w:ascii="Cambria Math" w:hAnsi="Cambria Math"/>
                    </w:rPr>
                    <m:t>cm</m:t>
                  </m:r>
                </m:sub>
              </m:sSub>
              <m:r>
                <m:rPr>
                  <m:sty m:val="p"/>
                </m:rPr>
                <w:rPr>
                  <w:rFonts w:ascii="Cambria Math" w:hAnsi="Cambria Math"/>
                </w:rPr>
                <m:t>=</m:t>
              </m:r>
              <m:f>
                <m:fPr>
                  <m:ctrlPr>
                    <w:rPr>
                      <w:rFonts w:ascii="Cambria Math" w:hAnsi="Cambria Math"/>
                    </w:rPr>
                  </m:ctrlPr>
                </m:fPr>
                <m:num>
                  <m:nary>
                    <m:naryPr>
                      <m:chr m:val="∑"/>
                      <m:limLoc m:val="undOvr"/>
                      <m:subHide m:val="1"/>
                      <m:supHide m:val="1"/>
                      <m:ctrlPr>
                        <w:rPr>
                          <w:rFonts w:ascii="Cambria Math" w:hAnsi="Cambria Math"/>
                        </w:rPr>
                      </m:ctrlPr>
                    </m:naryPr>
                    <m:sub/>
                    <m:sup/>
                    <m:e>
                      <m:r>
                        <m:rPr>
                          <m:sty m:val="p"/>
                        </m:rPr>
                        <w:rPr>
                          <w:rFonts w:ascii="Cambria Math" w:hAnsi="Cambria Math"/>
                        </w:rPr>
                        <m:t>(</m:t>
                      </m:r>
                      <m:r>
                        <w:rPr>
                          <w:rFonts w:ascii="Cambria Math" w:hAnsi="Cambria Math"/>
                        </w:rPr>
                        <m:t>I</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m:t>
                      </m:r>
                      <m:r>
                        <w:rPr>
                          <w:rFonts w:ascii="Cambria Math" w:hAnsi="Cambria Math"/>
                        </w:rPr>
                        <m:t>y</m:t>
                      </m:r>
                      <m:r>
                        <m:rPr>
                          <m:sty m:val="p"/>
                        </m:rPr>
                        <w:rPr>
                          <w:rFonts w:ascii="Cambria Math" w:hAnsi="Cambria Math"/>
                        </w:rPr>
                        <m:t>)</m:t>
                      </m:r>
                    </m:e>
                  </m:nary>
                </m:num>
                <m:den>
                  <m:nary>
                    <m:naryPr>
                      <m:chr m:val="∑"/>
                      <m:limLoc m:val="undOvr"/>
                      <m:subHide m:val="1"/>
                      <m:supHide m:val="1"/>
                      <m:ctrlPr>
                        <w:rPr>
                          <w:rFonts w:ascii="Cambria Math" w:hAnsi="Cambria Math"/>
                        </w:rPr>
                      </m:ctrlPr>
                    </m:naryPr>
                    <m:sub/>
                    <m:sup/>
                    <m:e>
                      <m:r>
                        <w:rPr>
                          <w:rFonts w:ascii="Cambria Math" w:hAnsi="Cambria Math"/>
                        </w:rPr>
                        <m:t>I</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e>
                  </m:nary>
                </m:den>
              </m:f>
            </m:oMath>
          </w:p>
        </w:tc>
        <w:tc>
          <w:tcPr>
            <w:tcW w:w="350" w:type="pct"/>
            <w:vAlign w:val="center"/>
          </w:tcPr>
          <w:p w14:paraId="2D7D6509" w14:textId="3A07A6E7" w:rsidR="009C64B8" w:rsidRDefault="009C64B8" w:rsidP="00544E60">
            <w:pPr>
              <w:spacing w:after="120"/>
              <w:jc w:val="right"/>
              <w:rPr>
                <w:rFonts w:eastAsia="Times New Roman"/>
                <w:lang w:eastAsia="fr-FR"/>
              </w:rPr>
            </w:pPr>
            <w:r>
              <w:t>(</w:t>
            </w:r>
            <w:fldSimple w:instr=" SEQ Équation \* ARABIC ">
              <w:r>
                <w:rPr>
                  <w:noProof/>
                </w:rPr>
                <w:t>9</w:t>
              </w:r>
            </w:fldSimple>
            <w:r>
              <w:t>)</w:t>
            </w:r>
          </w:p>
        </w:tc>
      </w:tr>
    </w:tbl>
    <w:p w14:paraId="595F45BF" w14:textId="292B1186" w:rsidR="00FE7C63" w:rsidRPr="00FE7C63" w:rsidRDefault="00FE7C63" w:rsidP="00FE7C63">
      <w:pPr>
        <w:spacing w:after="0"/>
        <w:jc w:val="center"/>
      </w:pPr>
      <w:r w:rsidRPr="00FE7C63">
        <w:t xml:space="preserve">      </w:t>
      </w:r>
    </w:p>
    <w:p w14:paraId="37039CA9" w14:textId="77777777" w:rsidR="00FE7C63" w:rsidRDefault="00FE7C63" w:rsidP="00FE7C63">
      <w:pPr>
        <w:spacing w:after="0"/>
        <w:jc w:val="both"/>
      </w:pPr>
      <w:r>
        <w:t xml:space="preserve">avec : </w:t>
      </w:r>
    </w:p>
    <w:p w14:paraId="209DC4EE" w14:textId="77777777" w:rsidR="00FE7C63" w:rsidRPr="00FE7C63" w:rsidRDefault="00FE7C63" w:rsidP="00024898">
      <w:pPr>
        <w:pStyle w:val="Paragraphedeliste"/>
        <w:numPr>
          <w:ilvl w:val="0"/>
          <w:numId w:val="4"/>
        </w:numPr>
        <w:jc w:val="both"/>
        <w:rPr>
          <w:rFonts w:eastAsiaTheme="minorEastAsia"/>
        </w:rPr>
      </w:pPr>
      <m:oMath>
        <m:r>
          <w:rPr>
            <w:rFonts w:ascii="Cambria Math" w:hAnsi="Cambria Math"/>
          </w:rPr>
          <m:t>I</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oMath>
      <w:r w:rsidRPr="00FE7C63">
        <w:t xml:space="preserve"> l’intensité du pixel à la position </w:t>
      </w:r>
      <m:oMath>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oMath>
    </w:p>
    <w:p w14:paraId="5F98A784" w14:textId="77777777" w:rsidR="00FE7C63" w:rsidRPr="00FE7C63" w:rsidRDefault="00FE7C63" w:rsidP="00024898">
      <w:pPr>
        <w:pStyle w:val="Paragraphedeliste"/>
        <w:numPr>
          <w:ilvl w:val="0"/>
          <w:numId w:val="4"/>
        </w:numPr>
        <w:jc w:val="both"/>
        <w:rPr>
          <w:rFonts w:eastAsiaTheme="minorEastAsia"/>
        </w:rPr>
      </w:pPr>
      <m:oMath>
        <m:r>
          <w:rPr>
            <w:rFonts w:ascii="Cambria Math" w:hAnsi="Cambria Math"/>
          </w:rPr>
          <m:t>x</m:t>
        </m:r>
      </m:oMath>
      <w:r w:rsidRPr="00FE7C63">
        <w:t xml:space="preserve"> et </w:t>
      </w:r>
      <m:oMath>
        <m:r>
          <w:rPr>
            <w:rFonts w:ascii="Cambria Math" w:hAnsi="Cambria Math"/>
          </w:rPr>
          <m:t>y</m:t>
        </m:r>
      </m:oMath>
      <w:r w:rsidRPr="00FE7C63">
        <w:t xml:space="preserve"> sont l</w:t>
      </w:r>
      <w:r>
        <w:t>es coordonnées du pixel</w:t>
      </w:r>
    </w:p>
    <w:p w14:paraId="7E5F509C" w14:textId="77777777" w:rsidR="00FE7C63" w:rsidRPr="00FE7C63" w:rsidRDefault="00000000" w:rsidP="00024898">
      <w:pPr>
        <w:pStyle w:val="Paragraphedeliste"/>
        <w:numPr>
          <w:ilvl w:val="0"/>
          <w:numId w:val="4"/>
        </w:numPr>
        <w:jc w:val="both"/>
        <w:rPr>
          <w:rFonts w:eastAsiaTheme="minorEastAsia"/>
        </w:rPr>
      </w:pPr>
      <m:oMath>
        <m:nary>
          <m:naryPr>
            <m:chr m:val="∑"/>
            <m:limLoc m:val="undOvr"/>
            <m:subHide m:val="1"/>
            <m:supHide m:val="1"/>
            <m:ctrlPr>
              <w:rPr>
                <w:rFonts w:ascii="Cambria Math" w:hAnsi="Cambria Math"/>
              </w:rPr>
            </m:ctrlPr>
          </m:naryPr>
          <m:sub/>
          <m:sup/>
          <m:e>
            <m:r>
              <w:rPr>
                <w:rFonts w:ascii="Cambria Math" w:hAnsi="Cambria Math"/>
              </w:rPr>
              <m:t>I</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e>
        </m:nary>
      </m:oMath>
      <w:r w:rsidR="00FE7C63" w:rsidRPr="00FE7C63">
        <w:rPr>
          <w:rFonts w:eastAsiaTheme="minorEastAsia"/>
        </w:rPr>
        <w:t xml:space="preserve"> est la somme totale des intensités sur tous les pixels de l’image</w:t>
      </w:r>
    </w:p>
    <w:p w14:paraId="29A472D3" w14:textId="789F498B" w:rsidR="00FE7C63" w:rsidRDefault="00FA5FD8" w:rsidP="00FE7C63">
      <w:pPr>
        <w:jc w:val="both"/>
      </w:pPr>
      <w:r>
        <w:t xml:space="preserve">Afin statuer sur la qualité du remplissage du fantôme, un </w:t>
      </w:r>
      <w:r w:rsidR="00FE7C63">
        <w:t>critère d’homogénéité du remplissage a été défini</w:t>
      </w:r>
      <w:r>
        <w:t>. Il est</w:t>
      </w:r>
      <w:r w:rsidR="00FE7C63">
        <w:t xml:space="preserve"> basé sur la distance entre le CDM calculé pour un seuillage de l’image à 40 % du maximum (CDM</w:t>
      </w:r>
      <w:r w:rsidR="00FE7C63" w:rsidRPr="0082112F">
        <w:rPr>
          <w:vertAlign w:val="subscript"/>
        </w:rPr>
        <w:t>40%</w:t>
      </w:r>
      <w:r w:rsidR="00FE7C63">
        <w:t>) et celui calculé pour un seuillage de l’image à 5 % (CDM</w:t>
      </w:r>
      <w:r w:rsidR="00FE7C63" w:rsidRPr="0082112F">
        <w:rPr>
          <w:vertAlign w:val="subscript"/>
        </w:rPr>
        <w:t>5%</w:t>
      </w:r>
      <w:r w:rsidR="00FE7C63">
        <w:t>).</w:t>
      </w:r>
    </w:p>
    <w:p w14:paraId="24D5CFC3" w14:textId="3F7A89D0" w:rsidR="00FE7C63" w:rsidRDefault="00FE7C63" w:rsidP="00FE7C63">
      <w:pPr>
        <w:jc w:val="both"/>
      </w:pPr>
      <w:r w:rsidRPr="00156CAD">
        <w:t>Si la distance</w:t>
      </w:r>
      <w:r>
        <w:t xml:space="preserve"> entre le centre de masse à 40 % (CDM</w:t>
      </w:r>
      <w:r w:rsidRPr="0082112F">
        <w:rPr>
          <w:vertAlign w:val="subscript"/>
        </w:rPr>
        <w:t>40%</w:t>
      </w:r>
      <w:r>
        <w:t>) et celui à 5% (CDM</w:t>
      </w:r>
      <w:r w:rsidRPr="0082112F">
        <w:rPr>
          <w:vertAlign w:val="subscript"/>
        </w:rPr>
        <w:t>5%</w:t>
      </w:r>
      <w:r>
        <w:t xml:space="preserve">) </w:t>
      </w:r>
      <w:r w:rsidR="00433191">
        <w:t xml:space="preserve">est supérieur à </w:t>
      </w:r>
      <w:r>
        <w:t xml:space="preserve">5 mm, le fantôme est considéré comme ayant un remplissage inhomogène. Cette valeur de 5 mm </w:t>
      </w:r>
      <w:r w:rsidR="00433191">
        <w:t xml:space="preserve">correspond à </w:t>
      </w:r>
      <w:r>
        <w:t xml:space="preserve">deux fois l’écart type </w:t>
      </w:r>
      <w:r>
        <w:lastRenderedPageBreak/>
        <w:t>de la distribution des distances sur l’ensemble des images traitées, ce qui correspond à</w:t>
      </w:r>
      <w:r w:rsidRPr="002A6053">
        <w:t xml:space="preserve"> un facteur de couverture k=2 et un intervalle de confiance de 95</w:t>
      </w:r>
      <w:r>
        <w:t> %</w:t>
      </w:r>
      <w:r w:rsidRPr="002A6053">
        <w:t>.</w:t>
      </w:r>
    </w:p>
    <w:p w14:paraId="29D79BBC" w14:textId="6DE63204" w:rsidR="00FE7C63" w:rsidRDefault="00FE7C63" w:rsidP="00FE7C63"/>
    <w:p w14:paraId="20B8B2FE" w14:textId="09D9E105" w:rsidR="00345EC1" w:rsidRDefault="00345EC1" w:rsidP="00345EC1">
      <w:pPr>
        <w:pStyle w:val="Titre3"/>
      </w:pPr>
      <w:bookmarkStart w:id="370" w:name="_Toc193972791"/>
      <w:r>
        <w:t xml:space="preserve">Effet de la distance sur </w:t>
      </w:r>
      <w:r w:rsidR="0044764B">
        <w:t>le facteur d’étalonnage</w:t>
      </w:r>
      <w:bookmarkEnd w:id="370"/>
    </w:p>
    <w:p w14:paraId="68B789FF" w14:textId="05CEED1F" w:rsidR="00345EC1" w:rsidRDefault="00345EC1" w:rsidP="00345EC1">
      <w:pPr>
        <w:jc w:val="both"/>
      </w:pPr>
    </w:p>
    <w:p w14:paraId="64886925" w14:textId="6F4D724A" w:rsidR="00851785" w:rsidRDefault="00851785" w:rsidP="00345EC1">
      <w:pPr>
        <w:jc w:val="both"/>
      </w:pPr>
      <w:r>
        <w:t>À partir des images de l’étude multicentrique, en condition</w:t>
      </w:r>
      <w:r w:rsidR="00970474">
        <w:t>s</w:t>
      </w:r>
      <w:r>
        <w:t xml:space="preserve"> local</w:t>
      </w:r>
      <w:r w:rsidR="00970474">
        <w:t>es</w:t>
      </w:r>
      <w:r>
        <w:t xml:space="preserve">, l’effet de la distance a été étudiée en utilisant les </w:t>
      </w:r>
      <w:r w:rsidR="0044764B">
        <w:t>facteurs d’étalonnage</w:t>
      </w:r>
      <w:r>
        <w:t xml:space="preserve"> (calculées par les centres) aux différentes distances fantôme-collimateur (3 à 12</w:t>
      </w:r>
      <w:r w:rsidR="00970474">
        <w:t>,</w:t>
      </w:r>
      <w:r>
        <w:t>25 cm)</w:t>
      </w:r>
    </w:p>
    <w:p w14:paraId="01D26968" w14:textId="0FDA1697" w:rsidR="00345EC1" w:rsidRDefault="00345EC1" w:rsidP="00345EC1">
      <w:pPr>
        <w:jc w:val="both"/>
      </w:pPr>
      <w:r>
        <w:t xml:space="preserve">Une étude additionnelle sur l’effet de la distance a été réalisée à l’I-123, en collimation parallèle, à 10, 20 et 30 cm sur deux caméras Siemens du centre 12. En collimateur sténopé (de diamètre 4,45 mm), les distances étudiées sur 2 caméras </w:t>
      </w:r>
      <w:r w:rsidR="00B20D53">
        <w:t>GE</w:t>
      </w:r>
      <w:r>
        <w:t xml:space="preserve"> du centre 20, variaient de 0 à 8 cm.</w:t>
      </w:r>
    </w:p>
    <w:p w14:paraId="305DF5C1" w14:textId="77777777" w:rsidR="00851785" w:rsidRDefault="00851785" w:rsidP="00345EC1">
      <w:pPr>
        <w:jc w:val="both"/>
      </w:pPr>
    </w:p>
    <w:p w14:paraId="0145A03F" w14:textId="6EEF08DE" w:rsidR="00E7400A" w:rsidRDefault="00E7400A" w:rsidP="00E7400A">
      <w:pPr>
        <w:pStyle w:val="Titre3"/>
      </w:pPr>
      <w:bookmarkStart w:id="371" w:name="_Toc193972792"/>
      <w:commentRangeStart w:id="372"/>
      <w:r>
        <w:t xml:space="preserve">Incertitudes liées à la réalisation des mesures sur la détermination </w:t>
      </w:r>
      <w:r w:rsidR="0044764B">
        <w:t>du facteur d’étalonnage</w:t>
      </w:r>
      <w:bookmarkEnd w:id="371"/>
    </w:p>
    <w:p w14:paraId="6721531F" w14:textId="77777777" w:rsidR="00E7400A" w:rsidRPr="00146984" w:rsidRDefault="00E7400A" w:rsidP="00E7400A">
      <w:pPr>
        <w:spacing w:after="0"/>
      </w:pPr>
    </w:p>
    <w:p w14:paraId="047EBBFC" w14:textId="77777777" w:rsidR="00E7400A" w:rsidRDefault="00E7400A" w:rsidP="00E7400A">
      <w:pPr>
        <w:jc w:val="both"/>
      </w:pPr>
      <w:r>
        <w:t xml:space="preserve">Une étude additionnelle a été réalisées dans le centre 12 (collimateur parallèle) et 14 (collimateur sténopé) afin d’évaluer l’incertitude liées à la réalisation des mesures. La reproductibilité des mesures a été évaluée en réalisant des mesures à différent temps, pour une même configuration, dans des conditions identiques et par le même physicien. </w:t>
      </w:r>
    </w:p>
    <w:p w14:paraId="1754BD94" w14:textId="19DDCE56" w:rsidR="00E7400A" w:rsidRDefault="00E7400A" w:rsidP="00E7400A">
      <w:pPr>
        <w:jc w:val="both"/>
      </w:pPr>
      <w:r>
        <w:t xml:space="preserve">Les images DICOM ont été seuillées automatiquement à l'aide du script Python du GT </w:t>
      </w:r>
      <w:r w:rsidRPr="00970474">
        <w:rPr>
          <w:highlight w:val="yellow"/>
        </w:rPr>
        <w:t>(ajouter référence</w:t>
      </w:r>
      <w:r>
        <w:t xml:space="preserve">) afin de calculer </w:t>
      </w:r>
      <w:r w:rsidR="0044764B">
        <w:t>le facteur d’étalonnage</w:t>
      </w:r>
      <w:r>
        <w:t xml:space="preserve"> pour les différents fantômes utilisées (fantômes réalistes, seringue et fantôme de routine). </w:t>
      </w:r>
    </w:p>
    <w:p w14:paraId="28F98E97" w14:textId="77777777" w:rsidR="00E7400A" w:rsidRDefault="00E7400A" w:rsidP="00E7400A">
      <w:pPr>
        <w:jc w:val="both"/>
      </w:pPr>
      <w:r>
        <w:t xml:space="preserve">Pour les collimateurs parallèles en I-123, trois séries de mesures ont été faites sur la gamma-caméra Siemens </w:t>
      </w:r>
      <w:proofErr w:type="spellStart"/>
      <w:r>
        <w:t>Symbia</w:t>
      </w:r>
      <w:proofErr w:type="spellEnd"/>
      <w:r>
        <w:t xml:space="preserve"> S du centre 12, son collimateur LEHR et avec de l’I-123 (</w:t>
      </w:r>
      <w:commentRangeStart w:id="373"/>
      <w:r>
        <w:t>cela correspondait à la configuration 16 de l’étude</w:t>
      </w:r>
      <w:commentRangeEnd w:id="373"/>
      <w:r>
        <w:rPr>
          <w:rStyle w:val="Marquedecommentaire"/>
        </w:rPr>
        <w:commentReference w:id="373"/>
      </w:r>
      <w:r>
        <w:t xml:space="preserve">). La distance entre le collimateur et les sources était de 30 cm. </w:t>
      </w:r>
    </w:p>
    <w:p w14:paraId="08DFF6B3" w14:textId="77777777" w:rsidR="00E7400A" w:rsidRDefault="00E7400A" w:rsidP="00E7400A">
      <w:pPr>
        <w:jc w:val="both"/>
      </w:pPr>
      <w:r>
        <w:t xml:space="preserve">Pour les collimateurs sténopé en Tc-99m, deux séries ont été réalisées pour les 2 gamma-caméras Siemens </w:t>
      </w:r>
      <w:proofErr w:type="spellStart"/>
      <w:r>
        <w:t>Intevo</w:t>
      </w:r>
      <w:proofErr w:type="spellEnd"/>
      <w:r>
        <w:t xml:space="preserve"> du centre 14 (configurations 2 et 3 du centre 14), leur collimateur sténopé GPPH de 4 mm de diamètre, et avec du Tc-99m. La distance entre les collimateurs et les sources était de 6 cm.</w:t>
      </w:r>
      <w:commentRangeEnd w:id="372"/>
      <w:r>
        <w:rPr>
          <w:rStyle w:val="Marquedecommentaire"/>
        </w:rPr>
        <w:commentReference w:id="372"/>
      </w:r>
    </w:p>
    <w:p w14:paraId="00227CCC" w14:textId="77777777" w:rsidR="00345EC1" w:rsidRDefault="00345EC1" w:rsidP="00345EC1">
      <w:pPr>
        <w:jc w:val="both"/>
      </w:pPr>
    </w:p>
    <w:p w14:paraId="08E550AD" w14:textId="4B353594" w:rsidR="00651446" w:rsidRPr="00651446" w:rsidRDefault="00854B1E" w:rsidP="00651446">
      <w:pPr>
        <w:pStyle w:val="Titre3"/>
      </w:pPr>
      <w:bookmarkStart w:id="374" w:name="_Toc193972793"/>
      <w:r>
        <w:t>Caractérisation du bruit de fond</w:t>
      </w:r>
      <w:bookmarkEnd w:id="374"/>
    </w:p>
    <w:bookmarkEnd w:id="364"/>
    <w:p w14:paraId="765D60EB" w14:textId="77777777" w:rsidR="00854B1E" w:rsidRDefault="00854B1E" w:rsidP="00854B1E">
      <w:pPr>
        <w:jc w:val="both"/>
      </w:pPr>
    </w:p>
    <w:p w14:paraId="20ABC2C9" w14:textId="70B1409A" w:rsidR="008D1AEA" w:rsidRDefault="00854B1E" w:rsidP="00854B1E">
      <w:pPr>
        <w:jc w:val="both"/>
      </w:pPr>
      <w:r w:rsidDel="00401684">
        <w:t xml:space="preserve">Un des intérêts d’utiliser une segmentation par seuillage est de ne pas réaliser de correction du bruit de fond qui peut être opérateur dépendant. </w:t>
      </w:r>
      <w:r w:rsidR="00851785">
        <w:t>Néanmoins, l</w:t>
      </w:r>
      <w:r w:rsidR="008D1AEA">
        <w:t>’influence du bruit de fond sur l’ensemble des paramètres d’</w:t>
      </w:r>
      <w:r w:rsidR="00D757EF">
        <w:t>intérêt</w:t>
      </w:r>
      <w:r w:rsidR="008D1AEA">
        <w:t xml:space="preserve"> (type de caméra, collimateur, fantôme, radionucléide) a été étudié</w:t>
      </w:r>
      <w:r w:rsidR="0044764B">
        <w:t>e</w:t>
      </w:r>
      <w:r w:rsidR="008D1AEA">
        <w:t xml:space="preserve"> en </w:t>
      </w:r>
      <w:r w:rsidR="00D757EF">
        <w:t>se</w:t>
      </w:r>
      <w:r w:rsidR="008D1AEA">
        <w:t xml:space="preserve"> focalisant sur le nombre de coup en dehors des fantômes. </w:t>
      </w:r>
    </w:p>
    <w:p w14:paraId="1F9AC36F" w14:textId="37377872" w:rsidR="00344FF0" w:rsidRPr="00854B1E" w:rsidRDefault="00344FF0" w:rsidP="00854B1E">
      <w:pPr>
        <w:jc w:val="both"/>
      </w:pPr>
    </w:p>
    <w:p w14:paraId="7FE577DD" w14:textId="77777777" w:rsidR="00DF57B8" w:rsidRDefault="00DF57B8" w:rsidP="00DF57B8">
      <w:pPr>
        <w:pStyle w:val="Titre3"/>
      </w:pPr>
      <w:bookmarkStart w:id="375" w:name="_Toc193972794"/>
      <w:r>
        <w:t>Géométrie du fantôme utilisé pour la mesure d’étalonnage</w:t>
      </w:r>
      <w:bookmarkEnd w:id="375"/>
    </w:p>
    <w:p w14:paraId="7B5590A8" w14:textId="77777777" w:rsidR="005D2748" w:rsidRDefault="005D2748" w:rsidP="005D2748">
      <w:pPr>
        <w:jc w:val="both"/>
      </w:pPr>
    </w:p>
    <w:p w14:paraId="69729D9C" w14:textId="3486243F" w:rsidR="005D2748" w:rsidRPr="00970474" w:rsidRDefault="000200E1" w:rsidP="005D2748">
      <w:pPr>
        <w:jc w:val="both"/>
      </w:pPr>
      <w:r>
        <w:t xml:space="preserve">L’objectif de l’étude multicentrique </w:t>
      </w:r>
      <w:r w:rsidR="00970474">
        <w:t xml:space="preserve">est </w:t>
      </w:r>
      <w:r>
        <w:t>de proposer un protocole adaptable en routine clinique. Le protocole doit permettre de quantifier la mesure de fixation et ce quel que soit le fantôme d’étalonnage utilisé. C’est pourquoi, une seringue a initialement été choisi</w:t>
      </w:r>
      <w:r w:rsidR="00926233">
        <w:t>e</w:t>
      </w:r>
      <w:r>
        <w:t xml:space="preserve"> comme référence. Cette géométrie</w:t>
      </w:r>
      <w:r w:rsidR="00926233">
        <w:t xml:space="preserve"> (seringue de 3ml rempli d’un faible volume de 0.5 </w:t>
      </w:r>
      <w:r w:rsidR="00D76D0A">
        <w:t>ml</w:t>
      </w:r>
      <w:r w:rsidR="00926233">
        <w:t>)</w:t>
      </w:r>
      <w:r>
        <w:t xml:space="preserve"> a déjà était utilisé</w:t>
      </w:r>
      <w:r w:rsidR="00926233">
        <w:t xml:space="preserve">e dans une étude similaire et donne des résultats prometteurs </w:t>
      </w:r>
      <w:r w:rsidR="005D2748">
        <w:fldChar w:fldCharType="begin"/>
      </w:r>
      <w:r w:rsidR="009F0FF8">
        <w:instrText xml:space="preserve"> ADDIN ZOTERO_ITEM CSL_CITATION {"citationID":"0l21huvg","properties":{"formattedCitation":"[40]","plainCitation":"[40]","noteIndex":0},"citationItems":[{"id":299,"uris":["http://zotero.org/groups/4605258/items/U8WCGSBD"],"itemData":{"id":299,"type":"speech","event-place":"Virtual, France","genre":"34th Annual Congress of the European Association of Nuclear Medicine. EANM","publisher-place":"Virtual, France","title":"Radioiodine uptake measurement on planar scintigraphic images: an automatic process reducing thyroid volume effect. 34th Annual Congress of the European Association of Nuclear Medicine, EANM, Oct 2021, Virtual, France. </w:instrText>
      </w:r>
      <w:r w:rsidR="009F0FF8">
        <w:rPr>
          <w:rFonts w:ascii="Cambria Math" w:hAnsi="Cambria Math" w:cs="Cambria Math"/>
        </w:rPr>
        <w:instrText>⟨</w:instrText>
      </w:r>
      <w:r w:rsidR="009F0FF8">
        <w:instrText>irsn-04023212</w:instrText>
      </w:r>
      <w:r w:rsidR="009F0FF8">
        <w:rPr>
          <w:rFonts w:ascii="Cambria Math" w:hAnsi="Cambria Math" w:cs="Cambria Math"/>
        </w:rPr>
        <w:instrText>⟩</w:instrText>
      </w:r>
      <w:r w:rsidR="009F0FF8">
        <w:instrText xml:space="preserve">","author":[{"family":"Beaumont","given":"Tiffany"},{"family":"Forbes","given":"Aurélie"},{"family":"Durand","given":"Emmanuel"},{"family":"Castilla-Lièvre","given":"A"},{"family":"Broggio","given":"David"}]}}],"schema":"https://github.com/citation-style-language/schema/raw/master/csl-citation.json"} </w:instrText>
      </w:r>
      <w:r w:rsidR="005D2748">
        <w:fldChar w:fldCharType="separate"/>
      </w:r>
      <w:r w:rsidR="00373C0B" w:rsidRPr="00373C0B">
        <w:rPr>
          <w:rFonts w:ascii="Calibri" w:hAnsi="Calibri" w:cs="Calibri"/>
        </w:rPr>
        <w:t>[40]</w:t>
      </w:r>
      <w:r w:rsidR="005D2748">
        <w:fldChar w:fldCharType="end"/>
      </w:r>
      <w:r w:rsidR="005D2748">
        <w:t>.</w:t>
      </w:r>
    </w:p>
    <w:p w14:paraId="6D15635A" w14:textId="1CB15DA7" w:rsidR="005D2748" w:rsidRDefault="005D2748" w:rsidP="005D2748">
      <w:pPr>
        <w:jc w:val="both"/>
      </w:pPr>
      <w:r>
        <w:lastRenderedPageBreak/>
        <w:t>Pour l’étude du GT</w:t>
      </w:r>
      <w:r w:rsidRPr="002667F4">
        <w:t xml:space="preserve">, </w:t>
      </w:r>
      <w:r w:rsidR="00926233">
        <w:t>une seringue de 3mL a également été choisi</w:t>
      </w:r>
      <w:r w:rsidR="00C22F8B">
        <w:t>e</w:t>
      </w:r>
      <w:r w:rsidR="00926233">
        <w:t xml:space="preserve">. Elle contient un volume </w:t>
      </w:r>
      <w:r w:rsidRPr="002667F4">
        <w:t xml:space="preserve">3 </w:t>
      </w:r>
      <w:r w:rsidR="0045425B" w:rsidRPr="002667F4">
        <w:t>ml</w:t>
      </w:r>
      <w:r w:rsidR="00926233">
        <w:t xml:space="preserve"> pour d’une part</w:t>
      </w:r>
      <w:r w:rsidR="0044764B">
        <w:t>,</w:t>
      </w:r>
      <w:r w:rsidR="00926233">
        <w:t xml:space="preserve"> facilit</w:t>
      </w:r>
      <w:r w:rsidR="0044764B">
        <w:t>er</w:t>
      </w:r>
      <w:r w:rsidR="00926233">
        <w:t xml:space="preserve"> le remplissage et d’en assurer la reproductibilité, et d’autre part, d’assurer la reproductibilité du positionnement du fantôme cou-seringue d’un centre à l’autre</w:t>
      </w:r>
      <w:r>
        <w:t xml:space="preserve"> (cf. </w:t>
      </w:r>
      <w:r>
        <w:fldChar w:fldCharType="begin"/>
      </w:r>
      <w:r>
        <w:instrText xml:space="preserve"> REF _Ref181627528 \h  \* MERGEFORMAT </w:instrText>
      </w:r>
      <w:r>
        <w:fldChar w:fldCharType="separate"/>
      </w:r>
      <w:r w:rsidR="00C30592" w:rsidRPr="00C30592">
        <w:t>Figure 15</w:t>
      </w:r>
      <w:r>
        <w:fldChar w:fldCharType="end"/>
      </w:r>
      <w:r>
        <w:t>).</w:t>
      </w:r>
    </w:p>
    <w:p w14:paraId="6891734C" w14:textId="77777777" w:rsidR="005D2748" w:rsidRDefault="005D2748" w:rsidP="005D2748">
      <w:pPr>
        <w:jc w:val="center"/>
      </w:pPr>
      <w:r>
        <w:rPr>
          <w:noProof/>
          <w:lang w:eastAsia="fr-FR"/>
        </w:rPr>
        <w:drawing>
          <wp:inline distT="0" distB="0" distL="0" distR="0" wp14:anchorId="5702EB34" wp14:editId="2606175D">
            <wp:extent cx="3341956" cy="2160000"/>
            <wp:effectExtent l="0" t="0" r="0" b="0"/>
            <wp:docPr id="4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 36"/>
                    <pic:cNvPicPr>
                      <a:picLocks noChangeAspect="1" noChangeArrowheads="1"/>
                    </pic:cNvPicPr>
                  </pic:nvPicPr>
                  <pic:blipFill rotWithShape="1">
                    <a:blip r:embed="rId35" cstate="screen">
                      <a:extLst>
                        <a:ext uri="{28A0092B-C50C-407E-A947-70E740481C1C}">
                          <a14:useLocalDpi xmlns:a14="http://schemas.microsoft.com/office/drawing/2010/main"/>
                        </a:ext>
                      </a:extLst>
                    </a:blip>
                    <a:srcRect/>
                    <a:stretch/>
                  </pic:blipFill>
                  <pic:spPr bwMode="auto">
                    <a:xfrm>
                      <a:off x="0" y="0"/>
                      <a:ext cx="3341956" cy="2160000"/>
                    </a:xfrm>
                    <a:prstGeom prst="rect">
                      <a:avLst/>
                    </a:prstGeom>
                    <a:noFill/>
                  </pic:spPr>
                </pic:pic>
              </a:graphicData>
            </a:graphic>
          </wp:inline>
        </w:drawing>
      </w:r>
    </w:p>
    <w:p w14:paraId="2F011156" w14:textId="6D2EB519" w:rsidR="005D2748" w:rsidRPr="00933299" w:rsidRDefault="005D2748" w:rsidP="005D2748">
      <w:pPr>
        <w:ind w:right="-2"/>
        <w:jc w:val="both"/>
        <w:rPr>
          <w:i/>
          <w:iCs/>
          <w:color w:val="44546A" w:themeColor="text2"/>
          <w:sz w:val="18"/>
          <w:szCs w:val="18"/>
        </w:rPr>
      </w:pPr>
      <w:bookmarkStart w:id="376" w:name="_Ref181627528"/>
      <w:bookmarkStart w:id="377" w:name="_Toc186722406"/>
      <w:r w:rsidRPr="00933299">
        <w:rPr>
          <w:i/>
          <w:iCs/>
          <w:color w:val="44546A" w:themeColor="text2"/>
          <w:sz w:val="18"/>
          <w:szCs w:val="18"/>
        </w:rPr>
        <w:t xml:space="preserve">Figure </w:t>
      </w:r>
      <w:r w:rsidRPr="00933299">
        <w:rPr>
          <w:i/>
          <w:iCs/>
          <w:color w:val="44546A" w:themeColor="text2"/>
          <w:sz w:val="18"/>
          <w:szCs w:val="18"/>
        </w:rPr>
        <w:fldChar w:fldCharType="begin"/>
      </w:r>
      <w:r w:rsidRPr="00933299">
        <w:rPr>
          <w:i/>
          <w:iCs/>
          <w:color w:val="44546A" w:themeColor="text2"/>
          <w:sz w:val="18"/>
          <w:szCs w:val="18"/>
        </w:rPr>
        <w:instrText xml:space="preserve"> SEQ Figure \* ARABIC </w:instrText>
      </w:r>
      <w:r w:rsidRPr="00933299">
        <w:rPr>
          <w:i/>
          <w:iCs/>
          <w:color w:val="44546A" w:themeColor="text2"/>
          <w:sz w:val="18"/>
          <w:szCs w:val="18"/>
        </w:rPr>
        <w:fldChar w:fldCharType="separate"/>
      </w:r>
      <w:r w:rsidR="00C30592">
        <w:rPr>
          <w:i/>
          <w:iCs/>
          <w:noProof/>
          <w:color w:val="44546A" w:themeColor="text2"/>
          <w:sz w:val="18"/>
          <w:szCs w:val="18"/>
        </w:rPr>
        <w:t>15</w:t>
      </w:r>
      <w:r w:rsidRPr="00933299">
        <w:rPr>
          <w:i/>
          <w:iCs/>
          <w:color w:val="44546A" w:themeColor="text2"/>
          <w:sz w:val="18"/>
          <w:szCs w:val="18"/>
        </w:rPr>
        <w:fldChar w:fldCharType="end"/>
      </w:r>
      <w:bookmarkEnd w:id="376"/>
      <w:r w:rsidR="00201F7B">
        <w:rPr>
          <w:i/>
          <w:iCs/>
          <w:color w:val="44546A" w:themeColor="text2"/>
          <w:sz w:val="18"/>
          <w:szCs w:val="18"/>
        </w:rPr>
        <w:t> :</w:t>
      </w:r>
      <w:r w:rsidRPr="00933299">
        <w:rPr>
          <w:i/>
          <w:iCs/>
          <w:color w:val="44546A" w:themeColor="text2"/>
          <w:sz w:val="18"/>
          <w:szCs w:val="18"/>
        </w:rPr>
        <w:t xml:space="preserve"> positionnement de la seringue de 3 </w:t>
      </w:r>
      <w:proofErr w:type="spellStart"/>
      <w:r w:rsidRPr="00933299">
        <w:rPr>
          <w:i/>
          <w:iCs/>
          <w:color w:val="44546A" w:themeColor="text2"/>
          <w:sz w:val="18"/>
          <w:szCs w:val="18"/>
        </w:rPr>
        <w:t>mL</w:t>
      </w:r>
      <w:proofErr w:type="spellEnd"/>
      <w:r w:rsidRPr="00933299">
        <w:rPr>
          <w:i/>
          <w:iCs/>
          <w:color w:val="44546A" w:themeColor="text2"/>
          <w:sz w:val="18"/>
          <w:szCs w:val="18"/>
        </w:rPr>
        <w:t xml:space="preserve"> remplie d’un volume actif de 3 </w:t>
      </w:r>
      <w:proofErr w:type="spellStart"/>
      <w:r w:rsidRPr="00933299">
        <w:rPr>
          <w:i/>
          <w:iCs/>
          <w:color w:val="44546A" w:themeColor="text2"/>
          <w:sz w:val="18"/>
          <w:szCs w:val="18"/>
        </w:rPr>
        <w:t>mL</w:t>
      </w:r>
      <w:proofErr w:type="spellEnd"/>
      <w:r w:rsidRPr="00933299">
        <w:rPr>
          <w:i/>
          <w:iCs/>
          <w:color w:val="44546A" w:themeColor="text2"/>
          <w:sz w:val="18"/>
          <w:szCs w:val="18"/>
        </w:rPr>
        <w:t xml:space="preserve"> sur le fantôme cou. La position du cou sous la caméra est conservée, en retirant le fantôme thyroïde et la seringue est positionnée dans les encoches du fantôme cou, le volume actif centré.</w:t>
      </w:r>
      <w:bookmarkEnd w:id="377"/>
    </w:p>
    <w:p w14:paraId="4F26A548" w14:textId="77777777" w:rsidR="004F29FC" w:rsidRDefault="004F29FC" w:rsidP="004F29FC">
      <w:pPr>
        <w:jc w:val="both"/>
      </w:pPr>
    </w:p>
    <w:p w14:paraId="21344F60" w14:textId="3ACB9D53" w:rsidR="00DF57B8" w:rsidRPr="00345EC1" w:rsidRDefault="00BF017C" w:rsidP="004F29FC">
      <w:pPr>
        <w:jc w:val="both"/>
      </w:pPr>
      <w:r>
        <w:t xml:space="preserve">Néanmoins, certains centres </w:t>
      </w:r>
      <w:r w:rsidR="0045425B">
        <w:t>ont utilisé une seringue d’</w:t>
      </w:r>
      <w:r w:rsidR="00355EB0">
        <w:t>étalonnage de faible volume</w:t>
      </w:r>
      <w:r w:rsidR="0045425B">
        <w:t xml:space="preserve">. L’effet du volume actif sur </w:t>
      </w:r>
      <w:r w:rsidR="00471C48">
        <w:t>le facteur d’étalonnage</w:t>
      </w:r>
      <w:r w:rsidR="0045425B">
        <w:t xml:space="preserve"> a été étudié</w:t>
      </w:r>
      <w:ins w:id="378" w:author="DEMONCHY Mathilde" w:date="2025-04-08T17:35:00Z">
        <w:r w:rsidR="00970474">
          <w:t xml:space="preserve"> pour</w:t>
        </w:r>
      </w:ins>
      <w:r w:rsidR="0045425B">
        <w:t xml:space="preserve"> les acquisitions des étalons suivant</w:t>
      </w:r>
      <w:ins w:id="379" w:author="DEMONCHY Mathilde" w:date="2025-04-08T17:35:00Z">
        <w:r w:rsidR="00970474">
          <w:t>s</w:t>
        </w:r>
      </w:ins>
      <w:r w:rsidR="0045425B">
        <w:t> :</w:t>
      </w:r>
      <w:commentRangeStart w:id="380"/>
      <w:r w:rsidR="00355EB0">
        <w:t xml:space="preserve"> </w:t>
      </w:r>
      <w:r w:rsidR="004F29FC">
        <w:t xml:space="preserve">la seringue de volume actif 3 </w:t>
      </w:r>
      <w:r w:rsidR="0045425B">
        <w:t>ml</w:t>
      </w:r>
      <w:r w:rsidR="004F29FC">
        <w:t xml:space="preserve">, le fantôme F03 </w:t>
      </w:r>
      <w:del w:id="381" w:author="DEMONCHY Mathilde" w:date="2025-04-08T17:36:00Z">
        <w:r w:rsidR="004F29FC" w:rsidDel="00970474">
          <w:delText xml:space="preserve">ou </w:delText>
        </w:r>
      </w:del>
      <w:r w:rsidR="0045425B">
        <w:t>et la</w:t>
      </w:r>
      <w:r w:rsidR="004F29FC">
        <w:t xml:space="preserve"> seringue de faible volume actif.</w:t>
      </w:r>
      <w:commentRangeEnd w:id="380"/>
      <w:r w:rsidR="00970474">
        <w:rPr>
          <w:rStyle w:val="Marquedecommentaire"/>
        </w:rPr>
        <w:commentReference w:id="380"/>
      </w:r>
    </w:p>
    <w:p w14:paraId="72B268C2" w14:textId="77777777" w:rsidR="00DF57B8" w:rsidRDefault="00DF57B8">
      <w:pPr>
        <w:rPr>
          <w:rFonts w:asciiTheme="majorHAnsi" w:eastAsiaTheme="majorEastAsia" w:hAnsiTheme="majorHAnsi" w:cstheme="majorBidi"/>
          <w:color w:val="2F5496" w:themeColor="accent1" w:themeShade="BF"/>
          <w:sz w:val="32"/>
          <w:szCs w:val="32"/>
        </w:rPr>
      </w:pPr>
      <w:r>
        <w:br w:type="page"/>
      </w:r>
    </w:p>
    <w:p w14:paraId="0477B9CC" w14:textId="3C355734" w:rsidR="00671D55" w:rsidRDefault="00ED30F1" w:rsidP="00576CA6">
      <w:pPr>
        <w:pStyle w:val="Titre1"/>
        <w:jc w:val="both"/>
        <w:rPr>
          <w:lang w:eastAsia="fr-FR"/>
        </w:rPr>
      </w:pPr>
      <w:bookmarkStart w:id="382" w:name="_Toc193972795"/>
      <w:bookmarkStart w:id="383" w:name="_Toc193972796"/>
      <w:bookmarkEnd w:id="382"/>
      <w:r>
        <w:rPr>
          <w:lang w:eastAsia="fr-FR"/>
        </w:rPr>
        <w:lastRenderedPageBreak/>
        <w:t>Résultats</w:t>
      </w:r>
      <w:bookmarkEnd w:id="383"/>
    </w:p>
    <w:p w14:paraId="001F7AE4" w14:textId="721CCE7A" w:rsidR="00671D55" w:rsidRDefault="00671D55" w:rsidP="00671D55">
      <w:pPr>
        <w:pStyle w:val="Titre2"/>
      </w:pPr>
      <w:bookmarkStart w:id="384" w:name="_Analyse_des_pratiques"/>
      <w:bookmarkStart w:id="385" w:name="_Toc181034290"/>
      <w:bookmarkStart w:id="386" w:name="_Ref183014198"/>
      <w:bookmarkStart w:id="387" w:name="_Ref183014204"/>
      <w:bookmarkStart w:id="388" w:name="_Toc193972797"/>
      <w:bookmarkEnd w:id="384"/>
      <w:r>
        <w:t>Analyse</w:t>
      </w:r>
      <w:r w:rsidR="0015201D">
        <w:t xml:space="preserve"> </w:t>
      </w:r>
      <w:bookmarkEnd w:id="385"/>
      <w:bookmarkEnd w:id="386"/>
      <w:bookmarkEnd w:id="387"/>
      <w:r w:rsidR="00C863ED">
        <w:t>des corrélations</w:t>
      </w:r>
      <w:r w:rsidR="0015201D">
        <w:t xml:space="preserve"> en conditions locales</w:t>
      </w:r>
      <w:bookmarkEnd w:id="388"/>
    </w:p>
    <w:p w14:paraId="57402BC9" w14:textId="177BC2ED" w:rsidR="00DC2DFE" w:rsidDel="009D6F0B" w:rsidRDefault="00DC2DFE" w:rsidP="00DC2DFE">
      <w:pPr>
        <w:rPr>
          <w:del w:id="389" w:author="BEAUMONT Tiffany" w:date="2025-03-07T14:33:00Z"/>
        </w:rPr>
      </w:pPr>
    </w:p>
    <w:p w14:paraId="3FC898C6" w14:textId="385622EA" w:rsidR="006725F0" w:rsidRDefault="0040571B" w:rsidP="007B17D9">
      <w:pPr>
        <w:jc w:val="both"/>
        <w:rPr>
          <w:ins w:id="390" w:author="BEAUMONT Tiffany" w:date="2025-03-07T15:53:00Z"/>
        </w:rPr>
      </w:pPr>
      <w:ins w:id="391" w:author="BEAUMONT Tiffany" w:date="2025-03-07T12:41:00Z">
        <w:r>
          <w:t>L’étude en condition</w:t>
        </w:r>
      </w:ins>
      <w:ins w:id="392" w:author="BEAUMONT Tiffany" w:date="2025-03-17T12:50:00Z">
        <w:r w:rsidR="007B17D9">
          <w:t>s</w:t>
        </w:r>
      </w:ins>
      <w:ins w:id="393" w:author="BEAUMONT Tiffany" w:date="2025-03-07T12:41:00Z">
        <w:r>
          <w:t xml:space="preserve"> locale</w:t>
        </w:r>
      </w:ins>
      <w:ins w:id="394" w:author="BEAUMONT Tiffany" w:date="2025-03-17T12:50:00Z">
        <w:r w:rsidR="007B17D9">
          <w:t>s</w:t>
        </w:r>
      </w:ins>
      <w:ins w:id="395" w:author="BEAUMONT Tiffany" w:date="2025-03-07T12:41:00Z">
        <w:r>
          <w:t xml:space="preserve"> a permis d</w:t>
        </w:r>
      </w:ins>
      <w:ins w:id="396" w:author="BEAUMONT Tiffany" w:date="2025-03-07T12:42:00Z">
        <w:r>
          <w:t xml:space="preserve">e mettre en évidence la corrélation entre les paramètres d’acquisition utilisés en routine par les centres et les valeurs </w:t>
        </w:r>
      </w:ins>
      <w:ins w:id="397" w:author="BEAUMONT Tiffany" w:date="2025-03-17T09:52:00Z">
        <w:r w:rsidR="001223D3">
          <w:t>du facteur d’étalonnage.</w:t>
        </w:r>
      </w:ins>
      <w:ins w:id="398" w:author="BEAUMONT Tiffany" w:date="2025-03-07T14:30:00Z">
        <w:r w:rsidR="00D34C62">
          <w:t xml:space="preserve"> Les valeurs étudiées sont résumé</w:t>
        </w:r>
      </w:ins>
      <w:ins w:id="399" w:author="BEAUMONT Tiffany" w:date="2025-03-07T14:33:00Z">
        <w:r w:rsidR="009D6F0B">
          <w:t>es</w:t>
        </w:r>
      </w:ins>
      <w:ins w:id="400" w:author="BEAUMONT Tiffany" w:date="2025-03-07T14:30:00Z">
        <w:r w:rsidR="00D34C62">
          <w:t xml:space="preserve"> dans les tableaux de l’annexe 5</w:t>
        </w:r>
      </w:ins>
      <w:ins w:id="401" w:author="BEAUMONT Tiffany" w:date="2025-03-07T12:42:00Z">
        <w:r>
          <w:t xml:space="preserve">. </w:t>
        </w:r>
      </w:ins>
      <w:ins w:id="402" w:author="BEAUMONT Tiffany" w:date="2025-03-21T16:43:00Z">
        <w:r w:rsidR="00B15827">
          <w:t>Pour rappel, l</w:t>
        </w:r>
      </w:ins>
      <w:ins w:id="403" w:author="BEAUMONT Tiffany" w:date="2025-03-07T12:43:00Z">
        <w:r w:rsidR="006E032B">
          <w:t xml:space="preserve">’erreur relative (en %) a été calculée sur </w:t>
        </w:r>
      </w:ins>
      <w:ins w:id="404" w:author="BEAUMONT Tiffany" w:date="2025-03-17T09:52:00Z">
        <w:r w:rsidR="00411068">
          <w:t>le facteur d’</w:t>
        </w:r>
      </w:ins>
      <w:ins w:id="405" w:author="BEAUMONT Tiffany" w:date="2025-03-17T09:53:00Z">
        <w:r w:rsidR="00411068">
          <w:t>étalonnage</w:t>
        </w:r>
      </w:ins>
      <w:ins w:id="406" w:author="BEAUMONT Tiffany" w:date="2025-03-07T12:44:00Z">
        <w:r w:rsidR="006E032B">
          <w:t xml:space="preserve"> </w:t>
        </w:r>
      </w:ins>
      <w:ins w:id="407" w:author="BEAUMONT Tiffany" w:date="2025-03-25T13:10:00Z">
        <w:r w:rsidR="00894666">
          <w:t>d</w:t>
        </w:r>
      </w:ins>
      <w:ins w:id="408" w:author="BEAUMONT Tiffany" w:date="2025-03-25T13:11:00Z">
        <w:r w:rsidR="00894666">
          <w:t xml:space="preserve">e fantôme réaliste </w:t>
        </w:r>
      </w:ins>
      <w:ins w:id="409" w:author="BEAUMONT Tiffany" w:date="2025-03-07T12:43:00Z">
        <w:r w:rsidR="006E032B">
          <w:t xml:space="preserve">par rapport à </w:t>
        </w:r>
      </w:ins>
      <w:ins w:id="410" w:author="BEAUMONT Tiffany" w:date="2025-03-17T09:53:00Z">
        <w:r w:rsidR="00411068">
          <w:t>celui</w:t>
        </w:r>
      </w:ins>
      <w:ins w:id="411" w:author="BEAUMONT Tiffany" w:date="2025-03-07T12:43:00Z">
        <w:r w:rsidR="006E032B">
          <w:t xml:space="preserve"> du fantôme local pour chaque configuration.</w:t>
        </w:r>
      </w:ins>
      <w:ins w:id="412" w:author="BEAUMONT Tiffany" w:date="2025-03-07T12:44:00Z">
        <w:r w:rsidR="006E032B">
          <w:t xml:space="preserve"> </w:t>
        </w:r>
      </w:ins>
      <w:del w:id="413" w:author="BEAUMONT Tiffany" w:date="2025-03-07T12:47:00Z">
        <w:r w:rsidR="00DC2DFE" w:rsidDel="006E032B">
          <w:delText xml:space="preserve">Nous avons observé en conditions d’acquisition locales les corrélations entre les paramètres d’acquisition utilisés par les centre et les sensibilités et erreurs relatives. </w:delText>
        </w:r>
      </w:del>
      <w:del w:id="414" w:author="BEAUMONT Tiffany" w:date="2025-03-07T14:31:00Z">
        <w:r w:rsidR="001655E8" w:rsidDel="009D6F0B">
          <w:delText>Les données ont été subdivisées en 4 sous parties en fonction de</w:delText>
        </w:r>
      </w:del>
      <w:ins w:id="415" w:author="BEAUMONT Tiffany" w:date="2025-03-07T14:31:00Z">
        <w:r w:rsidR="009D6F0B">
          <w:t xml:space="preserve">La </w:t>
        </w:r>
      </w:ins>
      <w:ins w:id="416" w:author="BEAUMONT Tiffany" w:date="2025-03-17T13:01:00Z">
        <w:r w:rsidR="00DA052A">
          <w:fldChar w:fldCharType="begin"/>
        </w:r>
        <w:r w:rsidR="00DA052A">
          <w:instrText xml:space="preserve"> REF _Ref193108911 \h </w:instrText>
        </w:r>
      </w:ins>
      <w:r w:rsidR="00DA052A">
        <w:fldChar w:fldCharType="separate"/>
      </w:r>
      <w:ins w:id="417" w:author="BEAUMONT Tiffany" w:date="2025-03-07T12:39:00Z">
        <w:r w:rsidR="00C30592">
          <w:t xml:space="preserve">Figure </w:t>
        </w:r>
      </w:ins>
      <w:r w:rsidR="00C30592">
        <w:rPr>
          <w:noProof/>
        </w:rPr>
        <w:t>16</w:t>
      </w:r>
      <w:ins w:id="418" w:author="BEAUMONT Tiffany" w:date="2025-03-17T13:01:00Z">
        <w:r w:rsidR="00DA052A">
          <w:fldChar w:fldCharType="end"/>
        </w:r>
      </w:ins>
      <w:ins w:id="419" w:author="BEAUMONT Tiffany" w:date="2025-03-17T13:00:00Z">
        <w:r w:rsidR="00DA052A">
          <w:t xml:space="preserve"> </w:t>
        </w:r>
      </w:ins>
      <w:ins w:id="420" w:author="BEAUMONT Tiffany" w:date="2025-03-07T14:31:00Z">
        <w:r w:rsidR="009D6F0B">
          <w:t>illustre les erreurs re</w:t>
        </w:r>
      </w:ins>
      <w:ins w:id="421" w:author="BEAUMONT Tiffany" w:date="2025-03-07T14:32:00Z">
        <w:r w:rsidR="009D6F0B">
          <w:t>latives (%) pour le</w:t>
        </w:r>
      </w:ins>
      <w:r w:rsidR="001655E8">
        <w:t xml:space="preserve">s collimateurs (parallèle ou sténopé) et </w:t>
      </w:r>
      <w:ins w:id="422" w:author="BEAUMONT Tiffany" w:date="2025-03-07T14:32:00Z">
        <w:r w:rsidR="009D6F0B">
          <w:t>l</w:t>
        </w:r>
      </w:ins>
      <w:del w:id="423" w:author="BEAUMONT Tiffany" w:date="2025-03-07T14:32:00Z">
        <w:r w:rsidR="001655E8" w:rsidDel="009D6F0B">
          <w:delText>d</w:delText>
        </w:r>
      </w:del>
      <w:r w:rsidR="001655E8">
        <w:t>es radionucléides utilisés (I-123 ou Tc</w:t>
      </w:r>
      <w:r w:rsidR="001655E8">
        <w:noBreakHyphen/>
        <w:t>99m).</w:t>
      </w:r>
      <w:ins w:id="424" w:author="BEAUMONT Tiffany" w:date="2025-03-07T14:34:00Z">
        <w:r w:rsidR="009D6F0B">
          <w:t xml:space="preserve"> Les configurations locales crées pour le GT sont représenté</w:t>
        </w:r>
      </w:ins>
      <w:ins w:id="425" w:author="BEAUMONT Tiffany" w:date="2025-03-17T09:55:00Z">
        <w:r w:rsidR="002C7EF6">
          <w:t>e</w:t>
        </w:r>
      </w:ins>
      <w:ins w:id="426" w:author="BEAUMONT Tiffany" w:date="2025-03-07T14:34:00Z">
        <w:r w:rsidR="009D6F0B">
          <w:t>s par un code couleur différent de celles réellement u</w:t>
        </w:r>
      </w:ins>
      <w:ins w:id="427" w:author="BEAUMONT Tiffany" w:date="2025-03-07T14:35:00Z">
        <w:r w:rsidR="009D6F0B">
          <w:t xml:space="preserve">tilisées en routine. </w:t>
        </w:r>
      </w:ins>
    </w:p>
    <w:p w14:paraId="10F605B0" w14:textId="4EBC064B" w:rsidR="00511130" w:rsidDel="00A746F6" w:rsidRDefault="00511130" w:rsidP="00511130">
      <w:pPr>
        <w:jc w:val="both"/>
        <w:rPr>
          <w:del w:id="428" w:author="BEAUMONT Tiffany" w:date="2025-03-07T16:16:00Z"/>
          <w:moveTo w:id="429" w:author="BEAUMONT Tiffany" w:date="2025-03-07T15:00:00Z"/>
        </w:rPr>
      </w:pPr>
      <w:moveToRangeStart w:id="430" w:author="BEAUMONT Tiffany" w:date="2025-03-07T15:00:00Z" w:name="move192252028"/>
      <w:moveTo w:id="431" w:author="BEAUMONT Tiffany" w:date="2025-03-07T15:00:00Z">
        <w:del w:id="432" w:author="BEAUMONT Tiffany" w:date="2025-03-17T10:30:00Z">
          <w:r w:rsidRPr="0027087A" w:rsidDel="00306D35">
            <w:delText>L</w:delText>
          </w:r>
        </w:del>
        <w:del w:id="433" w:author="BEAUMONT Tiffany" w:date="2025-03-17T11:31:00Z">
          <w:r w:rsidRPr="0027087A" w:rsidDel="001556C2">
            <w:delText xml:space="preserve">es paramètres d’acquisition sont très différents d’un centre à l’autre. Les données </w:delText>
          </w:r>
        </w:del>
        <w:del w:id="434" w:author="BEAUMONT Tiffany" w:date="2025-03-17T10:31:00Z">
          <w:r w:rsidRPr="0027087A" w:rsidDel="00306D35">
            <w:delText>récoltées</w:delText>
          </w:r>
        </w:del>
        <w:del w:id="435" w:author="BEAUMONT Tiffany" w:date="2025-03-17T11:31:00Z">
          <w:r w:rsidRPr="0027087A" w:rsidDel="001556C2">
            <w:delText xml:space="preserve"> concernent uniquement des gamma-caméras GE et leur collimateur GPPH avec toujours le même facteur de sténopé (4,45 mm de diamètre).</w:delText>
          </w:r>
        </w:del>
      </w:moveTo>
    </w:p>
    <w:p w14:paraId="4944EBC2" w14:textId="1520F770" w:rsidR="00511130" w:rsidDel="00A746F6" w:rsidRDefault="00511130" w:rsidP="00511130">
      <w:pPr>
        <w:jc w:val="both"/>
        <w:rPr>
          <w:del w:id="436" w:author="BEAUMONT Tiffany" w:date="2025-03-07T16:16:00Z"/>
        </w:rPr>
      </w:pPr>
      <w:moveTo w:id="437" w:author="BEAUMONT Tiffany" w:date="2025-03-07T15:00:00Z">
        <w:del w:id="438" w:author="BEAUMONT Tiffany" w:date="2025-03-07T16:13:00Z">
          <w:r w:rsidDel="00A746F6">
            <w:delText>La sensibilité moyenne est de 85,11 Cps/(</w:delText>
          </w:r>
        </w:del>
        <w:del w:id="439" w:author="BEAUMONT Tiffany" w:date="2025-03-07T15:17:00Z">
          <w:r w:rsidDel="00AE07BF">
            <w:delText>s.</w:delText>
          </w:r>
        </w:del>
        <w:del w:id="440" w:author="BEAUMONT Tiffany" w:date="2025-03-07T16:13:00Z">
          <w:r w:rsidDel="00A746F6">
            <w:delText xml:space="preserve">MBq), avec un écart type de 58,24. L’erreur relative est de - 8,73% mais avec un écart type de 32,72. </w:delText>
          </w:r>
        </w:del>
        <w:del w:id="441" w:author="BEAUMONT Tiffany" w:date="2025-03-17T11:31:00Z">
          <w:r w:rsidDel="001556C2">
            <w:delText xml:space="preserve">Pour ces deux valeurs l’écart type est énorme par rapport à la valeur moyenne ce qui témoigne d’une forte dispersion des données. Les écarts type de ces données nous renseignent sur l’amplitude de la différence de </w:delText>
          </w:r>
        </w:del>
        <w:del w:id="442" w:author="BEAUMONT Tiffany" w:date="2025-03-17T10:31:00Z">
          <w:r w:rsidDel="00306D35">
            <w:delText>sensibilité</w:delText>
          </w:r>
        </w:del>
        <w:del w:id="443" w:author="BEAUMONT Tiffany" w:date="2025-03-17T11:31:00Z">
          <w:r w:rsidDel="001556C2">
            <w:delText xml:space="preserve"> d’un centre à l’autre ainsi que sur l’erreur relative. Soit les conditions et/ou les </w:delText>
          </w:r>
        </w:del>
        <w:del w:id="444" w:author="BEAUMONT Tiffany" w:date="2025-03-17T10:31:00Z">
          <w:r w:rsidDel="00306D35">
            <w:delText>machines</w:delText>
          </w:r>
        </w:del>
        <w:del w:id="445" w:author="BEAUMONT Tiffany" w:date="2025-03-17T11:31:00Z">
          <w:r w:rsidDel="001556C2">
            <w:delText xml:space="preserve"> sont </w:delText>
          </w:r>
        </w:del>
        <w:del w:id="446" w:author="BEAUMONT Tiffany" w:date="2025-03-17T10:31:00Z">
          <w:r w:rsidDel="00306D35">
            <w:delText>incroyablement</w:delText>
          </w:r>
        </w:del>
        <w:del w:id="447" w:author="BEAUMONT Tiffany" w:date="2025-03-17T11:31:00Z">
          <w:r w:rsidDel="001556C2">
            <w:delText xml:space="preserve"> différentes d’un centre à l’autre ou ces valeurs témoignent d’une </w:delText>
          </w:r>
        </w:del>
        <w:del w:id="448" w:author="BEAUMONT Tiffany" w:date="2025-03-17T10:31:00Z">
          <w:r w:rsidDel="00306D35">
            <w:delText>instabilité</w:delText>
          </w:r>
        </w:del>
        <w:del w:id="449" w:author="BEAUMONT Tiffany" w:date="2025-03-17T11:31:00Z">
          <w:r w:rsidDel="001556C2">
            <w:delText>, d’une sensibilité du système de mesure aux conditions d’acquisition</w:delText>
          </w:r>
        </w:del>
        <w:del w:id="450" w:author="BEAUMONT Tiffany" w:date="2025-03-17T10:32:00Z">
          <w:r w:rsidDel="00306D35">
            <w:delText xml:space="preserve"> très forte</w:delText>
          </w:r>
        </w:del>
        <w:del w:id="451" w:author="BEAUMONT Tiffany" w:date="2025-03-17T11:31:00Z">
          <w:r w:rsidDel="001556C2">
            <w:delText xml:space="preserve">. </w:delText>
          </w:r>
        </w:del>
        <w:del w:id="452" w:author="BEAUMONT Tiffany" w:date="2025-03-17T10:32:00Z">
          <w:r w:rsidDel="00306D35">
            <w:delText>D</w:delText>
          </w:r>
        </w:del>
        <w:del w:id="453" w:author="BEAUMONT Tiffany" w:date="2025-03-17T11:31:00Z">
          <w:r w:rsidDel="001556C2">
            <w:delText>es conditions qu’acquisitions standardisées permettront</w:delText>
          </w:r>
        </w:del>
        <w:del w:id="454" w:author="BEAUMONT Tiffany" w:date="2025-03-17T10:32:00Z">
          <w:r w:rsidDel="00306D35">
            <w:delText>-elles</w:delText>
          </w:r>
        </w:del>
        <w:del w:id="455" w:author="BEAUMONT Tiffany" w:date="2025-03-17T11:31:00Z">
          <w:r w:rsidDel="001556C2">
            <w:delText xml:space="preserve"> d’avoir une meilleure reproductibilité de mesure ? </w:delText>
          </w:r>
        </w:del>
      </w:moveTo>
    </w:p>
    <w:p w14:paraId="74153B81" w14:textId="50CDEB24" w:rsidR="00511130" w:rsidDel="00A746F6" w:rsidRDefault="00511130" w:rsidP="00511130">
      <w:pPr>
        <w:jc w:val="both"/>
        <w:rPr>
          <w:del w:id="456" w:author="BEAUMONT Tiffany" w:date="2025-03-07T16:18:00Z"/>
          <w:moveTo w:id="457" w:author="BEAUMONT Tiffany" w:date="2025-03-07T15:00:00Z"/>
        </w:rPr>
      </w:pPr>
      <w:moveTo w:id="458" w:author="BEAUMONT Tiffany" w:date="2025-03-07T15:00:00Z">
        <w:del w:id="459" w:author="BEAUMONT Tiffany" w:date="2025-03-17T11:31:00Z">
          <w:r w:rsidDel="001556C2">
            <w:delText xml:space="preserve">La variation de distribution de sensibilité en </w:delText>
          </w:r>
        </w:del>
        <w:del w:id="460" w:author="BEAUMONT Tiffany" w:date="2025-03-17T10:34:00Z">
          <w:r w:rsidDel="00FF43BE">
            <w:delText>C</w:delText>
          </w:r>
        </w:del>
        <w:del w:id="461" w:author="BEAUMONT Tiffany" w:date="2025-03-17T11:31:00Z">
          <w:r w:rsidDel="001556C2">
            <w:delText xml:space="preserve">ps/(MBq.s) en fonction des centres est représentée sur la </w:delText>
          </w:r>
          <w:r w:rsidDel="001556C2">
            <w:fldChar w:fldCharType="begin"/>
          </w:r>
          <w:r w:rsidDel="001556C2">
            <w:delInstrText xml:space="preserve"> REF _Ref175576777 \h  \* MERGEFORMAT </w:delInstrText>
          </w:r>
        </w:del>
      </w:moveTo>
      <w:del w:id="462" w:author="BEAUMONT Tiffany" w:date="2025-03-17T11:31:00Z"/>
      <w:moveTo w:id="463" w:author="BEAUMONT Tiffany" w:date="2025-03-07T15:00:00Z">
        <w:del w:id="464" w:author="BEAUMONT Tiffany" w:date="2025-03-17T11:31:00Z">
          <w:r w:rsidDel="001556C2">
            <w:fldChar w:fldCharType="separate"/>
          </w:r>
          <w:r w:rsidRPr="00C902A0" w:rsidDel="001556C2">
            <w:delText>Figure 21</w:delText>
          </w:r>
          <w:r w:rsidDel="001556C2">
            <w:fldChar w:fldCharType="end"/>
          </w:r>
          <w:r w:rsidDel="001556C2">
            <w:delText xml:space="preserve"> pour les collimateurs sténopés en conditions locales, à l’I-123.</w:delText>
          </w:r>
        </w:del>
      </w:moveTo>
    </w:p>
    <w:p w14:paraId="37C17082" w14:textId="36727113" w:rsidR="00511130" w:rsidDel="00A746F6" w:rsidRDefault="00511130" w:rsidP="00511130">
      <w:pPr>
        <w:jc w:val="both"/>
        <w:rPr>
          <w:del w:id="465" w:author="BEAUMONT Tiffany" w:date="2025-03-07T16:19:00Z"/>
          <w:moveTo w:id="466" w:author="BEAUMONT Tiffany" w:date="2025-03-07T15:01:00Z"/>
        </w:rPr>
      </w:pPr>
      <w:moveToRangeStart w:id="467" w:author="BEAUMONT Tiffany" w:date="2025-03-07T15:01:00Z" w:name="move192252105"/>
      <w:moveToRangeEnd w:id="430"/>
      <w:moveTo w:id="468" w:author="BEAUMONT Tiffany" w:date="2025-03-07T15:01:00Z">
        <w:del w:id="469" w:author="BEAUMONT Tiffany" w:date="2025-03-17T11:31:00Z">
          <w:r w:rsidDel="001556C2">
            <w:delText>Les paramètres d’acquisition sont très différents d’un centre à l’autre. Le modèle de collimateur considéré ici est la taille d’ouverture du sténopé (noté « facteur sténopé »).</w:delText>
          </w:r>
        </w:del>
      </w:moveTo>
    </w:p>
    <w:p w14:paraId="1305F0D7" w14:textId="689A91BE" w:rsidR="00511130" w:rsidDel="00A746F6" w:rsidRDefault="00511130" w:rsidP="00511130">
      <w:pPr>
        <w:jc w:val="both"/>
        <w:rPr>
          <w:del w:id="470" w:author="BEAUMONT Tiffany" w:date="2025-03-07T16:19:00Z"/>
          <w:moveTo w:id="471" w:author="BEAUMONT Tiffany" w:date="2025-03-07T15:01:00Z"/>
        </w:rPr>
      </w:pPr>
      <w:moveTo w:id="472" w:author="BEAUMONT Tiffany" w:date="2025-03-07T15:01:00Z">
        <w:del w:id="473" w:author="BEAUMONT Tiffany" w:date="2025-03-07T16:17:00Z">
          <w:r w:rsidDel="00A746F6">
            <w:delText xml:space="preserve">La sensibilité moyenne est de 73,63 Cps/(s.MBq), avec un écart type de 53,60. L’erreur relative est de - 1,95% avec un écart type de 29,79. </w:delText>
          </w:r>
        </w:del>
        <w:del w:id="474" w:author="BEAUMONT Tiffany" w:date="2025-03-17T11:31:00Z">
          <w:r w:rsidDel="001556C2">
            <w:delText xml:space="preserve">Pour ces deux valeurs l’écart type est énorme par rapport à la valeur moyenne ce qui témoigne d’une forte dispersion des données. La variation de distribution de sensibilité en fonction des centres est représentée sur la </w:delText>
          </w:r>
          <w:r w:rsidDel="001556C2">
            <w:fldChar w:fldCharType="begin"/>
          </w:r>
          <w:r w:rsidDel="001556C2">
            <w:delInstrText xml:space="preserve"> REF _Ref175578421 \h  \* MERGEFORMAT </w:delInstrText>
          </w:r>
        </w:del>
      </w:moveTo>
      <w:del w:id="475" w:author="BEAUMONT Tiffany" w:date="2025-03-17T11:31:00Z"/>
      <w:moveTo w:id="476" w:author="BEAUMONT Tiffany" w:date="2025-03-07T15:01:00Z">
        <w:del w:id="477" w:author="BEAUMONT Tiffany" w:date="2025-03-17T11:31:00Z">
          <w:r w:rsidDel="001556C2">
            <w:fldChar w:fldCharType="separate"/>
          </w:r>
          <w:r w:rsidRPr="00C902A0" w:rsidDel="001556C2">
            <w:delText>Figure 23</w:delText>
          </w:r>
          <w:r w:rsidDel="001556C2">
            <w:fldChar w:fldCharType="end"/>
          </w:r>
          <w:r w:rsidDel="001556C2">
            <w:delText xml:space="preserve"> pour les collimateurs sténopés en conditions locales au Tc</w:delText>
          </w:r>
          <w:r w:rsidDel="001556C2">
            <w:noBreakHyphen/>
            <w:delText>99m.</w:delText>
          </w:r>
        </w:del>
      </w:moveTo>
    </w:p>
    <w:p w14:paraId="1D0FF892" w14:textId="0B9CD23E" w:rsidR="004B4461" w:rsidRDefault="00511130" w:rsidP="00511130">
      <w:pPr>
        <w:jc w:val="both"/>
        <w:rPr>
          <w:ins w:id="478" w:author="BEAUMONT Tiffany" w:date="2025-03-03T16:49:00Z"/>
        </w:rPr>
      </w:pPr>
      <w:moveTo w:id="479" w:author="BEAUMONT Tiffany" w:date="2025-03-07T15:01:00Z">
        <w:del w:id="480" w:author="BEAUMONT Tiffany" w:date="2025-03-17T11:31:00Z">
          <w:r w:rsidDel="001556C2">
            <w:delText>Il y a une variation importante de la moyenne de sensibilité et d’erreur relative par centre. La largeur de la distribution est aussi très variable selon les centres</w:delText>
          </w:r>
        </w:del>
      </w:moveTo>
      <w:moveToRangeEnd w:id="467"/>
    </w:p>
    <w:p w14:paraId="2BF53B5B" w14:textId="77777777" w:rsidR="0040571B" w:rsidRDefault="00FC2681">
      <w:pPr>
        <w:keepNext/>
        <w:jc w:val="center"/>
        <w:rPr>
          <w:ins w:id="481" w:author="BEAUMONT Tiffany" w:date="2025-03-07T12:39:00Z"/>
        </w:rPr>
        <w:pPrChange w:id="482" w:author="BEAUMONT Tiffany" w:date="2025-03-07T12:39:00Z">
          <w:pPr>
            <w:jc w:val="both"/>
          </w:pPr>
        </w:pPrChange>
      </w:pPr>
      <w:ins w:id="483" w:author="BEAUMONT Tiffany" w:date="2025-03-03T16:48:00Z">
        <w:r>
          <w:rPr>
            <w:noProof/>
          </w:rPr>
          <w:drawing>
            <wp:inline distT="0" distB="0" distL="0" distR="0" wp14:anchorId="6A8DC80A" wp14:editId="1A1BC32A">
              <wp:extent cx="5712430" cy="4047297"/>
              <wp:effectExtent l="0" t="0" r="3175" b="0"/>
              <wp:docPr id="1759757105"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5498"/>
                      <a:stretch/>
                    </pic:blipFill>
                    <pic:spPr bwMode="auto">
                      <a:xfrm>
                        <a:off x="0" y="0"/>
                        <a:ext cx="5713569" cy="4048104"/>
                      </a:xfrm>
                      <a:prstGeom prst="rect">
                        <a:avLst/>
                      </a:prstGeom>
                      <a:noFill/>
                      <a:ln>
                        <a:noFill/>
                      </a:ln>
                      <a:extLst>
                        <a:ext uri="{53640926-AAD7-44D8-BBD7-CCE9431645EC}">
                          <a14:shadowObscured xmlns:a14="http://schemas.microsoft.com/office/drawing/2010/main"/>
                        </a:ext>
                      </a:extLst>
                    </pic:spPr>
                  </pic:pic>
                </a:graphicData>
              </a:graphic>
            </wp:inline>
          </w:drawing>
        </w:r>
      </w:ins>
    </w:p>
    <w:p w14:paraId="67F47801" w14:textId="7ED1C1A5" w:rsidR="001655E8" w:rsidRDefault="0040571B">
      <w:pPr>
        <w:pStyle w:val="Lgende"/>
        <w:jc w:val="center"/>
        <w:pPrChange w:id="484" w:author="BEAUMONT Tiffany" w:date="2025-03-07T12:39:00Z">
          <w:pPr>
            <w:jc w:val="both"/>
          </w:pPr>
        </w:pPrChange>
      </w:pPr>
      <w:bookmarkStart w:id="485" w:name="_Ref193108911"/>
      <w:ins w:id="486" w:author="BEAUMONT Tiffany" w:date="2025-03-07T12:39:00Z">
        <w:r>
          <w:t xml:space="preserve">Figure </w:t>
        </w:r>
        <w:r>
          <w:fldChar w:fldCharType="begin"/>
        </w:r>
        <w:r>
          <w:instrText xml:space="preserve"> SEQ Figure \* ARABIC </w:instrText>
        </w:r>
      </w:ins>
      <w:r>
        <w:fldChar w:fldCharType="separate"/>
      </w:r>
      <w:r w:rsidR="00C30592">
        <w:rPr>
          <w:noProof/>
        </w:rPr>
        <w:t>16</w:t>
      </w:r>
      <w:ins w:id="487" w:author="BEAUMONT Tiffany" w:date="2025-03-07T12:39:00Z">
        <w:r>
          <w:fldChar w:fldCharType="end"/>
        </w:r>
        <w:bookmarkEnd w:id="485"/>
        <w:r>
          <w:t xml:space="preserve"> - </w:t>
        </w:r>
        <w:proofErr w:type="spellStart"/>
        <w:r w:rsidRPr="00E16E34">
          <w:t>Boxplot</w:t>
        </w:r>
        <w:proofErr w:type="spellEnd"/>
        <w:r w:rsidRPr="00E16E34">
          <w:t xml:space="preserve"> des erreurs relatives </w:t>
        </w:r>
        <w:r>
          <w:t xml:space="preserve">(%) </w:t>
        </w:r>
        <w:r w:rsidRPr="00E16E34">
          <w:t xml:space="preserve">sur les </w:t>
        </w:r>
      </w:ins>
      <w:ins w:id="488" w:author="BEAUMONT Tiffany" w:date="2025-03-17T12:49:00Z">
        <w:r w:rsidR="00791B24">
          <w:t>facteurs d’étalonnage</w:t>
        </w:r>
      </w:ins>
      <w:ins w:id="489" w:author="BEAUMONT Tiffany" w:date="2025-03-07T12:39:00Z">
        <w:r w:rsidRPr="00E16E34">
          <w:t xml:space="preserve"> en conditions locales pour les différent</w:t>
        </w:r>
      </w:ins>
      <w:ins w:id="490" w:author="BEAUMONT Tiffany" w:date="2025-03-17T12:48:00Z">
        <w:r w:rsidR="000163F5">
          <w:t xml:space="preserve">es configurations </w:t>
        </w:r>
      </w:ins>
      <w:ins w:id="491" w:author="BEAUMONT Tiffany" w:date="2025-03-17T11:33:00Z">
        <w:r w:rsidR="001556C2">
          <w:t>:</w:t>
        </w:r>
      </w:ins>
      <w:ins w:id="492" w:author="BEAUMONT Tiffany" w:date="2025-03-07T12:39:00Z">
        <w:r>
          <w:t xml:space="preserve"> en haut, pour le </w:t>
        </w:r>
        <w:r w:rsidRPr="00E16E34">
          <w:t>collimateur parallèle, à l’I-</w:t>
        </w:r>
      </w:ins>
      <w:ins w:id="493" w:author="BEAUMONT Tiffany" w:date="2025-03-17T11:33:00Z">
        <w:r w:rsidR="001556C2" w:rsidRPr="00E16E34">
          <w:t>123</w:t>
        </w:r>
        <w:r w:rsidR="001556C2">
          <w:rPr>
            <w:noProof/>
          </w:rPr>
          <w:t xml:space="preserve"> et</w:t>
        </w:r>
      </w:ins>
      <w:ins w:id="494" w:author="BEAUMONT Tiffany" w:date="2025-03-07T12:39:00Z">
        <w:r>
          <w:rPr>
            <w:noProof/>
          </w:rPr>
          <w:t xml:space="preserve"> au Tc99m et en bas, pour le collimateur sténopé au Tc99m et I-123</w:t>
        </w:r>
      </w:ins>
    </w:p>
    <w:p w14:paraId="50E60D10" w14:textId="77777777" w:rsidR="00666B62" w:rsidRDefault="00666B62">
      <w:pPr>
        <w:jc w:val="both"/>
        <w:rPr>
          <w:ins w:id="495" w:author="Cyril Jaudet" w:date="2025-04-09T16:02:00Z" w16du:dateUtc="2025-04-09T14:02:00Z"/>
        </w:rPr>
      </w:pPr>
    </w:p>
    <w:p w14:paraId="21FCEF19" w14:textId="77777777" w:rsidR="00666B62" w:rsidRDefault="00666B62">
      <w:pPr>
        <w:jc w:val="both"/>
        <w:rPr>
          <w:ins w:id="496" w:author="Cyril Jaudet" w:date="2025-04-09T16:02:00Z" w16du:dateUtc="2025-04-09T14:02:00Z"/>
        </w:rPr>
      </w:pPr>
    </w:p>
    <w:p w14:paraId="78C2E3E6" w14:textId="7F776224" w:rsidR="00666B62" w:rsidRDefault="007B17D9">
      <w:pPr>
        <w:jc w:val="both"/>
        <w:rPr>
          <w:ins w:id="497" w:author="Cyril Jaudet" w:date="2025-04-09T16:02:00Z" w16du:dateUtc="2025-04-09T14:02:00Z"/>
        </w:rPr>
      </w:pPr>
      <w:ins w:id="498" w:author="BEAUMONT Tiffany" w:date="2025-03-17T12:59:00Z">
        <w:del w:id="499" w:author="Cyril Jaudet" w:date="2025-04-09T16:02:00Z" w16du:dateUtc="2025-04-09T14:02:00Z">
          <w:r w:rsidDel="00666B62">
            <w:delText xml:space="preserve">Le </w:delText>
          </w:r>
        </w:del>
      </w:ins>
    </w:p>
    <w:p w14:paraId="015A9EBF" w14:textId="77777777" w:rsidR="00666B62" w:rsidRDefault="00666B62">
      <w:pPr>
        <w:jc w:val="both"/>
        <w:rPr>
          <w:ins w:id="500" w:author="Cyril Jaudet" w:date="2025-04-09T16:02:00Z" w16du:dateUtc="2025-04-09T14:02:00Z"/>
        </w:rPr>
      </w:pPr>
    </w:p>
    <w:p w14:paraId="62D40E9D" w14:textId="77777777" w:rsidR="00666B62" w:rsidRDefault="00666B62">
      <w:pPr>
        <w:jc w:val="both"/>
        <w:rPr>
          <w:ins w:id="501" w:author="Cyril Jaudet" w:date="2025-04-09T16:02:00Z" w16du:dateUtc="2025-04-09T14:02:00Z"/>
        </w:rPr>
      </w:pPr>
    </w:p>
    <w:p w14:paraId="2EA608D3" w14:textId="77777777" w:rsidR="00666B62" w:rsidRDefault="00666B62">
      <w:pPr>
        <w:jc w:val="both"/>
        <w:rPr>
          <w:ins w:id="502" w:author="Cyril Jaudet" w:date="2025-04-09T16:02:00Z" w16du:dateUtc="2025-04-09T14:02:00Z"/>
        </w:rPr>
      </w:pPr>
    </w:p>
    <w:p w14:paraId="0513A531" w14:textId="77777777" w:rsidR="00666B62" w:rsidRDefault="00666B62">
      <w:pPr>
        <w:jc w:val="both"/>
        <w:rPr>
          <w:ins w:id="503" w:author="Cyril Jaudet" w:date="2025-04-09T16:02:00Z" w16du:dateUtc="2025-04-09T14:02:00Z"/>
        </w:rPr>
      </w:pPr>
    </w:p>
    <w:p w14:paraId="2FBCC4F3" w14:textId="77777777" w:rsidR="00666B62" w:rsidRDefault="00666B62">
      <w:pPr>
        <w:jc w:val="both"/>
        <w:rPr>
          <w:ins w:id="504" w:author="Cyril Jaudet" w:date="2025-04-09T16:02:00Z" w16du:dateUtc="2025-04-09T14:02:00Z"/>
        </w:rPr>
      </w:pPr>
    </w:p>
    <w:p w14:paraId="734CDC6A" w14:textId="77777777" w:rsidR="00666B62" w:rsidRDefault="00666B62">
      <w:pPr>
        <w:jc w:val="both"/>
        <w:rPr>
          <w:ins w:id="505" w:author="Cyril Jaudet" w:date="2025-04-09T16:02:00Z" w16du:dateUtc="2025-04-09T14:02:00Z"/>
        </w:rPr>
      </w:pPr>
    </w:p>
    <w:p w14:paraId="5E30454A" w14:textId="57625B13" w:rsidR="00C30592" w:rsidRDefault="007B17D9">
      <w:pPr>
        <w:jc w:val="both"/>
      </w:pPr>
      <w:ins w:id="506" w:author="BEAUMONT Tiffany" w:date="2025-03-17T12:59:00Z">
        <w:r>
          <w:lastRenderedPageBreak/>
          <w:fldChar w:fldCharType="begin"/>
        </w:r>
        <w:r>
          <w:instrText xml:space="preserve"> REF _Ref193108222 \h </w:instrText>
        </w:r>
      </w:ins>
      <w:ins w:id="507" w:author="BEAUMONT Tiffany" w:date="2025-03-17T12:59:00Z">
        <w:r>
          <w:fldChar w:fldCharType="separate"/>
        </w:r>
      </w:ins>
    </w:p>
    <w:p w14:paraId="0F756775" w14:textId="7CDF1B92" w:rsidR="008A3444" w:rsidRDefault="00C30592">
      <w:pPr>
        <w:jc w:val="both"/>
        <w:rPr>
          <w:ins w:id="508" w:author="BEAUMONT Tiffany" w:date="2025-03-25T13:27:00Z"/>
        </w:rPr>
        <w:pPrChange w:id="509" w:author="BEAUMONT Tiffany" w:date="2025-03-25T13:29:00Z">
          <w:pPr/>
        </w:pPrChange>
      </w:pPr>
      <w:ins w:id="510" w:author="BEAUMONT Tiffany" w:date="2025-03-25T13:27:00Z">
        <w:r>
          <w:t xml:space="preserve">Tableau </w:t>
        </w:r>
      </w:ins>
      <w:r>
        <w:rPr>
          <w:noProof/>
        </w:rPr>
        <w:t>17</w:t>
      </w:r>
      <w:ins w:id="511" w:author="BEAUMONT Tiffany" w:date="2025-03-17T12:59:00Z">
        <w:r w:rsidR="007B17D9">
          <w:fldChar w:fldCharType="end"/>
        </w:r>
        <w:r w:rsidR="007B17D9">
          <w:t xml:space="preserve"> résume les valeurs moyennes des facteurs d’étalonnage et des erreurs relatives</w:t>
        </w:r>
      </w:ins>
      <w:ins w:id="512" w:author="BEAUMONT Tiffany" w:date="2025-03-25T13:12:00Z">
        <w:r w:rsidR="00894666">
          <w:t xml:space="preserve"> et les </w:t>
        </w:r>
      </w:ins>
      <w:ins w:id="513" w:author="BEAUMONT Tiffany" w:date="2025-03-17T12:59:00Z">
        <w:r w:rsidR="007B17D9">
          <w:t xml:space="preserve">écart-types associés pour chaque </w:t>
        </w:r>
      </w:ins>
      <w:ins w:id="514" w:author="BEAUMONT Tiffany" w:date="2025-03-17T14:21:00Z">
        <w:r w:rsidR="002B6D98">
          <w:t>combinaison collimateur/radionucléide</w:t>
        </w:r>
      </w:ins>
      <w:ins w:id="515" w:author="BEAUMONT Tiffany" w:date="2025-03-17T12:59:00Z">
        <w:r w:rsidR="007B17D9">
          <w:t xml:space="preserve">. </w:t>
        </w:r>
      </w:ins>
      <w:ins w:id="516" w:author="BEAUMONT Tiffany" w:date="2025-03-17T15:38:00Z">
        <w:r w:rsidR="00FE3D2D">
          <w:t>Il est à noter que c</w:t>
        </w:r>
      </w:ins>
      <w:ins w:id="517" w:author="BEAUMONT Tiffany" w:date="2025-03-17T12:59:00Z">
        <w:r w:rsidR="007B17D9">
          <w:t>es valeurs sont données à titre indicati</w:t>
        </w:r>
      </w:ins>
      <w:ins w:id="518" w:author="BEAUMONT Tiffany" w:date="2025-03-17T14:17:00Z">
        <w:r w:rsidR="001366A8">
          <w:t>f</w:t>
        </w:r>
      </w:ins>
      <w:ins w:id="519" w:author="BEAUMONT Tiffany" w:date="2025-03-17T15:39:00Z">
        <w:r w:rsidR="00FE3D2D">
          <w:t xml:space="preserve">. </w:t>
        </w:r>
      </w:ins>
    </w:p>
    <w:tbl>
      <w:tblPr>
        <w:tblStyle w:val="TableauGrille5Fonc-Accentuation1"/>
        <w:tblpPr w:leftFromText="141" w:rightFromText="141" w:vertAnchor="text" w:horzAnchor="margin" w:tblpY="291"/>
        <w:tblW w:w="0" w:type="auto"/>
        <w:tblLook w:val="04A0" w:firstRow="1" w:lastRow="0" w:firstColumn="1" w:lastColumn="0" w:noHBand="0" w:noVBand="1"/>
        <w:tblPrChange w:id="520" w:author="BEAUMONT Tiffany" w:date="2025-03-26T09:00:00Z">
          <w:tblPr>
            <w:tblStyle w:val="TableauGrille5Fonc-Accentuation1"/>
            <w:tblpPr w:leftFromText="141" w:rightFromText="141" w:vertAnchor="text" w:horzAnchor="margin" w:tblpY="291"/>
            <w:tblW w:w="0" w:type="auto"/>
            <w:tblLook w:val="04A0" w:firstRow="1" w:lastRow="0" w:firstColumn="1" w:lastColumn="0" w:noHBand="0" w:noVBand="1"/>
          </w:tblPr>
        </w:tblPrChange>
      </w:tblPr>
      <w:tblGrid>
        <w:gridCol w:w="1279"/>
        <w:gridCol w:w="615"/>
        <w:gridCol w:w="1276"/>
        <w:gridCol w:w="1164"/>
        <w:gridCol w:w="1164"/>
        <w:gridCol w:w="1164"/>
        <w:tblGridChange w:id="521">
          <w:tblGrid>
            <w:gridCol w:w="1858"/>
            <w:gridCol w:w="36"/>
            <w:gridCol w:w="1603"/>
            <w:gridCol w:w="837"/>
            <w:gridCol w:w="802"/>
            <w:gridCol w:w="1526"/>
            <w:gridCol w:w="113"/>
            <w:gridCol w:w="1639"/>
            <w:gridCol w:w="1639"/>
          </w:tblGrid>
        </w:tblGridChange>
      </w:tblGrid>
      <w:tr w:rsidR="008A3444" w14:paraId="142AC983" w14:textId="77777777" w:rsidTr="00861978">
        <w:trPr>
          <w:cnfStyle w:val="100000000000" w:firstRow="1" w:lastRow="0" w:firstColumn="0" w:lastColumn="0" w:oddVBand="0" w:evenVBand="0" w:oddHBand="0" w:evenHBand="0" w:firstRowFirstColumn="0" w:firstRowLastColumn="0" w:lastRowFirstColumn="0" w:lastRowLastColumn="0"/>
          <w:ins w:id="522" w:author="BEAUMONT Tiffany" w:date="2025-03-25T13:27:00Z"/>
        </w:trPr>
        <w:tc>
          <w:tcPr>
            <w:cnfStyle w:val="001000000000" w:firstRow="0" w:lastRow="0" w:firstColumn="1" w:lastColumn="0" w:oddVBand="0" w:evenVBand="0" w:oddHBand="0" w:evenHBand="0" w:firstRowFirstColumn="0" w:firstRowLastColumn="0" w:lastRowFirstColumn="0" w:lastRowLastColumn="0"/>
            <w:tcW w:w="0" w:type="dxa"/>
            <w:gridSpan w:val="2"/>
            <w:vMerge w:val="restart"/>
            <w:tcPrChange w:id="523" w:author="BEAUMONT Tiffany" w:date="2025-03-26T09:00:00Z">
              <w:tcPr>
                <w:tcW w:w="3497" w:type="dxa"/>
                <w:gridSpan w:val="3"/>
                <w:vMerge w:val="restart"/>
              </w:tcPr>
            </w:tcPrChange>
          </w:tcPr>
          <w:p w14:paraId="260E9C44" w14:textId="77777777" w:rsidR="008A3444" w:rsidRDefault="008A3444" w:rsidP="00537691">
            <w:pPr>
              <w:jc w:val="center"/>
              <w:cnfStyle w:val="101000000000" w:firstRow="1" w:lastRow="0" w:firstColumn="1" w:lastColumn="0" w:oddVBand="0" w:evenVBand="0" w:oddHBand="0" w:evenHBand="0" w:firstRowFirstColumn="0" w:firstRowLastColumn="0" w:lastRowFirstColumn="0" w:lastRowLastColumn="0"/>
              <w:rPr>
                <w:ins w:id="524" w:author="BEAUMONT Tiffany" w:date="2025-03-25T13:27:00Z"/>
              </w:rPr>
            </w:pPr>
            <w:bookmarkStart w:id="525" w:name="_Ref193108222"/>
            <w:ins w:id="526" w:author="BEAUMONT Tiffany" w:date="2025-03-25T13:27:00Z">
              <w:r>
                <w:t>Combinaisons</w:t>
              </w:r>
            </w:ins>
          </w:p>
        </w:tc>
        <w:tc>
          <w:tcPr>
            <w:tcW w:w="0" w:type="dxa"/>
            <w:gridSpan w:val="2"/>
            <w:tcPrChange w:id="527" w:author="BEAUMONT Tiffany" w:date="2025-03-26T09:00:00Z">
              <w:tcPr>
                <w:tcW w:w="3278" w:type="dxa"/>
                <w:gridSpan w:val="4"/>
              </w:tcPr>
            </w:tcPrChange>
          </w:tcPr>
          <w:p w14:paraId="198DAF5A" w14:textId="77777777" w:rsidR="008A3444" w:rsidRDefault="008A3444" w:rsidP="00537691">
            <w:pPr>
              <w:cnfStyle w:val="100000000000" w:firstRow="1" w:lastRow="0" w:firstColumn="0" w:lastColumn="0" w:oddVBand="0" w:evenVBand="0" w:oddHBand="0" w:evenHBand="0" w:firstRowFirstColumn="0" w:firstRowLastColumn="0" w:lastRowFirstColumn="0" w:lastRowLastColumn="0"/>
              <w:rPr>
                <w:ins w:id="528" w:author="BEAUMONT Tiffany" w:date="2025-03-25T13:27:00Z"/>
              </w:rPr>
            </w:pPr>
            <w:ins w:id="529" w:author="BEAUMONT Tiffany" w:date="2025-03-25T13:27:00Z">
              <w:r>
                <w:t>FE Cps/(</w:t>
              </w:r>
              <w:proofErr w:type="spellStart"/>
              <w:r>
                <w:t>s.MBq</w:t>
              </w:r>
              <w:proofErr w:type="spellEnd"/>
              <w:r>
                <w:t>)</w:t>
              </w:r>
            </w:ins>
          </w:p>
        </w:tc>
        <w:tc>
          <w:tcPr>
            <w:tcW w:w="0" w:type="dxa"/>
            <w:gridSpan w:val="2"/>
            <w:tcPrChange w:id="530" w:author="BEAUMONT Tiffany" w:date="2025-03-26T09:00:00Z">
              <w:tcPr>
                <w:tcW w:w="3278" w:type="dxa"/>
                <w:gridSpan w:val="2"/>
              </w:tcPr>
            </w:tcPrChange>
          </w:tcPr>
          <w:p w14:paraId="6B8CD095" w14:textId="77777777" w:rsidR="008A3444" w:rsidRDefault="008A3444" w:rsidP="00537691">
            <w:pPr>
              <w:jc w:val="both"/>
              <w:cnfStyle w:val="100000000000" w:firstRow="1" w:lastRow="0" w:firstColumn="0" w:lastColumn="0" w:oddVBand="0" w:evenVBand="0" w:oddHBand="0" w:evenHBand="0" w:firstRowFirstColumn="0" w:firstRowLastColumn="0" w:lastRowFirstColumn="0" w:lastRowLastColumn="0"/>
              <w:rPr>
                <w:ins w:id="531" w:author="BEAUMONT Tiffany" w:date="2025-03-25T13:27:00Z"/>
              </w:rPr>
            </w:pPr>
            <w:ins w:id="532" w:author="BEAUMONT Tiffany" w:date="2025-03-25T13:27:00Z">
              <w:r>
                <w:t>Erreur Relative (%)</w:t>
              </w:r>
            </w:ins>
          </w:p>
        </w:tc>
      </w:tr>
      <w:tr w:rsidR="008A3444" w14:paraId="0312F029" w14:textId="77777777" w:rsidTr="00861978">
        <w:trPr>
          <w:cnfStyle w:val="000000100000" w:firstRow="0" w:lastRow="0" w:firstColumn="0" w:lastColumn="0" w:oddVBand="0" w:evenVBand="0" w:oddHBand="1" w:evenHBand="0" w:firstRowFirstColumn="0" w:firstRowLastColumn="0" w:lastRowFirstColumn="0" w:lastRowLastColumn="0"/>
          <w:ins w:id="533" w:author="BEAUMONT Tiffany" w:date="2025-03-25T13:27:00Z"/>
        </w:trPr>
        <w:tc>
          <w:tcPr>
            <w:cnfStyle w:val="001000000000" w:firstRow="0" w:lastRow="0" w:firstColumn="1" w:lastColumn="0" w:oddVBand="0" w:evenVBand="0" w:oddHBand="0" w:evenHBand="0" w:firstRowFirstColumn="0" w:firstRowLastColumn="0" w:lastRowFirstColumn="0" w:lastRowLastColumn="0"/>
            <w:tcW w:w="0" w:type="dxa"/>
            <w:gridSpan w:val="2"/>
            <w:vMerge/>
            <w:tcPrChange w:id="534" w:author="BEAUMONT Tiffany" w:date="2025-03-26T09:00:00Z">
              <w:tcPr>
                <w:tcW w:w="3497" w:type="dxa"/>
                <w:gridSpan w:val="3"/>
                <w:vMerge/>
              </w:tcPr>
            </w:tcPrChange>
          </w:tcPr>
          <w:p w14:paraId="488150ED" w14:textId="77777777" w:rsidR="008A3444" w:rsidRDefault="008A3444" w:rsidP="00537691">
            <w:pPr>
              <w:jc w:val="both"/>
              <w:cnfStyle w:val="001000100000" w:firstRow="0" w:lastRow="0" w:firstColumn="1" w:lastColumn="0" w:oddVBand="0" w:evenVBand="0" w:oddHBand="1" w:evenHBand="0" w:firstRowFirstColumn="0" w:firstRowLastColumn="0" w:lastRowFirstColumn="0" w:lastRowLastColumn="0"/>
              <w:rPr>
                <w:ins w:id="535" w:author="BEAUMONT Tiffany" w:date="2025-03-25T13:27:00Z"/>
              </w:rPr>
            </w:pPr>
          </w:p>
        </w:tc>
        <w:tc>
          <w:tcPr>
            <w:tcW w:w="0" w:type="dxa"/>
            <w:tcPrChange w:id="536" w:author="BEAUMONT Tiffany" w:date="2025-03-26T09:00:00Z">
              <w:tcPr>
                <w:tcW w:w="1639" w:type="dxa"/>
                <w:gridSpan w:val="2"/>
              </w:tcPr>
            </w:tcPrChange>
          </w:tcPr>
          <w:p w14:paraId="240A5FA1" w14:textId="77777777" w:rsidR="008A3444" w:rsidRPr="005B391F" w:rsidRDefault="008A3444" w:rsidP="00537691">
            <w:pPr>
              <w:jc w:val="both"/>
              <w:cnfStyle w:val="000000100000" w:firstRow="0" w:lastRow="0" w:firstColumn="0" w:lastColumn="0" w:oddVBand="0" w:evenVBand="0" w:oddHBand="1" w:evenHBand="0" w:firstRowFirstColumn="0" w:firstRowLastColumn="0" w:lastRowFirstColumn="0" w:lastRowLastColumn="0"/>
              <w:rPr>
                <w:ins w:id="537" w:author="BEAUMONT Tiffany" w:date="2025-03-25T13:27:00Z"/>
              </w:rPr>
            </w:pPr>
            <w:ins w:id="538" w:author="BEAUMONT Tiffany" w:date="2025-03-25T13:27:00Z">
              <w:r w:rsidRPr="005B391F">
                <w:t>Moyenne</w:t>
              </w:r>
            </w:ins>
          </w:p>
        </w:tc>
        <w:tc>
          <w:tcPr>
            <w:tcW w:w="0" w:type="dxa"/>
            <w:tcPrChange w:id="539" w:author="BEAUMONT Tiffany" w:date="2025-03-26T09:00:00Z">
              <w:tcPr>
                <w:tcW w:w="1639" w:type="dxa"/>
                <w:gridSpan w:val="2"/>
              </w:tcPr>
            </w:tcPrChange>
          </w:tcPr>
          <w:p w14:paraId="3D035A90" w14:textId="77777777" w:rsidR="008A3444" w:rsidRDefault="008A3444" w:rsidP="00537691">
            <w:pPr>
              <w:jc w:val="both"/>
              <w:cnfStyle w:val="000000100000" w:firstRow="0" w:lastRow="0" w:firstColumn="0" w:lastColumn="0" w:oddVBand="0" w:evenVBand="0" w:oddHBand="1" w:evenHBand="0" w:firstRowFirstColumn="0" w:firstRowLastColumn="0" w:lastRowFirstColumn="0" w:lastRowLastColumn="0"/>
              <w:rPr>
                <w:ins w:id="540" w:author="BEAUMONT Tiffany" w:date="2025-03-25T13:27:00Z"/>
              </w:rPr>
            </w:pPr>
            <w:ins w:id="541" w:author="BEAUMONT Tiffany" w:date="2025-03-25T13:27:00Z">
              <w:r>
                <w:t>Écart-type</w:t>
              </w:r>
            </w:ins>
          </w:p>
        </w:tc>
        <w:tc>
          <w:tcPr>
            <w:tcW w:w="0" w:type="dxa"/>
            <w:tcPrChange w:id="542" w:author="BEAUMONT Tiffany" w:date="2025-03-26T09:00:00Z">
              <w:tcPr>
                <w:tcW w:w="1639" w:type="dxa"/>
              </w:tcPr>
            </w:tcPrChange>
          </w:tcPr>
          <w:p w14:paraId="44B60D32" w14:textId="77777777" w:rsidR="008A3444" w:rsidRDefault="008A3444" w:rsidP="00537691">
            <w:pPr>
              <w:jc w:val="both"/>
              <w:cnfStyle w:val="000000100000" w:firstRow="0" w:lastRow="0" w:firstColumn="0" w:lastColumn="0" w:oddVBand="0" w:evenVBand="0" w:oddHBand="1" w:evenHBand="0" w:firstRowFirstColumn="0" w:firstRowLastColumn="0" w:lastRowFirstColumn="0" w:lastRowLastColumn="0"/>
              <w:rPr>
                <w:ins w:id="543" w:author="BEAUMONT Tiffany" w:date="2025-03-25T13:27:00Z"/>
              </w:rPr>
            </w:pPr>
            <w:ins w:id="544" w:author="BEAUMONT Tiffany" w:date="2025-03-25T13:27:00Z">
              <w:r>
                <w:t>Moyenne</w:t>
              </w:r>
            </w:ins>
          </w:p>
        </w:tc>
        <w:tc>
          <w:tcPr>
            <w:tcW w:w="0" w:type="dxa"/>
            <w:tcPrChange w:id="545" w:author="BEAUMONT Tiffany" w:date="2025-03-26T09:00:00Z">
              <w:tcPr>
                <w:tcW w:w="1639" w:type="dxa"/>
              </w:tcPr>
            </w:tcPrChange>
          </w:tcPr>
          <w:p w14:paraId="17250A90" w14:textId="77777777" w:rsidR="008A3444" w:rsidRDefault="008A3444" w:rsidP="00537691">
            <w:pPr>
              <w:jc w:val="both"/>
              <w:cnfStyle w:val="000000100000" w:firstRow="0" w:lastRow="0" w:firstColumn="0" w:lastColumn="0" w:oddVBand="0" w:evenVBand="0" w:oddHBand="1" w:evenHBand="0" w:firstRowFirstColumn="0" w:firstRowLastColumn="0" w:lastRowFirstColumn="0" w:lastRowLastColumn="0"/>
              <w:rPr>
                <w:ins w:id="546" w:author="BEAUMONT Tiffany" w:date="2025-03-25T13:27:00Z"/>
              </w:rPr>
            </w:pPr>
            <w:ins w:id="547" w:author="BEAUMONT Tiffany" w:date="2025-03-25T13:27:00Z">
              <w:r>
                <w:t>Écart-type</w:t>
              </w:r>
            </w:ins>
          </w:p>
        </w:tc>
      </w:tr>
      <w:tr w:rsidR="008A3444" w14:paraId="357205C6" w14:textId="77777777" w:rsidTr="00861978">
        <w:trPr>
          <w:ins w:id="548" w:author="BEAUMONT Tiffany" w:date="2025-03-25T13:27:00Z"/>
        </w:trPr>
        <w:tc>
          <w:tcPr>
            <w:cnfStyle w:val="001000000000" w:firstRow="0" w:lastRow="0" w:firstColumn="1" w:lastColumn="0" w:oddVBand="0" w:evenVBand="0" w:oddHBand="0" w:evenHBand="0" w:firstRowFirstColumn="0" w:firstRowLastColumn="0" w:lastRowFirstColumn="0" w:lastRowLastColumn="0"/>
            <w:tcW w:w="0" w:type="dxa"/>
            <w:vMerge w:val="restart"/>
            <w:tcPrChange w:id="549" w:author="BEAUMONT Tiffany" w:date="2025-03-26T09:00:00Z">
              <w:tcPr>
                <w:tcW w:w="1858" w:type="dxa"/>
                <w:vMerge w:val="restart"/>
              </w:tcPr>
            </w:tcPrChange>
          </w:tcPr>
          <w:p w14:paraId="08941111" w14:textId="77777777" w:rsidR="008A3444" w:rsidRDefault="008A3444" w:rsidP="00537691">
            <w:pPr>
              <w:jc w:val="both"/>
              <w:rPr>
                <w:ins w:id="550" w:author="BEAUMONT Tiffany" w:date="2025-03-25T13:27:00Z"/>
              </w:rPr>
            </w:pPr>
            <w:ins w:id="551" w:author="BEAUMONT Tiffany" w:date="2025-03-25T13:27:00Z">
              <w:r w:rsidRPr="00C902A0">
                <w:rPr>
                  <w:i/>
                  <w:iCs/>
                </w:rPr>
                <w:t xml:space="preserve">Collimateur parallèle </w:t>
              </w:r>
            </w:ins>
          </w:p>
        </w:tc>
        <w:tc>
          <w:tcPr>
            <w:tcW w:w="0" w:type="dxa"/>
            <w:tcPrChange w:id="552" w:author="BEAUMONT Tiffany" w:date="2025-03-26T09:00:00Z">
              <w:tcPr>
                <w:tcW w:w="1639" w:type="dxa"/>
                <w:gridSpan w:val="2"/>
              </w:tcPr>
            </w:tcPrChange>
          </w:tcPr>
          <w:p w14:paraId="335F672F" w14:textId="77777777" w:rsidR="008A3444" w:rsidRDefault="008A3444" w:rsidP="00537691">
            <w:pPr>
              <w:jc w:val="both"/>
              <w:cnfStyle w:val="000000000000" w:firstRow="0" w:lastRow="0" w:firstColumn="0" w:lastColumn="0" w:oddVBand="0" w:evenVBand="0" w:oddHBand="0" w:evenHBand="0" w:firstRowFirstColumn="0" w:firstRowLastColumn="0" w:lastRowFirstColumn="0" w:lastRowLastColumn="0"/>
              <w:rPr>
                <w:ins w:id="553" w:author="BEAUMONT Tiffany" w:date="2025-03-25T13:27:00Z"/>
              </w:rPr>
            </w:pPr>
            <w:ins w:id="554" w:author="BEAUMONT Tiffany" w:date="2025-03-25T13:27:00Z">
              <w:r>
                <w:t>I-123</w:t>
              </w:r>
            </w:ins>
          </w:p>
        </w:tc>
        <w:tc>
          <w:tcPr>
            <w:tcW w:w="0" w:type="dxa"/>
            <w:tcPrChange w:id="555" w:author="BEAUMONT Tiffany" w:date="2025-03-26T09:00:00Z">
              <w:tcPr>
                <w:tcW w:w="1639" w:type="dxa"/>
                <w:gridSpan w:val="2"/>
              </w:tcPr>
            </w:tcPrChange>
          </w:tcPr>
          <w:p w14:paraId="6E0654C6" w14:textId="02337030" w:rsidR="008A3444" w:rsidRPr="005B391F" w:rsidRDefault="00666B62" w:rsidP="00537691">
            <w:pPr>
              <w:jc w:val="both"/>
              <w:cnfStyle w:val="000000000000" w:firstRow="0" w:lastRow="0" w:firstColumn="0" w:lastColumn="0" w:oddVBand="0" w:evenVBand="0" w:oddHBand="0" w:evenHBand="0" w:firstRowFirstColumn="0" w:firstRowLastColumn="0" w:lastRowFirstColumn="0" w:lastRowLastColumn="0"/>
              <w:rPr>
                <w:ins w:id="556" w:author="BEAUMONT Tiffany" w:date="2025-03-25T13:27:00Z"/>
              </w:rPr>
            </w:pPr>
            <w:r w:rsidRPr="00666B62">
              <w:t>68.044782</w:t>
            </w:r>
          </w:p>
        </w:tc>
        <w:tc>
          <w:tcPr>
            <w:tcW w:w="0" w:type="dxa"/>
            <w:tcPrChange w:id="557" w:author="BEAUMONT Tiffany" w:date="2025-03-26T09:00:00Z">
              <w:tcPr>
                <w:tcW w:w="1639" w:type="dxa"/>
                <w:gridSpan w:val="2"/>
              </w:tcPr>
            </w:tcPrChange>
          </w:tcPr>
          <w:p w14:paraId="03EF114E" w14:textId="335696D4" w:rsidR="008A3444" w:rsidRDefault="00666B62" w:rsidP="00537691">
            <w:pPr>
              <w:jc w:val="both"/>
              <w:cnfStyle w:val="000000000000" w:firstRow="0" w:lastRow="0" w:firstColumn="0" w:lastColumn="0" w:oddVBand="0" w:evenVBand="0" w:oddHBand="0" w:evenHBand="0" w:firstRowFirstColumn="0" w:firstRowLastColumn="0" w:lastRowFirstColumn="0" w:lastRowLastColumn="0"/>
              <w:rPr>
                <w:ins w:id="558" w:author="BEAUMONT Tiffany" w:date="2025-03-25T13:27:00Z"/>
              </w:rPr>
            </w:pPr>
            <w:r w:rsidRPr="00666B62">
              <w:t>13.280991</w:t>
            </w:r>
          </w:p>
        </w:tc>
        <w:tc>
          <w:tcPr>
            <w:tcW w:w="0" w:type="dxa"/>
            <w:tcPrChange w:id="559" w:author="BEAUMONT Tiffany" w:date="2025-03-26T09:00:00Z">
              <w:tcPr>
                <w:tcW w:w="1639" w:type="dxa"/>
              </w:tcPr>
            </w:tcPrChange>
          </w:tcPr>
          <w:p w14:paraId="05777F48" w14:textId="1B08979F" w:rsidR="008A3444" w:rsidRDefault="00666B62" w:rsidP="00537691">
            <w:pPr>
              <w:jc w:val="both"/>
              <w:cnfStyle w:val="000000000000" w:firstRow="0" w:lastRow="0" w:firstColumn="0" w:lastColumn="0" w:oddVBand="0" w:evenVBand="0" w:oddHBand="0" w:evenHBand="0" w:firstRowFirstColumn="0" w:firstRowLastColumn="0" w:lastRowFirstColumn="0" w:lastRowLastColumn="0"/>
              <w:rPr>
                <w:ins w:id="560" w:author="BEAUMONT Tiffany" w:date="2025-03-25T13:27:00Z"/>
              </w:rPr>
            </w:pPr>
            <w:r w:rsidRPr="00666B62">
              <w:t>1.885627</w:t>
            </w:r>
          </w:p>
        </w:tc>
        <w:tc>
          <w:tcPr>
            <w:tcW w:w="0" w:type="dxa"/>
            <w:tcPrChange w:id="561" w:author="BEAUMONT Tiffany" w:date="2025-03-26T09:00:00Z">
              <w:tcPr>
                <w:tcW w:w="1639" w:type="dxa"/>
              </w:tcPr>
            </w:tcPrChange>
          </w:tcPr>
          <w:p w14:paraId="545AAB7F" w14:textId="21F611AE" w:rsidR="008A3444" w:rsidRDefault="00666B62" w:rsidP="00537691">
            <w:pPr>
              <w:jc w:val="both"/>
              <w:cnfStyle w:val="000000000000" w:firstRow="0" w:lastRow="0" w:firstColumn="0" w:lastColumn="0" w:oddVBand="0" w:evenVBand="0" w:oddHBand="0" w:evenHBand="0" w:firstRowFirstColumn="0" w:firstRowLastColumn="0" w:lastRowFirstColumn="0" w:lastRowLastColumn="0"/>
              <w:rPr>
                <w:ins w:id="562" w:author="BEAUMONT Tiffany" w:date="2025-03-25T13:27:00Z"/>
              </w:rPr>
            </w:pPr>
            <w:r w:rsidRPr="00666B62">
              <w:t>8.676068</w:t>
            </w:r>
          </w:p>
        </w:tc>
      </w:tr>
      <w:tr w:rsidR="008A3444" w14:paraId="3C237A5D" w14:textId="77777777" w:rsidTr="00861978">
        <w:trPr>
          <w:cnfStyle w:val="000000100000" w:firstRow="0" w:lastRow="0" w:firstColumn="0" w:lastColumn="0" w:oddVBand="0" w:evenVBand="0" w:oddHBand="1" w:evenHBand="0" w:firstRowFirstColumn="0" w:firstRowLastColumn="0" w:lastRowFirstColumn="0" w:lastRowLastColumn="0"/>
          <w:ins w:id="563" w:author="BEAUMONT Tiffany" w:date="2025-03-25T13:27:00Z"/>
        </w:trPr>
        <w:tc>
          <w:tcPr>
            <w:cnfStyle w:val="001000000000" w:firstRow="0" w:lastRow="0" w:firstColumn="1" w:lastColumn="0" w:oddVBand="0" w:evenVBand="0" w:oddHBand="0" w:evenHBand="0" w:firstRowFirstColumn="0" w:firstRowLastColumn="0" w:lastRowFirstColumn="0" w:lastRowLastColumn="0"/>
            <w:tcW w:w="0" w:type="dxa"/>
            <w:vMerge/>
            <w:tcPrChange w:id="564" w:author="BEAUMONT Tiffany" w:date="2025-03-26T09:00:00Z">
              <w:tcPr>
                <w:tcW w:w="1858" w:type="dxa"/>
                <w:vMerge/>
              </w:tcPr>
            </w:tcPrChange>
          </w:tcPr>
          <w:p w14:paraId="72544036" w14:textId="77777777" w:rsidR="008A3444" w:rsidRDefault="008A3444" w:rsidP="00537691">
            <w:pPr>
              <w:jc w:val="both"/>
              <w:cnfStyle w:val="001000100000" w:firstRow="0" w:lastRow="0" w:firstColumn="1" w:lastColumn="0" w:oddVBand="0" w:evenVBand="0" w:oddHBand="1" w:evenHBand="0" w:firstRowFirstColumn="0" w:firstRowLastColumn="0" w:lastRowFirstColumn="0" w:lastRowLastColumn="0"/>
              <w:rPr>
                <w:ins w:id="565" w:author="BEAUMONT Tiffany" w:date="2025-03-25T13:27:00Z"/>
              </w:rPr>
            </w:pPr>
          </w:p>
        </w:tc>
        <w:tc>
          <w:tcPr>
            <w:tcW w:w="0" w:type="dxa"/>
            <w:tcPrChange w:id="566" w:author="BEAUMONT Tiffany" w:date="2025-03-26T09:00:00Z">
              <w:tcPr>
                <w:tcW w:w="1639" w:type="dxa"/>
                <w:gridSpan w:val="2"/>
              </w:tcPr>
            </w:tcPrChange>
          </w:tcPr>
          <w:p w14:paraId="25305C2B" w14:textId="77777777" w:rsidR="008A3444" w:rsidRDefault="008A3444" w:rsidP="00537691">
            <w:pPr>
              <w:jc w:val="both"/>
              <w:cnfStyle w:val="000000100000" w:firstRow="0" w:lastRow="0" w:firstColumn="0" w:lastColumn="0" w:oddVBand="0" w:evenVBand="0" w:oddHBand="1" w:evenHBand="0" w:firstRowFirstColumn="0" w:firstRowLastColumn="0" w:lastRowFirstColumn="0" w:lastRowLastColumn="0"/>
              <w:rPr>
                <w:ins w:id="567" w:author="BEAUMONT Tiffany" w:date="2025-03-25T13:27:00Z"/>
              </w:rPr>
            </w:pPr>
            <w:ins w:id="568" w:author="BEAUMONT Tiffany" w:date="2025-03-25T13:27:00Z">
              <w:r>
                <w:t>Tc-99m</w:t>
              </w:r>
            </w:ins>
          </w:p>
        </w:tc>
        <w:tc>
          <w:tcPr>
            <w:tcW w:w="0" w:type="dxa"/>
            <w:tcPrChange w:id="569" w:author="BEAUMONT Tiffany" w:date="2025-03-26T09:00:00Z">
              <w:tcPr>
                <w:tcW w:w="1639" w:type="dxa"/>
                <w:gridSpan w:val="2"/>
              </w:tcPr>
            </w:tcPrChange>
          </w:tcPr>
          <w:p w14:paraId="4B4C9D89" w14:textId="6DBE10FC" w:rsidR="008A3444" w:rsidRDefault="009E0D4B" w:rsidP="00537691">
            <w:pPr>
              <w:jc w:val="both"/>
              <w:cnfStyle w:val="000000100000" w:firstRow="0" w:lastRow="0" w:firstColumn="0" w:lastColumn="0" w:oddVBand="0" w:evenVBand="0" w:oddHBand="1" w:evenHBand="0" w:firstRowFirstColumn="0" w:firstRowLastColumn="0" w:lastRowFirstColumn="0" w:lastRowLastColumn="0"/>
              <w:rPr>
                <w:ins w:id="570" w:author="BEAUMONT Tiffany" w:date="2025-03-25T13:27:00Z"/>
              </w:rPr>
            </w:pPr>
            <w:r w:rsidRPr="009E0D4B">
              <w:t>65.679679</w:t>
            </w:r>
          </w:p>
        </w:tc>
        <w:tc>
          <w:tcPr>
            <w:tcW w:w="0" w:type="dxa"/>
            <w:tcPrChange w:id="571" w:author="BEAUMONT Tiffany" w:date="2025-03-26T09:00:00Z">
              <w:tcPr>
                <w:tcW w:w="1639" w:type="dxa"/>
                <w:gridSpan w:val="2"/>
              </w:tcPr>
            </w:tcPrChange>
          </w:tcPr>
          <w:p w14:paraId="55446849" w14:textId="3C8164CE" w:rsidR="008A3444" w:rsidRDefault="009E0D4B" w:rsidP="00537691">
            <w:pPr>
              <w:jc w:val="both"/>
              <w:cnfStyle w:val="000000100000" w:firstRow="0" w:lastRow="0" w:firstColumn="0" w:lastColumn="0" w:oddVBand="0" w:evenVBand="0" w:oddHBand="1" w:evenHBand="0" w:firstRowFirstColumn="0" w:firstRowLastColumn="0" w:lastRowFirstColumn="0" w:lastRowLastColumn="0"/>
              <w:rPr>
                <w:ins w:id="572" w:author="BEAUMONT Tiffany" w:date="2025-03-25T13:27:00Z"/>
              </w:rPr>
            </w:pPr>
            <w:r w:rsidRPr="009E0D4B">
              <w:t>6.834530</w:t>
            </w:r>
          </w:p>
        </w:tc>
        <w:tc>
          <w:tcPr>
            <w:tcW w:w="0" w:type="dxa"/>
            <w:tcPrChange w:id="573" w:author="BEAUMONT Tiffany" w:date="2025-03-26T09:00:00Z">
              <w:tcPr>
                <w:tcW w:w="1639" w:type="dxa"/>
              </w:tcPr>
            </w:tcPrChange>
          </w:tcPr>
          <w:p w14:paraId="3C61985A" w14:textId="7031684C" w:rsidR="008A3444" w:rsidRDefault="009E0D4B" w:rsidP="00537691">
            <w:pPr>
              <w:jc w:val="both"/>
              <w:cnfStyle w:val="000000100000" w:firstRow="0" w:lastRow="0" w:firstColumn="0" w:lastColumn="0" w:oddVBand="0" w:evenVBand="0" w:oddHBand="1" w:evenHBand="0" w:firstRowFirstColumn="0" w:firstRowLastColumn="0" w:lastRowFirstColumn="0" w:lastRowLastColumn="0"/>
              <w:rPr>
                <w:ins w:id="574" w:author="BEAUMONT Tiffany" w:date="2025-03-25T13:27:00Z"/>
              </w:rPr>
            </w:pPr>
            <w:r w:rsidRPr="009E0D4B">
              <w:t>-2.33028</w:t>
            </w:r>
          </w:p>
        </w:tc>
        <w:tc>
          <w:tcPr>
            <w:tcW w:w="0" w:type="dxa"/>
            <w:tcPrChange w:id="575" w:author="BEAUMONT Tiffany" w:date="2025-03-26T09:00:00Z">
              <w:tcPr>
                <w:tcW w:w="1639" w:type="dxa"/>
              </w:tcPr>
            </w:tcPrChange>
          </w:tcPr>
          <w:p w14:paraId="071E9AC0" w14:textId="03BBDDF9" w:rsidR="008A3444" w:rsidRDefault="009E0D4B" w:rsidP="00537691">
            <w:pPr>
              <w:jc w:val="both"/>
              <w:cnfStyle w:val="000000100000" w:firstRow="0" w:lastRow="0" w:firstColumn="0" w:lastColumn="0" w:oddVBand="0" w:evenVBand="0" w:oddHBand="1" w:evenHBand="0" w:firstRowFirstColumn="0" w:firstRowLastColumn="0" w:lastRowFirstColumn="0" w:lastRowLastColumn="0"/>
              <w:rPr>
                <w:ins w:id="576" w:author="BEAUMONT Tiffany" w:date="2025-03-25T13:27:00Z"/>
              </w:rPr>
            </w:pPr>
            <w:r w:rsidRPr="009E0D4B">
              <w:t>6.768449</w:t>
            </w:r>
          </w:p>
        </w:tc>
      </w:tr>
      <w:tr w:rsidR="008A3444" w14:paraId="584D51A1" w14:textId="77777777" w:rsidTr="00861978">
        <w:trPr>
          <w:ins w:id="577" w:author="BEAUMONT Tiffany" w:date="2025-03-25T13:27:00Z"/>
        </w:trPr>
        <w:tc>
          <w:tcPr>
            <w:cnfStyle w:val="001000000000" w:firstRow="0" w:lastRow="0" w:firstColumn="1" w:lastColumn="0" w:oddVBand="0" w:evenVBand="0" w:oddHBand="0" w:evenHBand="0" w:firstRowFirstColumn="0" w:firstRowLastColumn="0" w:lastRowFirstColumn="0" w:lastRowLastColumn="0"/>
            <w:tcW w:w="0" w:type="dxa"/>
            <w:vMerge w:val="restart"/>
            <w:tcPrChange w:id="578" w:author="BEAUMONT Tiffany" w:date="2025-03-26T09:00:00Z">
              <w:tcPr>
                <w:tcW w:w="1858" w:type="dxa"/>
                <w:vMerge w:val="restart"/>
              </w:tcPr>
            </w:tcPrChange>
          </w:tcPr>
          <w:p w14:paraId="381A079E" w14:textId="77777777" w:rsidR="008A3444" w:rsidRPr="00C902A0" w:rsidRDefault="008A3444" w:rsidP="00537691">
            <w:pPr>
              <w:jc w:val="both"/>
              <w:rPr>
                <w:ins w:id="579" w:author="BEAUMONT Tiffany" w:date="2025-03-25T13:27:00Z"/>
                <w:i/>
                <w:iCs/>
              </w:rPr>
            </w:pPr>
            <w:ins w:id="580" w:author="BEAUMONT Tiffany" w:date="2025-03-25T13:27:00Z">
              <w:r w:rsidRPr="00C902A0">
                <w:rPr>
                  <w:i/>
                  <w:iCs/>
                </w:rPr>
                <w:t xml:space="preserve">Collimateur </w:t>
              </w:r>
              <w:r>
                <w:rPr>
                  <w:i/>
                  <w:iCs/>
                </w:rPr>
                <w:t>sténopé</w:t>
              </w:r>
              <w:r w:rsidRPr="00C902A0">
                <w:rPr>
                  <w:i/>
                  <w:iCs/>
                </w:rPr>
                <w:t xml:space="preserve"> </w:t>
              </w:r>
            </w:ins>
          </w:p>
        </w:tc>
        <w:tc>
          <w:tcPr>
            <w:tcW w:w="0" w:type="dxa"/>
            <w:tcPrChange w:id="581" w:author="BEAUMONT Tiffany" w:date="2025-03-26T09:00:00Z">
              <w:tcPr>
                <w:tcW w:w="1639" w:type="dxa"/>
                <w:gridSpan w:val="2"/>
              </w:tcPr>
            </w:tcPrChange>
          </w:tcPr>
          <w:p w14:paraId="59A31D53" w14:textId="77777777" w:rsidR="008A3444" w:rsidRDefault="008A3444" w:rsidP="00537691">
            <w:pPr>
              <w:jc w:val="both"/>
              <w:cnfStyle w:val="000000000000" w:firstRow="0" w:lastRow="0" w:firstColumn="0" w:lastColumn="0" w:oddVBand="0" w:evenVBand="0" w:oddHBand="0" w:evenHBand="0" w:firstRowFirstColumn="0" w:firstRowLastColumn="0" w:lastRowFirstColumn="0" w:lastRowLastColumn="0"/>
              <w:rPr>
                <w:ins w:id="582" w:author="BEAUMONT Tiffany" w:date="2025-03-25T13:27:00Z"/>
              </w:rPr>
            </w:pPr>
            <w:ins w:id="583" w:author="BEAUMONT Tiffany" w:date="2025-03-25T13:27:00Z">
              <w:r>
                <w:t>I-123</w:t>
              </w:r>
            </w:ins>
          </w:p>
        </w:tc>
        <w:tc>
          <w:tcPr>
            <w:tcW w:w="0" w:type="dxa"/>
            <w:tcPrChange w:id="584" w:author="BEAUMONT Tiffany" w:date="2025-03-26T09:00:00Z">
              <w:tcPr>
                <w:tcW w:w="1639" w:type="dxa"/>
                <w:gridSpan w:val="2"/>
              </w:tcPr>
            </w:tcPrChange>
          </w:tcPr>
          <w:p w14:paraId="61A8ECB1" w14:textId="69B09CC9" w:rsidR="008A3444" w:rsidRDefault="005D4E96" w:rsidP="00537691">
            <w:pPr>
              <w:jc w:val="both"/>
              <w:cnfStyle w:val="000000000000" w:firstRow="0" w:lastRow="0" w:firstColumn="0" w:lastColumn="0" w:oddVBand="0" w:evenVBand="0" w:oddHBand="0" w:evenHBand="0" w:firstRowFirstColumn="0" w:firstRowLastColumn="0" w:lastRowFirstColumn="0" w:lastRowLastColumn="0"/>
              <w:rPr>
                <w:ins w:id="585" w:author="BEAUMONT Tiffany" w:date="2025-03-25T13:27:00Z"/>
              </w:rPr>
            </w:pPr>
            <w:r w:rsidRPr="005D4E96">
              <w:t>108.710144</w:t>
            </w:r>
          </w:p>
        </w:tc>
        <w:tc>
          <w:tcPr>
            <w:tcW w:w="0" w:type="dxa"/>
            <w:tcPrChange w:id="586" w:author="BEAUMONT Tiffany" w:date="2025-03-26T09:00:00Z">
              <w:tcPr>
                <w:tcW w:w="1639" w:type="dxa"/>
                <w:gridSpan w:val="2"/>
              </w:tcPr>
            </w:tcPrChange>
          </w:tcPr>
          <w:p w14:paraId="288D1F97" w14:textId="02E9DF57" w:rsidR="008A3444" w:rsidRDefault="005D4E96" w:rsidP="00537691">
            <w:pPr>
              <w:jc w:val="both"/>
              <w:cnfStyle w:val="000000000000" w:firstRow="0" w:lastRow="0" w:firstColumn="0" w:lastColumn="0" w:oddVBand="0" w:evenVBand="0" w:oddHBand="0" w:evenHBand="0" w:firstRowFirstColumn="0" w:firstRowLastColumn="0" w:lastRowFirstColumn="0" w:lastRowLastColumn="0"/>
              <w:rPr>
                <w:ins w:id="587" w:author="BEAUMONT Tiffany" w:date="2025-03-25T13:27:00Z"/>
              </w:rPr>
            </w:pPr>
            <w:r w:rsidRPr="005D4E96">
              <w:t>67.210160</w:t>
            </w:r>
          </w:p>
        </w:tc>
        <w:tc>
          <w:tcPr>
            <w:tcW w:w="0" w:type="dxa"/>
            <w:tcPrChange w:id="588" w:author="BEAUMONT Tiffany" w:date="2025-03-26T09:00:00Z">
              <w:tcPr>
                <w:tcW w:w="1639" w:type="dxa"/>
              </w:tcPr>
            </w:tcPrChange>
          </w:tcPr>
          <w:p w14:paraId="49019CCD" w14:textId="4BB1EB10" w:rsidR="008A3444" w:rsidRDefault="005D4E96" w:rsidP="00537691">
            <w:pPr>
              <w:jc w:val="both"/>
              <w:cnfStyle w:val="000000000000" w:firstRow="0" w:lastRow="0" w:firstColumn="0" w:lastColumn="0" w:oddVBand="0" w:evenVBand="0" w:oddHBand="0" w:evenHBand="0" w:firstRowFirstColumn="0" w:firstRowLastColumn="0" w:lastRowFirstColumn="0" w:lastRowLastColumn="0"/>
              <w:rPr>
                <w:ins w:id="589" w:author="BEAUMONT Tiffany" w:date="2025-03-25T13:27:00Z"/>
              </w:rPr>
            </w:pPr>
            <w:r w:rsidRPr="005D4E96">
              <w:t>15.546081</w:t>
            </w:r>
          </w:p>
        </w:tc>
        <w:tc>
          <w:tcPr>
            <w:tcW w:w="0" w:type="dxa"/>
            <w:tcPrChange w:id="590" w:author="BEAUMONT Tiffany" w:date="2025-03-26T09:00:00Z">
              <w:tcPr>
                <w:tcW w:w="1639" w:type="dxa"/>
              </w:tcPr>
            </w:tcPrChange>
          </w:tcPr>
          <w:p w14:paraId="5DE9401C" w14:textId="79AF2039" w:rsidR="008A3444" w:rsidRDefault="005D4E96" w:rsidP="00537691">
            <w:pPr>
              <w:jc w:val="both"/>
              <w:cnfStyle w:val="000000000000" w:firstRow="0" w:lastRow="0" w:firstColumn="0" w:lastColumn="0" w:oddVBand="0" w:evenVBand="0" w:oddHBand="0" w:evenHBand="0" w:firstRowFirstColumn="0" w:firstRowLastColumn="0" w:lastRowFirstColumn="0" w:lastRowLastColumn="0"/>
              <w:rPr>
                <w:ins w:id="591" w:author="BEAUMONT Tiffany" w:date="2025-03-25T13:27:00Z"/>
              </w:rPr>
            </w:pPr>
            <w:r w:rsidRPr="005D4E96">
              <w:t>29.124843</w:t>
            </w:r>
          </w:p>
        </w:tc>
      </w:tr>
      <w:tr w:rsidR="008A3444" w14:paraId="6CD3FFE2" w14:textId="77777777" w:rsidTr="00861978">
        <w:trPr>
          <w:cnfStyle w:val="000000100000" w:firstRow="0" w:lastRow="0" w:firstColumn="0" w:lastColumn="0" w:oddVBand="0" w:evenVBand="0" w:oddHBand="1" w:evenHBand="0" w:firstRowFirstColumn="0" w:firstRowLastColumn="0" w:lastRowFirstColumn="0" w:lastRowLastColumn="0"/>
          <w:ins w:id="592" w:author="BEAUMONT Tiffany" w:date="2025-03-25T13:27:00Z"/>
        </w:trPr>
        <w:tc>
          <w:tcPr>
            <w:cnfStyle w:val="001000000000" w:firstRow="0" w:lastRow="0" w:firstColumn="1" w:lastColumn="0" w:oddVBand="0" w:evenVBand="0" w:oddHBand="0" w:evenHBand="0" w:firstRowFirstColumn="0" w:firstRowLastColumn="0" w:lastRowFirstColumn="0" w:lastRowLastColumn="0"/>
            <w:tcW w:w="0" w:type="dxa"/>
            <w:vMerge/>
            <w:tcPrChange w:id="593" w:author="BEAUMONT Tiffany" w:date="2025-03-26T09:00:00Z">
              <w:tcPr>
                <w:tcW w:w="1858" w:type="dxa"/>
                <w:vMerge/>
              </w:tcPr>
            </w:tcPrChange>
          </w:tcPr>
          <w:p w14:paraId="29417710" w14:textId="77777777" w:rsidR="008A3444" w:rsidRPr="00C902A0" w:rsidRDefault="008A3444" w:rsidP="00537691">
            <w:pPr>
              <w:jc w:val="both"/>
              <w:cnfStyle w:val="001000100000" w:firstRow="0" w:lastRow="0" w:firstColumn="1" w:lastColumn="0" w:oddVBand="0" w:evenVBand="0" w:oddHBand="1" w:evenHBand="0" w:firstRowFirstColumn="0" w:firstRowLastColumn="0" w:lastRowFirstColumn="0" w:lastRowLastColumn="0"/>
              <w:rPr>
                <w:ins w:id="594" w:author="BEAUMONT Tiffany" w:date="2025-03-25T13:27:00Z"/>
                <w:i/>
                <w:iCs/>
              </w:rPr>
            </w:pPr>
          </w:p>
        </w:tc>
        <w:tc>
          <w:tcPr>
            <w:tcW w:w="0" w:type="dxa"/>
            <w:tcPrChange w:id="595" w:author="BEAUMONT Tiffany" w:date="2025-03-26T09:00:00Z">
              <w:tcPr>
                <w:tcW w:w="1639" w:type="dxa"/>
                <w:gridSpan w:val="2"/>
              </w:tcPr>
            </w:tcPrChange>
          </w:tcPr>
          <w:p w14:paraId="4F817807" w14:textId="77777777" w:rsidR="008A3444" w:rsidRDefault="008A3444" w:rsidP="00537691">
            <w:pPr>
              <w:jc w:val="both"/>
              <w:cnfStyle w:val="000000100000" w:firstRow="0" w:lastRow="0" w:firstColumn="0" w:lastColumn="0" w:oddVBand="0" w:evenVBand="0" w:oddHBand="1" w:evenHBand="0" w:firstRowFirstColumn="0" w:firstRowLastColumn="0" w:lastRowFirstColumn="0" w:lastRowLastColumn="0"/>
              <w:rPr>
                <w:ins w:id="596" w:author="BEAUMONT Tiffany" w:date="2025-03-25T13:27:00Z"/>
              </w:rPr>
            </w:pPr>
            <w:ins w:id="597" w:author="BEAUMONT Tiffany" w:date="2025-03-25T13:27:00Z">
              <w:r>
                <w:t>Tc-99m</w:t>
              </w:r>
            </w:ins>
          </w:p>
        </w:tc>
        <w:tc>
          <w:tcPr>
            <w:tcW w:w="0" w:type="dxa"/>
            <w:tcPrChange w:id="598" w:author="BEAUMONT Tiffany" w:date="2025-03-26T09:00:00Z">
              <w:tcPr>
                <w:tcW w:w="1639" w:type="dxa"/>
                <w:gridSpan w:val="2"/>
              </w:tcPr>
            </w:tcPrChange>
          </w:tcPr>
          <w:p w14:paraId="34E68EDE" w14:textId="50066810" w:rsidR="008A3444" w:rsidRDefault="006D1C18" w:rsidP="00537691">
            <w:pPr>
              <w:jc w:val="both"/>
              <w:cnfStyle w:val="000000100000" w:firstRow="0" w:lastRow="0" w:firstColumn="0" w:lastColumn="0" w:oddVBand="0" w:evenVBand="0" w:oddHBand="1" w:evenHBand="0" w:firstRowFirstColumn="0" w:firstRowLastColumn="0" w:lastRowFirstColumn="0" w:lastRowLastColumn="0"/>
              <w:rPr>
                <w:ins w:id="599" w:author="BEAUMONT Tiffany" w:date="2025-03-25T13:27:00Z"/>
              </w:rPr>
            </w:pPr>
            <w:r w:rsidRPr="006D1C18">
              <w:t>86.6242</w:t>
            </w:r>
          </w:p>
        </w:tc>
        <w:tc>
          <w:tcPr>
            <w:tcW w:w="0" w:type="dxa"/>
            <w:tcPrChange w:id="600" w:author="BEAUMONT Tiffany" w:date="2025-03-26T09:00:00Z">
              <w:tcPr>
                <w:tcW w:w="1639" w:type="dxa"/>
                <w:gridSpan w:val="2"/>
              </w:tcPr>
            </w:tcPrChange>
          </w:tcPr>
          <w:p w14:paraId="0C03AAD3" w14:textId="069A3273" w:rsidR="008A3444" w:rsidRDefault="006D1C18" w:rsidP="00537691">
            <w:pPr>
              <w:jc w:val="both"/>
              <w:cnfStyle w:val="000000100000" w:firstRow="0" w:lastRow="0" w:firstColumn="0" w:lastColumn="0" w:oddVBand="0" w:evenVBand="0" w:oddHBand="1" w:evenHBand="0" w:firstRowFirstColumn="0" w:firstRowLastColumn="0" w:lastRowFirstColumn="0" w:lastRowLastColumn="0"/>
              <w:rPr>
                <w:ins w:id="601" w:author="BEAUMONT Tiffany" w:date="2025-03-25T13:27:00Z"/>
              </w:rPr>
            </w:pPr>
            <w:r w:rsidRPr="006D1C18">
              <w:t>65.0523</w:t>
            </w:r>
          </w:p>
        </w:tc>
        <w:tc>
          <w:tcPr>
            <w:tcW w:w="0" w:type="dxa"/>
            <w:tcPrChange w:id="602" w:author="BEAUMONT Tiffany" w:date="2025-03-26T09:00:00Z">
              <w:tcPr>
                <w:tcW w:w="1639" w:type="dxa"/>
              </w:tcPr>
            </w:tcPrChange>
          </w:tcPr>
          <w:p w14:paraId="03BD21C5" w14:textId="54D5F748" w:rsidR="008A3444" w:rsidRDefault="006D1C18" w:rsidP="00537691">
            <w:pPr>
              <w:jc w:val="both"/>
              <w:cnfStyle w:val="000000100000" w:firstRow="0" w:lastRow="0" w:firstColumn="0" w:lastColumn="0" w:oddVBand="0" w:evenVBand="0" w:oddHBand="1" w:evenHBand="0" w:firstRowFirstColumn="0" w:firstRowLastColumn="0" w:lastRowFirstColumn="0" w:lastRowLastColumn="0"/>
              <w:rPr>
                <w:ins w:id="603" w:author="BEAUMONT Tiffany" w:date="2025-03-25T13:27:00Z"/>
              </w:rPr>
            </w:pPr>
            <w:r w:rsidRPr="006D1C18">
              <w:t>12.550679</w:t>
            </w:r>
          </w:p>
        </w:tc>
        <w:tc>
          <w:tcPr>
            <w:tcW w:w="0" w:type="dxa"/>
            <w:tcPrChange w:id="604" w:author="BEAUMONT Tiffany" w:date="2025-03-26T09:00:00Z">
              <w:tcPr>
                <w:tcW w:w="1639" w:type="dxa"/>
              </w:tcPr>
            </w:tcPrChange>
          </w:tcPr>
          <w:p w14:paraId="09C53020" w14:textId="724D6257" w:rsidR="008A3444" w:rsidRDefault="006D1C18" w:rsidP="00537691">
            <w:pPr>
              <w:jc w:val="both"/>
              <w:cnfStyle w:val="000000100000" w:firstRow="0" w:lastRow="0" w:firstColumn="0" w:lastColumn="0" w:oddVBand="0" w:evenVBand="0" w:oddHBand="1" w:evenHBand="0" w:firstRowFirstColumn="0" w:firstRowLastColumn="0" w:lastRowFirstColumn="0" w:lastRowLastColumn="0"/>
              <w:rPr>
                <w:ins w:id="605" w:author="BEAUMONT Tiffany" w:date="2025-03-25T13:27:00Z"/>
              </w:rPr>
            </w:pPr>
            <w:r w:rsidRPr="006D1C18">
              <w:t>27.7957</w:t>
            </w:r>
          </w:p>
        </w:tc>
      </w:tr>
    </w:tbl>
    <w:p w14:paraId="6318224F" w14:textId="2EA61073" w:rsidR="008A3444" w:rsidRDefault="008A3444">
      <w:pPr>
        <w:pStyle w:val="Lgende"/>
        <w:keepNext/>
        <w:jc w:val="center"/>
        <w:rPr>
          <w:ins w:id="606" w:author="BEAUMONT Tiffany" w:date="2025-03-25T13:27:00Z"/>
        </w:rPr>
        <w:pPrChange w:id="607" w:author="BEAUMONT Tiffany" w:date="2025-03-25T13:29:00Z">
          <w:pPr>
            <w:jc w:val="both"/>
          </w:pPr>
        </w:pPrChange>
      </w:pPr>
      <w:bookmarkStart w:id="608" w:name="_Ref193804876"/>
      <w:bookmarkStart w:id="609" w:name="_Toc193803393"/>
      <w:ins w:id="610" w:author="BEAUMONT Tiffany" w:date="2025-03-25T13:27:00Z">
        <w:r>
          <w:t xml:space="preserve">Tableau </w:t>
        </w:r>
        <w:r>
          <w:fldChar w:fldCharType="begin"/>
        </w:r>
        <w:r>
          <w:instrText xml:space="preserve"> SEQ Tableau \* ARABIC </w:instrText>
        </w:r>
        <w:r>
          <w:fldChar w:fldCharType="separate"/>
        </w:r>
      </w:ins>
      <w:r w:rsidR="00C30592">
        <w:rPr>
          <w:noProof/>
        </w:rPr>
        <w:t>17</w:t>
      </w:r>
      <w:ins w:id="611" w:author="BEAUMONT Tiffany" w:date="2025-03-25T13:27:00Z">
        <w:r>
          <w:fldChar w:fldCharType="end"/>
        </w:r>
        <w:bookmarkEnd w:id="525"/>
        <w:bookmarkEnd w:id="608"/>
        <w:r>
          <w:t xml:space="preserve"> - Facteurs d'étalonnage et erreurs relatives </w:t>
        </w:r>
        <w:r>
          <w:rPr>
            <w:noProof/>
          </w:rPr>
          <w:t>en conditions locales</w:t>
        </w:r>
        <w:bookmarkEnd w:id="609"/>
      </w:ins>
    </w:p>
    <w:p w14:paraId="5DE67308" w14:textId="77777777" w:rsidR="008A3444" w:rsidRDefault="008A3444" w:rsidP="003335FD">
      <w:pPr>
        <w:jc w:val="both"/>
        <w:rPr>
          <w:ins w:id="612" w:author="BEAUMONT Tiffany" w:date="2025-03-25T13:29:00Z"/>
        </w:rPr>
      </w:pPr>
    </w:p>
    <w:p w14:paraId="294328C0" w14:textId="774587C7" w:rsidR="005246B2" w:rsidRDefault="00FE3D2D" w:rsidP="003335FD">
      <w:pPr>
        <w:jc w:val="both"/>
        <w:rPr>
          <w:ins w:id="613" w:author="BEAUMONT Tiffany" w:date="2025-03-25T13:29:00Z"/>
        </w:rPr>
      </w:pPr>
      <w:ins w:id="614" w:author="BEAUMONT Tiffany" w:date="2025-03-17T15:39:00Z">
        <w:r>
          <w:t xml:space="preserve">En effet, </w:t>
        </w:r>
      </w:ins>
      <w:ins w:id="615" w:author="BEAUMONT Tiffany" w:date="2025-03-17T13:11:00Z">
        <w:r w:rsidR="003335FD">
          <w:t xml:space="preserve">en caractérisant les distributions de ces deux grandeurs, </w:t>
        </w:r>
      </w:ins>
      <w:ins w:id="616" w:author="BEAUMONT Tiffany" w:date="2025-03-17T15:42:00Z">
        <w:r w:rsidR="005246B2">
          <w:t xml:space="preserve">pour chaque combinaison collimateur/radionucléide, </w:t>
        </w:r>
      </w:ins>
      <w:ins w:id="617" w:author="BEAUMONT Tiffany" w:date="2025-03-17T13:11:00Z">
        <w:r w:rsidR="003335FD">
          <w:t>il s’avère qu</w:t>
        </w:r>
      </w:ins>
      <w:ins w:id="618" w:author="BEAUMONT Tiffany" w:date="2025-03-17T15:38:00Z">
        <w:r>
          <w:t>e d’après le test de S</w:t>
        </w:r>
      </w:ins>
      <w:ins w:id="619" w:author="BEAUMONT Tiffany" w:date="2025-03-17T15:39:00Z">
        <w:r>
          <w:t>hapiro-</w:t>
        </w:r>
        <w:proofErr w:type="spellStart"/>
        <w:r>
          <w:t>Wilks</w:t>
        </w:r>
        <w:proofErr w:type="spellEnd"/>
        <w:r>
          <w:t>, elles</w:t>
        </w:r>
      </w:ins>
      <w:ins w:id="620" w:author="BEAUMONT Tiffany" w:date="2025-03-17T13:11:00Z">
        <w:r w:rsidR="003335FD">
          <w:t xml:space="preserve"> ne peuvent pas être appro</w:t>
        </w:r>
      </w:ins>
      <w:ins w:id="621" w:author="BEAUMONT Tiffany" w:date="2025-03-17T13:12:00Z">
        <w:r w:rsidR="003335FD">
          <w:t>ximé</w:t>
        </w:r>
      </w:ins>
      <w:ins w:id="622" w:author="BEAUMONT Tiffany" w:date="2025-03-17T14:22:00Z">
        <w:r w:rsidR="002B6D98">
          <w:t>es</w:t>
        </w:r>
      </w:ins>
      <w:ins w:id="623" w:author="BEAUMONT Tiffany" w:date="2025-03-17T13:12:00Z">
        <w:r w:rsidR="003335FD">
          <w:t xml:space="preserve"> par une loi normale</w:t>
        </w:r>
      </w:ins>
      <w:ins w:id="624" w:author="BEAUMONT Tiffany" w:date="2025-03-17T15:40:00Z">
        <w:r>
          <w:t xml:space="preserve"> (cf. </w:t>
        </w:r>
        <w:r>
          <w:fldChar w:fldCharType="begin"/>
        </w:r>
        <w:r>
          <w:instrText xml:space="preserve"> REF _Ref193113791 \h </w:instrText>
        </w:r>
      </w:ins>
      <w:ins w:id="625" w:author="BEAUMONT Tiffany" w:date="2025-03-17T15:40:00Z">
        <w:r>
          <w:fldChar w:fldCharType="separate"/>
        </w:r>
      </w:ins>
      <w:r w:rsidR="00C30592">
        <w:rPr>
          <w:noProof/>
        </w:rPr>
        <w:t>18</w:t>
      </w:r>
      <w:ins w:id="626" w:author="BEAUMONT Tiffany" w:date="2025-03-17T15:40:00Z">
        <w:r>
          <w:fldChar w:fldCharType="end"/>
        </w:r>
        <w:r>
          <w:t>)</w:t>
        </w:r>
      </w:ins>
      <w:ins w:id="627" w:author="BEAUMONT Tiffany" w:date="2025-03-17T13:12:00Z">
        <w:r w:rsidR="003335FD">
          <w:t>.</w:t>
        </w:r>
      </w:ins>
      <w:ins w:id="628" w:author="BEAUMONT Tiffany" w:date="2025-03-17T15:53:00Z">
        <w:r w:rsidR="00254592">
          <w:t xml:space="preserve"> </w:t>
        </w:r>
      </w:ins>
      <w:ins w:id="629" w:author="BEAUMONT Tiffany" w:date="2025-03-17T15:42:00Z">
        <w:r w:rsidR="005246B2">
          <w:t>L</w:t>
        </w:r>
      </w:ins>
      <w:ins w:id="630" w:author="BEAUMONT Tiffany" w:date="2025-03-17T13:12:00Z">
        <w:r w:rsidR="003335FD">
          <w:t xml:space="preserve">a </w:t>
        </w:r>
      </w:ins>
      <w:ins w:id="631" w:author="BEAUMONT Tiffany" w:date="2025-03-17T14:14:00Z">
        <w:r w:rsidR="00761DCB">
          <w:fldChar w:fldCharType="begin"/>
        </w:r>
        <w:r w:rsidR="00761DCB">
          <w:instrText xml:space="preserve"> REF _Ref193113269 \h </w:instrText>
        </w:r>
      </w:ins>
      <w:r w:rsidR="00761DCB">
        <w:fldChar w:fldCharType="separate"/>
      </w:r>
      <w:ins w:id="632" w:author="BEAUMONT Tiffany" w:date="2025-03-17T14:10:00Z">
        <w:r w:rsidR="00C30592">
          <w:t xml:space="preserve">Figure </w:t>
        </w:r>
      </w:ins>
      <w:r w:rsidR="00C30592">
        <w:rPr>
          <w:noProof/>
        </w:rPr>
        <w:t>17</w:t>
      </w:r>
      <w:ins w:id="633" w:author="BEAUMONT Tiffany" w:date="2025-03-17T14:14:00Z">
        <w:r w:rsidR="00761DCB">
          <w:fldChar w:fldCharType="end"/>
        </w:r>
        <w:r w:rsidR="00761DCB">
          <w:t xml:space="preserve"> </w:t>
        </w:r>
      </w:ins>
      <w:ins w:id="634" w:author="BEAUMONT Tiffany" w:date="2025-03-17T13:12:00Z">
        <w:r w:rsidR="003335FD">
          <w:t>illustre l’</w:t>
        </w:r>
      </w:ins>
      <w:ins w:id="635" w:author="BEAUMONT Tiffany" w:date="2025-03-17T13:13:00Z">
        <w:r w:rsidR="003335FD">
          <w:t>histogramme</w:t>
        </w:r>
      </w:ins>
      <w:ins w:id="636" w:author="BEAUMONT Tiffany" w:date="2025-03-17T13:12:00Z">
        <w:r w:rsidR="003335FD">
          <w:t xml:space="preserve"> du facteur d’étalonnage et de l’</w:t>
        </w:r>
      </w:ins>
      <w:ins w:id="637" w:author="BEAUMONT Tiffany" w:date="2025-03-17T13:13:00Z">
        <w:r w:rsidR="003335FD">
          <w:t>erreur</w:t>
        </w:r>
      </w:ins>
      <w:ins w:id="638" w:author="BEAUMONT Tiffany" w:date="2025-03-17T13:12:00Z">
        <w:r w:rsidR="003335FD">
          <w:t xml:space="preserve"> relative (calculée par rapport au fantôme local</w:t>
        </w:r>
      </w:ins>
      <w:ins w:id="639" w:author="BEAUMONT Tiffany" w:date="2025-03-17T13:13:00Z">
        <w:r w:rsidR="003335FD">
          <w:t>)</w:t>
        </w:r>
      </w:ins>
      <w:ins w:id="640" w:author="BEAUMONT Tiffany" w:date="2025-03-17T13:14:00Z">
        <w:r w:rsidR="003335FD">
          <w:t xml:space="preserve">. </w:t>
        </w:r>
      </w:ins>
      <w:ins w:id="641" w:author="BEAUMONT Tiffany" w:date="2025-03-17T12:59:00Z">
        <w:r w:rsidR="007B17D9">
          <w:t xml:space="preserve">Le trait bleu représente la courbe d’ajustement de la distribution et le noir la courbe d’ajustement de la distribution normale la plus proche. </w:t>
        </w:r>
      </w:ins>
    </w:p>
    <w:tbl>
      <w:tblPr>
        <w:tblStyle w:val="TableauGrille5Fonc-Accentuation1"/>
        <w:tblpPr w:leftFromText="141" w:rightFromText="141" w:vertAnchor="text" w:horzAnchor="margin" w:tblpY="261"/>
        <w:tblW w:w="0" w:type="auto"/>
        <w:tblLook w:val="04A0" w:firstRow="1" w:lastRow="0" w:firstColumn="1" w:lastColumn="0" w:noHBand="0" w:noVBand="1"/>
      </w:tblPr>
      <w:tblGrid>
        <w:gridCol w:w="1858"/>
        <w:gridCol w:w="1639"/>
        <w:gridCol w:w="3278"/>
        <w:gridCol w:w="3278"/>
      </w:tblGrid>
      <w:tr w:rsidR="008A3444" w14:paraId="04529C70" w14:textId="77777777" w:rsidTr="008A3444">
        <w:trPr>
          <w:cnfStyle w:val="100000000000" w:firstRow="1" w:lastRow="0" w:firstColumn="0" w:lastColumn="0" w:oddVBand="0" w:evenVBand="0" w:oddHBand="0" w:evenHBand="0" w:firstRowFirstColumn="0" w:firstRowLastColumn="0" w:lastRowFirstColumn="0" w:lastRowLastColumn="0"/>
          <w:ins w:id="642" w:author="BEAUMONT Tiffany" w:date="2025-03-25T13:30:00Z"/>
        </w:trPr>
        <w:tc>
          <w:tcPr>
            <w:cnfStyle w:val="001000000000" w:firstRow="0" w:lastRow="0" w:firstColumn="1" w:lastColumn="0" w:oddVBand="0" w:evenVBand="0" w:oddHBand="0" w:evenHBand="0" w:firstRowFirstColumn="0" w:firstRowLastColumn="0" w:lastRowFirstColumn="0" w:lastRowLastColumn="0"/>
            <w:tcW w:w="3497" w:type="dxa"/>
            <w:gridSpan w:val="2"/>
          </w:tcPr>
          <w:p w14:paraId="350737C4" w14:textId="77777777" w:rsidR="008A3444" w:rsidRDefault="008A3444" w:rsidP="008A3444">
            <w:pPr>
              <w:jc w:val="center"/>
              <w:rPr>
                <w:ins w:id="643" w:author="BEAUMONT Tiffany" w:date="2025-03-25T13:30:00Z"/>
              </w:rPr>
            </w:pPr>
            <w:ins w:id="644" w:author="BEAUMONT Tiffany" w:date="2025-03-25T13:30:00Z">
              <w:r>
                <w:t>Combinaison</w:t>
              </w:r>
            </w:ins>
          </w:p>
        </w:tc>
        <w:tc>
          <w:tcPr>
            <w:tcW w:w="3278" w:type="dxa"/>
          </w:tcPr>
          <w:p w14:paraId="70F31F96" w14:textId="77777777" w:rsidR="008A3444" w:rsidRDefault="008A3444" w:rsidP="008A3444">
            <w:pPr>
              <w:cnfStyle w:val="100000000000" w:firstRow="1" w:lastRow="0" w:firstColumn="0" w:lastColumn="0" w:oddVBand="0" w:evenVBand="0" w:oddHBand="0" w:evenHBand="0" w:firstRowFirstColumn="0" w:firstRowLastColumn="0" w:lastRowFirstColumn="0" w:lastRowLastColumn="0"/>
              <w:rPr>
                <w:ins w:id="645" w:author="BEAUMONT Tiffany" w:date="2025-03-25T13:30:00Z"/>
              </w:rPr>
            </w:pPr>
            <w:ins w:id="646" w:author="BEAUMONT Tiffany" w:date="2025-03-25T13:30:00Z">
              <w:r>
                <w:t>p-value (FE)</w:t>
              </w:r>
            </w:ins>
          </w:p>
        </w:tc>
        <w:tc>
          <w:tcPr>
            <w:tcW w:w="3278" w:type="dxa"/>
          </w:tcPr>
          <w:p w14:paraId="3A0F9EF9" w14:textId="77777777" w:rsidR="008A3444" w:rsidRDefault="008A3444" w:rsidP="008A3444">
            <w:pPr>
              <w:jc w:val="both"/>
              <w:cnfStyle w:val="100000000000" w:firstRow="1" w:lastRow="0" w:firstColumn="0" w:lastColumn="0" w:oddVBand="0" w:evenVBand="0" w:oddHBand="0" w:evenHBand="0" w:firstRowFirstColumn="0" w:firstRowLastColumn="0" w:lastRowFirstColumn="0" w:lastRowLastColumn="0"/>
              <w:rPr>
                <w:ins w:id="647" w:author="BEAUMONT Tiffany" w:date="2025-03-25T13:30:00Z"/>
              </w:rPr>
            </w:pPr>
            <w:ins w:id="648" w:author="BEAUMONT Tiffany" w:date="2025-03-25T13:30:00Z">
              <w:r>
                <w:t>p-value (Erreur relative)</w:t>
              </w:r>
            </w:ins>
          </w:p>
        </w:tc>
      </w:tr>
      <w:tr w:rsidR="008A3444" w14:paraId="1E681C1A" w14:textId="77777777" w:rsidTr="008A3444">
        <w:trPr>
          <w:cnfStyle w:val="000000100000" w:firstRow="0" w:lastRow="0" w:firstColumn="0" w:lastColumn="0" w:oddVBand="0" w:evenVBand="0" w:oddHBand="1" w:evenHBand="0" w:firstRowFirstColumn="0" w:firstRowLastColumn="0" w:lastRowFirstColumn="0" w:lastRowLastColumn="0"/>
          <w:ins w:id="649" w:author="BEAUMONT Tiffany" w:date="2025-03-25T13:30:00Z"/>
        </w:trPr>
        <w:tc>
          <w:tcPr>
            <w:cnfStyle w:val="001000000000" w:firstRow="0" w:lastRow="0" w:firstColumn="1" w:lastColumn="0" w:oddVBand="0" w:evenVBand="0" w:oddHBand="0" w:evenHBand="0" w:firstRowFirstColumn="0" w:firstRowLastColumn="0" w:lastRowFirstColumn="0" w:lastRowLastColumn="0"/>
            <w:tcW w:w="1858" w:type="dxa"/>
            <w:vMerge w:val="restart"/>
          </w:tcPr>
          <w:p w14:paraId="70483054" w14:textId="77777777" w:rsidR="008A3444" w:rsidRDefault="008A3444" w:rsidP="008A3444">
            <w:pPr>
              <w:jc w:val="both"/>
              <w:rPr>
                <w:ins w:id="650" w:author="BEAUMONT Tiffany" w:date="2025-03-25T13:30:00Z"/>
              </w:rPr>
            </w:pPr>
            <w:ins w:id="651" w:author="BEAUMONT Tiffany" w:date="2025-03-25T13:30:00Z">
              <w:r w:rsidRPr="00C902A0">
                <w:rPr>
                  <w:i/>
                  <w:iCs/>
                </w:rPr>
                <w:t xml:space="preserve">Collimateur parallèle </w:t>
              </w:r>
            </w:ins>
          </w:p>
        </w:tc>
        <w:tc>
          <w:tcPr>
            <w:tcW w:w="1639" w:type="dxa"/>
          </w:tcPr>
          <w:p w14:paraId="1C72F6D6" w14:textId="77777777" w:rsidR="008A3444" w:rsidRDefault="008A3444" w:rsidP="008A3444">
            <w:pPr>
              <w:jc w:val="both"/>
              <w:cnfStyle w:val="000000100000" w:firstRow="0" w:lastRow="0" w:firstColumn="0" w:lastColumn="0" w:oddVBand="0" w:evenVBand="0" w:oddHBand="1" w:evenHBand="0" w:firstRowFirstColumn="0" w:firstRowLastColumn="0" w:lastRowFirstColumn="0" w:lastRowLastColumn="0"/>
              <w:rPr>
                <w:ins w:id="652" w:author="BEAUMONT Tiffany" w:date="2025-03-25T13:30:00Z"/>
              </w:rPr>
            </w:pPr>
            <w:ins w:id="653" w:author="BEAUMONT Tiffany" w:date="2025-03-25T13:30:00Z">
              <w:r>
                <w:t>I-123</w:t>
              </w:r>
            </w:ins>
          </w:p>
        </w:tc>
        <w:tc>
          <w:tcPr>
            <w:tcW w:w="3278" w:type="dxa"/>
          </w:tcPr>
          <w:p w14:paraId="01742E03" w14:textId="1BB0797F" w:rsidR="008A3444" w:rsidRDefault="008A3444" w:rsidP="00666B62">
            <w:pPr>
              <w:jc w:val="both"/>
              <w:cnfStyle w:val="000000100000" w:firstRow="0" w:lastRow="0" w:firstColumn="0" w:lastColumn="0" w:oddVBand="0" w:evenVBand="0" w:oddHBand="1" w:evenHBand="0" w:firstRowFirstColumn="0" w:firstRowLastColumn="0" w:lastRowFirstColumn="0" w:lastRowLastColumn="0"/>
              <w:rPr>
                <w:ins w:id="654" w:author="BEAUMONT Tiffany" w:date="2025-03-25T13:30:00Z"/>
              </w:rPr>
            </w:pPr>
          </w:p>
        </w:tc>
        <w:tc>
          <w:tcPr>
            <w:tcW w:w="3278" w:type="dxa"/>
          </w:tcPr>
          <w:p w14:paraId="6115DA64" w14:textId="11EF12CA" w:rsidR="008A3444" w:rsidRDefault="008A3444" w:rsidP="008A3444">
            <w:pPr>
              <w:jc w:val="both"/>
              <w:cnfStyle w:val="000000100000" w:firstRow="0" w:lastRow="0" w:firstColumn="0" w:lastColumn="0" w:oddVBand="0" w:evenVBand="0" w:oddHBand="1" w:evenHBand="0" w:firstRowFirstColumn="0" w:firstRowLastColumn="0" w:lastRowFirstColumn="0" w:lastRowLastColumn="0"/>
              <w:rPr>
                <w:ins w:id="655" w:author="BEAUMONT Tiffany" w:date="2025-03-25T13:30:00Z"/>
              </w:rPr>
            </w:pPr>
          </w:p>
        </w:tc>
      </w:tr>
      <w:tr w:rsidR="008A3444" w14:paraId="12475563" w14:textId="77777777" w:rsidTr="008A3444">
        <w:trPr>
          <w:ins w:id="656" w:author="BEAUMONT Tiffany" w:date="2025-03-25T13:30:00Z"/>
        </w:trPr>
        <w:tc>
          <w:tcPr>
            <w:cnfStyle w:val="001000000000" w:firstRow="0" w:lastRow="0" w:firstColumn="1" w:lastColumn="0" w:oddVBand="0" w:evenVBand="0" w:oddHBand="0" w:evenHBand="0" w:firstRowFirstColumn="0" w:firstRowLastColumn="0" w:lastRowFirstColumn="0" w:lastRowLastColumn="0"/>
            <w:tcW w:w="1858" w:type="dxa"/>
            <w:vMerge/>
          </w:tcPr>
          <w:p w14:paraId="1B0AD45C" w14:textId="77777777" w:rsidR="008A3444" w:rsidRDefault="008A3444" w:rsidP="008A3444">
            <w:pPr>
              <w:jc w:val="both"/>
              <w:rPr>
                <w:ins w:id="657" w:author="BEAUMONT Tiffany" w:date="2025-03-25T13:30:00Z"/>
              </w:rPr>
            </w:pPr>
          </w:p>
        </w:tc>
        <w:tc>
          <w:tcPr>
            <w:tcW w:w="1639" w:type="dxa"/>
          </w:tcPr>
          <w:p w14:paraId="098188C5" w14:textId="77777777" w:rsidR="008A3444" w:rsidRDefault="008A3444" w:rsidP="008A3444">
            <w:pPr>
              <w:jc w:val="both"/>
              <w:cnfStyle w:val="000000000000" w:firstRow="0" w:lastRow="0" w:firstColumn="0" w:lastColumn="0" w:oddVBand="0" w:evenVBand="0" w:oddHBand="0" w:evenHBand="0" w:firstRowFirstColumn="0" w:firstRowLastColumn="0" w:lastRowFirstColumn="0" w:lastRowLastColumn="0"/>
              <w:rPr>
                <w:ins w:id="658" w:author="BEAUMONT Tiffany" w:date="2025-03-25T13:30:00Z"/>
              </w:rPr>
            </w:pPr>
            <w:ins w:id="659" w:author="BEAUMONT Tiffany" w:date="2025-03-25T13:30:00Z">
              <w:r>
                <w:t>Tc-99m</w:t>
              </w:r>
            </w:ins>
          </w:p>
        </w:tc>
        <w:tc>
          <w:tcPr>
            <w:tcW w:w="3278" w:type="dxa"/>
          </w:tcPr>
          <w:p w14:paraId="49689BA6" w14:textId="79CA0346" w:rsidR="008A3444" w:rsidRDefault="008A3444" w:rsidP="008A3444">
            <w:pPr>
              <w:jc w:val="both"/>
              <w:cnfStyle w:val="000000000000" w:firstRow="0" w:lastRow="0" w:firstColumn="0" w:lastColumn="0" w:oddVBand="0" w:evenVBand="0" w:oddHBand="0" w:evenHBand="0" w:firstRowFirstColumn="0" w:firstRowLastColumn="0" w:lastRowFirstColumn="0" w:lastRowLastColumn="0"/>
              <w:rPr>
                <w:ins w:id="660" w:author="BEAUMONT Tiffany" w:date="2025-03-25T13:30:00Z"/>
              </w:rPr>
            </w:pPr>
          </w:p>
        </w:tc>
        <w:tc>
          <w:tcPr>
            <w:tcW w:w="3278" w:type="dxa"/>
          </w:tcPr>
          <w:p w14:paraId="4D27FDFB" w14:textId="5C31B3C2" w:rsidR="008A3444" w:rsidRDefault="008A3444" w:rsidP="008A3444">
            <w:pPr>
              <w:jc w:val="both"/>
              <w:cnfStyle w:val="000000000000" w:firstRow="0" w:lastRow="0" w:firstColumn="0" w:lastColumn="0" w:oddVBand="0" w:evenVBand="0" w:oddHBand="0" w:evenHBand="0" w:firstRowFirstColumn="0" w:firstRowLastColumn="0" w:lastRowFirstColumn="0" w:lastRowLastColumn="0"/>
              <w:rPr>
                <w:ins w:id="661" w:author="BEAUMONT Tiffany" w:date="2025-03-25T13:30:00Z"/>
              </w:rPr>
            </w:pPr>
          </w:p>
        </w:tc>
      </w:tr>
      <w:tr w:rsidR="008A3444" w14:paraId="5554E596" w14:textId="77777777" w:rsidTr="008A3444">
        <w:trPr>
          <w:cnfStyle w:val="000000100000" w:firstRow="0" w:lastRow="0" w:firstColumn="0" w:lastColumn="0" w:oddVBand="0" w:evenVBand="0" w:oddHBand="1" w:evenHBand="0" w:firstRowFirstColumn="0" w:firstRowLastColumn="0" w:lastRowFirstColumn="0" w:lastRowLastColumn="0"/>
          <w:ins w:id="662" w:author="BEAUMONT Tiffany" w:date="2025-03-25T13:30:00Z"/>
        </w:trPr>
        <w:tc>
          <w:tcPr>
            <w:cnfStyle w:val="001000000000" w:firstRow="0" w:lastRow="0" w:firstColumn="1" w:lastColumn="0" w:oddVBand="0" w:evenVBand="0" w:oddHBand="0" w:evenHBand="0" w:firstRowFirstColumn="0" w:firstRowLastColumn="0" w:lastRowFirstColumn="0" w:lastRowLastColumn="0"/>
            <w:tcW w:w="1858" w:type="dxa"/>
            <w:vMerge w:val="restart"/>
          </w:tcPr>
          <w:p w14:paraId="55A36A37" w14:textId="77777777" w:rsidR="008A3444" w:rsidRPr="00C902A0" w:rsidRDefault="008A3444" w:rsidP="008A3444">
            <w:pPr>
              <w:jc w:val="both"/>
              <w:rPr>
                <w:ins w:id="663" w:author="BEAUMONT Tiffany" w:date="2025-03-25T13:30:00Z"/>
                <w:i/>
                <w:iCs/>
              </w:rPr>
            </w:pPr>
            <w:ins w:id="664" w:author="BEAUMONT Tiffany" w:date="2025-03-25T13:30:00Z">
              <w:r w:rsidRPr="00C902A0">
                <w:rPr>
                  <w:i/>
                  <w:iCs/>
                </w:rPr>
                <w:t xml:space="preserve">Collimateur </w:t>
              </w:r>
              <w:r>
                <w:rPr>
                  <w:i/>
                  <w:iCs/>
                </w:rPr>
                <w:t>sténopé</w:t>
              </w:r>
              <w:r w:rsidRPr="00C902A0">
                <w:rPr>
                  <w:i/>
                  <w:iCs/>
                </w:rPr>
                <w:t xml:space="preserve"> </w:t>
              </w:r>
            </w:ins>
          </w:p>
        </w:tc>
        <w:tc>
          <w:tcPr>
            <w:tcW w:w="1639" w:type="dxa"/>
          </w:tcPr>
          <w:p w14:paraId="792EA31C" w14:textId="77777777" w:rsidR="008A3444" w:rsidRDefault="008A3444" w:rsidP="008A3444">
            <w:pPr>
              <w:jc w:val="both"/>
              <w:cnfStyle w:val="000000100000" w:firstRow="0" w:lastRow="0" w:firstColumn="0" w:lastColumn="0" w:oddVBand="0" w:evenVBand="0" w:oddHBand="1" w:evenHBand="0" w:firstRowFirstColumn="0" w:firstRowLastColumn="0" w:lastRowFirstColumn="0" w:lastRowLastColumn="0"/>
              <w:rPr>
                <w:ins w:id="665" w:author="BEAUMONT Tiffany" w:date="2025-03-25T13:30:00Z"/>
              </w:rPr>
            </w:pPr>
            <w:ins w:id="666" w:author="BEAUMONT Tiffany" w:date="2025-03-25T13:30:00Z">
              <w:r>
                <w:t>I-123</w:t>
              </w:r>
            </w:ins>
          </w:p>
        </w:tc>
        <w:tc>
          <w:tcPr>
            <w:tcW w:w="3278" w:type="dxa"/>
          </w:tcPr>
          <w:p w14:paraId="0D344EEE" w14:textId="310D3CC5" w:rsidR="008A3444" w:rsidRDefault="004F61BB" w:rsidP="008A3444">
            <w:pPr>
              <w:jc w:val="both"/>
              <w:cnfStyle w:val="000000100000" w:firstRow="0" w:lastRow="0" w:firstColumn="0" w:lastColumn="0" w:oddVBand="0" w:evenVBand="0" w:oddHBand="1" w:evenHBand="0" w:firstRowFirstColumn="0" w:firstRowLastColumn="0" w:lastRowFirstColumn="0" w:lastRowLastColumn="0"/>
              <w:rPr>
                <w:ins w:id="667" w:author="BEAUMONT Tiffany" w:date="2025-03-25T13:30:00Z"/>
              </w:rPr>
            </w:pPr>
            <w:r w:rsidRPr="004F61BB">
              <w:t>0.00170</w:t>
            </w:r>
          </w:p>
        </w:tc>
        <w:tc>
          <w:tcPr>
            <w:tcW w:w="3278" w:type="dxa"/>
          </w:tcPr>
          <w:p w14:paraId="2AC4A75A" w14:textId="2A0EB5CD" w:rsidR="008A3444" w:rsidRDefault="004F61BB" w:rsidP="008A3444">
            <w:pPr>
              <w:jc w:val="both"/>
              <w:cnfStyle w:val="000000100000" w:firstRow="0" w:lastRow="0" w:firstColumn="0" w:lastColumn="0" w:oddVBand="0" w:evenVBand="0" w:oddHBand="1" w:evenHBand="0" w:firstRowFirstColumn="0" w:firstRowLastColumn="0" w:lastRowFirstColumn="0" w:lastRowLastColumn="0"/>
              <w:rPr>
                <w:ins w:id="668" w:author="BEAUMONT Tiffany" w:date="2025-03-25T13:30:00Z"/>
              </w:rPr>
            </w:pPr>
            <w:r w:rsidRPr="004F61BB">
              <w:t>0.036</w:t>
            </w:r>
          </w:p>
        </w:tc>
      </w:tr>
      <w:tr w:rsidR="008A3444" w14:paraId="214D80BD" w14:textId="77777777" w:rsidTr="008A3444">
        <w:trPr>
          <w:ins w:id="669" w:author="BEAUMONT Tiffany" w:date="2025-03-25T13:30:00Z"/>
        </w:trPr>
        <w:tc>
          <w:tcPr>
            <w:cnfStyle w:val="001000000000" w:firstRow="0" w:lastRow="0" w:firstColumn="1" w:lastColumn="0" w:oddVBand="0" w:evenVBand="0" w:oddHBand="0" w:evenHBand="0" w:firstRowFirstColumn="0" w:firstRowLastColumn="0" w:lastRowFirstColumn="0" w:lastRowLastColumn="0"/>
            <w:tcW w:w="1858" w:type="dxa"/>
            <w:vMerge/>
          </w:tcPr>
          <w:p w14:paraId="34F886AE" w14:textId="77777777" w:rsidR="008A3444" w:rsidRPr="00C902A0" w:rsidRDefault="008A3444" w:rsidP="008A3444">
            <w:pPr>
              <w:jc w:val="both"/>
              <w:rPr>
                <w:ins w:id="670" w:author="BEAUMONT Tiffany" w:date="2025-03-25T13:30:00Z"/>
                <w:i/>
                <w:iCs/>
              </w:rPr>
            </w:pPr>
          </w:p>
        </w:tc>
        <w:tc>
          <w:tcPr>
            <w:tcW w:w="1639" w:type="dxa"/>
          </w:tcPr>
          <w:p w14:paraId="3D539D39" w14:textId="77777777" w:rsidR="008A3444" w:rsidRDefault="008A3444" w:rsidP="008A3444">
            <w:pPr>
              <w:jc w:val="both"/>
              <w:cnfStyle w:val="000000000000" w:firstRow="0" w:lastRow="0" w:firstColumn="0" w:lastColumn="0" w:oddVBand="0" w:evenVBand="0" w:oddHBand="0" w:evenHBand="0" w:firstRowFirstColumn="0" w:firstRowLastColumn="0" w:lastRowFirstColumn="0" w:lastRowLastColumn="0"/>
              <w:rPr>
                <w:ins w:id="671" w:author="BEAUMONT Tiffany" w:date="2025-03-25T13:30:00Z"/>
              </w:rPr>
            </w:pPr>
            <w:ins w:id="672" w:author="BEAUMONT Tiffany" w:date="2025-03-25T13:30:00Z">
              <w:r>
                <w:t>Tc-99m</w:t>
              </w:r>
            </w:ins>
          </w:p>
        </w:tc>
        <w:tc>
          <w:tcPr>
            <w:tcW w:w="3278" w:type="dxa"/>
          </w:tcPr>
          <w:p w14:paraId="4BC36FA5" w14:textId="79FE43DB" w:rsidR="008A3444" w:rsidRDefault="002A246D" w:rsidP="008A3444">
            <w:pPr>
              <w:jc w:val="both"/>
              <w:cnfStyle w:val="000000000000" w:firstRow="0" w:lastRow="0" w:firstColumn="0" w:lastColumn="0" w:oddVBand="0" w:evenVBand="0" w:oddHBand="0" w:evenHBand="0" w:firstRowFirstColumn="0" w:firstRowLastColumn="0" w:lastRowFirstColumn="0" w:lastRowLastColumn="0"/>
              <w:rPr>
                <w:ins w:id="673" w:author="BEAUMONT Tiffany" w:date="2025-03-25T13:30:00Z"/>
              </w:rPr>
            </w:pPr>
            <w:r w:rsidRPr="002A246D">
              <w:t>2.556157247771661e-09</w:t>
            </w:r>
          </w:p>
        </w:tc>
        <w:tc>
          <w:tcPr>
            <w:tcW w:w="3278" w:type="dxa"/>
          </w:tcPr>
          <w:p w14:paraId="239EE1EA" w14:textId="730436D7" w:rsidR="008A3444" w:rsidRDefault="008829E5" w:rsidP="008A3444">
            <w:pPr>
              <w:jc w:val="both"/>
              <w:cnfStyle w:val="000000000000" w:firstRow="0" w:lastRow="0" w:firstColumn="0" w:lastColumn="0" w:oddVBand="0" w:evenVBand="0" w:oddHBand="0" w:evenHBand="0" w:firstRowFirstColumn="0" w:firstRowLastColumn="0" w:lastRowFirstColumn="0" w:lastRowLastColumn="0"/>
              <w:rPr>
                <w:ins w:id="674" w:author="BEAUMONT Tiffany" w:date="2025-03-25T13:30:00Z"/>
              </w:rPr>
            </w:pPr>
            <w:r w:rsidRPr="008829E5">
              <w:t>0.058185</w:t>
            </w:r>
          </w:p>
        </w:tc>
      </w:tr>
    </w:tbl>
    <w:p w14:paraId="1594E736" w14:textId="14BECDEE" w:rsidR="008A3444" w:rsidRDefault="008A3444">
      <w:pPr>
        <w:pStyle w:val="Lgende"/>
        <w:keepNext/>
        <w:jc w:val="center"/>
        <w:rPr>
          <w:ins w:id="675" w:author="BEAUMONT Tiffany" w:date="2025-03-17T15:42:00Z"/>
        </w:rPr>
        <w:pPrChange w:id="676" w:author="BEAUMONT Tiffany" w:date="2025-03-25T13:30:00Z">
          <w:pPr>
            <w:jc w:val="both"/>
          </w:pPr>
        </w:pPrChange>
      </w:pPr>
      <w:bookmarkStart w:id="677" w:name="_Toc193803394"/>
      <w:ins w:id="678" w:author="BEAUMONT Tiffany" w:date="2025-03-25T13:30:00Z">
        <w:r>
          <w:t xml:space="preserve">Tableau </w:t>
        </w:r>
        <w:bookmarkStart w:id="679" w:name="_Ref193113791"/>
        <w:r>
          <w:fldChar w:fldCharType="begin"/>
        </w:r>
        <w:r>
          <w:instrText xml:space="preserve"> SEQ Tableau \* ARABIC </w:instrText>
        </w:r>
        <w:r>
          <w:fldChar w:fldCharType="separate"/>
        </w:r>
      </w:ins>
      <w:r w:rsidR="00C30592">
        <w:rPr>
          <w:noProof/>
        </w:rPr>
        <w:t>18</w:t>
      </w:r>
      <w:ins w:id="680" w:author="BEAUMONT Tiffany" w:date="2025-03-25T13:30:00Z">
        <w:r>
          <w:fldChar w:fldCharType="end"/>
        </w:r>
        <w:bookmarkEnd w:id="679"/>
        <w:r>
          <w:t xml:space="preserve"> - Résultats du test de </w:t>
        </w:r>
        <w:r w:rsidRPr="006A5B31">
          <w:t>Shapiro-</w:t>
        </w:r>
        <w:proofErr w:type="spellStart"/>
        <w:r w:rsidRPr="006A5B31">
          <w:t>Wilks</w:t>
        </w:r>
        <w:proofErr w:type="spellEnd"/>
        <w:r>
          <w:t xml:space="preserve"> pour chaque combinaison collimateur-radionucléide</w:t>
        </w:r>
      </w:ins>
      <w:bookmarkEnd w:id="677"/>
    </w:p>
    <w:p w14:paraId="1E5C6F2C" w14:textId="77777777" w:rsidR="008A3444" w:rsidRDefault="008A3444" w:rsidP="003335FD">
      <w:pPr>
        <w:jc w:val="both"/>
        <w:rPr>
          <w:ins w:id="681" w:author="BEAUMONT Tiffany" w:date="2025-03-25T13:29:00Z"/>
        </w:rPr>
      </w:pPr>
    </w:p>
    <w:p w14:paraId="7D035024" w14:textId="77777777" w:rsidR="00761DCB" w:rsidRDefault="00EC2679">
      <w:pPr>
        <w:keepNext/>
        <w:jc w:val="center"/>
        <w:rPr>
          <w:ins w:id="682" w:author="BEAUMONT Tiffany" w:date="2025-03-17T14:10:00Z"/>
        </w:rPr>
        <w:pPrChange w:id="683" w:author="BEAUMONT Tiffany" w:date="2025-03-17T14:10:00Z">
          <w:pPr>
            <w:jc w:val="center"/>
          </w:pPr>
        </w:pPrChange>
      </w:pPr>
      <w:commentRangeStart w:id="684"/>
      <w:ins w:id="685" w:author="BEAUMONT Tiffany" w:date="2025-03-17T13:31:00Z">
        <w:r>
          <w:rPr>
            <w:noProof/>
          </w:rPr>
          <w:lastRenderedPageBreak/>
          <w:drawing>
            <wp:inline distT="0" distB="0" distL="0" distR="0" wp14:anchorId="2237C47E" wp14:editId="1E6555EB">
              <wp:extent cx="3743325" cy="5472553"/>
              <wp:effectExtent l="0" t="0" r="5715" b="0"/>
              <wp:docPr id="1715717052" name="Image 1" descr="Une image contenant diagramme, origami&#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717052" name="Image 1" descr="Une image contenant diagramme, origami&#10;&#10;Le contenu généré par l’IA peut être incorrect."/>
                      <pic:cNvPicPr/>
                    </pic:nvPicPr>
                    <pic:blipFill rotWithShape="1">
                      <a:blip r:embed="rId37" cstate="print">
                        <a:extLst>
                          <a:ext uri="{28A0092B-C50C-407E-A947-70E740481C1C}">
                            <a14:useLocalDpi xmlns:a14="http://schemas.microsoft.com/office/drawing/2010/main" val="0"/>
                          </a:ext>
                        </a:extLst>
                      </a:blip>
                      <a:srcRect r="3131" b="20337"/>
                      <a:stretch/>
                    </pic:blipFill>
                    <pic:spPr bwMode="auto">
                      <a:xfrm>
                        <a:off x="0" y="0"/>
                        <a:ext cx="3743325" cy="5472553"/>
                      </a:xfrm>
                      <a:prstGeom prst="rect">
                        <a:avLst/>
                      </a:prstGeom>
                      <a:ln>
                        <a:noFill/>
                      </a:ln>
                      <a:extLst>
                        <a:ext uri="{53640926-AAD7-44D8-BBD7-CCE9431645EC}">
                          <a14:shadowObscured xmlns:a14="http://schemas.microsoft.com/office/drawing/2010/main"/>
                        </a:ext>
                      </a:extLst>
                    </pic:spPr>
                  </pic:pic>
                </a:graphicData>
              </a:graphic>
            </wp:inline>
          </w:drawing>
        </w:r>
      </w:ins>
      <w:commentRangeEnd w:id="684"/>
      <w:ins w:id="686" w:author="BEAUMONT Tiffany" w:date="2025-03-21T17:01:00Z">
        <w:r w:rsidR="000B06D4">
          <w:rPr>
            <w:rStyle w:val="Marquedecommentaire"/>
          </w:rPr>
          <w:commentReference w:id="684"/>
        </w:r>
      </w:ins>
    </w:p>
    <w:p w14:paraId="76B0A8C1" w14:textId="0D54AC4E" w:rsidR="001556C2" w:rsidRDefault="00761DCB">
      <w:pPr>
        <w:pStyle w:val="Lgende"/>
        <w:jc w:val="center"/>
        <w:rPr>
          <w:ins w:id="687" w:author="BEAUMONT Tiffany" w:date="2025-03-17T13:24:00Z"/>
        </w:rPr>
        <w:pPrChange w:id="688" w:author="BEAUMONT Tiffany" w:date="2025-03-17T14:10:00Z">
          <w:pPr/>
        </w:pPrChange>
      </w:pPr>
      <w:bookmarkStart w:id="689" w:name="_Ref193113269"/>
      <w:ins w:id="690" w:author="BEAUMONT Tiffany" w:date="2025-03-17T14:10:00Z">
        <w:r>
          <w:t xml:space="preserve">Figure </w:t>
        </w:r>
        <w:r>
          <w:fldChar w:fldCharType="begin"/>
        </w:r>
        <w:r>
          <w:instrText xml:space="preserve"> SEQ Figure \* ARABIC </w:instrText>
        </w:r>
      </w:ins>
      <w:r>
        <w:fldChar w:fldCharType="separate"/>
      </w:r>
      <w:r w:rsidR="00C30592">
        <w:rPr>
          <w:noProof/>
        </w:rPr>
        <w:t>17</w:t>
      </w:r>
      <w:ins w:id="691" w:author="BEAUMONT Tiffany" w:date="2025-03-17T14:10:00Z">
        <w:r>
          <w:fldChar w:fldCharType="end"/>
        </w:r>
        <w:bookmarkEnd w:id="689"/>
        <w:r>
          <w:t xml:space="preserve"> – Histogrammes et courbe</w:t>
        </w:r>
      </w:ins>
      <w:ins w:id="692" w:author="BEAUMONT Tiffany" w:date="2025-03-17T14:11:00Z">
        <w:r>
          <w:t>s d’ajustement</w:t>
        </w:r>
      </w:ins>
      <w:ins w:id="693" w:author="BEAUMONT Tiffany" w:date="2025-03-17T14:10:00Z">
        <w:r>
          <w:t xml:space="preserve"> des facteurs d'étalonnage et d</w:t>
        </w:r>
      </w:ins>
      <w:ins w:id="694" w:author="BEAUMONT Tiffany" w:date="2025-03-25T13:06:00Z">
        <w:r w:rsidR="00514DC6">
          <w:t xml:space="preserve">es </w:t>
        </w:r>
      </w:ins>
      <w:ins w:id="695" w:author="BEAUMONT Tiffany" w:date="2025-03-17T14:10:00Z">
        <w:r>
          <w:t>erreur</w:t>
        </w:r>
      </w:ins>
      <w:ins w:id="696" w:author="BEAUMONT Tiffany" w:date="2025-03-25T13:06:00Z">
        <w:r w:rsidR="00514DC6">
          <w:t>s</w:t>
        </w:r>
      </w:ins>
      <w:ins w:id="697" w:author="BEAUMONT Tiffany" w:date="2025-03-17T14:10:00Z">
        <w:r>
          <w:t xml:space="preserve"> </w:t>
        </w:r>
      </w:ins>
      <w:ins w:id="698" w:author="BEAUMONT Tiffany" w:date="2025-03-17T14:16:00Z">
        <w:r>
          <w:t>relative</w:t>
        </w:r>
      </w:ins>
      <w:ins w:id="699" w:author="BEAUMONT Tiffany" w:date="2025-03-25T13:07:00Z">
        <w:r w:rsidR="00514DC6">
          <w:t>s</w:t>
        </w:r>
      </w:ins>
      <w:ins w:id="700" w:author="BEAUMONT Tiffany" w:date="2025-03-17T14:16:00Z">
        <w:r>
          <w:t xml:space="preserve"> ;</w:t>
        </w:r>
      </w:ins>
      <w:ins w:id="701" w:author="BEAUMONT Tiffany" w:date="2025-03-17T14:10:00Z">
        <w:r>
          <w:t xml:space="preserve"> (a) pour l'I-123 et (b) pour l'Tc99m en collimateur </w:t>
        </w:r>
      </w:ins>
      <w:ins w:id="702" w:author="BEAUMONT Tiffany" w:date="2025-03-17T14:16:00Z">
        <w:r>
          <w:t>parallèle</w:t>
        </w:r>
      </w:ins>
      <w:ins w:id="703" w:author="BEAUMONT Tiffany" w:date="2025-03-17T14:10:00Z">
        <w:r>
          <w:t xml:space="preserve"> et (c) pour l'I-123 et (d) le Tc-99m en collimateur sténopé, en conditions locales</w:t>
        </w:r>
      </w:ins>
    </w:p>
    <w:p w14:paraId="24072FEC" w14:textId="77777777" w:rsidR="008A3444" w:rsidRDefault="008A3444" w:rsidP="008A3444">
      <w:pPr>
        <w:jc w:val="both"/>
        <w:rPr>
          <w:ins w:id="704" w:author="BEAUMONT Tiffany" w:date="2025-03-25T13:29:00Z"/>
        </w:rPr>
      </w:pPr>
    </w:p>
    <w:p w14:paraId="34D8127B" w14:textId="20531163" w:rsidR="007B40FE" w:rsidRPr="002B3EAC" w:rsidRDefault="008A3444">
      <w:pPr>
        <w:jc w:val="both"/>
        <w:rPr>
          <w:ins w:id="705" w:author="BEAUMONT Tiffany" w:date="2025-03-25T13:45:00Z"/>
        </w:rPr>
        <w:pPrChange w:id="706" w:author="BEAUMONT Tiffany" w:date="2025-03-25T14:10:00Z">
          <w:pPr>
            <w:pStyle w:val="Tableau"/>
            <w:spacing w:after="160" w:line="259" w:lineRule="auto"/>
          </w:pPr>
        </w:pPrChange>
      </w:pPr>
      <w:ins w:id="707" w:author="BEAUMONT Tiffany" w:date="2025-03-25T13:29:00Z">
        <w:r>
          <w:t>La méthode de Spearman a donc été utilisée pour étudier les corrélations.</w:t>
        </w:r>
        <w:r w:rsidRPr="008B4FA1">
          <w:t xml:space="preserve"> </w:t>
        </w:r>
        <w:r>
          <w:t>Les</w:t>
        </w:r>
        <w:r w:rsidRPr="008B4FA1">
          <w:t xml:space="preserve"> matrice</w:t>
        </w:r>
        <w:r>
          <w:t>s</w:t>
        </w:r>
        <w:r w:rsidRPr="008B4FA1">
          <w:t xml:space="preserve"> de corrélation </w:t>
        </w:r>
        <w:r>
          <w:t xml:space="preserve">sont résumées en </w:t>
        </w:r>
        <w:r w:rsidRPr="00537691">
          <w:rPr>
            <w:highlight w:val="yellow"/>
          </w:rPr>
          <w:t>annexe 6</w:t>
        </w:r>
        <w:r>
          <w:t xml:space="preserve"> pour toutes les combinaisons, cette représentation permet d’identifier les facteurs les plus corrélés</w:t>
        </w:r>
        <w:r w:rsidRPr="008B4FA1">
          <w:t xml:space="preserve">. Les valeurs du test de corrélation de Spearman sont sur une échelle de -1 à +1. </w:t>
        </w:r>
        <w:r>
          <w:t>La valeur</w:t>
        </w:r>
        <w:r w:rsidRPr="008B4FA1">
          <w:t xml:space="preserve"> 0 correspond à l’absence de corrélation entre les données. </w:t>
        </w:r>
      </w:ins>
      <w:ins w:id="708" w:author="BEAUMONT Tiffany" w:date="2025-03-25T13:53:00Z">
        <w:r w:rsidR="00DE72A2">
          <w:t xml:space="preserve">Le </w:t>
        </w:r>
      </w:ins>
      <w:ins w:id="709" w:author="BEAUMONT Tiffany" w:date="2025-03-25T14:07:00Z">
        <w:r w:rsidR="00DD5F16" w:rsidRPr="008363A7">
          <w:rPr>
            <w:highlight w:val="yellow"/>
            <w:rPrChange w:id="710" w:author="BEAUMONT Tiffany" w:date="2025-03-25T14:43:00Z">
              <w:rPr/>
            </w:rPrChange>
          </w:rPr>
          <w:fldChar w:fldCharType="begin"/>
        </w:r>
        <w:r w:rsidR="00DD5F16" w:rsidRPr="008363A7">
          <w:rPr>
            <w:highlight w:val="yellow"/>
            <w:rPrChange w:id="711" w:author="BEAUMONT Tiffany" w:date="2025-03-25T14:43:00Z">
              <w:rPr/>
            </w:rPrChange>
          </w:rPr>
          <w:instrText xml:space="preserve"> REF _Ref193804059 \h </w:instrText>
        </w:r>
      </w:ins>
      <w:r w:rsidR="00DD5F16" w:rsidRPr="008363A7">
        <w:rPr>
          <w:highlight w:val="yellow"/>
          <w:rPrChange w:id="712" w:author="BEAUMONT Tiffany" w:date="2025-03-25T14:43:00Z">
            <w:rPr/>
          </w:rPrChange>
        </w:rPr>
        <w:instrText xml:space="preserve"> \* MERGEFORMAT </w:instrText>
      </w:r>
      <w:r w:rsidR="00DD5F16" w:rsidRPr="00244BA6">
        <w:rPr>
          <w:highlight w:val="yellow"/>
        </w:rPr>
      </w:r>
      <w:r w:rsidR="00DD5F16" w:rsidRPr="008363A7">
        <w:rPr>
          <w:highlight w:val="yellow"/>
          <w:rPrChange w:id="713" w:author="BEAUMONT Tiffany" w:date="2025-03-25T14:43:00Z">
            <w:rPr/>
          </w:rPrChange>
        </w:rPr>
        <w:fldChar w:fldCharType="separate"/>
      </w:r>
      <w:ins w:id="714" w:author="BEAUMONT Tiffany" w:date="2025-03-25T14:11:00Z">
        <w:r w:rsidR="00C30592" w:rsidRPr="00C30592">
          <w:rPr>
            <w:highlight w:val="yellow"/>
          </w:rPr>
          <w:t xml:space="preserve">Tableau </w:t>
        </w:r>
      </w:ins>
      <w:r w:rsidR="00C30592" w:rsidRPr="00C30592">
        <w:rPr>
          <w:highlight w:val="yellow"/>
        </w:rPr>
        <w:t>19</w:t>
      </w:r>
      <w:ins w:id="715" w:author="BEAUMONT Tiffany" w:date="2025-03-25T14:07:00Z">
        <w:r w:rsidR="00DD5F16" w:rsidRPr="008363A7">
          <w:rPr>
            <w:highlight w:val="yellow"/>
            <w:rPrChange w:id="716" w:author="BEAUMONT Tiffany" w:date="2025-03-25T14:43:00Z">
              <w:rPr/>
            </w:rPrChange>
          </w:rPr>
          <w:fldChar w:fldCharType="end"/>
        </w:r>
        <w:r w:rsidR="00DD5F16" w:rsidRPr="008363A7">
          <w:rPr>
            <w:highlight w:val="yellow"/>
            <w:rPrChange w:id="717" w:author="BEAUMONT Tiffany" w:date="2025-03-25T14:43:00Z">
              <w:rPr/>
            </w:rPrChange>
          </w:rPr>
          <w:t>,</w:t>
        </w:r>
      </w:ins>
      <w:ins w:id="718" w:author="BEAUMONT Tiffany" w:date="2025-03-25T14:08:00Z">
        <w:r w:rsidR="00DD5F16" w:rsidRPr="008363A7">
          <w:rPr>
            <w:highlight w:val="yellow"/>
            <w:rPrChange w:id="719" w:author="BEAUMONT Tiffany" w:date="2025-03-25T14:43:00Z">
              <w:rPr/>
            </w:rPrChange>
          </w:rPr>
          <w:t>le</w:t>
        </w:r>
      </w:ins>
      <w:ins w:id="720" w:author="BEAUMONT Tiffany" w:date="2025-03-25T14:07:00Z">
        <w:r w:rsidR="00DD5F16" w:rsidRPr="008363A7">
          <w:rPr>
            <w:highlight w:val="yellow"/>
            <w:rPrChange w:id="721" w:author="BEAUMONT Tiffany" w:date="2025-03-25T14:43:00Z">
              <w:rPr/>
            </w:rPrChange>
          </w:rPr>
          <w:t xml:space="preserve"> </w:t>
        </w:r>
        <w:r w:rsidR="00DD5F16" w:rsidRPr="008363A7">
          <w:rPr>
            <w:highlight w:val="yellow"/>
            <w:rPrChange w:id="722" w:author="BEAUMONT Tiffany" w:date="2025-03-25T14:43:00Z">
              <w:rPr/>
            </w:rPrChange>
          </w:rPr>
          <w:fldChar w:fldCharType="begin"/>
        </w:r>
        <w:r w:rsidR="00DD5F16" w:rsidRPr="008363A7">
          <w:rPr>
            <w:highlight w:val="yellow"/>
            <w:rPrChange w:id="723" w:author="BEAUMONT Tiffany" w:date="2025-03-25T14:43:00Z">
              <w:rPr/>
            </w:rPrChange>
          </w:rPr>
          <w:instrText xml:space="preserve"> REF _Ref193804063 \h </w:instrText>
        </w:r>
      </w:ins>
      <w:r w:rsidR="00DD5F16" w:rsidRPr="008363A7">
        <w:rPr>
          <w:highlight w:val="yellow"/>
          <w:rPrChange w:id="724" w:author="BEAUMONT Tiffany" w:date="2025-03-25T14:43:00Z">
            <w:rPr/>
          </w:rPrChange>
        </w:rPr>
        <w:instrText xml:space="preserve"> \* MERGEFORMAT </w:instrText>
      </w:r>
      <w:r w:rsidR="00DD5F16" w:rsidRPr="00244BA6">
        <w:rPr>
          <w:highlight w:val="yellow"/>
        </w:rPr>
      </w:r>
      <w:r w:rsidR="00DD5F16" w:rsidRPr="008363A7">
        <w:rPr>
          <w:highlight w:val="yellow"/>
          <w:rPrChange w:id="725" w:author="BEAUMONT Tiffany" w:date="2025-03-25T14:43:00Z">
            <w:rPr/>
          </w:rPrChange>
        </w:rPr>
        <w:fldChar w:fldCharType="separate"/>
      </w:r>
      <w:ins w:id="726" w:author="BEAUMONT Tiffany" w:date="2025-03-25T13:16:00Z">
        <w:r w:rsidR="00C30592" w:rsidRPr="00C30592">
          <w:rPr>
            <w:highlight w:val="yellow"/>
          </w:rPr>
          <w:t xml:space="preserve">Tableau </w:t>
        </w:r>
      </w:ins>
      <w:r w:rsidR="00C30592" w:rsidRPr="00C30592">
        <w:rPr>
          <w:highlight w:val="yellow"/>
        </w:rPr>
        <w:t>20</w:t>
      </w:r>
      <w:ins w:id="727" w:author="BEAUMONT Tiffany" w:date="2025-03-25T14:07:00Z">
        <w:r w:rsidR="00DD5F16" w:rsidRPr="008363A7">
          <w:rPr>
            <w:highlight w:val="yellow"/>
            <w:rPrChange w:id="728" w:author="BEAUMONT Tiffany" w:date="2025-03-25T14:43:00Z">
              <w:rPr/>
            </w:rPrChange>
          </w:rPr>
          <w:fldChar w:fldCharType="end"/>
        </w:r>
        <w:r w:rsidR="00DD5F16" w:rsidRPr="008363A7">
          <w:rPr>
            <w:highlight w:val="yellow"/>
            <w:rPrChange w:id="729" w:author="BEAUMONT Tiffany" w:date="2025-03-25T14:43:00Z">
              <w:rPr/>
            </w:rPrChange>
          </w:rPr>
          <w:t xml:space="preserve">, </w:t>
        </w:r>
      </w:ins>
      <w:ins w:id="730" w:author="BEAUMONT Tiffany" w:date="2025-03-25T14:08:00Z">
        <w:r w:rsidR="00DD5F16" w:rsidRPr="008363A7">
          <w:rPr>
            <w:highlight w:val="yellow"/>
            <w:rPrChange w:id="731" w:author="BEAUMONT Tiffany" w:date="2025-03-25T14:43:00Z">
              <w:rPr/>
            </w:rPrChange>
          </w:rPr>
          <w:t xml:space="preserve">le </w:t>
        </w:r>
      </w:ins>
      <w:ins w:id="732" w:author="BEAUMONT Tiffany" w:date="2025-03-25T14:07:00Z">
        <w:r w:rsidR="00DD5F16" w:rsidRPr="008363A7">
          <w:rPr>
            <w:highlight w:val="yellow"/>
            <w:rPrChange w:id="733" w:author="BEAUMONT Tiffany" w:date="2025-03-25T14:43:00Z">
              <w:rPr/>
            </w:rPrChange>
          </w:rPr>
          <w:fldChar w:fldCharType="begin"/>
        </w:r>
        <w:r w:rsidR="00DD5F16" w:rsidRPr="008363A7">
          <w:rPr>
            <w:highlight w:val="yellow"/>
            <w:rPrChange w:id="734" w:author="BEAUMONT Tiffany" w:date="2025-03-25T14:43:00Z">
              <w:rPr/>
            </w:rPrChange>
          </w:rPr>
          <w:instrText xml:space="preserve"> REF _Ref193804065 \h </w:instrText>
        </w:r>
      </w:ins>
      <w:r w:rsidR="00DD5F16" w:rsidRPr="008363A7">
        <w:rPr>
          <w:highlight w:val="yellow"/>
          <w:rPrChange w:id="735" w:author="BEAUMONT Tiffany" w:date="2025-03-25T14:43:00Z">
            <w:rPr/>
          </w:rPrChange>
        </w:rPr>
        <w:instrText xml:space="preserve"> \* MERGEFORMAT </w:instrText>
      </w:r>
      <w:r w:rsidR="00DD5F16" w:rsidRPr="00244BA6">
        <w:rPr>
          <w:highlight w:val="yellow"/>
        </w:rPr>
      </w:r>
      <w:r w:rsidR="00DD5F16" w:rsidRPr="008363A7">
        <w:rPr>
          <w:highlight w:val="yellow"/>
          <w:rPrChange w:id="736" w:author="BEAUMONT Tiffany" w:date="2025-03-25T14:43:00Z">
            <w:rPr/>
          </w:rPrChange>
        </w:rPr>
        <w:fldChar w:fldCharType="separate"/>
      </w:r>
      <w:ins w:id="737" w:author="BEAUMONT Tiffany" w:date="2025-03-25T13:17:00Z">
        <w:r w:rsidR="00C30592" w:rsidRPr="00C30592">
          <w:rPr>
            <w:highlight w:val="yellow"/>
          </w:rPr>
          <w:t xml:space="preserve">Tableau </w:t>
        </w:r>
      </w:ins>
      <w:r w:rsidR="00C30592" w:rsidRPr="00C30592">
        <w:rPr>
          <w:highlight w:val="yellow"/>
        </w:rPr>
        <w:t>21</w:t>
      </w:r>
      <w:ins w:id="738" w:author="BEAUMONT Tiffany" w:date="2025-03-25T14:07:00Z">
        <w:r w:rsidR="00DD5F16" w:rsidRPr="008363A7">
          <w:rPr>
            <w:highlight w:val="yellow"/>
            <w:rPrChange w:id="739" w:author="BEAUMONT Tiffany" w:date="2025-03-25T14:43:00Z">
              <w:rPr/>
            </w:rPrChange>
          </w:rPr>
          <w:fldChar w:fldCharType="end"/>
        </w:r>
      </w:ins>
      <w:ins w:id="740" w:author="BEAUMONT Tiffany" w:date="2025-03-25T14:08:00Z">
        <w:r w:rsidR="00DD5F16" w:rsidRPr="008363A7">
          <w:rPr>
            <w:highlight w:val="yellow"/>
            <w:rPrChange w:id="741" w:author="BEAUMONT Tiffany" w:date="2025-03-25T14:43:00Z">
              <w:rPr/>
            </w:rPrChange>
          </w:rPr>
          <w:t xml:space="preserve"> et le </w:t>
        </w:r>
      </w:ins>
      <w:ins w:id="742" w:author="BEAUMONT Tiffany" w:date="2025-03-25T14:07:00Z">
        <w:r w:rsidR="00DD5F16" w:rsidRPr="008363A7">
          <w:rPr>
            <w:highlight w:val="yellow"/>
            <w:rPrChange w:id="743" w:author="BEAUMONT Tiffany" w:date="2025-03-25T14:43:00Z">
              <w:rPr/>
            </w:rPrChange>
          </w:rPr>
          <w:fldChar w:fldCharType="begin"/>
        </w:r>
        <w:r w:rsidR="00DD5F16" w:rsidRPr="008363A7">
          <w:rPr>
            <w:highlight w:val="yellow"/>
            <w:rPrChange w:id="744" w:author="BEAUMONT Tiffany" w:date="2025-03-25T14:43:00Z">
              <w:rPr/>
            </w:rPrChange>
          </w:rPr>
          <w:instrText xml:space="preserve"> REF _Ref181202575 \h </w:instrText>
        </w:r>
      </w:ins>
      <w:r w:rsidR="00DD5F16" w:rsidRPr="008363A7">
        <w:rPr>
          <w:highlight w:val="yellow"/>
          <w:rPrChange w:id="745" w:author="BEAUMONT Tiffany" w:date="2025-03-25T14:43:00Z">
            <w:rPr/>
          </w:rPrChange>
        </w:rPr>
        <w:instrText xml:space="preserve"> \* MERGEFORMAT </w:instrText>
      </w:r>
      <w:r w:rsidR="00DD5F16" w:rsidRPr="00244BA6">
        <w:rPr>
          <w:highlight w:val="yellow"/>
        </w:rPr>
      </w:r>
      <w:r w:rsidR="00DD5F16" w:rsidRPr="008363A7">
        <w:rPr>
          <w:highlight w:val="yellow"/>
          <w:rPrChange w:id="746" w:author="BEAUMONT Tiffany" w:date="2025-03-25T14:43:00Z">
            <w:rPr/>
          </w:rPrChange>
        </w:rPr>
        <w:fldChar w:fldCharType="separate"/>
      </w:r>
      <w:ins w:id="747" w:author="BEAUMONT Tiffany" w:date="2025-03-26T09:30:00Z">
        <w:r w:rsidR="00C30592" w:rsidRPr="00C30592">
          <w:rPr>
            <w:highlight w:val="yellow"/>
          </w:rPr>
          <w:t xml:space="preserve">Tableau </w:t>
        </w:r>
      </w:ins>
      <w:r w:rsidR="00C30592" w:rsidRPr="00C30592">
        <w:rPr>
          <w:highlight w:val="yellow"/>
        </w:rPr>
        <w:t>22</w:t>
      </w:r>
      <w:ins w:id="748" w:author="BEAUMONT Tiffany" w:date="2025-03-25T14:07:00Z">
        <w:r w:rsidR="00DD5F16" w:rsidRPr="008363A7">
          <w:rPr>
            <w:highlight w:val="yellow"/>
            <w:rPrChange w:id="749" w:author="BEAUMONT Tiffany" w:date="2025-03-25T14:43:00Z">
              <w:rPr/>
            </w:rPrChange>
          </w:rPr>
          <w:fldChar w:fldCharType="end"/>
        </w:r>
      </w:ins>
      <w:ins w:id="750" w:author="BEAUMONT Tiffany" w:date="2025-03-25T13:53:00Z">
        <w:r w:rsidR="00DE72A2">
          <w:t xml:space="preserve"> </w:t>
        </w:r>
      </w:ins>
      <w:ins w:id="751" w:author="BEAUMONT Tiffany" w:date="2025-03-25T14:09:00Z">
        <w:r w:rsidR="0052603E">
          <w:t>résume</w:t>
        </w:r>
      </w:ins>
      <w:ins w:id="752" w:author="BEAUMONT Tiffany" w:date="2025-03-25T14:08:00Z">
        <w:r w:rsidR="00DD5F16">
          <w:t xml:space="preserve"> </w:t>
        </w:r>
        <w:r w:rsidR="00DD5F16" w:rsidRPr="00DD5F16">
          <w:t>les valeurs de corré</w:t>
        </w:r>
      </w:ins>
      <w:ins w:id="753" w:author="BEAUMONT Tiffany" w:date="2025-03-25T14:09:00Z">
        <w:r w:rsidR="00DD5F16" w:rsidRPr="00DD5F16">
          <w:t xml:space="preserve">lation, </w:t>
        </w:r>
      </w:ins>
      <w:ins w:id="754" w:author="BEAUMONT Tiffany" w:date="2025-03-25T13:45:00Z">
        <w:r w:rsidR="007B40FE" w:rsidRPr="00DD5F16">
          <w:rPr>
            <w:rPrChange w:id="755" w:author="BEAUMONT Tiffany" w:date="2025-03-25T14:09:00Z">
              <w:rPr>
                <w:highlight w:val="green"/>
              </w:rPr>
            </w:rPrChange>
          </w:rPr>
          <w:t>tri</w:t>
        </w:r>
      </w:ins>
      <w:ins w:id="756" w:author="BEAUMONT Tiffany" w:date="2025-03-25T14:09:00Z">
        <w:r w:rsidR="00DD5F16" w:rsidRPr="00DD5F16">
          <w:rPr>
            <w:rPrChange w:id="757" w:author="BEAUMONT Tiffany" w:date="2025-03-25T14:09:00Z">
              <w:rPr>
                <w:highlight w:val="green"/>
              </w:rPr>
            </w:rPrChange>
          </w:rPr>
          <w:t>é</w:t>
        </w:r>
      </w:ins>
      <w:ins w:id="758" w:author="BEAUMONT Tiffany" w:date="2025-03-25T13:45:00Z">
        <w:r w:rsidR="007B40FE" w:rsidRPr="00DD5F16">
          <w:rPr>
            <w:rPrChange w:id="759" w:author="BEAUMONT Tiffany" w:date="2025-03-25T14:09:00Z">
              <w:rPr>
                <w:highlight w:val="green"/>
              </w:rPr>
            </w:rPrChange>
          </w:rPr>
          <w:t>e</w:t>
        </w:r>
      </w:ins>
      <w:ins w:id="760" w:author="BEAUMONT Tiffany" w:date="2025-03-25T14:09:00Z">
        <w:r w:rsidR="00DD5F16" w:rsidRPr="00DD5F16">
          <w:rPr>
            <w:rPrChange w:id="761" w:author="BEAUMONT Tiffany" w:date="2025-03-25T14:09:00Z">
              <w:rPr>
                <w:highlight w:val="green"/>
              </w:rPr>
            </w:rPrChange>
          </w:rPr>
          <w:t>s</w:t>
        </w:r>
      </w:ins>
      <w:ins w:id="762" w:author="BEAUMONT Tiffany" w:date="2025-03-25T13:45:00Z">
        <w:r w:rsidR="007B40FE" w:rsidRPr="00DD5F16">
          <w:rPr>
            <w:rPrChange w:id="763" w:author="BEAUMONT Tiffany" w:date="2025-03-25T14:09:00Z">
              <w:rPr>
                <w:highlight w:val="green"/>
              </w:rPr>
            </w:rPrChange>
          </w:rPr>
          <w:t xml:space="preserve"> par ordre d’importance tout en tenant compte des multiples tests pour les valeurs de significativités (p-value) par une correction de </w:t>
        </w:r>
        <w:proofErr w:type="spellStart"/>
        <w:r w:rsidR="007B40FE" w:rsidRPr="00DD5F16">
          <w:rPr>
            <w:rPrChange w:id="764" w:author="BEAUMONT Tiffany" w:date="2025-03-25T14:09:00Z">
              <w:rPr>
                <w:highlight w:val="green"/>
              </w:rPr>
            </w:rPrChange>
          </w:rPr>
          <w:t>Benjamini-Hochberg</w:t>
        </w:r>
      </w:ins>
      <w:proofErr w:type="spellEnd"/>
      <w:ins w:id="765" w:author="BEAUMONT Tiffany" w:date="2025-03-25T14:08:00Z">
        <w:r w:rsidR="00DD5F16" w:rsidRPr="00DD5F16">
          <w:rPr>
            <w:rPrChange w:id="766" w:author="BEAUMONT Tiffany" w:date="2025-03-25T14:09:00Z">
              <w:rPr>
                <w:highlight w:val="green"/>
              </w:rPr>
            </w:rPrChange>
          </w:rPr>
          <w:t xml:space="preserve"> (BH)</w:t>
        </w:r>
      </w:ins>
      <w:ins w:id="767" w:author="BEAUMONT Tiffany" w:date="2025-03-25T13:45:00Z">
        <w:r w:rsidR="007B40FE" w:rsidRPr="00DD5F16">
          <w:rPr>
            <w:rPrChange w:id="768" w:author="BEAUMONT Tiffany" w:date="2025-03-25T14:09:00Z">
              <w:rPr>
                <w:highlight w:val="green"/>
              </w:rPr>
            </w:rPrChange>
          </w:rPr>
          <w:t>.</w:t>
        </w:r>
      </w:ins>
    </w:p>
    <w:p w14:paraId="36E94D8F" w14:textId="77777777" w:rsidR="003335FD" w:rsidRDefault="003335FD" w:rsidP="00671D55">
      <w:pPr>
        <w:rPr>
          <w:ins w:id="769" w:author="BEAUMONT Tiffany" w:date="2025-03-17T13:16:00Z"/>
        </w:rPr>
      </w:pPr>
    </w:p>
    <w:p w14:paraId="2B33CF1E" w14:textId="77777777" w:rsidR="00894666" w:rsidRDefault="00894666" w:rsidP="009C3D40">
      <w:pPr>
        <w:pStyle w:val="Titre3"/>
        <w:rPr>
          <w:ins w:id="770" w:author="BEAUMONT Tiffany" w:date="2025-03-25T21:28:00Z"/>
        </w:rPr>
      </w:pPr>
      <w:bookmarkStart w:id="771" w:name="_Toc193972798"/>
      <w:ins w:id="772" w:author="BEAUMONT Tiffany" w:date="2025-03-25T13:08:00Z">
        <w:r w:rsidRPr="00894666">
          <w:rPr>
            <w:rPrChange w:id="773" w:author="BEAUMONT Tiffany" w:date="2025-03-25T13:14:00Z">
              <w:rPr>
                <w:i/>
                <w:iCs/>
              </w:rPr>
            </w:rPrChange>
          </w:rPr>
          <w:t>Collimateur parallèle</w:t>
        </w:r>
        <w:bookmarkEnd w:id="771"/>
        <w:r w:rsidRPr="00894666">
          <w:rPr>
            <w:rPrChange w:id="774" w:author="BEAUMONT Tiffany" w:date="2025-03-25T13:14:00Z">
              <w:rPr>
                <w:i/>
                <w:iCs/>
              </w:rPr>
            </w:rPrChange>
          </w:rPr>
          <w:t xml:space="preserve"> </w:t>
        </w:r>
      </w:ins>
    </w:p>
    <w:p w14:paraId="5C7A90E3" w14:textId="77777777" w:rsidR="00F541BD" w:rsidRDefault="00894666" w:rsidP="008363A7">
      <w:pPr>
        <w:jc w:val="both"/>
        <w:rPr>
          <w:ins w:id="775" w:author="BEAUMONT Tiffany" w:date="2025-03-26T08:59:00Z"/>
          <w:i/>
          <w:iCs/>
        </w:rPr>
      </w:pPr>
      <w:ins w:id="776" w:author="BEAUMONT Tiffany" w:date="2025-03-25T13:08:00Z">
        <w:r w:rsidRPr="00894666">
          <w:rPr>
            <w:b/>
            <w:bCs/>
            <w:i/>
            <w:iCs/>
            <w:rPrChange w:id="777" w:author="BEAUMONT Tiffany" w:date="2025-03-25T13:14:00Z">
              <w:rPr>
                <w:i/>
                <w:iCs/>
              </w:rPr>
            </w:rPrChange>
          </w:rPr>
          <w:t xml:space="preserve"> I-123</w:t>
        </w:r>
        <w:r>
          <w:rPr>
            <w:i/>
            <w:iCs/>
          </w:rPr>
          <w:t xml:space="preserve"> : </w:t>
        </w:r>
      </w:ins>
    </w:p>
    <w:p w14:paraId="039C1985" w14:textId="3459C628" w:rsidR="00C247BB" w:rsidRDefault="0055110C">
      <w:pPr>
        <w:jc w:val="both"/>
        <w:rPr>
          <w:ins w:id="778" w:author="BEAUMONT Tiffany" w:date="2025-03-25T14:38:00Z"/>
        </w:rPr>
        <w:pPrChange w:id="779" w:author="BEAUMONT Tiffany" w:date="2025-03-25T14:42:00Z">
          <w:pPr>
            <w:pStyle w:val="Tableau"/>
            <w:spacing w:after="160" w:line="259" w:lineRule="auto"/>
          </w:pPr>
        </w:pPrChange>
      </w:pPr>
      <w:ins w:id="780" w:author="BEAUMONT Tiffany" w:date="2025-03-25T14:20:00Z">
        <w:r>
          <w:t xml:space="preserve">Les </w:t>
        </w:r>
      </w:ins>
      <w:ins w:id="781" w:author="BEAUMONT Tiffany" w:date="2025-03-25T13:08:00Z">
        <w:r w:rsidR="00894666">
          <w:t>écart</w:t>
        </w:r>
      </w:ins>
      <w:ins w:id="782" w:author="BEAUMONT Tiffany" w:date="2025-03-25T14:22:00Z">
        <w:r w:rsidR="00231D4E">
          <w:t>-</w:t>
        </w:r>
      </w:ins>
      <w:ins w:id="783" w:author="BEAUMONT Tiffany" w:date="2025-03-25T13:08:00Z">
        <w:r w:rsidR="00894666">
          <w:t xml:space="preserve">types </w:t>
        </w:r>
      </w:ins>
      <w:ins w:id="784" w:author="BEAUMONT Tiffany" w:date="2025-03-25T14:20:00Z">
        <w:r>
          <w:t>sont importants pour l</w:t>
        </w:r>
      </w:ins>
      <w:ins w:id="785" w:author="BEAUMONT Tiffany" w:date="2025-03-25T14:35:00Z">
        <w:r w:rsidR="00C247BB">
          <w:t>es</w:t>
        </w:r>
      </w:ins>
      <w:ins w:id="786" w:author="BEAUMONT Tiffany" w:date="2025-03-25T14:20:00Z">
        <w:r>
          <w:t xml:space="preserve"> valeur</w:t>
        </w:r>
      </w:ins>
      <w:ins w:id="787" w:author="BEAUMONT Tiffany" w:date="2025-03-25T14:35:00Z">
        <w:r w:rsidR="00C247BB">
          <w:t>s</w:t>
        </w:r>
      </w:ins>
      <w:ins w:id="788" w:author="BEAUMONT Tiffany" w:date="2025-03-25T14:20:00Z">
        <w:r>
          <w:t xml:space="preserve"> moyenne</w:t>
        </w:r>
      </w:ins>
      <w:ins w:id="789" w:author="BEAUMONT Tiffany" w:date="2025-03-25T14:35:00Z">
        <w:r w:rsidR="00C247BB">
          <w:t xml:space="preserve">s </w:t>
        </w:r>
      </w:ins>
      <w:ins w:id="790" w:author="BEAUMONT Tiffany" w:date="2025-03-25T14:20:00Z">
        <w:r>
          <w:t xml:space="preserve">du </w:t>
        </w:r>
      </w:ins>
      <w:ins w:id="791" w:author="BEAUMONT Tiffany" w:date="2025-03-25T14:14:00Z">
        <w:r>
          <w:t xml:space="preserve">facteur d’étalonnage </w:t>
        </w:r>
      </w:ins>
      <w:ins w:id="792" w:author="BEAUMONT Tiffany" w:date="2025-03-25T15:32:00Z">
        <w:r w:rsidR="0028589B">
          <w:t xml:space="preserve">(27%) </w:t>
        </w:r>
      </w:ins>
      <w:ins w:id="793" w:author="BEAUMONT Tiffany" w:date="2025-03-25T14:14:00Z">
        <w:r>
          <w:t xml:space="preserve">et </w:t>
        </w:r>
      </w:ins>
      <w:ins w:id="794" w:author="BEAUMONT Tiffany" w:date="2025-03-25T14:20:00Z">
        <w:r>
          <w:t>de l’</w:t>
        </w:r>
      </w:ins>
      <w:ins w:id="795" w:author="BEAUMONT Tiffany" w:date="2025-03-25T14:14:00Z">
        <w:r>
          <w:t>erreur relatives</w:t>
        </w:r>
      </w:ins>
      <w:ins w:id="796" w:author="BEAUMONT Tiffany" w:date="2025-03-25T15:32:00Z">
        <w:r w:rsidR="0028589B">
          <w:t xml:space="preserve"> (140%)</w:t>
        </w:r>
      </w:ins>
      <w:ins w:id="797" w:author="BEAUMONT Tiffany" w:date="2025-03-25T14:14:00Z">
        <w:r>
          <w:t xml:space="preserve">, </w:t>
        </w:r>
      </w:ins>
      <w:ins w:id="798" w:author="BEAUMONT Tiffany" w:date="2025-03-25T13:08:00Z">
        <w:r w:rsidR="00894666">
          <w:t xml:space="preserve">ce qui suggère </w:t>
        </w:r>
      </w:ins>
      <w:ins w:id="799" w:author="BEAUMONT Tiffany" w:date="2025-03-25T15:38:00Z">
        <w:r w:rsidR="0028589B">
          <w:t>d’une par</w:t>
        </w:r>
      </w:ins>
      <w:ins w:id="800" w:author="BEAUMONT Tiffany" w:date="2025-03-25T15:39:00Z">
        <w:r w:rsidR="0028589B">
          <w:t>t que</w:t>
        </w:r>
      </w:ins>
      <w:ins w:id="801" w:author="BEAUMONT Tiffany" w:date="2025-03-25T13:08:00Z">
        <w:r w:rsidR="00894666">
          <w:t xml:space="preserve"> les </w:t>
        </w:r>
      </w:ins>
      <w:ins w:id="802" w:author="BEAUMONT Tiffany" w:date="2025-03-25T14:21:00Z">
        <w:r w:rsidR="00231D4E">
          <w:t xml:space="preserve">méthodes </w:t>
        </w:r>
      </w:ins>
      <w:ins w:id="803" w:author="BEAUMONT Tiffany" w:date="2025-03-25T13:08:00Z">
        <w:r w:rsidR="00894666">
          <w:t xml:space="preserve">sont </w:t>
        </w:r>
      </w:ins>
      <w:ins w:id="804" w:author="BEAUMONT Tiffany" w:date="2025-03-25T14:35:00Z">
        <w:r w:rsidR="00C247BB">
          <w:t xml:space="preserve">très </w:t>
        </w:r>
      </w:ins>
      <w:ins w:id="805" w:author="BEAUMONT Tiffany" w:date="2025-03-25T14:21:00Z">
        <w:r w:rsidR="00231D4E">
          <w:t>hétérogènes entre</w:t>
        </w:r>
      </w:ins>
      <w:ins w:id="806" w:author="BEAUMONT Tiffany" w:date="2025-03-25T13:08:00Z">
        <w:r w:rsidR="00894666">
          <w:t xml:space="preserve"> les centres</w:t>
        </w:r>
      </w:ins>
      <w:ins w:id="807" w:author="BEAUMONT Tiffany" w:date="2025-03-25T15:39:00Z">
        <w:r w:rsidR="0028589B">
          <w:t xml:space="preserve"> et qu’il y a </w:t>
        </w:r>
      </w:ins>
      <w:ins w:id="808" w:author="BEAUMONT Tiffany" w:date="2025-03-25T16:00:00Z">
        <w:r w:rsidR="00036163">
          <w:t>d’autre pa</w:t>
        </w:r>
      </w:ins>
      <w:ins w:id="809" w:author="BEAUMONT Tiffany" w:date="2025-03-25T16:01:00Z">
        <w:r w:rsidR="00036163">
          <w:t xml:space="preserve">rt un </w:t>
        </w:r>
        <w:commentRangeStart w:id="810"/>
        <w:r w:rsidR="00036163">
          <w:t>biais important</w:t>
        </w:r>
      </w:ins>
      <w:ins w:id="811" w:author="BEAUMONT Tiffany" w:date="2025-03-25T15:39:00Z">
        <w:r w:rsidR="0028589B">
          <w:t xml:space="preserve"> </w:t>
        </w:r>
      </w:ins>
      <w:ins w:id="812" w:author="BEAUMONT Tiffany" w:date="2025-03-26T09:24:00Z">
        <w:r w:rsidR="00EB0D38">
          <w:t>entre les conditions d’</w:t>
        </w:r>
      </w:ins>
      <w:ins w:id="813" w:author="BEAUMONT Tiffany" w:date="2025-03-25T16:01:00Z">
        <w:r w:rsidR="00036163">
          <w:t xml:space="preserve">étalonnage et </w:t>
        </w:r>
      </w:ins>
      <w:ins w:id="814" w:author="BEAUMONT Tiffany" w:date="2025-03-26T09:24:00Z">
        <w:r w:rsidR="00EB0D38">
          <w:t>d</w:t>
        </w:r>
      </w:ins>
      <w:ins w:id="815" w:author="BEAUMONT Tiffany" w:date="2025-03-25T16:01:00Z">
        <w:r w:rsidR="00036163">
          <w:t>’</w:t>
        </w:r>
      </w:ins>
      <w:ins w:id="816" w:author="BEAUMONT Tiffany" w:date="2025-03-25T15:39:00Z">
        <w:r w:rsidR="0028589B">
          <w:t>examen patient</w:t>
        </w:r>
      </w:ins>
      <w:ins w:id="817" w:author="BEAUMONT Tiffany" w:date="2025-03-25T14:20:00Z">
        <w:r>
          <w:t xml:space="preserve"> </w:t>
        </w:r>
      </w:ins>
      <w:commentRangeEnd w:id="810"/>
      <w:ins w:id="818" w:author="BEAUMONT Tiffany" w:date="2025-03-25T16:02:00Z">
        <w:r w:rsidR="00952841">
          <w:rPr>
            <w:rStyle w:val="Marquedecommentaire"/>
          </w:rPr>
          <w:commentReference w:id="810"/>
        </w:r>
      </w:ins>
      <w:ins w:id="819" w:author="BEAUMONT Tiffany" w:date="2025-03-25T14:21:00Z">
        <w:r w:rsidR="00231D4E">
          <w:t>(</w:t>
        </w:r>
        <w:r w:rsidR="00231D4E" w:rsidRPr="008363A7">
          <w:rPr>
            <w:highlight w:val="yellow"/>
            <w:rPrChange w:id="820" w:author="BEAUMONT Tiffany" w:date="2025-03-25T14:43:00Z">
              <w:rPr/>
            </w:rPrChange>
          </w:rPr>
          <w:t xml:space="preserve">cf. </w:t>
        </w:r>
        <w:r w:rsidRPr="008363A7">
          <w:rPr>
            <w:highlight w:val="yellow"/>
            <w:rPrChange w:id="821" w:author="BEAUMONT Tiffany" w:date="2025-03-25T14:43:00Z">
              <w:rPr/>
            </w:rPrChange>
          </w:rPr>
          <w:fldChar w:fldCharType="begin"/>
        </w:r>
        <w:r w:rsidRPr="008363A7">
          <w:rPr>
            <w:highlight w:val="yellow"/>
            <w:rPrChange w:id="822" w:author="BEAUMONT Tiffany" w:date="2025-03-25T14:43:00Z">
              <w:rPr/>
            </w:rPrChange>
          </w:rPr>
          <w:instrText xml:space="preserve"> REF _Ref193804876 \h </w:instrText>
        </w:r>
      </w:ins>
      <w:r w:rsidR="00231D4E" w:rsidRPr="008363A7">
        <w:rPr>
          <w:highlight w:val="yellow"/>
          <w:rPrChange w:id="823" w:author="BEAUMONT Tiffany" w:date="2025-03-25T14:43:00Z">
            <w:rPr/>
          </w:rPrChange>
        </w:rPr>
        <w:instrText xml:space="preserve"> \* MERGEFORMAT </w:instrText>
      </w:r>
      <w:r w:rsidRPr="00244BA6">
        <w:rPr>
          <w:highlight w:val="yellow"/>
        </w:rPr>
      </w:r>
      <w:r w:rsidRPr="008363A7">
        <w:rPr>
          <w:highlight w:val="yellow"/>
          <w:rPrChange w:id="824" w:author="BEAUMONT Tiffany" w:date="2025-03-25T14:43:00Z">
            <w:rPr/>
          </w:rPrChange>
        </w:rPr>
        <w:fldChar w:fldCharType="separate"/>
      </w:r>
      <w:ins w:id="825" w:author="BEAUMONT Tiffany" w:date="2025-03-25T13:27:00Z">
        <w:r w:rsidR="00C30592" w:rsidRPr="00C30592">
          <w:rPr>
            <w:highlight w:val="yellow"/>
          </w:rPr>
          <w:t xml:space="preserve">Tableau </w:t>
        </w:r>
      </w:ins>
      <w:r w:rsidR="00C30592" w:rsidRPr="00C30592">
        <w:rPr>
          <w:noProof/>
          <w:highlight w:val="yellow"/>
        </w:rPr>
        <w:t>17</w:t>
      </w:r>
      <w:ins w:id="826" w:author="BEAUMONT Tiffany" w:date="2025-03-25T14:21:00Z">
        <w:r w:rsidRPr="008363A7">
          <w:rPr>
            <w:highlight w:val="yellow"/>
            <w:rPrChange w:id="827" w:author="BEAUMONT Tiffany" w:date="2025-03-25T14:43:00Z">
              <w:rPr/>
            </w:rPrChange>
          </w:rPr>
          <w:fldChar w:fldCharType="end"/>
        </w:r>
        <w:r w:rsidR="00231D4E">
          <w:t>)</w:t>
        </w:r>
      </w:ins>
      <w:ins w:id="828" w:author="BEAUMONT Tiffany" w:date="2025-03-25T13:08:00Z">
        <w:r w:rsidR="00894666">
          <w:t>.</w:t>
        </w:r>
      </w:ins>
      <w:ins w:id="829" w:author="BEAUMONT Tiffany" w:date="2025-03-25T14:42:00Z">
        <w:r w:rsidR="008363A7">
          <w:t xml:space="preserve"> </w:t>
        </w:r>
      </w:ins>
      <w:ins w:id="830" w:author="BEAUMONT Tiffany" w:date="2025-03-25T13:34:00Z">
        <w:r w:rsidR="008A3444" w:rsidRPr="008363A7">
          <w:t>Le</w:t>
        </w:r>
      </w:ins>
      <w:ins w:id="831" w:author="BEAUMONT Tiffany" w:date="2025-03-25T13:14:00Z">
        <w:r w:rsidR="00894666" w:rsidRPr="008363A7">
          <w:t xml:space="preserve"> seuil</w:t>
        </w:r>
      </w:ins>
      <w:ins w:id="832" w:author="BEAUMONT Tiffany" w:date="2025-03-25T14:40:00Z">
        <w:r w:rsidR="00C247BB">
          <w:t>, correspondant à une méthode de segmentation,</w:t>
        </w:r>
      </w:ins>
      <w:ins w:id="833" w:author="BEAUMONT Tiffany" w:date="2025-03-25T13:14:00Z">
        <w:r w:rsidR="00894666" w:rsidRPr="008363A7">
          <w:t xml:space="preserve"> est très négativement corrélé </w:t>
        </w:r>
      </w:ins>
      <w:ins w:id="834" w:author="BEAUMONT Tiffany" w:date="2025-03-25T14:36:00Z">
        <w:r w:rsidR="00C247BB">
          <w:t xml:space="preserve">au facteur d’étalonnage </w:t>
        </w:r>
      </w:ins>
      <w:ins w:id="835" w:author="BEAUMONT Tiffany" w:date="2025-03-25T13:14:00Z">
        <w:r w:rsidR="00894666" w:rsidRPr="008363A7">
          <w:t xml:space="preserve">et </w:t>
        </w:r>
      </w:ins>
      <w:ins w:id="836" w:author="BEAUMONT Tiffany" w:date="2025-03-25T14:36:00Z">
        <w:r w:rsidR="00C247BB">
          <w:t xml:space="preserve">à </w:t>
        </w:r>
      </w:ins>
      <w:ins w:id="837" w:author="BEAUMONT Tiffany" w:date="2025-03-25T13:14:00Z">
        <w:r w:rsidR="00894666" w:rsidRPr="008363A7">
          <w:t xml:space="preserve">l’erreur </w:t>
        </w:r>
      </w:ins>
      <w:ins w:id="838" w:author="BEAUMONT Tiffany" w:date="2025-03-25T14:45:00Z">
        <w:r w:rsidR="00BD69AB" w:rsidRPr="008363A7">
          <w:t>relative</w:t>
        </w:r>
        <w:r w:rsidR="00BD69AB">
          <w:t xml:space="preserve"> (</w:t>
        </w:r>
      </w:ins>
      <w:ins w:id="839" w:author="BEAUMONT Tiffany" w:date="2025-03-25T14:44:00Z">
        <w:r w:rsidR="00BD69AB">
          <w:t>p-value = 9.49E-61 et 4.64E-</w:t>
        </w:r>
      </w:ins>
      <w:ins w:id="840" w:author="BEAUMONT Tiffany" w:date="2025-03-25T14:45:00Z">
        <w:r w:rsidR="00BD69AB">
          <w:t>124 respectivement)</w:t>
        </w:r>
      </w:ins>
      <w:ins w:id="841" w:author="BEAUMONT Tiffany" w:date="2025-03-25T14:42:00Z">
        <w:r w:rsidR="008363A7">
          <w:t xml:space="preserve"> (</w:t>
        </w:r>
        <w:r w:rsidR="008363A7" w:rsidRPr="008363A7">
          <w:rPr>
            <w:highlight w:val="yellow"/>
            <w:rPrChange w:id="842" w:author="BEAUMONT Tiffany" w:date="2025-03-25T14:42:00Z">
              <w:rPr/>
            </w:rPrChange>
          </w:rPr>
          <w:t>cf. Tableau XX</w:t>
        </w:r>
        <w:r w:rsidR="008363A7">
          <w:t>)</w:t>
        </w:r>
      </w:ins>
      <w:ins w:id="843" w:author="BEAUMONT Tiffany" w:date="2025-03-25T13:14:00Z">
        <w:r w:rsidR="00894666" w:rsidRPr="008363A7">
          <w:t xml:space="preserve">. </w:t>
        </w:r>
      </w:ins>
      <w:ins w:id="844" w:author="BEAUMONT Tiffany" w:date="2025-03-25T14:38:00Z">
        <w:r w:rsidR="00C247BB">
          <w:t xml:space="preserve">Le modèle de collimateur, l’épaisseur du cristal, la marque, la durée et </w:t>
        </w:r>
      </w:ins>
      <w:ins w:id="845" w:author="BEAUMONT Tiffany" w:date="2025-03-25T14:39:00Z">
        <w:r w:rsidR="00C247BB">
          <w:t>la taille de pixel sont corrélé</w:t>
        </w:r>
      </w:ins>
      <w:ins w:id="846" w:author="BEAUMONT Tiffany" w:date="2025-03-25T14:40:00Z">
        <w:r w:rsidR="00C247BB">
          <w:t>s</w:t>
        </w:r>
      </w:ins>
      <w:ins w:id="847" w:author="BEAUMONT Tiffany" w:date="2025-03-25T14:39:00Z">
        <w:r w:rsidR="00C247BB">
          <w:t xml:space="preserve"> dans une moindre proportion pour le </w:t>
        </w:r>
        <w:r w:rsidR="00C247BB">
          <w:lastRenderedPageBreak/>
          <w:t xml:space="preserve">facteur d’étalonnage. </w:t>
        </w:r>
      </w:ins>
      <w:ins w:id="848" w:author="BEAUMONT Tiffany" w:date="2025-03-25T14:40:00Z">
        <w:r w:rsidR="00C247BB">
          <w:t xml:space="preserve">Quant à l’erreur relative, </w:t>
        </w:r>
      </w:ins>
      <w:ins w:id="849" w:author="BEAUMONT Tiffany" w:date="2025-03-25T14:41:00Z">
        <w:r w:rsidR="00C247BB">
          <w:t>ces mêmes paramètres sont également corrélés à l’</w:t>
        </w:r>
      </w:ins>
      <w:ins w:id="850" w:author="BEAUMONT Tiffany" w:date="2025-03-25T14:42:00Z">
        <w:r w:rsidR="008363A7">
          <w:t>exception</w:t>
        </w:r>
      </w:ins>
      <w:ins w:id="851" w:author="BEAUMONT Tiffany" w:date="2025-03-25T14:41:00Z">
        <w:r w:rsidR="00C247BB">
          <w:t xml:space="preserve"> de la marque. </w:t>
        </w:r>
      </w:ins>
    </w:p>
    <w:p w14:paraId="4BEAB470" w14:textId="26B36940" w:rsidR="00480F46" w:rsidRDefault="00480F46" w:rsidP="00480F46">
      <w:pPr>
        <w:jc w:val="both"/>
        <w:rPr>
          <w:moveTo w:id="852" w:author="BEAUMONT Tiffany" w:date="2025-03-25T13:21:00Z"/>
        </w:rPr>
      </w:pPr>
      <w:moveToRangeStart w:id="853" w:author="BEAUMONT Tiffany" w:date="2025-03-25T13:21:00Z" w:name="move193800944"/>
      <w:moveTo w:id="854" w:author="BEAUMONT Tiffany" w:date="2025-03-25T13:21:00Z">
        <w:del w:id="855" w:author="BEAUMONT Tiffany" w:date="2025-03-25T14:41:00Z">
          <w:r w:rsidDel="00C247BB">
            <w:delText xml:space="preserve">Les paramètres pour des mesures avec des collimateurs parallèles en I-123 significativement corrélés à l’erreur relative sont donc </w:delText>
          </w:r>
          <w:commentRangeStart w:id="856"/>
          <w:r w:rsidDel="00C247BB">
            <w:delText>le seuil, l’épaisseur de cristal, la taille de pixel, la durée et le modèle</w:delText>
          </w:r>
          <w:commentRangeEnd w:id="856"/>
          <w:r w:rsidDel="00C247BB">
            <w:commentReference w:id="856"/>
          </w:r>
          <w:r w:rsidDel="00C247BB">
            <w:delText xml:space="preserve"> de collimateur </w:delText>
          </w:r>
        </w:del>
        <w:del w:id="857" w:author="BEAUMONT Tiffany" w:date="2025-03-25T14:37:00Z">
          <w:r w:rsidDel="00C247BB">
            <w:delText xml:space="preserve">(cf. </w:delText>
          </w:r>
          <w:r w:rsidDel="00C247BB">
            <w:fldChar w:fldCharType="begin"/>
          </w:r>
          <w:r w:rsidDel="00C247BB">
            <w:delInstrText xml:space="preserve"> REF _Ref175574232 \h  \* MERGEFORMAT </w:delInstrText>
          </w:r>
        </w:del>
      </w:moveTo>
      <w:del w:id="858" w:author="BEAUMONT Tiffany" w:date="2025-03-25T14:37:00Z"/>
      <w:moveTo w:id="859" w:author="BEAUMONT Tiffany" w:date="2025-03-25T13:21:00Z">
        <w:del w:id="860" w:author="BEAUMONT Tiffany" w:date="2025-03-25T14:37:00Z">
          <w:r w:rsidDel="00C247BB">
            <w:fldChar w:fldCharType="separate"/>
          </w:r>
          <w:r w:rsidRPr="00537691" w:rsidDel="00C247BB">
            <w:delText>Tableau 18</w:delText>
          </w:r>
          <w:r w:rsidDel="00C247BB">
            <w:fldChar w:fldCharType="end"/>
          </w:r>
          <w:r w:rsidDel="00C247BB">
            <w:delText xml:space="preserve">). </w:delText>
          </w:r>
        </w:del>
        <w:del w:id="861" w:author="BEAUMONT Tiffany" w:date="2025-03-25T14:42:00Z">
          <w:r w:rsidDel="008363A7">
            <w:delText xml:space="preserve">Afin d’améliorer la robustesse de nos étalonnages en sensibilité entre les centres en collimateur parallèle à l’I-123 on pourrait fixer un seuil pour la segmentation de l’image, une taille de pixel et la durée d’acquisition. </w:delText>
          </w:r>
        </w:del>
        <w:del w:id="862" w:author="BEAUMONT Tiffany" w:date="2025-03-25T14:47:00Z">
          <w:r w:rsidDel="00C34AE1">
            <w:delText xml:space="preserve">Les </w:delText>
          </w:r>
        </w:del>
        <w:del w:id="863" w:author="BEAUMONT Tiffany" w:date="2025-03-25T14:37:00Z">
          <w:r w:rsidDel="00C247BB">
            <w:delText xml:space="preserve">autres </w:delText>
          </w:r>
        </w:del>
        <w:del w:id="864" w:author="BEAUMONT Tiffany" w:date="2025-03-25T14:47:00Z">
          <w:r w:rsidDel="00C34AE1">
            <w:delText>paramètres comme l</w:delText>
          </w:r>
        </w:del>
        <w:del w:id="865" w:author="BEAUMONT Tiffany" w:date="2025-03-25T14:43:00Z">
          <w:r w:rsidDel="008363A7">
            <w:delText>’</w:delText>
          </w:r>
        </w:del>
        <w:del w:id="866" w:author="BEAUMONT Tiffany" w:date="2025-03-25T14:47:00Z">
          <w:r w:rsidDel="00C34AE1">
            <w:delText xml:space="preserve">épaisseur de cristal et le modèle de collimateur sont inhérents aux gamma-caméras. Ils </w:delText>
          </w:r>
        </w:del>
        <w:del w:id="867" w:author="BEAUMONT Tiffany" w:date="2025-03-25T14:37:00Z">
          <w:r w:rsidDel="00C247BB">
            <w:delText>resteront</w:delText>
          </w:r>
        </w:del>
        <w:del w:id="868" w:author="BEAUMONT Tiffany" w:date="2025-03-25T14:47:00Z">
          <w:r w:rsidDel="00C34AE1">
            <w:delText xml:space="preserve"> identiques entre la mesure d’étalonnage et les mesures sur patients.</w:delText>
          </w:r>
        </w:del>
      </w:moveTo>
      <w:ins w:id="869" w:author="BEAUMONT Tiffany" w:date="2025-03-25T14:45:00Z">
        <w:r w:rsidR="00BD69AB">
          <w:t>Pour</w:t>
        </w:r>
      </w:ins>
      <w:ins w:id="870" w:author="BEAUMONT Tiffany" w:date="2025-03-25T14:46:00Z">
        <w:r w:rsidR="00BD69AB">
          <w:t xml:space="preserve"> aller vers une homogénéisation des </w:t>
        </w:r>
      </w:ins>
      <w:ins w:id="871" w:author="BEAUMONT Tiffany" w:date="2025-03-25T14:42:00Z">
        <w:r w:rsidR="008363A7">
          <w:t>étalonnages</w:t>
        </w:r>
      </w:ins>
      <w:ins w:id="872" w:author="BEAUMONT Tiffany" w:date="2025-03-25T14:46:00Z">
        <w:r w:rsidR="00BD69AB">
          <w:t>, certains paramètres pourraient être</w:t>
        </w:r>
      </w:ins>
      <w:ins w:id="873" w:author="BEAUMONT Tiffany" w:date="2025-03-25T14:42:00Z">
        <w:r w:rsidR="008363A7">
          <w:t xml:space="preserve"> fixer </w:t>
        </w:r>
      </w:ins>
      <w:ins w:id="874" w:author="BEAUMONT Tiffany" w:date="2025-03-25T14:46:00Z">
        <w:r w:rsidR="00BD69AB">
          <w:t>tels que le</w:t>
        </w:r>
      </w:ins>
      <w:ins w:id="875" w:author="BEAUMONT Tiffany" w:date="2025-03-25T14:42:00Z">
        <w:r w:rsidR="008363A7">
          <w:t xml:space="preserve"> seuil pour la segmentation de l’image, </w:t>
        </w:r>
      </w:ins>
      <w:ins w:id="876" w:author="BEAUMONT Tiffany" w:date="2025-03-25T14:47:00Z">
        <w:r w:rsidR="00BD69AB">
          <w:t>la</w:t>
        </w:r>
      </w:ins>
      <w:ins w:id="877" w:author="BEAUMONT Tiffany" w:date="2025-03-25T14:42:00Z">
        <w:r w:rsidR="008363A7">
          <w:t xml:space="preserve"> taille de pixel et la durée d’acquisition. </w:t>
        </w:r>
      </w:ins>
      <w:ins w:id="878" w:author="BEAUMONT Tiffany" w:date="2025-03-25T14:47:00Z">
        <w:r w:rsidR="00C34AE1">
          <w:t>Les paramètres comme la marque, l’épaisseur de cristal et le modèle de collimateur sont inhérents aux gamma-caméras. Ils sont identiques entre la mesure d’étalonnage et les mesures sur patients.</w:t>
        </w:r>
      </w:ins>
    </w:p>
    <w:p w14:paraId="0BEA41EB" w14:textId="47C62A37" w:rsidR="00894666" w:rsidRDefault="0055110C">
      <w:pPr>
        <w:pStyle w:val="Lgende"/>
        <w:rPr>
          <w:ins w:id="879" w:author="BEAUMONT Tiffany" w:date="2025-03-25T13:14:00Z"/>
        </w:rPr>
        <w:pPrChange w:id="880" w:author="BEAUMONT Tiffany" w:date="2025-03-25T14:11:00Z">
          <w:pPr>
            <w:jc w:val="both"/>
          </w:pPr>
        </w:pPrChange>
      </w:pPr>
      <w:bookmarkStart w:id="881" w:name="_Ref193804059"/>
      <w:bookmarkStart w:id="882" w:name="_Toc193803395"/>
      <w:moveToRangeEnd w:id="853"/>
      <w:ins w:id="883" w:author="BEAUMONT Tiffany" w:date="2025-03-25T14:11:00Z">
        <w:r w:rsidRPr="00862043">
          <w:t xml:space="preserve">Tableau </w:t>
        </w:r>
        <w:r w:rsidRPr="00862043">
          <w:fldChar w:fldCharType="begin"/>
        </w:r>
        <w:r w:rsidRPr="00862043">
          <w:instrText xml:space="preserve"> SEQ Tableau \* ARABIC </w:instrText>
        </w:r>
        <w:r w:rsidRPr="00862043">
          <w:fldChar w:fldCharType="separate"/>
        </w:r>
      </w:ins>
      <w:r w:rsidR="00C30592">
        <w:rPr>
          <w:noProof/>
        </w:rPr>
        <w:t>19</w:t>
      </w:r>
      <w:ins w:id="884" w:author="BEAUMONT Tiffany" w:date="2025-03-25T14:11:00Z">
        <w:r w:rsidRPr="00862043">
          <w:fldChar w:fldCharType="end"/>
        </w:r>
        <w:bookmarkEnd w:id="881"/>
        <w:r w:rsidRPr="00862043">
          <w:t xml:space="preserve"> : Corrélations et p-values </w:t>
        </w:r>
        <w:r>
          <w:t>du facteur d’étalonnage et de l’erreur relative</w:t>
        </w:r>
        <w:r w:rsidRPr="00862043">
          <w:t xml:space="preserve"> par rapport aux autres paramètres, à l’I-123, en collimateur parallèle, en conditions locales, par rapport au fantôme local.</w:t>
        </w:r>
        <w:bookmarkEnd w:id="882"/>
        <w:r w:rsidRPr="00862043">
          <w:t xml:space="preserve"> </w:t>
        </w:r>
      </w:ins>
    </w:p>
    <w:tbl>
      <w:tblPr>
        <w:tblStyle w:val="TableauGrille5Fonc-Accentuation1"/>
        <w:tblW w:w="0" w:type="auto"/>
        <w:tblLayout w:type="fixed"/>
        <w:tblLook w:val="04A0" w:firstRow="1" w:lastRow="0" w:firstColumn="1" w:lastColumn="0" w:noHBand="0" w:noVBand="1"/>
      </w:tblPr>
      <w:tblGrid>
        <w:gridCol w:w="1838"/>
        <w:gridCol w:w="1287"/>
        <w:gridCol w:w="1180"/>
        <w:gridCol w:w="1437"/>
        <w:gridCol w:w="1437"/>
        <w:gridCol w:w="1180"/>
        <w:gridCol w:w="1559"/>
      </w:tblGrid>
      <w:tr w:rsidR="00894666" w:rsidRPr="00602273" w14:paraId="5D5DBD87" w14:textId="77777777" w:rsidTr="00537691">
        <w:trPr>
          <w:cnfStyle w:val="100000000000" w:firstRow="1" w:lastRow="0" w:firstColumn="0" w:lastColumn="0" w:oddVBand="0" w:evenVBand="0" w:oddHBand="0" w:evenHBand="0" w:firstRowFirstColumn="0" w:firstRowLastColumn="0" w:lastRowFirstColumn="0" w:lastRowLastColumn="0"/>
          <w:trHeight w:val="340"/>
          <w:ins w:id="885" w:author="BEAUMONT Tiffany" w:date="2025-03-25T13:14:00Z"/>
        </w:trPr>
        <w:tc>
          <w:tcPr>
            <w:cnfStyle w:val="001000000000" w:firstRow="0" w:lastRow="0" w:firstColumn="1" w:lastColumn="0" w:oddVBand="0" w:evenVBand="0" w:oddHBand="0" w:evenHBand="0" w:firstRowFirstColumn="0" w:firstRowLastColumn="0" w:lastRowFirstColumn="0" w:lastRowLastColumn="0"/>
            <w:tcW w:w="1838" w:type="dxa"/>
            <w:vMerge w:val="restart"/>
          </w:tcPr>
          <w:p w14:paraId="34EF9A94" w14:textId="77777777" w:rsidR="00894666" w:rsidRPr="00B31E44" w:rsidRDefault="00894666" w:rsidP="00537691">
            <w:pPr>
              <w:rPr>
                <w:ins w:id="886" w:author="BEAUMONT Tiffany" w:date="2025-03-25T13:14:00Z"/>
              </w:rPr>
            </w:pPr>
            <w:ins w:id="887" w:author="BEAUMONT Tiffany" w:date="2025-03-25T13:14:00Z">
              <w:r w:rsidRPr="00B31E44">
                <w:t>Indice</w:t>
              </w:r>
            </w:ins>
          </w:p>
        </w:tc>
        <w:tc>
          <w:tcPr>
            <w:tcW w:w="3904" w:type="dxa"/>
            <w:gridSpan w:val="3"/>
          </w:tcPr>
          <w:p w14:paraId="670A012C" w14:textId="77777777" w:rsidR="00894666" w:rsidRPr="00B31E44" w:rsidRDefault="00894666" w:rsidP="00537691">
            <w:pPr>
              <w:jc w:val="center"/>
              <w:cnfStyle w:val="100000000000" w:firstRow="1" w:lastRow="0" w:firstColumn="0" w:lastColumn="0" w:oddVBand="0" w:evenVBand="0" w:oddHBand="0" w:evenHBand="0" w:firstRowFirstColumn="0" w:firstRowLastColumn="0" w:lastRowFirstColumn="0" w:lastRowLastColumn="0"/>
              <w:rPr>
                <w:ins w:id="888" w:author="BEAUMONT Tiffany" w:date="2025-03-25T13:14:00Z"/>
              </w:rPr>
            </w:pPr>
            <w:ins w:id="889" w:author="BEAUMONT Tiffany" w:date="2025-03-25T13:14:00Z">
              <w:r>
                <w:t>Facteur d’étalonnage FE</w:t>
              </w:r>
            </w:ins>
          </w:p>
        </w:tc>
        <w:tc>
          <w:tcPr>
            <w:tcW w:w="4176" w:type="dxa"/>
            <w:gridSpan w:val="3"/>
          </w:tcPr>
          <w:p w14:paraId="05DBD3EC" w14:textId="77777777" w:rsidR="00894666" w:rsidRDefault="00894666" w:rsidP="00537691">
            <w:pPr>
              <w:jc w:val="center"/>
              <w:cnfStyle w:val="100000000000" w:firstRow="1" w:lastRow="0" w:firstColumn="0" w:lastColumn="0" w:oddVBand="0" w:evenVBand="0" w:oddHBand="0" w:evenHBand="0" w:firstRowFirstColumn="0" w:firstRowLastColumn="0" w:lastRowFirstColumn="0" w:lastRowLastColumn="0"/>
              <w:rPr>
                <w:ins w:id="890" w:author="BEAUMONT Tiffany" w:date="2025-03-25T13:14:00Z"/>
              </w:rPr>
            </w:pPr>
            <w:ins w:id="891" w:author="BEAUMONT Tiffany" w:date="2025-03-25T13:14:00Z">
              <w:r>
                <w:t>Erreur relative</w:t>
              </w:r>
            </w:ins>
          </w:p>
        </w:tc>
      </w:tr>
      <w:tr w:rsidR="00894666" w:rsidRPr="00602273" w14:paraId="0FF2EA09" w14:textId="77777777" w:rsidTr="00537691">
        <w:trPr>
          <w:cnfStyle w:val="000000100000" w:firstRow="0" w:lastRow="0" w:firstColumn="0" w:lastColumn="0" w:oddVBand="0" w:evenVBand="0" w:oddHBand="1" w:evenHBand="0" w:firstRowFirstColumn="0" w:firstRowLastColumn="0" w:lastRowFirstColumn="0" w:lastRowLastColumn="0"/>
          <w:trHeight w:val="340"/>
          <w:ins w:id="892" w:author="BEAUMONT Tiffany" w:date="2025-03-25T13:14:00Z"/>
        </w:trPr>
        <w:tc>
          <w:tcPr>
            <w:cnfStyle w:val="001000000000" w:firstRow="0" w:lastRow="0" w:firstColumn="1" w:lastColumn="0" w:oddVBand="0" w:evenVBand="0" w:oddHBand="0" w:evenHBand="0" w:firstRowFirstColumn="0" w:firstRowLastColumn="0" w:lastRowFirstColumn="0" w:lastRowLastColumn="0"/>
            <w:tcW w:w="1838" w:type="dxa"/>
            <w:vMerge/>
            <w:hideMark/>
          </w:tcPr>
          <w:p w14:paraId="703CD81B" w14:textId="77777777" w:rsidR="00894666" w:rsidRPr="00B31E44" w:rsidRDefault="00894666" w:rsidP="00537691">
            <w:pPr>
              <w:rPr>
                <w:ins w:id="893" w:author="BEAUMONT Tiffany" w:date="2025-03-25T13:14:00Z"/>
              </w:rPr>
            </w:pPr>
          </w:p>
        </w:tc>
        <w:tc>
          <w:tcPr>
            <w:tcW w:w="1287" w:type="dxa"/>
            <w:hideMark/>
          </w:tcPr>
          <w:p w14:paraId="693B6B82" w14:textId="77777777" w:rsidR="00894666" w:rsidRPr="00B31E44" w:rsidRDefault="00894666" w:rsidP="00537691">
            <w:pPr>
              <w:cnfStyle w:val="000000100000" w:firstRow="0" w:lastRow="0" w:firstColumn="0" w:lastColumn="0" w:oddVBand="0" w:evenVBand="0" w:oddHBand="1" w:evenHBand="0" w:firstRowFirstColumn="0" w:firstRowLastColumn="0" w:lastRowFirstColumn="0" w:lastRowLastColumn="0"/>
              <w:rPr>
                <w:ins w:id="894" w:author="BEAUMONT Tiffany" w:date="2025-03-25T13:14:00Z"/>
              </w:rPr>
            </w:pPr>
            <w:ins w:id="895" w:author="BEAUMONT Tiffany" w:date="2025-03-25T13:14:00Z">
              <w:r w:rsidRPr="00B31E44">
                <w:t>Corrélation</w:t>
              </w:r>
            </w:ins>
          </w:p>
        </w:tc>
        <w:tc>
          <w:tcPr>
            <w:tcW w:w="1180" w:type="dxa"/>
            <w:hideMark/>
          </w:tcPr>
          <w:p w14:paraId="2798430E" w14:textId="77777777" w:rsidR="00894666" w:rsidRPr="00B31E44" w:rsidRDefault="00894666" w:rsidP="00537691">
            <w:pPr>
              <w:cnfStyle w:val="000000100000" w:firstRow="0" w:lastRow="0" w:firstColumn="0" w:lastColumn="0" w:oddVBand="0" w:evenVBand="0" w:oddHBand="1" w:evenHBand="0" w:firstRowFirstColumn="0" w:firstRowLastColumn="0" w:lastRowFirstColumn="0" w:lastRowLastColumn="0"/>
              <w:rPr>
                <w:ins w:id="896" w:author="BEAUMONT Tiffany" w:date="2025-03-25T13:14:00Z"/>
              </w:rPr>
            </w:pPr>
            <w:ins w:id="897" w:author="BEAUMONT Tiffany" w:date="2025-03-25T13:14:00Z">
              <w:r w:rsidRPr="00B31E44">
                <w:t>p-value</w:t>
              </w:r>
            </w:ins>
          </w:p>
        </w:tc>
        <w:tc>
          <w:tcPr>
            <w:tcW w:w="1437" w:type="dxa"/>
            <w:hideMark/>
          </w:tcPr>
          <w:p w14:paraId="175127FC" w14:textId="77777777" w:rsidR="00894666" w:rsidRPr="00B31E44" w:rsidRDefault="00894666" w:rsidP="00537691">
            <w:pPr>
              <w:cnfStyle w:val="000000100000" w:firstRow="0" w:lastRow="0" w:firstColumn="0" w:lastColumn="0" w:oddVBand="0" w:evenVBand="0" w:oddHBand="1" w:evenHBand="0" w:firstRowFirstColumn="0" w:firstRowLastColumn="0" w:lastRowFirstColumn="0" w:lastRowLastColumn="0"/>
              <w:rPr>
                <w:ins w:id="898" w:author="BEAUMONT Tiffany" w:date="2025-03-25T13:14:00Z"/>
              </w:rPr>
            </w:pPr>
            <w:ins w:id="899" w:author="BEAUMONT Tiffany" w:date="2025-03-25T13:14:00Z">
              <w:r w:rsidRPr="00B31E44">
                <w:t>Significativité Corrigée BH</w:t>
              </w:r>
            </w:ins>
          </w:p>
        </w:tc>
        <w:tc>
          <w:tcPr>
            <w:tcW w:w="1437" w:type="dxa"/>
          </w:tcPr>
          <w:p w14:paraId="1F77B55B" w14:textId="77777777" w:rsidR="00894666" w:rsidRPr="00B31E44" w:rsidRDefault="00894666" w:rsidP="00537691">
            <w:pPr>
              <w:cnfStyle w:val="000000100000" w:firstRow="0" w:lastRow="0" w:firstColumn="0" w:lastColumn="0" w:oddVBand="0" w:evenVBand="0" w:oddHBand="1" w:evenHBand="0" w:firstRowFirstColumn="0" w:firstRowLastColumn="0" w:lastRowFirstColumn="0" w:lastRowLastColumn="0"/>
              <w:rPr>
                <w:ins w:id="900" w:author="BEAUMONT Tiffany" w:date="2025-03-25T13:14:00Z"/>
              </w:rPr>
            </w:pPr>
            <w:ins w:id="901" w:author="BEAUMONT Tiffany" w:date="2025-03-25T13:14:00Z">
              <w:r w:rsidRPr="00B31E44">
                <w:t>Corrélation</w:t>
              </w:r>
            </w:ins>
          </w:p>
        </w:tc>
        <w:tc>
          <w:tcPr>
            <w:tcW w:w="1180" w:type="dxa"/>
          </w:tcPr>
          <w:p w14:paraId="4E75307C" w14:textId="77777777" w:rsidR="00894666" w:rsidRPr="00B31E44" w:rsidRDefault="00894666" w:rsidP="00537691">
            <w:pPr>
              <w:cnfStyle w:val="000000100000" w:firstRow="0" w:lastRow="0" w:firstColumn="0" w:lastColumn="0" w:oddVBand="0" w:evenVBand="0" w:oddHBand="1" w:evenHBand="0" w:firstRowFirstColumn="0" w:firstRowLastColumn="0" w:lastRowFirstColumn="0" w:lastRowLastColumn="0"/>
              <w:rPr>
                <w:ins w:id="902" w:author="BEAUMONT Tiffany" w:date="2025-03-25T13:14:00Z"/>
              </w:rPr>
            </w:pPr>
            <w:ins w:id="903" w:author="BEAUMONT Tiffany" w:date="2025-03-25T13:14:00Z">
              <w:r w:rsidRPr="00B31E44">
                <w:t>p-value</w:t>
              </w:r>
            </w:ins>
          </w:p>
        </w:tc>
        <w:tc>
          <w:tcPr>
            <w:tcW w:w="1559" w:type="dxa"/>
          </w:tcPr>
          <w:p w14:paraId="00D1E961" w14:textId="77777777" w:rsidR="00894666" w:rsidRPr="00B31E44" w:rsidRDefault="00894666" w:rsidP="00537691">
            <w:pPr>
              <w:cnfStyle w:val="000000100000" w:firstRow="0" w:lastRow="0" w:firstColumn="0" w:lastColumn="0" w:oddVBand="0" w:evenVBand="0" w:oddHBand="1" w:evenHBand="0" w:firstRowFirstColumn="0" w:firstRowLastColumn="0" w:lastRowFirstColumn="0" w:lastRowLastColumn="0"/>
              <w:rPr>
                <w:ins w:id="904" w:author="BEAUMONT Tiffany" w:date="2025-03-25T13:14:00Z"/>
              </w:rPr>
            </w:pPr>
            <w:ins w:id="905" w:author="BEAUMONT Tiffany" w:date="2025-03-25T13:14:00Z">
              <w:r w:rsidRPr="00B31E44">
                <w:t>Significativité Corrigée BH</w:t>
              </w:r>
            </w:ins>
          </w:p>
        </w:tc>
      </w:tr>
      <w:tr w:rsidR="00FA5AAD" w:rsidRPr="00602273" w14:paraId="113544CF" w14:textId="77777777" w:rsidTr="00E46D8F">
        <w:trPr>
          <w:trHeight w:val="340"/>
          <w:ins w:id="906" w:author="BEAUMONT Tiffany" w:date="2025-03-25T13:14:00Z"/>
        </w:trPr>
        <w:tc>
          <w:tcPr>
            <w:cnfStyle w:val="001000000000" w:firstRow="0" w:lastRow="0" w:firstColumn="1" w:lastColumn="0" w:oddVBand="0" w:evenVBand="0" w:oddHBand="0" w:evenHBand="0" w:firstRowFirstColumn="0" w:firstRowLastColumn="0" w:lastRowFirstColumn="0" w:lastRowLastColumn="0"/>
            <w:tcW w:w="1838" w:type="dxa"/>
            <w:vAlign w:val="bottom"/>
            <w:hideMark/>
          </w:tcPr>
          <w:p w14:paraId="75090CCC" w14:textId="278EA813" w:rsidR="00FA5AAD" w:rsidRPr="00B31E44" w:rsidRDefault="00FA5AAD" w:rsidP="00FA5AAD">
            <w:pPr>
              <w:rPr>
                <w:ins w:id="907" w:author="BEAUMONT Tiffany" w:date="2025-03-25T13:14:00Z"/>
              </w:rPr>
            </w:pPr>
            <w:ins w:id="908" w:author="BEAUMONT Tiffany" w:date="2025-03-25T13:14:00Z">
              <w:r>
                <w:rPr>
                  <w:rFonts w:ascii="Calibri" w:hAnsi="Calibri" w:cs="Calibri"/>
                </w:rPr>
                <w:t>Collimateur</w:t>
              </w:r>
            </w:ins>
          </w:p>
        </w:tc>
        <w:tc>
          <w:tcPr>
            <w:tcW w:w="1287" w:type="dxa"/>
            <w:vAlign w:val="center"/>
          </w:tcPr>
          <w:p w14:paraId="773CD5EB" w14:textId="26D2A517" w:rsidR="00FA5AAD" w:rsidRPr="00537691" w:rsidRDefault="00FA5AAD" w:rsidP="00FA5AAD">
            <w:pPr>
              <w:cnfStyle w:val="000000000000" w:firstRow="0" w:lastRow="0" w:firstColumn="0" w:lastColumn="0" w:oddVBand="0" w:evenVBand="0" w:oddHBand="0" w:evenHBand="0" w:firstRowFirstColumn="0" w:firstRowLastColumn="0" w:lastRowFirstColumn="0" w:lastRowLastColumn="0"/>
              <w:rPr>
                <w:ins w:id="909" w:author="BEAUMONT Tiffany" w:date="2025-03-25T13:14:00Z"/>
                <w:b/>
                <w:bCs/>
              </w:rPr>
            </w:pPr>
            <w:r>
              <w:rPr>
                <w:rFonts w:ascii="Calibri" w:hAnsi="Calibri" w:cs="Calibri"/>
                <w:color w:val="000000"/>
              </w:rPr>
              <w:t>0,69</w:t>
            </w:r>
          </w:p>
        </w:tc>
        <w:tc>
          <w:tcPr>
            <w:tcW w:w="1180" w:type="dxa"/>
            <w:vAlign w:val="center"/>
          </w:tcPr>
          <w:p w14:paraId="73E79EDD" w14:textId="7A142211" w:rsidR="00FA5AAD" w:rsidRPr="00537691" w:rsidRDefault="00FA5AAD" w:rsidP="00FA5AAD">
            <w:pPr>
              <w:cnfStyle w:val="000000000000" w:firstRow="0" w:lastRow="0" w:firstColumn="0" w:lastColumn="0" w:oddVBand="0" w:evenVBand="0" w:oddHBand="0" w:evenHBand="0" w:firstRowFirstColumn="0" w:firstRowLastColumn="0" w:lastRowFirstColumn="0" w:lastRowLastColumn="0"/>
              <w:rPr>
                <w:ins w:id="910" w:author="BEAUMONT Tiffany" w:date="2025-03-25T13:14:00Z"/>
                <w:b/>
                <w:bCs/>
              </w:rPr>
            </w:pPr>
            <w:r>
              <w:rPr>
                <w:rFonts w:ascii="Calibri" w:hAnsi="Calibri" w:cs="Calibri"/>
                <w:color w:val="000000"/>
              </w:rPr>
              <w:t>1,50E-09</w:t>
            </w:r>
          </w:p>
        </w:tc>
        <w:tc>
          <w:tcPr>
            <w:tcW w:w="1437" w:type="dxa"/>
            <w:vAlign w:val="center"/>
          </w:tcPr>
          <w:p w14:paraId="17C6864A" w14:textId="716BE7A6" w:rsidR="00FA5AAD" w:rsidRPr="00537691" w:rsidRDefault="00FA5AAD" w:rsidP="00FA5AAD">
            <w:pPr>
              <w:cnfStyle w:val="000000000000" w:firstRow="0" w:lastRow="0" w:firstColumn="0" w:lastColumn="0" w:oddVBand="0" w:evenVBand="0" w:oddHBand="0" w:evenHBand="0" w:firstRowFirstColumn="0" w:firstRowLastColumn="0" w:lastRowFirstColumn="0" w:lastRowLastColumn="0"/>
              <w:rPr>
                <w:ins w:id="911" w:author="BEAUMONT Tiffany" w:date="2025-03-25T13:14:00Z"/>
                <w:b/>
                <w:bCs/>
              </w:rPr>
            </w:pPr>
            <w:r>
              <w:rPr>
                <w:rFonts w:ascii="Calibri" w:hAnsi="Calibri" w:cs="Calibri"/>
                <w:color w:val="000000"/>
              </w:rPr>
              <w:t>VRAI</w:t>
            </w:r>
          </w:p>
        </w:tc>
        <w:tc>
          <w:tcPr>
            <w:tcW w:w="1437" w:type="dxa"/>
            <w:vAlign w:val="center"/>
          </w:tcPr>
          <w:p w14:paraId="361A7E0E" w14:textId="51EFB4CA" w:rsidR="00FA5AAD" w:rsidRPr="00537691" w:rsidRDefault="00FA5AAD" w:rsidP="00FA5AAD">
            <w:pPr>
              <w:cnfStyle w:val="000000000000" w:firstRow="0" w:lastRow="0" w:firstColumn="0" w:lastColumn="0" w:oddVBand="0" w:evenVBand="0" w:oddHBand="0" w:evenHBand="0" w:firstRowFirstColumn="0" w:firstRowLastColumn="0" w:lastRowFirstColumn="0" w:lastRowLastColumn="0"/>
              <w:rPr>
                <w:ins w:id="912" w:author="BEAUMONT Tiffany" w:date="2025-03-25T13:14:00Z"/>
                <w:b/>
                <w:bCs/>
              </w:rPr>
            </w:pPr>
            <w:r>
              <w:rPr>
                <w:rFonts w:ascii="Calibri" w:hAnsi="Calibri" w:cs="Calibri"/>
                <w:color w:val="000000"/>
              </w:rPr>
              <w:t>0,196694</w:t>
            </w:r>
          </w:p>
        </w:tc>
        <w:tc>
          <w:tcPr>
            <w:tcW w:w="1180" w:type="dxa"/>
            <w:vAlign w:val="center"/>
          </w:tcPr>
          <w:p w14:paraId="3162A944" w14:textId="73F7949A" w:rsidR="00FA5AAD" w:rsidRPr="00537691" w:rsidRDefault="00FA5AAD" w:rsidP="00FA5AAD">
            <w:pPr>
              <w:cnfStyle w:val="000000000000" w:firstRow="0" w:lastRow="0" w:firstColumn="0" w:lastColumn="0" w:oddVBand="0" w:evenVBand="0" w:oddHBand="0" w:evenHBand="0" w:firstRowFirstColumn="0" w:firstRowLastColumn="0" w:lastRowFirstColumn="0" w:lastRowLastColumn="0"/>
              <w:rPr>
                <w:ins w:id="913" w:author="BEAUMONT Tiffany" w:date="2025-03-25T13:14:00Z"/>
                <w:b/>
                <w:bCs/>
              </w:rPr>
            </w:pPr>
            <w:r>
              <w:rPr>
                <w:rFonts w:ascii="Calibri" w:hAnsi="Calibri" w:cs="Calibri"/>
                <w:color w:val="000000"/>
              </w:rPr>
              <w:t>1,32E-01</w:t>
            </w:r>
          </w:p>
        </w:tc>
        <w:tc>
          <w:tcPr>
            <w:tcW w:w="1559" w:type="dxa"/>
            <w:vAlign w:val="center"/>
          </w:tcPr>
          <w:p w14:paraId="310468CD" w14:textId="7C0CD55F" w:rsidR="00FA5AAD" w:rsidRPr="00537691" w:rsidRDefault="00FA5AAD" w:rsidP="00FA5AAD">
            <w:pPr>
              <w:cnfStyle w:val="000000000000" w:firstRow="0" w:lastRow="0" w:firstColumn="0" w:lastColumn="0" w:oddVBand="0" w:evenVBand="0" w:oddHBand="0" w:evenHBand="0" w:firstRowFirstColumn="0" w:firstRowLastColumn="0" w:lastRowFirstColumn="0" w:lastRowLastColumn="0"/>
              <w:rPr>
                <w:ins w:id="914" w:author="BEAUMONT Tiffany" w:date="2025-03-25T13:14:00Z"/>
                <w:b/>
                <w:bCs/>
              </w:rPr>
            </w:pPr>
            <w:r>
              <w:rPr>
                <w:rFonts w:ascii="Calibri" w:hAnsi="Calibri" w:cs="Calibri"/>
                <w:color w:val="000000"/>
              </w:rPr>
              <w:t>FAUX</w:t>
            </w:r>
          </w:p>
        </w:tc>
      </w:tr>
      <w:tr w:rsidR="00FA5AAD" w:rsidRPr="00602273" w14:paraId="0A7687C4" w14:textId="77777777" w:rsidTr="00312A2F">
        <w:trPr>
          <w:cnfStyle w:val="000000100000" w:firstRow="0" w:lastRow="0" w:firstColumn="0" w:lastColumn="0" w:oddVBand="0" w:evenVBand="0" w:oddHBand="1" w:evenHBand="0" w:firstRowFirstColumn="0" w:firstRowLastColumn="0" w:lastRowFirstColumn="0" w:lastRowLastColumn="0"/>
          <w:trHeight w:val="340"/>
          <w:ins w:id="915" w:author="BEAUMONT Tiffany" w:date="2025-03-25T13:14:00Z"/>
        </w:trPr>
        <w:tc>
          <w:tcPr>
            <w:cnfStyle w:val="001000000000" w:firstRow="0" w:lastRow="0" w:firstColumn="1" w:lastColumn="0" w:oddVBand="0" w:evenVBand="0" w:oddHBand="0" w:evenHBand="0" w:firstRowFirstColumn="0" w:firstRowLastColumn="0" w:lastRowFirstColumn="0" w:lastRowLastColumn="0"/>
            <w:tcW w:w="1838" w:type="dxa"/>
            <w:vAlign w:val="bottom"/>
            <w:hideMark/>
          </w:tcPr>
          <w:p w14:paraId="439D85DA" w14:textId="26AE1441" w:rsidR="00FA5AAD" w:rsidRPr="00B31E44" w:rsidRDefault="00FA5AAD" w:rsidP="00FA5AAD">
            <w:pPr>
              <w:rPr>
                <w:ins w:id="916" w:author="BEAUMONT Tiffany" w:date="2025-03-25T13:14:00Z"/>
              </w:rPr>
            </w:pPr>
            <w:ins w:id="917" w:author="BEAUMONT Tiffany" w:date="2025-03-25T13:14:00Z">
              <w:r>
                <w:rPr>
                  <w:rFonts w:ascii="Calibri" w:hAnsi="Calibri" w:cs="Calibri"/>
                </w:rPr>
                <w:t>Ép. du cristal</w:t>
              </w:r>
            </w:ins>
          </w:p>
        </w:tc>
        <w:tc>
          <w:tcPr>
            <w:tcW w:w="1287" w:type="dxa"/>
            <w:vAlign w:val="center"/>
          </w:tcPr>
          <w:p w14:paraId="0D24CF12" w14:textId="7F4BB6CF" w:rsidR="00FA5AAD" w:rsidRPr="00B31E44" w:rsidRDefault="00FA5AAD" w:rsidP="00FA5AAD">
            <w:pPr>
              <w:cnfStyle w:val="000000100000" w:firstRow="0" w:lastRow="0" w:firstColumn="0" w:lastColumn="0" w:oddVBand="0" w:evenVBand="0" w:oddHBand="1" w:evenHBand="0" w:firstRowFirstColumn="0" w:firstRowLastColumn="0" w:lastRowFirstColumn="0" w:lastRowLastColumn="0"/>
              <w:rPr>
                <w:ins w:id="918" w:author="BEAUMONT Tiffany" w:date="2025-03-25T13:14:00Z"/>
              </w:rPr>
            </w:pPr>
            <w:r>
              <w:rPr>
                <w:rFonts w:ascii="Calibri" w:hAnsi="Calibri" w:cs="Calibri"/>
                <w:color w:val="000000"/>
              </w:rPr>
              <w:t>0,54</w:t>
            </w:r>
          </w:p>
        </w:tc>
        <w:tc>
          <w:tcPr>
            <w:tcW w:w="1180" w:type="dxa"/>
            <w:vAlign w:val="center"/>
          </w:tcPr>
          <w:p w14:paraId="582894F8" w14:textId="16B1220E" w:rsidR="00FA5AAD" w:rsidRPr="00B31E44" w:rsidRDefault="00FA5AAD" w:rsidP="00FA5AAD">
            <w:pPr>
              <w:cnfStyle w:val="000000100000" w:firstRow="0" w:lastRow="0" w:firstColumn="0" w:lastColumn="0" w:oddVBand="0" w:evenVBand="0" w:oddHBand="1" w:evenHBand="0" w:firstRowFirstColumn="0" w:firstRowLastColumn="0" w:lastRowFirstColumn="0" w:lastRowLastColumn="0"/>
              <w:rPr>
                <w:ins w:id="919" w:author="BEAUMONT Tiffany" w:date="2025-03-25T13:14:00Z"/>
              </w:rPr>
            </w:pPr>
            <w:r>
              <w:rPr>
                <w:rFonts w:ascii="Calibri" w:hAnsi="Calibri" w:cs="Calibri"/>
                <w:color w:val="000000"/>
              </w:rPr>
              <w:t>8,88E-06</w:t>
            </w:r>
          </w:p>
        </w:tc>
        <w:tc>
          <w:tcPr>
            <w:tcW w:w="1437" w:type="dxa"/>
            <w:vAlign w:val="center"/>
          </w:tcPr>
          <w:p w14:paraId="27E7C71C" w14:textId="24743A7F" w:rsidR="00FA5AAD" w:rsidRPr="00B31E44" w:rsidRDefault="00FA5AAD" w:rsidP="00FA5AAD">
            <w:pPr>
              <w:cnfStyle w:val="000000100000" w:firstRow="0" w:lastRow="0" w:firstColumn="0" w:lastColumn="0" w:oddVBand="0" w:evenVBand="0" w:oddHBand="1" w:evenHBand="0" w:firstRowFirstColumn="0" w:firstRowLastColumn="0" w:lastRowFirstColumn="0" w:lastRowLastColumn="0"/>
              <w:rPr>
                <w:ins w:id="920" w:author="BEAUMONT Tiffany" w:date="2025-03-25T13:14:00Z"/>
              </w:rPr>
            </w:pPr>
            <w:r>
              <w:rPr>
                <w:rFonts w:ascii="Calibri" w:hAnsi="Calibri" w:cs="Calibri"/>
                <w:color w:val="000000"/>
              </w:rPr>
              <w:t>VRAI</w:t>
            </w:r>
          </w:p>
        </w:tc>
        <w:tc>
          <w:tcPr>
            <w:tcW w:w="1437" w:type="dxa"/>
            <w:vAlign w:val="center"/>
          </w:tcPr>
          <w:p w14:paraId="01CE4EEC" w14:textId="7EDE4903" w:rsidR="00FA5AAD" w:rsidRPr="00B31E44" w:rsidRDefault="00FA5AAD" w:rsidP="00FA5AAD">
            <w:pPr>
              <w:cnfStyle w:val="000000100000" w:firstRow="0" w:lastRow="0" w:firstColumn="0" w:lastColumn="0" w:oddVBand="0" w:evenVBand="0" w:oddHBand="1" w:evenHBand="0" w:firstRowFirstColumn="0" w:firstRowLastColumn="0" w:lastRowFirstColumn="0" w:lastRowLastColumn="0"/>
              <w:rPr>
                <w:ins w:id="921" w:author="BEAUMONT Tiffany" w:date="2025-03-25T13:14:00Z"/>
              </w:rPr>
            </w:pPr>
            <w:r>
              <w:rPr>
                <w:rFonts w:ascii="Calibri" w:hAnsi="Calibri" w:cs="Calibri"/>
                <w:color w:val="000000"/>
              </w:rPr>
              <w:t>0,734546</w:t>
            </w:r>
          </w:p>
        </w:tc>
        <w:tc>
          <w:tcPr>
            <w:tcW w:w="1180" w:type="dxa"/>
            <w:vAlign w:val="center"/>
          </w:tcPr>
          <w:p w14:paraId="62B66DBA" w14:textId="30A4003C" w:rsidR="00FA5AAD" w:rsidRPr="00B31E44" w:rsidRDefault="00FA5AAD" w:rsidP="00FA5AAD">
            <w:pPr>
              <w:cnfStyle w:val="000000100000" w:firstRow="0" w:lastRow="0" w:firstColumn="0" w:lastColumn="0" w:oddVBand="0" w:evenVBand="0" w:oddHBand="1" w:evenHBand="0" w:firstRowFirstColumn="0" w:firstRowLastColumn="0" w:lastRowFirstColumn="0" w:lastRowLastColumn="0"/>
              <w:rPr>
                <w:ins w:id="922" w:author="BEAUMONT Tiffany" w:date="2025-03-25T13:14:00Z"/>
              </w:rPr>
            </w:pPr>
            <w:r>
              <w:rPr>
                <w:rFonts w:ascii="Calibri" w:hAnsi="Calibri" w:cs="Calibri"/>
                <w:color w:val="000000"/>
              </w:rPr>
              <w:t>2,39E-11</w:t>
            </w:r>
          </w:p>
        </w:tc>
        <w:tc>
          <w:tcPr>
            <w:tcW w:w="1559" w:type="dxa"/>
            <w:vAlign w:val="center"/>
          </w:tcPr>
          <w:p w14:paraId="0B9C690B" w14:textId="1EA9D949" w:rsidR="00FA5AAD" w:rsidRPr="00B31E44" w:rsidRDefault="00FA5AAD" w:rsidP="00FA5AAD">
            <w:pPr>
              <w:cnfStyle w:val="000000100000" w:firstRow="0" w:lastRow="0" w:firstColumn="0" w:lastColumn="0" w:oddVBand="0" w:evenVBand="0" w:oddHBand="1" w:evenHBand="0" w:firstRowFirstColumn="0" w:firstRowLastColumn="0" w:lastRowFirstColumn="0" w:lastRowLastColumn="0"/>
              <w:rPr>
                <w:ins w:id="923" w:author="BEAUMONT Tiffany" w:date="2025-03-25T13:14:00Z"/>
              </w:rPr>
            </w:pPr>
            <w:r>
              <w:rPr>
                <w:rFonts w:ascii="Calibri" w:hAnsi="Calibri" w:cs="Calibri"/>
                <w:color w:val="000000"/>
              </w:rPr>
              <w:t>VRAI</w:t>
            </w:r>
          </w:p>
        </w:tc>
      </w:tr>
      <w:tr w:rsidR="00FA5AAD" w:rsidRPr="00602273" w14:paraId="3E85103B" w14:textId="77777777" w:rsidTr="00FC62AF">
        <w:trPr>
          <w:trHeight w:val="340"/>
          <w:ins w:id="924" w:author="BEAUMONT Tiffany" w:date="2025-03-25T13:14:00Z"/>
        </w:trPr>
        <w:tc>
          <w:tcPr>
            <w:cnfStyle w:val="001000000000" w:firstRow="0" w:lastRow="0" w:firstColumn="1" w:lastColumn="0" w:oddVBand="0" w:evenVBand="0" w:oddHBand="0" w:evenHBand="0" w:firstRowFirstColumn="0" w:firstRowLastColumn="0" w:lastRowFirstColumn="0" w:lastRowLastColumn="0"/>
            <w:tcW w:w="1838" w:type="dxa"/>
            <w:vAlign w:val="bottom"/>
            <w:hideMark/>
          </w:tcPr>
          <w:p w14:paraId="00432999" w14:textId="60192ADA" w:rsidR="00FA5AAD" w:rsidRPr="00B31E44" w:rsidRDefault="00FA5AAD" w:rsidP="00FA5AAD">
            <w:pPr>
              <w:rPr>
                <w:ins w:id="925" w:author="BEAUMONT Tiffany" w:date="2025-03-25T13:14:00Z"/>
              </w:rPr>
            </w:pPr>
            <w:ins w:id="926" w:author="BEAUMONT Tiffany" w:date="2025-03-25T13:14:00Z">
              <w:r>
                <w:rPr>
                  <w:rFonts w:ascii="Calibri" w:hAnsi="Calibri" w:cs="Calibri"/>
                </w:rPr>
                <w:t>Marque</w:t>
              </w:r>
            </w:ins>
          </w:p>
        </w:tc>
        <w:tc>
          <w:tcPr>
            <w:tcW w:w="1287" w:type="dxa"/>
            <w:vAlign w:val="center"/>
          </w:tcPr>
          <w:p w14:paraId="2B9F7952" w14:textId="408DD259" w:rsidR="00FA5AAD" w:rsidRPr="00B31E44" w:rsidRDefault="00FA5AAD" w:rsidP="00FA5AAD">
            <w:pPr>
              <w:cnfStyle w:val="000000000000" w:firstRow="0" w:lastRow="0" w:firstColumn="0" w:lastColumn="0" w:oddVBand="0" w:evenVBand="0" w:oddHBand="0" w:evenHBand="0" w:firstRowFirstColumn="0" w:firstRowLastColumn="0" w:lastRowFirstColumn="0" w:lastRowLastColumn="0"/>
              <w:rPr>
                <w:ins w:id="927" w:author="BEAUMONT Tiffany" w:date="2025-03-25T13:14:00Z"/>
              </w:rPr>
            </w:pPr>
            <w:r>
              <w:rPr>
                <w:rFonts w:ascii="Calibri" w:hAnsi="Calibri" w:cs="Calibri"/>
                <w:color w:val="000000"/>
              </w:rPr>
              <w:t>0,33</w:t>
            </w:r>
          </w:p>
        </w:tc>
        <w:tc>
          <w:tcPr>
            <w:tcW w:w="1180" w:type="dxa"/>
            <w:vAlign w:val="center"/>
          </w:tcPr>
          <w:p w14:paraId="1FFE151C" w14:textId="1BCB826A" w:rsidR="00FA5AAD" w:rsidRPr="00B31E44" w:rsidRDefault="00FA5AAD" w:rsidP="00FA5AAD">
            <w:pPr>
              <w:cnfStyle w:val="000000000000" w:firstRow="0" w:lastRow="0" w:firstColumn="0" w:lastColumn="0" w:oddVBand="0" w:evenVBand="0" w:oddHBand="0" w:evenHBand="0" w:firstRowFirstColumn="0" w:firstRowLastColumn="0" w:lastRowFirstColumn="0" w:lastRowLastColumn="0"/>
              <w:rPr>
                <w:ins w:id="928" w:author="BEAUMONT Tiffany" w:date="2025-03-25T13:14:00Z"/>
              </w:rPr>
            </w:pPr>
            <w:r>
              <w:rPr>
                <w:rFonts w:ascii="Calibri" w:hAnsi="Calibri" w:cs="Calibri"/>
                <w:color w:val="000000"/>
              </w:rPr>
              <w:t>9,30E-03</w:t>
            </w:r>
          </w:p>
        </w:tc>
        <w:tc>
          <w:tcPr>
            <w:tcW w:w="1437" w:type="dxa"/>
            <w:vAlign w:val="center"/>
          </w:tcPr>
          <w:p w14:paraId="717C9E9F" w14:textId="6956ED6E" w:rsidR="00FA5AAD" w:rsidRPr="00B31E44" w:rsidRDefault="00FA5AAD" w:rsidP="00FA5AAD">
            <w:pPr>
              <w:cnfStyle w:val="000000000000" w:firstRow="0" w:lastRow="0" w:firstColumn="0" w:lastColumn="0" w:oddVBand="0" w:evenVBand="0" w:oddHBand="0" w:evenHBand="0" w:firstRowFirstColumn="0" w:firstRowLastColumn="0" w:lastRowFirstColumn="0" w:lastRowLastColumn="0"/>
              <w:rPr>
                <w:ins w:id="929" w:author="BEAUMONT Tiffany" w:date="2025-03-25T13:14:00Z"/>
              </w:rPr>
            </w:pPr>
            <w:r>
              <w:rPr>
                <w:rFonts w:ascii="Calibri" w:hAnsi="Calibri" w:cs="Calibri"/>
                <w:color w:val="000000"/>
              </w:rPr>
              <w:t>VRAI</w:t>
            </w:r>
          </w:p>
        </w:tc>
        <w:tc>
          <w:tcPr>
            <w:tcW w:w="1437" w:type="dxa"/>
            <w:vAlign w:val="center"/>
          </w:tcPr>
          <w:p w14:paraId="54DE3697" w14:textId="29B5B8A9" w:rsidR="00FA5AAD" w:rsidRPr="00B31E44" w:rsidRDefault="00FA5AAD" w:rsidP="00FA5AAD">
            <w:pPr>
              <w:cnfStyle w:val="000000000000" w:firstRow="0" w:lastRow="0" w:firstColumn="0" w:lastColumn="0" w:oddVBand="0" w:evenVBand="0" w:oddHBand="0" w:evenHBand="0" w:firstRowFirstColumn="0" w:firstRowLastColumn="0" w:lastRowFirstColumn="0" w:lastRowLastColumn="0"/>
              <w:rPr>
                <w:ins w:id="930" w:author="BEAUMONT Tiffany" w:date="2025-03-25T13:14:00Z"/>
              </w:rPr>
            </w:pPr>
            <w:r>
              <w:rPr>
                <w:rFonts w:ascii="Calibri" w:hAnsi="Calibri" w:cs="Calibri"/>
                <w:color w:val="000000"/>
              </w:rPr>
              <w:t>0,167853</w:t>
            </w:r>
          </w:p>
        </w:tc>
        <w:tc>
          <w:tcPr>
            <w:tcW w:w="1180" w:type="dxa"/>
            <w:vAlign w:val="center"/>
          </w:tcPr>
          <w:p w14:paraId="6BE1305F" w14:textId="3B79F054" w:rsidR="00FA5AAD" w:rsidRPr="00B31E44" w:rsidRDefault="00FA5AAD" w:rsidP="00FA5AAD">
            <w:pPr>
              <w:cnfStyle w:val="000000000000" w:firstRow="0" w:lastRow="0" w:firstColumn="0" w:lastColumn="0" w:oddVBand="0" w:evenVBand="0" w:oddHBand="0" w:evenHBand="0" w:firstRowFirstColumn="0" w:firstRowLastColumn="0" w:lastRowFirstColumn="0" w:lastRowLastColumn="0"/>
              <w:rPr>
                <w:ins w:id="931" w:author="BEAUMONT Tiffany" w:date="2025-03-25T13:14:00Z"/>
              </w:rPr>
            </w:pPr>
            <w:r>
              <w:rPr>
                <w:rFonts w:ascii="Calibri" w:hAnsi="Calibri" w:cs="Calibri"/>
                <w:color w:val="000000"/>
              </w:rPr>
              <w:t>2,00E-01</w:t>
            </w:r>
          </w:p>
        </w:tc>
        <w:tc>
          <w:tcPr>
            <w:tcW w:w="1559" w:type="dxa"/>
            <w:vAlign w:val="center"/>
          </w:tcPr>
          <w:p w14:paraId="39098D78" w14:textId="5005A48D" w:rsidR="00FA5AAD" w:rsidRPr="00B31E44" w:rsidRDefault="00FA5AAD" w:rsidP="00FA5AAD">
            <w:pPr>
              <w:cnfStyle w:val="000000000000" w:firstRow="0" w:lastRow="0" w:firstColumn="0" w:lastColumn="0" w:oddVBand="0" w:evenVBand="0" w:oddHBand="0" w:evenHBand="0" w:firstRowFirstColumn="0" w:firstRowLastColumn="0" w:lastRowFirstColumn="0" w:lastRowLastColumn="0"/>
              <w:rPr>
                <w:ins w:id="932" w:author="BEAUMONT Tiffany" w:date="2025-03-25T13:14:00Z"/>
              </w:rPr>
            </w:pPr>
            <w:r>
              <w:rPr>
                <w:rFonts w:ascii="Calibri" w:hAnsi="Calibri" w:cs="Calibri"/>
                <w:color w:val="000000"/>
              </w:rPr>
              <w:t>FAUX</w:t>
            </w:r>
          </w:p>
        </w:tc>
      </w:tr>
      <w:tr w:rsidR="00FA5AAD" w:rsidRPr="00602273" w14:paraId="42330B62" w14:textId="77777777" w:rsidTr="00E47B5E">
        <w:trPr>
          <w:cnfStyle w:val="000000100000" w:firstRow="0" w:lastRow="0" w:firstColumn="0" w:lastColumn="0" w:oddVBand="0" w:evenVBand="0" w:oddHBand="1" w:evenHBand="0" w:firstRowFirstColumn="0" w:firstRowLastColumn="0" w:lastRowFirstColumn="0" w:lastRowLastColumn="0"/>
          <w:trHeight w:val="340"/>
          <w:ins w:id="933" w:author="BEAUMONT Tiffany" w:date="2025-03-25T13:14:00Z"/>
        </w:trPr>
        <w:tc>
          <w:tcPr>
            <w:cnfStyle w:val="001000000000" w:firstRow="0" w:lastRow="0" w:firstColumn="1" w:lastColumn="0" w:oddVBand="0" w:evenVBand="0" w:oddHBand="0" w:evenHBand="0" w:firstRowFirstColumn="0" w:firstRowLastColumn="0" w:lastRowFirstColumn="0" w:lastRowLastColumn="0"/>
            <w:tcW w:w="1838" w:type="dxa"/>
            <w:vAlign w:val="bottom"/>
            <w:hideMark/>
          </w:tcPr>
          <w:p w14:paraId="11CC86E5" w14:textId="05A774C5" w:rsidR="00FA5AAD" w:rsidRPr="00B31E44" w:rsidRDefault="00FA5AAD" w:rsidP="00FA5AAD">
            <w:pPr>
              <w:rPr>
                <w:ins w:id="934" w:author="BEAUMONT Tiffany" w:date="2025-03-25T13:14:00Z"/>
              </w:rPr>
            </w:pPr>
            <w:ins w:id="935" w:author="BEAUMONT Tiffany" w:date="2025-03-25T13:14:00Z">
              <w:r>
                <w:rPr>
                  <w:rFonts w:ascii="Calibri" w:hAnsi="Calibri" w:cs="Calibri"/>
                </w:rPr>
                <w:t>Durée</w:t>
              </w:r>
            </w:ins>
          </w:p>
        </w:tc>
        <w:tc>
          <w:tcPr>
            <w:tcW w:w="1287" w:type="dxa"/>
            <w:vAlign w:val="center"/>
          </w:tcPr>
          <w:p w14:paraId="6E5FC266" w14:textId="04374B37" w:rsidR="00FA5AAD" w:rsidRPr="00B31E44" w:rsidRDefault="00FA5AAD" w:rsidP="00FA5AAD">
            <w:pPr>
              <w:cnfStyle w:val="000000100000" w:firstRow="0" w:lastRow="0" w:firstColumn="0" w:lastColumn="0" w:oddVBand="0" w:evenVBand="0" w:oddHBand="1" w:evenHBand="0" w:firstRowFirstColumn="0" w:firstRowLastColumn="0" w:lastRowFirstColumn="0" w:lastRowLastColumn="0"/>
              <w:rPr>
                <w:ins w:id="936" w:author="BEAUMONT Tiffany" w:date="2025-03-25T13:14:00Z"/>
              </w:rPr>
            </w:pPr>
            <w:r>
              <w:rPr>
                <w:rFonts w:ascii="Calibri" w:hAnsi="Calibri" w:cs="Calibri"/>
                <w:color w:val="000000"/>
              </w:rPr>
              <w:t>0,16</w:t>
            </w:r>
          </w:p>
        </w:tc>
        <w:tc>
          <w:tcPr>
            <w:tcW w:w="1180" w:type="dxa"/>
            <w:vAlign w:val="center"/>
          </w:tcPr>
          <w:p w14:paraId="6AB1C0A2" w14:textId="584D1F72" w:rsidR="00FA5AAD" w:rsidRPr="00B31E44" w:rsidRDefault="00FA5AAD" w:rsidP="00FA5AAD">
            <w:pPr>
              <w:cnfStyle w:val="000000100000" w:firstRow="0" w:lastRow="0" w:firstColumn="0" w:lastColumn="0" w:oddVBand="0" w:evenVBand="0" w:oddHBand="1" w:evenHBand="0" w:firstRowFirstColumn="0" w:firstRowLastColumn="0" w:lastRowFirstColumn="0" w:lastRowLastColumn="0"/>
              <w:rPr>
                <w:ins w:id="937" w:author="BEAUMONT Tiffany" w:date="2025-03-25T13:14:00Z"/>
              </w:rPr>
            </w:pPr>
            <w:r>
              <w:rPr>
                <w:rFonts w:ascii="Calibri" w:hAnsi="Calibri" w:cs="Calibri"/>
                <w:color w:val="000000"/>
              </w:rPr>
              <w:t>2,17E-01</w:t>
            </w:r>
          </w:p>
        </w:tc>
        <w:tc>
          <w:tcPr>
            <w:tcW w:w="1437" w:type="dxa"/>
            <w:vAlign w:val="center"/>
          </w:tcPr>
          <w:p w14:paraId="4037F12D" w14:textId="21BC4789" w:rsidR="00FA5AAD" w:rsidRPr="00B31E44" w:rsidRDefault="00FA5AAD" w:rsidP="00FA5AAD">
            <w:pPr>
              <w:cnfStyle w:val="000000100000" w:firstRow="0" w:lastRow="0" w:firstColumn="0" w:lastColumn="0" w:oddVBand="0" w:evenVBand="0" w:oddHBand="1" w:evenHBand="0" w:firstRowFirstColumn="0" w:firstRowLastColumn="0" w:lastRowFirstColumn="0" w:lastRowLastColumn="0"/>
              <w:rPr>
                <w:ins w:id="938" w:author="BEAUMONT Tiffany" w:date="2025-03-25T13:14:00Z"/>
              </w:rPr>
            </w:pPr>
            <w:r>
              <w:rPr>
                <w:rFonts w:ascii="Calibri" w:hAnsi="Calibri" w:cs="Calibri"/>
                <w:color w:val="000000"/>
              </w:rPr>
              <w:t>FAUX</w:t>
            </w:r>
          </w:p>
        </w:tc>
        <w:tc>
          <w:tcPr>
            <w:tcW w:w="1437" w:type="dxa"/>
            <w:vAlign w:val="center"/>
          </w:tcPr>
          <w:p w14:paraId="3D2C1B85" w14:textId="190F3C06" w:rsidR="00FA5AAD" w:rsidRPr="00B31E44" w:rsidRDefault="00FA5AAD" w:rsidP="00FA5AAD">
            <w:pPr>
              <w:cnfStyle w:val="000000100000" w:firstRow="0" w:lastRow="0" w:firstColumn="0" w:lastColumn="0" w:oddVBand="0" w:evenVBand="0" w:oddHBand="1" w:evenHBand="0" w:firstRowFirstColumn="0" w:firstRowLastColumn="0" w:lastRowFirstColumn="0" w:lastRowLastColumn="0"/>
              <w:rPr>
                <w:ins w:id="939" w:author="BEAUMONT Tiffany" w:date="2025-03-25T13:14:00Z"/>
              </w:rPr>
            </w:pPr>
            <w:r>
              <w:rPr>
                <w:rFonts w:ascii="Calibri" w:hAnsi="Calibri" w:cs="Calibri"/>
                <w:color w:val="000000"/>
              </w:rPr>
              <w:t>-0,218411</w:t>
            </w:r>
          </w:p>
        </w:tc>
        <w:tc>
          <w:tcPr>
            <w:tcW w:w="1180" w:type="dxa"/>
            <w:vAlign w:val="center"/>
          </w:tcPr>
          <w:p w14:paraId="6028A4CA" w14:textId="787E7ED4" w:rsidR="00FA5AAD" w:rsidRPr="00B31E44" w:rsidRDefault="00FA5AAD" w:rsidP="00FA5AAD">
            <w:pPr>
              <w:cnfStyle w:val="000000100000" w:firstRow="0" w:lastRow="0" w:firstColumn="0" w:lastColumn="0" w:oddVBand="0" w:evenVBand="0" w:oddHBand="1" w:evenHBand="0" w:firstRowFirstColumn="0" w:firstRowLastColumn="0" w:lastRowFirstColumn="0" w:lastRowLastColumn="0"/>
              <w:rPr>
                <w:ins w:id="940" w:author="BEAUMONT Tiffany" w:date="2025-03-25T13:14:00Z"/>
              </w:rPr>
            </w:pPr>
            <w:r>
              <w:rPr>
                <w:rFonts w:ascii="Calibri" w:hAnsi="Calibri" w:cs="Calibri"/>
                <w:color w:val="000000"/>
              </w:rPr>
              <w:t>9,36E-02</w:t>
            </w:r>
          </w:p>
        </w:tc>
        <w:tc>
          <w:tcPr>
            <w:tcW w:w="1559" w:type="dxa"/>
            <w:vAlign w:val="center"/>
          </w:tcPr>
          <w:p w14:paraId="1246D3AB" w14:textId="27D48440" w:rsidR="00FA5AAD" w:rsidRPr="00B31E44" w:rsidRDefault="00FA5AAD" w:rsidP="00FA5AAD">
            <w:pPr>
              <w:cnfStyle w:val="000000100000" w:firstRow="0" w:lastRow="0" w:firstColumn="0" w:lastColumn="0" w:oddVBand="0" w:evenVBand="0" w:oddHBand="1" w:evenHBand="0" w:firstRowFirstColumn="0" w:firstRowLastColumn="0" w:lastRowFirstColumn="0" w:lastRowLastColumn="0"/>
              <w:rPr>
                <w:ins w:id="941" w:author="BEAUMONT Tiffany" w:date="2025-03-25T13:14:00Z"/>
              </w:rPr>
            </w:pPr>
            <w:r>
              <w:rPr>
                <w:rFonts w:ascii="Calibri" w:hAnsi="Calibri" w:cs="Calibri"/>
                <w:color w:val="000000"/>
              </w:rPr>
              <w:t>FAUX</w:t>
            </w:r>
          </w:p>
        </w:tc>
      </w:tr>
      <w:tr w:rsidR="00FA5AAD" w:rsidRPr="00602273" w14:paraId="67925D24" w14:textId="77777777" w:rsidTr="00700F0E">
        <w:trPr>
          <w:trHeight w:val="340"/>
          <w:ins w:id="942" w:author="BEAUMONT Tiffany" w:date="2025-03-25T13:14:00Z"/>
        </w:trPr>
        <w:tc>
          <w:tcPr>
            <w:cnfStyle w:val="001000000000" w:firstRow="0" w:lastRow="0" w:firstColumn="1" w:lastColumn="0" w:oddVBand="0" w:evenVBand="0" w:oddHBand="0" w:evenHBand="0" w:firstRowFirstColumn="0" w:firstRowLastColumn="0" w:lastRowFirstColumn="0" w:lastRowLastColumn="0"/>
            <w:tcW w:w="1838" w:type="dxa"/>
            <w:vAlign w:val="bottom"/>
            <w:hideMark/>
          </w:tcPr>
          <w:p w14:paraId="3B487449" w14:textId="5D4E77DB" w:rsidR="00FA5AAD" w:rsidRPr="00B31E44" w:rsidRDefault="00FA5AAD" w:rsidP="00FA5AAD">
            <w:pPr>
              <w:rPr>
                <w:ins w:id="943" w:author="BEAUMONT Tiffany" w:date="2025-03-25T13:14:00Z"/>
              </w:rPr>
            </w:pPr>
            <w:ins w:id="944" w:author="BEAUMONT Tiffany" w:date="2025-03-25T13:14:00Z">
              <w:r>
                <w:rPr>
                  <w:rFonts w:ascii="Calibri" w:hAnsi="Calibri" w:cs="Calibri"/>
                </w:rPr>
                <w:t>Taille du pixel</w:t>
              </w:r>
            </w:ins>
          </w:p>
        </w:tc>
        <w:tc>
          <w:tcPr>
            <w:tcW w:w="1287" w:type="dxa"/>
            <w:vAlign w:val="center"/>
          </w:tcPr>
          <w:p w14:paraId="65A1EB82" w14:textId="2658F875" w:rsidR="00FA5AAD" w:rsidRPr="00B31E44" w:rsidRDefault="00FA5AAD" w:rsidP="00FA5AAD">
            <w:pPr>
              <w:cnfStyle w:val="000000000000" w:firstRow="0" w:lastRow="0" w:firstColumn="0" w:lastColumn="0" w:oddVBand="0" w:evenVBand="0" w:oddHBand="0" w:evenHBand="0" w:firstRowFirstColumn="0" w:firstRowLastColumn="0" w:lastRowFirstColumn="0" w:lastRowLastColumn="0"/>
              <w:rPr>
                <w:ins w:id="945" w:author="BEAUMONT Tiffany" w:date="2025-03-25T13:14:00Z"/>
              </w:rPr>
            </w:pPr>
            <w:r>
              <w:rPr>
                <w:rFonts w:ascii="Calibri" w:hAnsi="Calibri" w:cs="Calibri"/>
                <w:color w:val="000000"/>
              </w:rPr>
              <w:t>0,13</w:t>
            </w:r>
          </w:p>
        </w:tc>
        <w:tc>
          <w:tcPr>
            <w:tcW w:w="1180" w:type="dxa"/>
            <w:vAlign w:val="center"/>
          </w:tcPr>
          <w:p w14:paraId="0FD4D603" w14:textId="3E40698F" w:rsidR="00FA5AAD" w:rsidRPr="00B31E44" w:rsidRDefault="00FA5AAD" w:rsidP="00FA5AAD">
            <w:pPr>
              <w:cnfStyle w:val="000000000000" w:firstRow="0" w:lastRow="0" w:firstColumn="0" w:lastColumn="0" w:oddVBand="0" w:evenVBand="0" w:oddHBand="0" w:evenHBand="0" w:firstRowFirstColumn="0" w:firstRowLastColumn="0" w:lastRowFirstColumn="0" w:lastRowLastColumn="0"/>
              <w:rPr>
                <w:ins w:id="946" w:author="BEAUMONT Tiffany" w:date="2025-03-25T13:14:00Z"/>
              </w:rPr>
            </w:pPr>
            <w:r>
              <w:rPr>
                <w:rFonts w:ascii="Calibri" w:hAnsi="Calibri" w:cs="Calibri"/>
                <w:color w:val="000000"/>
              </w:rPr>
              <w:t>3,14E-01</w:t>
            </w:r>
          </w:p>
        </w:tc>
        <w:tc>
          <w:tcPr>
            <w:tcW w:w="1437" w:type="dxa"/>
            <w:vAlign w:val="center"/>
          </w:tcPr>
          <w:p w14:paraId="7322E743" w14:textId="481E709C" w:rsidR="00FA5AAD" w:rsidRPr="00B31E44" w:rsidRDefault="00FA5AAD" w:rsidP="00FA5AAD">
            <w:pPr>
              <w:cnfStyle w:val="000000000000" w:firstRow="0" w:lastRow="0" w:firstColumn="0" w:lastColumn="0" w:oddVBand="0" w:evenVBand="0" w:oddHBand="0" w:evenHBand="0" w:firstRowFirstColumn="0" w:firstRowLastColumn="0" w:lastRowFirstColumn="0" w:lastRowLastColumn="0"/>
              <w:rPr>
                <w:ins w:id="947" w:author="BEAUMONT Tiffany" w:date="2025-03-25T13:14:00Z"/>
              </w:rPr>
            </w:pPr>
            <w:r>
              <w:rPr>
                <w:rFonts w:ascii="Calibri" w:hAnsi="Calibri" w:cs="Calibri"/>
                <w:color w:val="000000"/>
              </w:rPr>
              <w:t>FAUX</w:t>
            </w:r>
          </w:p>
        </w:tc>
        <w:tc>
          <w:tcPr>
            <w:tcW w:w="1437" w:type="dxa"/>
            <w:vAlign w:val="center"/>
          </w:tcPr>
          <w:p w14:paraId="1D0EDBB2" w14:textId="511036B6" w:rsidR="00FA5AAD" w:rsidRPr="00B31E44" w:rsidRDefault="00FA5AAD" w:rsidP="00FA5AAD">
            <w:pPr>
              <w:cnfStyle w:val="000000000000" w:firstRow="0" w:lastRow="0" w:firstColumn="0" w:lastColumn="0" w:oddVBand="0" w:evenVBand="0" w:oddHBand="0" w:evenHBand="0" w:firstRowFirstColumn="0" w:firstRowLastColumn="0" w:lastRowFirstColumn="0" w:lastRowLastColumn="0"/>
              <w:rPr>
                <w:ins w:id="948" w:author="BEAUMONT Tiffany" w:date="2025-03-25T13:14:00Z"/>
              </w:rPr>
            </w:pPr>
            <w:r>
              <w:rPr>
                <w:rFonts w:ascii="Calibri" w:hAnsi="Calibri" w:cs="Calibri"/>
                <w:color w:val="000000"/>
              </w:rPr>
              <w:t>0,46409</w:t>
            </w:r>
          </w:p>
        </w:tc>
        <w:tc>
          <w:tcPr>
            <w:tcW w:w="1180" w:type="dxa"/>
            <w:vAlign w:val="center"/>
          </w:tcPr>
          <w:p w14:paraId="5E0EF3EF" w14:textId="760FC2E6" w:rsidR="00FA5AAD" w:rsidRPr="00B31E44" w:rsidRDefault="00FA5AAD" w:rsidP="00FA5AAD">
            <w:pPr>
              <w:cnfStyle w:val="000000000000" w:firstRow="0" w:lastRow="0" w:firstColumn="0" w:lastColumn="0" w:oddVBand="0" w:evenVBand="0" w:oddHBand="0" w:evenHBand="0" w:firstRowFirstColumn="0" w:firstRowLastColumn="0" w:lastRowFirstColumn="0" w:lastRowLastColumn="0"/>
              <w:rPr>
                <w:ins w:id="949" w:author="BEAUMONT Tiffany" w:date="2025-03-25T13:14:00Z"/>
              </w:rPr>
            </w:pPr>
            <w:r>
              <w:rPr>
                <w:rFonts w:ascii="Calibri" w:hAnsi="Calibri" w:cs="Calibri"/>
                <w:color w:val="000000"/>
              </w:rPr>
              <w:t>1,88E-04</w:t>
            </w:r>
          </w:p>
        </w:tc>
        <w:tc>
          <w:tcPr>
            <w:tcW w:w="1559" w:type="dxa"/>
            <w:vAlign w:val="center"/>
          </w:tcPr>
          <w:p w14:paraId="7EB10178" w14:textId="55B4E924" w:rsidR="00FA5AAD" w:rsidRPr="00B31E44" w:rsidRDefault="00FA5AAD" w:rsidP="00FA5AAD">
            <w:pPr>
              <w:cnfStyle w:val="000000000000" w:firstRow="0" w:lastRow="0" w:firstColumn="0" w:lastColumn="0" w:oddVBand="0" w:evenVBand="0" w:oddHBand="0" w:evenHBand="0" w:firstRowFirstColumn="0" w:firstRowLastColumn="0" w:lastRowFirstColumn="0" w:lastRowLastColumn="0"/>
              <w:rPr>
                <w:ins w:id="950" w:author="BEAUMONT Tiffany" w:date="2025-03-25T13:14:00Z"/>
              </w:rPr>
            </w:pPr>
            <w:r>
              <w:rPr>
                <w:rFonts w:ascii="Calibri" w:hAnsi="Calibri" w:cs="Calibri"/>
                <w:color w:val="000000"/>
              </w:rPr>
              <w:t>VRAI</w:t>
            </w:r>
          </w:p>
        </w:tc>
      </w:tr>
      <w:tr w:rsidR="00FA5AAD" w:rsidRPr="00602273" w14:paraId="75A95149" w14:textId="77777777" w:rsidTr="001A15B5">
        <w:trPr>
          <w:cnfStyle w:val="000000100000" w:firstRow="0" w:lastRow="0" w:firstColumn="0" w:lastColumn="0" w:oddVBand="0" w:evenVBand="0" w:oddHBand="1" w:evenHBand="0" w:firstRowFirstColumn="0" w:firstRowLastColumn="0" w:lastRowFirstColumn="0" w:lastRowLastColumn="0"/>
          <w:trHeight w:val="340"/>
          <w:ins w:id="951" w:author="BEAUMONT Tiffany" w:date="2025-03-25T13:14:00Z"/>
        </w:trPr>
        <w:tc>
          <w:tcPr>
            <w:cnfStyle w:val="001000000000" w:firstRow="0" w:lastRow="0" w:firstColumn="1" w:lastColumn="0" w:oddVBand="0" w:evenVBand="0" w:oddHBand="0" w:evenHBand="0" w:firstRowFirstColumn="0" w:firstRowLastColumn="0" w:lastRowFirstColumn="0" w:lastRowLastColumn="0"/>
            <w:tcW w:w="1838" w:type="dxa"/>
            <w:vAlign w:val="bottom"/>
            <w:hideMark/>
          </w:tcPr>
          <w:p w14:paraId="750C145A" w14:textId="00C631E7" w:rsidR="00FA5AAD" w:rsidRPr="00B31E44" w:rsidRDefault="00FA5AAD" w:rsidP="00FA5AAD">
            <w:pPr>
              <w:rPr>
                <w:ins w:id="952" w:author="BEAUMONT Tiffany" w:date="2025-03-25T13:14:00Z"/>
              </w:rPr>
            </w:pPr>
            <w:ins w:id="953" w:author="BEAUMONT Tiffany" w:date="2025-03-25T13:14:00Z">
              <w:r>
                <w:rPr>
                  <w:rFonts w:ascii="Calibri" w:hAnsi="Calibri" w:cs="Calibri"/>
                </w:rPr>
                <w:t>Volume</w:t>
              </w:r>
            </w:ins>
          </w:p>
        </w:tc>
        <w:tc>
          <w:tcPr>
            <w:tcW w:w="1287" w:type="dxa"/>
            <w:vAlign w:val="center"/>
          </w:tcPr>
          <w:p w14:paraId="6B75BE93" w14:textId="4E7525E3" w:rsidR="00FA5AAD" w:rsidRPr="00B31E44" w:rsidRDefault="00FA5AAD" w:rsidP="00FA5AAD">
            <w:pPr>
              <w:cnfStyle w:val="000000100000" w:firstRow="0" w:lastRow="0" w:firstColumn="0" w:lastColumn="0" w:oddVBand="0" w:evenVBand="0" w:oddHBand="1" w:evenHBand="0" w:firstRowFirstColumn="0" w:firstRowLastColumn="0" w:lastRowFirstColumn="0" w:lastRowLastColumn="0"/>
              <w:rPr>
                <w:ins w:id="954" w:author="BEAUMONT Tiffany" w:date="2025-03-25T13:14:00Z"/>
              </w:rPr>
            </w:pPr>
            <w:r>
              <w:rPr>
                <w:rFonts w:ascii="Calibri" w:hAnsi="Calibri" w:cs="Calibri"/>
                <w:color w:val="000000"/>
              </w:rPr>
              <w:t>0,11</w:t>
            </w:r>
          </w:p>
        </w:tc>
        <w:tc>
          <w:tcPr>
            <w:tcW w:w="1180" w:type="dxa"/>
            <w:vAlign w:val="center"/>
          </w:tcPr>
          <w:p w14:paraId="1F1CED3D" w14:textId="7F3B4D6E" w:rsidR="00FA5AAD" w:rsidRPr="00B31E44" w:rsidRDefault="00FA5AAD" w:rsidP="00FA5AAD">
            <w:pPr>
              <w:cnfStyle w:val="000000100000" w:firstRow="0" w:lastRow="0" w:firstColumn="0" w:lastColumn="0" w:oddVBand="0" w:evenVBand="0" w:oddHBand="1" w:evenHBand="0" w:firstRowFirstColumn="0" w:firstRowLastColumn="0" w:lastRowFirstColumn="0" w:lastRowLastColumn="0"/>
              <w:rPr>
                <w:ins w:id="955" w:author="BEAUMONT Tiffany" w:date="2025-03-25T13:14:00Z"/>
              </w:rPr>
            </w:pPr>
            <w:r>
              <w:rPr>
                <w:rFonts w:ascii="Calibri" w:hAnsi="Calibri" w:cs="Calibri"/>
                <w:color w:val="000000"/>
              </w:rPr>
              <w:t>4,14E-01</w:t>
            </w:r>
          </w:p>
        </w:tc>
        <w:tc>
          <w:tcPr>
            <w:tcW w:w="1437" w:type="dxa"/>
            <w:vAlign w:val="center"/>
          </w:tcPr>
          <w:p w14:paraId="33C5FCED" w14:textId="211663B5" w:rsidR="00FA5AAD" w:rsidRPr="00B31E44" w:rsidRDefault="00FA5AAD" w:rsidP="00FA5AAD">
            <w:pPr>
              <w:cnfStyle w:val="000000100000" w:firstRow="0" w:lastRow="0" w:firstColumn="0" w:lastColumn="0" w:oddVBand="0" w:evenVBand="0" w:oddHBand="1" w:evenHBand="0" w:firstRowFirstColumn="0" w:firstRowLastColumn="0" w:lastRowFirstColumn="0" w:lastRowLastColumn="0"/>
              <w:rPr>
                <w:ins w:id="956" w:author="BEAUMONT Tiffany" w:date="2025-03-25T13:14:00Z"/>
              </w:rPr>
            </w:pPr>
            <w:r>
              <w:rPr>
                <w:rFonts w:ascii="Calibri" w:hAnsi="Calibri" w:cs="Calibri"/>
                <w:color w:val="000000"/>
              </w:rPr>
              <w:t>FAUX</w:t>
            </w:r>
          </w:p>
        </w:tc>
        <w:tc>
          <w:tcPr>
            <w:tcW w:w="1437" w:type="dxa"/>
            <w:vAlign w:val="center"/>
          </w:tcPr>
          <w:p w14:paraId="4D84D9AD" w14:textId="7FABA3DC" w:rsidR="00FA5AAD" w:rsidRPr="00B31E44" w:rsidRDefault="00FA5AAD" w:rsidP="00FA5AAD">
            <w:pPr>
              <w:cnfStyle w:val="000000100000" w:firstRow="0" w:lastRow="0" w:firstColumn="0" w:lastColumn="0" w:oddVBand="0" w:evenVBand="0" w:oddHBand="1" w:evenHBand="0" w:firstRowFirstColumn="0" w:firstRowLastColumn="0" w:lastRowFirstColumn="0" w:lastRowLastColumn="0"/>
              <w:rPr>
                <w:ins w:id="957" w:author="BEAUMONT Tiffany" w:date="2025-03-25T13:14:00Z"/>
              </w:rPr>
            </w:pPr>
            <w:r>
              <w:rPr>
                <w:rFonts w:ascii="Calibri" w:hAnsi="Calibri" w:cs="Calibri"/>
                <w:color w:val="000000"/>
              </w:rPr>
              <w:t>0,199389</w:t>
            </w:r>
          </w:p>
        </w:tc>
        <w:tc>
          <w:tcPr>
            <w:tcW w:w="1180" w:type="dxa"/>
            <w:vAlign w:val="center"/>
          </w:tcPr>
          <w:p w14:paraId="7C9FA9EB" w14:textId="76BA2528" w:rsidR="00FA5AAD" w:rsidRPr="00B31E44" w:rsidRDefault="00FA5AAD" w:rsidP="00FA5AAD">
            <w:pPr>
              <w:cnfStyle w:val="000000100000" w:firstRow="0" w:lastRow="0" w:firstColumn="0" w:lastColumn="0" w:oddVBand="0" w:evenVBand="0" w:oddHBand="1" w:evenHBand="0" w:firstRowFirstColumn="0" w:firstRowLastColumn="0" w:lastRowFirstColumn="0" w:lastRowLastColumn="0"/>
              <w:rPr>
                <w:ins w:id="958" w:author="BEAUMONT Tiffany" w:date="2025-03-25T13:14:00Z"/>
              </w:rPr>
            </w:pPr>
            <w:r>
              <w:rPr>
                <w:rFonts w:ascii="Calibri" w:hAnsi="Calibri" w:cs="Calibri"/>
                <w:color w:val="000000"/>
              </w:rPr>
              <w:t>1,27E-01</w:t>
            </w:r>
          </w:p>
        </w:tc>
        <w:tc>
          <w:tcPr>
            <w:tcW w:w="1559" w:type="dxa"/>
            <w:vAlign w:val="center"/>
          </w:tcPr>
          <w:p w14:paraId="1446A80A" w14:textId="5E3061A5" w:rsidR="00FA5AAD" w:rsidRPr="00B31E44" w:rsidRDefault="00FA5AAD" w:rsidP="00FA5AAD">
            <w:pPr>
              <w:cnfStyle w:val="000000100000" w:firstRow="0" w:lastRow="0" w:firstColumn="0" w:lastColumn="0" w:oddVBand="0" w:evenVBand="0" w:oddHBand="1" w:evenHBand="0" w:firstRowFirstColumn="0" w:firstRowLastColumn="0" w:lastRowFirstColumn="0" w:lastRowLastColumn="0"/>
              <w:rPr>
                <w:ins w:id="959" w:author="BEAUMONT Tiffany" w:date="2025-03-25T13:14:00Z"/>
              </w:rPr>
            </w:pPr>
            <w:r>
              <w:rPr>
                <w:rFonts w:ascii="Calibri" w:hAnsi="Calibri" w:cs="Calibri"/>
                <w:color w:val="000000"/>
              </w:rPr>
              <w:t>FAUX</w:t>
            </w:r>
          </w:p>
        </w:tc>
      </w:tr>
      <w:tr w:rsidR="00FA5AAD" w:rsidRPr="00602273" w14:paraId="120E0869" w14:textId="77777777" w:rsidTr="00C9131A">
        <w:trPr>
          <w:trHeight w:val="340"/>
          <w:ins w:id="960" w:author="BEAUMONT Tiffany" w:date="2025-03-25T13:14:00Z"/>
        </w:trPr>
        <w:tc>
          <w:tcPr>
            <w:cnfStyle w:val="001000000000" w:firstRow="0" w:lastRow="0" w:firstColumn="1" w:lastColumn="0" w:oddVBand="0" w:evenVBand="0" w:oddHBand="0" w:evenHBand="0" w:firstRowFirstColumn="0" w:firstRowLastColumn="0" w:lastRowFirstColumn="0" w:lastRowLastColumn="0"/>
            <w:tcW w:w="1838" w:type="dxa"/>
            <w:vAlign w:val="bottom"/>
            <w:hideMark/>
          </w:tcPr>
          <w:p w14:paraId="7BA04C8F" w14:textId="433BEC11" w:rsidR="00FA5AAD" w:rsidRPr="00B31E44" w:rsidRDefault="00FA5AAD" w:rsidP="00FA5AAD">
            <w:pPr>
              <w:rPr>
                <w:ins w:id="961" w:author="BEAUMONT Tiffany" w:date="2025-03-25T13:14:00Z"/>
              </w:rPr>
            </w:pPr>
            <w:ins w:id="962" w:author="BEAUMONT Tiffany" w:date="2025-03-25T13:14:00Z">
              <w:r>
                <w:rPr>
                  <w:rFonts w:ascii="Calibri" w:hAnsi="Calibri" w:cs="Calibri"/>
                </w:rPr>
                <w:t>Distance</w:t>
              </w:r>
            </w:ins>
          </w:p>
        </w:tc>
        <w:tc>
          <w:tcPr>
            <w:tcW w:w="1287" w:type="dxa"/>
            <w:vAlign w:val="center"/>
          </w:tcPr>
          <w:p w14:paraId="4FA611A5" w14:textId="6CDC2A1B" w:rsidR="00FA5AAD" w:rsidRPr="00B31E44" w:rsidRDefault="00FA5AAD" w:rsidP="00FA5AAD">
            <w:pPr>
              <w:cnfStyle w:val="000000000000" w:firstRow="0" w:lastRow="0" w:firstColumn="0" w:lastColumn="0" w:oddVBand="0" w:evenVBand="0" w:oddHBand="0" w:evenHBand="0" w:firstRowFirstColumn="0" w:firstRowLastColumn="0" w:lastRowFirstColumn="0" w:lastRowLastColumn="0"/>
              <w:rPr>
                <w:ins w:id="963" w:author="BEAUMONT Tiffany" w:date="2025-03-25T13:14:00Z"/>
              </w:rPr>
            </w:pPr>
            <w:r>
              <w:rPr>
                <w:rFonts w:ascii="Calibri" w:hAnsi="Calibri" w:cs="Calibri"/>
                <w:color w:val="000000"/>
              </w:rPr>
              <w:t>0,08</w:t>
            </w:r>
          </w:p>
        </w:tc>
        <w:tc>
          <w:tcPr>
            <w:tcW w:w="1180" w:type="dxa"/>
            <w:vAlign w:val="center"/>
          </w:tcPr>
          <w:p w14:paraId="30FFBEFC" w14:textId="55483728" w:rsidR="00FA5AAD" w:rsidRPr="00B31E44" w:rsidRDefault="00FA5AAD" w:rsidP="00FA5AAD">
            <w:pPr>
              <w:cnfStyle w:val="000000000000" w:firstRow="0" w:lastRow="0" w:firstColumn="0" w:lastColumn="0" w:oddVBand="0" w:evenVBand="0" w:oddHBand="0" w:evenHBand="0" w:firstRowFirstColumn="0" w:firstRowLastColumn="0" w:lastRowFirstColumn="0" w:lastRowLastColumn="0"/>
              <w:rPr>
                <w:ins w:id="964" w:author="BEAUMONT Tiffany" w:date="2025-03-25T13:14:00Z"/>
              </w:rPr>
            </w:pPr>
            <w:r>
              <w:rPr>
                <w:rFonts w:ascii="Calibri" w:hAnsi="Calibri" w:cs="Calibri"/>
                <w:color w:val="000000"/>
              </w:rPr>
              <w:t>5,33E-01</w:t>
            </w:r>
          </w:p>
        </w:tc>
        <w:tc>
          <w:tcPr>
            <w:tcW w:w="1437" w:type="dxa"/>
            <w:vAlign w:val="center"/>
          </w:tcPr>
          <w:p w14:paraId="5E4E8D6E" w14:textId="4E78E25B" w:rsidR="00FA5AAD" w:rsidRPr="00B31E44" w:rsidRDefault="00FA5AAD" w:rsidP="00FA5AAD">
            <w:pPr>
              <w:cnfStyle w:val="000000000000" w:firstRow="0" w:lastRow="0" w:firstColumn="0" w:lastColumn="0" w:oddVBand="0" w:evenVBand="0" w:oddHBand="0" w:evenHBand="0" w:firstRowFirstColumn="0" w:firstRowLastColumn="0" w:lastRowFirstColumn="0" w:lastRowLastColumn="0"/>
              <w:rPr>
                <w:ins w:id="965" w:author="BEAUMONT Tiffany" w:date="2025-03-25T13:14:00Z"/>
              </w:rPr>
            </w:pPr>
            <w:r>
              <w:rPr>
                <w:rFonts w:ascii="Calibri" w:hAnsi="Calibri" w:cs="Calibri"/>
                <w:color w:val="000000"/>
              </w:rPr>
              <w:t>FAUX</w:t>
            </w:r>
          </w:p>
        </w:tc>
        <w:tc>
          <w:tcPr>
            <w:tcW w:w="1437" w:type="dxa"/>
            <w:vAlign w:val="center"/>
          </w:tcPr>
          <w:p w14:paraId="0694A488" w14:textId="7372B438" w:rsidR="00FA5AAD" w:rsidRPr="00B31E44" w:rsidRDefault="00FA5AAD" w:rsidP="00FA5AAD">
            <w:pPr>
              <w:cnfStyle w:val="000000000000" w:firstRow="0" w:lastRow="0" w:firstColumn="0" w:lastColumn="0" w:oddVBand="0" w:evenVBand="0" w:oddHBand="0" w:evenHBand="0" w:firstRowFirstColumn="0" w:firstRowLastColumn="0" w:lastRowFirstColumn="0" w:lastRowLastColumn="0"/>
              <w:rPr>
                <w:ins w:id="966" w:author="BEAUMONT Tiffany" w:date="2025-03-25T13:14:00Z"/>
              </w:rPr>
            </w:pPr>
            <w:r>
              <w:rPr>
                <w:rFonts w:ascii="Calibri" w:hAnsi="Calibri" w:cs="Calibri"/>
                <w:color w:val="000000"/>
              </w:rPr>
              <w:t>-0,102635</w:t>
            </w:r>
          </w:p>
        </w:tc>
        <w:tc>
          <w:tcPr>
            <w:tcW w:w="1180" w:type="dxa"/>
            <w:vAlign w:val="center"/>
          </w:tcPr>
          <w:p w14:paraId="0F78BAA5" w14:textId="1278B405" w:rsidR="00FA5AAD" w:rsidRPr="00B31E44" w:rsidRDefault="00FA5AAD" w:rsidP="00FA5AAD">
            <w:pPr>
              <w:cnfStyle w:val="000000000000" w:firstRow="0" w:lastRow="0" w:firstColumn="0" w:lastColumn="0" w:oddVBand="0" w:evenVBand="0" w:oddHBand="0" w:evenHBand="0" w:firstRowFirstColumn="0" w:firstRowLastColumn="0" w:lastRowFirstColumn="0" w:lastRowLastColumn="0"/>
              <w:rPr>
                <w:ins w:id="967" w:author="BEAUMONT Tiffany" w:date="2025-03-25T13:14:00Z"/>
              </w:rPr>
            </w:pPr>
            <w:r>
              <w:rPr>
                <w:rFonts w:ascii="Calibri" w:hAnsi="Calibri" w:cs="Calibri"/>
                <w:color w:val="000000"/>
              </w:rPr>
              <w:t>4,35E-01</w:t>
            </w:r>
          </w:p>
        </w:tc>
        <w:tc>
          <w:tcPr>
            <w:tcW w:w="1559" w:type="dxa"/>
            <w:vAlign w:val="center"/>
          </w:tcPr>
          <w:p w14:paraId="259CF920" w14:textId="3B9ED80B" w:rsidR="00FA5AAD" w:rsidRPr="00B31E44" w:rsidRDefault="00FA5AAD" w:rsidP="00FA5AAD">
            <w:pPr>
              <w:cnfStyle w:val="000000000000" w:firstRow="0" w:lastRow="0" w:firstColumn="0" w:lastColumn="0" w:oddVBand="0" w:evenVBand="0" w:oddHBand="0" w:evenHBand="0" w:firstRowFirstColumn="0" w:firstRowLastColumn="0" w:lastRowFirstColumn="0" w:lastRowLastColumn="0"/>
              <w:rPr>
                <w:ins w:id="968" w:author="BEAUMONT Tiffany" w:date="2025-03-25T13:14:00Z"/>
              </w:rPr>
            </w:pPr>
            <w:r>
              <w:rPr>
                <w:rFonts w:ascii="Calibri" w:hAnsi="Calibri" w:cs="Calibri"/>
                <w:color w:val="000000"/>
              </w:rPr>
              <w:t>FAUX</w:t>
            </w:r>
          </w:p>
        </w:tc>
      </w:tr>
      <w:tr w:rsidR="00FA5AAD" w:rsidRPr="00602273" w14:paraId="510A6627" w14:textId="77777777" w:rsidTr="00785E0F">
        <w:trPr>
          <w:cnfStyle w:val="000000100000" w:firstRow="0" w:lastRow="0" w:firstColumn="0" w:lastColumn="0" w:oddVBand="0" w:evenVBand="0" w:oddHBand="1" w:evenHBand="0" w:firstRowFirstColumn="0" w:firstRowLastColumn="0" w:lastRowFirstColumn="0" w:lastRowLastColumn="0"/>
          <w:trHeight w:val="340"/>
          <w:ins w:id="969" w:author="BEAUMONT Tiffany" w:date="2025-03-25T13:14:00Z"/>
        </w:trPr>
        <w:tc>
          <w:tcPr>
            <w:cnfStyle w:val="001000000000" w:firstRow="0" w:lastRow="0" w:firstColumn="1" w:lastColumn="0" w:oddVBand="0" w:evenVBand="0" w:oddHBand="0" w:evenHBand="0" w:firstRowFirstColumn="0" w:firstRowLastColumn="0" w:lastRowFirstColumn="0" w:lastRowLastColumn="0"/>
            <w:tcW w:w="1838" w:type="dxa"/>
            <w:vAlign w:val="bottom"/>
            <w:hideMark/>
          </w:tcPr>
          <w:p w14:paraId="3F655812" w14:textId="5CA35F98" w:rsidR="00FA5AAD" w:rsidRPr="00B31E44" w:rsidRDefault="00FA5AAD" w:rsidP="00FA5AAD">
            <w:pPr>
              <w:rPr>
                <w:ins w:id="970" w:author="BEAUMONT Tiffany" w:date="2025-03-25T13:14:00Z"/>
              </w:rPr>
            </w:pPr>
            <w:ins w:id="971" w:author="BEAUMONT Tiffany" w:date="2025-03-25T13:14:00Z">
              <w:r>
                <w:rPr>
                  <w:rFonts w:ascii="Calibri" w:hAnsi="Calibri" w:cs="Calibri"/>
                </w:rPr>
                <w:t>Modèle caméra</w:t>
              </w:r>
            </w:ins>
          </w:p>
        </w:tc>
        <w:tc>
          <w:tcPr>
            <w:tcW w:w="1287" w:type="dxa"/>
            <w:vAlign w:val="center"/>
          </w:tcPr>
          <w:p w14:paraId="2DF07FA9" w14:textId="02973D03" w:rsidR="00FA5AAD" w:rsidRPr="00B31E44" w:rsidRDefault="00FA5AAD" w:rsidP="00FA5AAD">
            <w:pPr>
              <w:cnfStyle w:val="000000100000" w:firstRow="0" w:lastRow="0" w:firstColumn="0" w:lastColumn="0" w:oddVBand="0" w:evenVBand="0" w:oddHBand="1" w:evenHBand="0" w:firstRowFirstColumn="0" w:firstRowLastColumn="0" w:lastRowFirstColumn="0" w:lastRowLastColumn="0"/>
              <w:rPr>
                <w:ins w:id="972" w:author="BEAUMONT Tiffany" w:date="2025-03-25T13:14:00Z"/>
              </w:rPr>
            </w:pPr>
            <w:r>
              <w:rPr>
                <w:rFonts w:ascii="Calibri" w:hAnsi="Calibri" w:cs="Calibri"/>
                <w:color w:val="000000"/>
              </w:rPr>
              <w:t>-0,05</w:t>
            </w:r>
          </w:p>
        </w:tc>
        <w:tc>
          <w:tcPr>
            <w:tcW w:w="1180" w:type="dxa"/>
            <w:vAlign w:val="center"/>
          </w:tcPr>
          <w:p w14:paraId="7E5E370E" w14:textId="7F0C5A0D" w:rsidR="00FA5AAD" w:rsidRPr="00B31E44" w:rsidRDefault="00FA5AAD" w:rsidP="00FA5AAD">
            <w:pPr>
              <w:cnfStyle w:val="000000100000" w:firstRow="0" w:lastRow="0" w:firstColumn="0" w:lastColumn="0" w:oddVBand="0" w:evenVBand="0" w:oddHBand="1" w:evenHBand="0" w:firstRowFirstColumn="0" w:firstRowLastColumn="0" w:lastRowFirstColumn="0" w:lastRowLastColumn="0"/>
              <w:rPr>
                <w:ins w:id="973" w:author="BEAUMONT Tiffany" w:date="2025-03-25T13:14:00Z"/>
              </w:rPr>
            </w:pPr>
            <w:r>
              <w:rPr>
                <w:rFonts w:ascii="Calibri" w:hAnsi="Calibri" w:cs="Calibri"/>
                <w:color w:val="000000"/>
              </w:rPr>
              <w:t>7,04E-01</w:t>
            </w:r>
          </w:p>
        </w:tc>
        <w:tc>
          <w:tcPr>
            <w:tcW w:w="1437" w:type="dxa"/>
            <w:vAlign w:val="center"/>
          </w:tcPr>
          <w:p w14:paraId="7F730AEB" w14:textId="17E7AD3F" w:rsidR="00FA5AAD" w:rsidRPr="00B31E44" w:rsidRDefault="00FA5AAD" w:rsidP="00FA5AAD">
            <w:pPr>
              <w:cnfStyle w:val="000000100000" w:firstRow="0" w:lastRow="0" w:firstColumn="0" w:lastColumn="0" w:oddVBand="0" w:evenVBand="0" w:oddHBand="1" w:evenHBand="0" w:firstRowFirstColumn="0" w:firstRowLastColumn="0" w:lastRowFirstColumn="0" w:lastRowLastColumn="0"/>
              <w:rPr>
                <w:ins w:id="974" w:author="BEAUMONT Tiffany" w:date="2025-03-25T13:14:00Z"/>
              </w:rPr>
            </w:pPr>
            <w:r>
              <w:rPr>
                <w:rFonts w:ascii="Calibri" w:hAnsi="Calibri" w:cs="Calibri"/>
                <w:color w:val="000000"/>
              </w:rPr>
              <w:t>FAUX</w:t>
            </w:r>
          </w:p>
        </w:tc>
        <w:tc>
          <w:tcPr>
            <w:tcW w:w="1437" w:type="dxa"/>
            <w:vAlign w:val="center"/>
          </w:tcPr>
          <w:p w14:paraId="7B76DCDE" w14:textId="3DA07D51" w:rsidR="00FA5AAD" w:rsidRPr="00B31E44" w:rsidRDefault="00FA5AAD" w:rsidP="00FA5AAD">
            <w:pPr>
              <w:cnfStyle w:val="000000100000" w:firstRow="0" w:lastRow="0" w:firstColumn="0" w:lastColumn="0" w:oddVBand="0" w:evenVBand="0" w:oddHBand="1" w:evenHBand="0" w:firstRowFirstColumn="0" w:firstRowLastColumn="0" w:lastRowFirstColumn="0" w:lastRowLastColumn="0"/>
              <w:rPr>
                <w:ins w:id="975" w:author="BEAUMONT Tiffany" w:date="2025-03-25T13:14:00Z"/>
              </w:rPr>
            </w:pPr>
            <w:r>
              <w:rPr>
                <w:rFonts w:ascii="Calibri" w:hAnsi="Calibri" w:cs="Calibri"/>
                <w:color w:val="000000"/>
              </w:rPr>
              <w:t>0,097555</w:t>
            </w:r>
          </w:p>
        </w:tc>
        <w:tc>
          <w:tcPr>
            <w:tcW w:w="1180" w:type="dxa"/>
            <w:vAlign w:val="center"/>
          </w:tcPr>
          <w:p w14:paraId="1A042876" w14:textId="50F464B1" w:rsidR="00FA5AAD" w:rsidRPr="00B31E44" w:rsidRDefault="00FA5AAD" w:rsidP="00FA5AAD">
            <w:pPr>
              <w:cnfStyle w:val="000000100000" w:firstRow="0" w:lastRow="0" w:firstColumn="0" w:lastColumn="0" w:oddVBand="0" w:evenVBand="0" w:oddHBand="1" w:evenHBand="0" w:firstRowFirstColumn="0" w:firstRowLastColumn="0" w:lastRowFirstColumn="0" w:lastRowLastColumn="0"/>
              <w:rPr>
                <w:ins w:id="976" w:author="BEAUMONT Tiffany" w:date="2025-03-25T13:14:00Z"/>
              </w:rPr>
            </w:pPr>
            <w:r>
              <w:rPr>
                <w:rFonts w:ascii="Calibri" w:hAnsi="Calibri" w:cs="Calibri"/>
                <w:color w:val="000000"/>
              </w:rPr>
              <w:t>4,58E-01</w:t>
            </w:r>
          </w:p>
        </w:tc>
        <w:tc>
          <w:tcPr>
            <w:tcW w:w="1559" w:type="dxa"/>
            <w:vAlign w:val="center"/>
          </w:tcPr>
          <w:p w14:paraId="2C90FB6E" w14:textId="4AC7B317" w:rsidR="00FA5AAD" w:rsidRPr="00B31E44" w:rsidRDefault="00FA5AAD" w:rsidP="00FA5AAD">
            <w:pPr>
              <w:cnfStyle w:val="000000100000" w:firstRow="0" w:lastRow="0" w:firstColumn="0" w:lastColumn="0" w:oddVBand="0" w:evenVBand="0" w:oddHBand="1" w:evenHBand="0" w:firstRowFirstColumn="0" w:firstRowLastColumn="0" w:lastRowFirstColumn="0" w:lastRowLastColumn="0"/>
              <w:rPr>
                <w:ins w:id="977" w:author="BEAUMONT Tiffany" w:date="2025-03-25T13:14:00Z"/>
              </w:rPr>
            </w:pPr>
            <w:r>
              <w:rPr>
                <w:rFonts w:ascii="Calibri" w:hAnsi="Calibri" w:cs="Calibri"/>
                <w:color w:val="000000"/>
              </w:rPr>
              <w:t>FAUX</w:t>
            </w:r>
          </w:p>
        </w:tc>
      </w:tr>
    </w:tbl>
    <w:p w14:paraId="63416D25" w14:textId="7FD4BEDC" w:rsidR="00894666" w:rsidRDefault="00894666" w:rsidP="00894666">
      <w:pPr>
        <w:jc w:val="both"/>
        <w:rPr>
          <w:ins w:id="978" w:author="BEAUMONT Tiffany" w:date="2025-03-25T13:08:00Z"/>
          <w:i/>
          <w:iCs/>
        </w:rPr>
      </w:pPr>
    </w:p>
    <w:p w14:paraId="6C81DC3A" w14:textId="126C6C1A" w:rsidR="00894666" w:rsidRDefault="00894666" w:rsidP="00894666">
      <w:pPr>
        <w:jc w:val="both"/>
        <w:rPr>
          <w:ins w:id="979" w:author="BEAUMONT Tiffany" w:date="2025-03-25T13:08:00Z"/>
        </w:rPr>
      </w:pPr>
      <w:ins w:id="980" w:author="BEAUMONT Tiffany" w:date="2025-03-25T13:08:00Z">
        <w:r w:rsidRPr="00894666">
          <w:rPr>
            <w:b/>
            <w:bCs/>
            <w:i/>
            <w:iCs/>
            <w:rPrChange w:id="981" w:author="BEAUMONT Tiffany" w:date="2025-03-25T13:14:00Z">
              <w:rPr>
                <w:i/>
                <w:iCs/>
              </w:rPr>
            </w:rPrChange>
          </w:rPr>
          <w:t>Tc-99m</w:t>
        </w:r>
        <w:r>
          <w:rPr>
            <w:i/>
            <w:iCs/>
          </w:rPr>
          <w:t xml:space="preserve"> : </w:t>
        </w:r>
        <w:r w:rsidRPr="0028589B">
          <w:t xml:space="preserve">L’écart-type sur le facteur d’étalonnage </w:t>
        </w:r>
      </w:ins>
      <w:ins w:id="982" w:author="BEAUMONT Tiffany" w:date="2025-03-25T15:35:00Z">
        <w:r w:rsidR="0028589B" w:rsidRPr="0028589B">
          <w:rPr>
            <w:rPrChange w:id="983" w:author="BEAUMONT Tiffany" w:date="2025-03-25T15:38:00Z">
              <w:rPr>
                <w:highlight w:val="green"/>
              </w:rPr>
            </w:rPrChange>
          </w:rPr>
          <w:t xml:space="preserve">moyen </w:t>
        </w:r>
      </w:ins>
      <w:ins w:id="984" w:author="BEAUMONT Tiffany" w:date="2025-03-25T13:08:00Z">
        <w:r w:rsidRPr="0028589B">
          <w:t xml:space="preserve">est </w:t>
        </w:r>
      </w:ins>
      <w:ins w:id="985" w:author="BEAUMONT Tiffany" w:date="2025-03-25T15:36:00Z">
        <w:r w:rsidR="0028589B" w:rsidRPr="0028589B">
          <w:rPr>
            <w:rPrChange w:id="986" w:author="BEAUMONT Tiffany" w:date="2025-03-25T15:38:00Z">
              <w:rPr>
                <w:highlight w:val="green"/>
              </w:rPr>
            </w:rPrChange>
          </w:rPr>
          <w:t>plus</w:t>
        </w:r>
      </w:ins>
      <w:ins w:id="987" w:author="BEAUMONT Tiffany" w:date="2025-03-25T13:08:00Z">
        <w:r w:rsidRPr="0028589B">
          <w:t xml:space="preserve"> faible (1</w:t>
        </w:r>
      </w:ins>
      <w:ins w:id="988" w:author="BEAUMONT Tiffany" w:date="2025-03-25T15:30:00Z">
        <w:r w:rsidR="0028589B" w:rsidRPr="0028589B">
          <w:rPr>
            <w:rPrChange w:id="989" w:author="BEAUMONT Tiffany" w:date="2025-03-25T15:38:00Z">
              <w:rPr>
                <w:highlight w:val="green"/>
              </w:rPr>
            </w:rPrChange>
          </w:rPr>
          <w:t>6</w:t>
        </w:r>
      </w:ins>
      <w:ins w:id="990" w:author="BEAUMONT Tiffany" w:date="2025-03-25T13:08:00Z">
        <w:r w:rsidRPr="0028589B">
          <w:t xml:space="preserve">%) </w:t>
        </w:r>
      </w:ins>
      <w:ins w:id="991" w:author="BEAUMONT Tiffany" w:date="2025-03-25T15:36:00Z">
        <w:r w:rsidR="0028589B" w:rsidRPr="0028589B">
          <w:rPr>
            <w:rPrChange w:id="992" w:author="BEAUMONT Tiffany" w:date="2025-03-25T15:38:00Z">
              <w:rPr>
                <w:highlight w:val="green"/>
              </w:rPr>
            </w:rPrChange>
          </w:rPr>
          <w:t xml:space="preserve">que pour l’I-123 </w:t>
        </w:r>
      </w:ins>
      <w:ins w:id="993" w:author="BEAUMONT Tiffany" w:date="2025-03-25T13:08:00Z">
        <w:r w:rsidRPr="0028589B">
          <w:t xml:space="preserve">ce qui suggère que les </w:t>
        </w:r>
      </w:ins>
      <w:ins w:id="994" w:author="BEAUMONT Tiffany" w:date="2025-03-25T15:06:00Z">
        <w:r w:rsidR="00C83AFF" w:rsidRPr="0028589B">
          <w:t>méthodes</w:t>
        </w:r>
      </w:ins>
      <w:ins w:id="995" w:author="BEAUMONT Tiffany" w:date="2025-03-25T13:08:00Z">
        <w:r w:rsidRPr="0028589B">
          <w:t xml:space="preserve"> sont </w:t>
        </w:r>
      </w:ins>
      <w:ins w:id="996" w:author="BEAUMONT Tiffany" w:date="2025-03-25T15:35:00Z">
        <w:r w:rsidR="0028589B" w:rsidRPr="0028589B">
          <w:rPr>
            <w:rPrChange w:id="997" w:author="BEAUMONT Tiffany" w:date="2025-03-25T15:38:00Z">
              <w:rPr>
                <w:highlight w:val="green"/>
              </w:rPr>
            </w:rPrChange>
          </w:rPr>
          <w:t>moins</w:t>
        </w:r>
      </w:ins>
      <w:ins w:id="998" w:author="BEAUMONT Tiffany" w:date="2025-03-25T13:08:00Z">
        <w:r w:rsidRPr="0028589B">
          <w:t xml:space="preserve"> différentes</w:t>
        </w:r>
      </w:ins>
      <w:ins w:id="999" w:author="BEAUMONT Tiffany" w:date="2025-03-25T15:06:00Z">
        <w:r w:rsidR="00C83AFF" w:rsidRPr="0028589B">
          <w:t xml:space="preserve"> entre les centres</w:t>
        </w:r>
      </w:ins>
      <w:ins w:id="1000" w:author="BEAUMONT Tiffany" w:date="2025-03-25T13:08:00Z">
        <w:r w:rsidRPr="0028589B">
          <w:t xml:space="preserve">. </w:t>
        </w:r>
      </w:ins>
      <w:ins w:id="1001" w:author="BEAUMONT Tiffany" w:date="2025-03-25T15:58:00Z">
        <w:r w:rsidR="00036163">
          <w:t>L</w:t>
        </w:r>
      </w:ins>
      <w:ins w:id="1002" w:author="BEAUMONT Tiffany" w:date="2025-03-25T15:36:00Z">
        <w:r w:rsidR="0028589B" w:rsidRPr="0028589B">
          <w:rPr>
            <w:rPrChange w:id="1003" w:author="BEAUMONT Tiffany" w:date="2025-03-25T15:38:00Z">
              <w:rPr>
                <w:highlight w:val="green"/>
              </w:rPr>
            </w:rPrChange>
          </w:rPr>
          <w:t>’éca</w:t>
        </w:r>
      </w:ins>
      <w:ins w:id="1004" w:author="BEAUMONT Tiffany" w:date="2025-03-25T15:37:00Z">
        <w:r w:rsidR="0028589B" w:rsidRPr="0028589B">
          <w:rPr>
            <w:rPrChange w:id="1005" w:author="BEAUMONT Tiffany" w:date="2025-03-25T15:38:00Z">
              <w:rPr>
                <w:highlight w:val="green"/>
              </w:rPr>
            </w:rPrChange>
          </w:rPr>
          <w:t>rt-type sur l’erreur relative moyenne est</w:t>
        </w:r>
      </w:ins>
      <w:ins w:id="1006" w:author="BEAUMONT Tiffany" w:date="2025-03-25T13:08:00Z">
        <w:r w:rsidRPr="0028589B">
          <w:t xml:space="preserve"> </w:t>
        </w:r>
      </w:ins>
      <w:ins w:id="1007" w:author="BEAUMONT Tiffany" w:date="2025-03-25T15:37:00Z">
        <w:r w:rsidR="0028589B" w:rsidRPr="0028589B">
          <w:rPr>
            <w:rPrChange w:id="1008" w:author="BEAUMONT Tiffany" w:date="2025-03-25T15:38:00Z">
              <w:rPr>
                <w:highlight w:val="green"/>
              </w:rPr>
            </w:rPrChange>
          </w:rPr>
          <w:t xml:space="preserve">important </w:t>
        </w:r>
      </w:ins>
      <w:ins w:id="1009" w:author="BEAUMONT Tiffany" w:date="2025-03-25T15:58:00Z">
        <w:r w:rsidR="00036163">
          <w:t xml:space="preserve">(95%) </w:t>
        </w:r>
      </w:ins>
      <w:ins w:id="1010" w:author="BEAUMONT Tiffany" w:date="2025-03-25T15:37:00Z">
        <w:r w:rsidR="0028589B" w:rsidRPr="0028589B">
          <w:rPr>
            <w:rPrChange w:id="1011" w:author="BEAUMONT Tiffany" w:date="2025-03-25T15:38:00Z">
              <w:rPr>
                <w:highlight w:val="green"/>
              </w:rPr>
            </w:rPrChange>
          </w:rPr>
          <w:t xml:space="preserve">ce qui questionne sur </w:t>
        </w:r>
      </w:ins>
      <w:ins w:id="1012" w:author="BEAUMONT Tiffany" w:date="2025-03-25T16:00:00Z">
        <w:r w:rsidR="00036163">
          <w:t xml:space="preserve">d’importante différence entre </w:t>
        </w:r>
      </w:ins>
      <w:ins w:id="1013" w:author="BEAUMONT Tiffany" w:date="2025-03-25T15:37:00Z">
        <w:r w:rsidR="0028589B" w:rsidRPr="0028589B">
          <w:rPr>
            <w:rPrChange w:id="1014" w:author="BEAUMONT Tiffany" w:date="2025-03-25T15:38:00Z">
              <w:rPr>
                <w:highlight w:val="green"/>
              </w:rPr>
            </w:rPrChange>
          </w:rPr>
          <w:t>étalonnage et examens patient</w:t>
        </w:r>
      </w:ins>
      <w:ins w:id="1015" w:author="BEAUMONT Tiffany" w:date="2025-03-25T15:38:00Z">
        <w:r w:rsidR="0028589B" w:rsidRPr="0028589B">
          <w:rPr>
            <w:rPrChange w:id="1016" w:author="BEAUMONT Tiffany" w:date="2025-03-25T15:38:00Z">
              <w:rPr>
                <w:highlight w:val="green"/>
              </w:rPr>
            </w:rPrChange>
          </w:rPr>
          <w:t>.</w:t>
        </w:r>
      </w:ins>
    </w:p>
    <w:p w14:paraId="5CB19528" w14:textId="01922C03" w:rsidR="005B2B79" w:rsidRDefault="006515B7" w:rsidP="00894666">
      <w:pPr>
        <w:jc w:val="both"/>
        <w:rPr>
          <w:ins w:id="1017" w:author="BEAUMONT Tiffany" w:date="2025-03-26T09:57:00Z"/>
        </w:rPr>
      </w:pPr>
      <w:ins w:id="1018" w:author="BEAUMONT Tiffany" w:date="2025-03-25T14:49:00Z">
        <w:r>
          <w:t xml:space="preserve">Tout comme pour l’I-123 en collimation parallèle, </w:t>
        </w:r>
      </w:ins>
      <w:ins w:id="1019" w:author="BEAUMONT Tiffany" w:date="2025-03-25T13:16:00Z">
        <w:r w:rsidR="00894666">
          <w:t xml:space="preserve">le seuil est très négativement corrélé </w:t>
        </w:r>
      </w:ins>
      <w:ins w:id="1020" w:author="BEAUMONT Tiffany" w:date="2025-03-25T14:49:00Z">
        <w:r>
          <w:t>au facteur d’étalonnage</w:t>
        </w:r>
      </w:ins>
      <w:ins w:id="1021" w:author="BEAUMONT Tiffany" w:date="2025-03-25T13:16:00Z">
        <w:r w:rsidR="00894666">
          <w:t xml:space="preserve"> et l’erreur relative</w:t>
        </w:r>
      </w:ins>
      <w:ins w:id="1022" w:author="BEAUMONT Tiffany" w:date="2025-03-25T14:49:00Z">
        <w:r>
          <w:t xml:space="preserve"> (p-value = 5.01E-58 et </w:t>
        </w:r>
      </w:ins>
      <w:ins w:id="1023" w:author="BEAUMONT Tiffany" w:date="2025-03-25T14:50:00Z">
        <w:r>
          <w:t>5.88</w:t>
        </w:r>
      </w:ins>
      <w:ins w:id="1024" w:author="BEAUMONT Tiffany" w:date="2025-03-25T14:49:00Z">
        <w:r>
          <w:t>E-</w:t>
        </w:r>
      </w:ins>
      <w:ins w:id="1025" w:author="BEAUMONT Tiffany" w:date="2025-03-25T14:50:00Z">
        <w:r>
          <w:t>81</w:t>
        </w:r>
      </w:ins>
      <w:ins w:id="1026" w:author="BEAUMONT Tiffany" w:date="2025-03-25T14:49:00Z">
        <w:r>
          <w:t xml:space="preserve"> respectivement) (</w:t>
        </w:r>
        <w:r w:rsidRPr="00537691">
          <w:rPr>
            <w:highlight w:val="yellow"/>
          </w:rPr>
          <w:t>cf. Tableau XX</w:t>
        </w:r>
        <w:r>
          <w:t>)</w:t>
        </w:r>
      </w:ins>
      <w:ins w:id="1027" w:author="BEAUMONT Tiffany" w:date="2025-03-25T13:16:00Z">
        <w:r w:rsidR="00894666">
          <w:t xml:space="preserve">. </w:t>
        </w:r>
      </w:ins>
      <w:ins w:id="1028" w:author="BEAUMONT Tiffany" w:date="2025-03-25T14:54:00Z">
        <w:r w:rsidR="005B2B79">
          <w:t>Le volume</w:t>
        </w:r>
      </w:ins>
      <w:ins w:id="1029" w:author="BEAUMONT Tiffany" w:date="2025-03-25T13:16:00Z">
        <w:r w:rsidR="00894666">
          <w:t xml:space="preserve">, le modèle de </w:t>
        </w:r>
      </w:ins>
      <w:ins w:id="1030" w:author="BEAUMONT Tiffany" w:date="2025-03-25T14:51:00Z">
        <w:r>
          <w:t>caméra</w:t>
        </w:r>
      </w:ins>
      <w:ins w:id="1031" w:author="BEAUMONT Tiffany" w:date="2025-03-25T13:16:00Z">
        <w:r w:rsidR="00894666">
          <w:t xml:space="preserve">, </w:t>
        </w:r>
      </w:ins>
      <w:ins w:id="1032" w:author="BEAUMONT Tiffany" w:date="2025-03-25T14:55:00Z">
        <w:r w:rsidR="005B2B79">
          <w:t>la distance,</w:t>
        </w:r>
      </w:ins>
      <w:ins w:id="1033" w:author="BEAUMONT Tiffany" w:date="2025-03-25T15:25:00Z">
        <w:r w:rsidR="00C71AD0">
          <w:t xml:space="preserve"> la taille du pixel </w:t>
        </w:r>
      </w:ins>
      <w:ins w:id="1034" w:author="BEAUMONT Tiffany" w:date="2025-03-25T13:16:00Z">
        <w:r w:rsidR="00894666">
          <w:t>l’épaisseur de cristal ne semble pas ou très faiblement corrélés</w:t>
        </w:r>
      </w:ins>
      <w:ins w:id="1035" w:author="BEAUMONT Tiffany" w:date="2025-03-25T15:25:00Z">
        <w:r w:rsidR="00C71AD0">
          <w:t xml:space="preserve"> (durée)</w:t>
        </w:r>
      </w:ins>
      <w:ins w:id="1036" w:author="BEAUMONT Tiffany" w:date="2025-03-25T15:24:00Z">
        <w:r w:rsidR="00C71AD0">
          <w:t xml:space="preserve"> au facteur d’étalonnage</w:t>
        </w:r>
      </w:ins>
      <w:ins w:id="1037" w:author="BEAUMONT Tiffany" w:date="2025-03-25T13:16:00Z">
        <w:r w:rsidR="00894666">
          <w:t>.</w:t>
        </w:r>
      </w:ins>
      <w:ins w:id="1038" w:author="BEAUMONT Tiffany" w:date="2025-03-25T15:09:00Z">
        <w:r w:rsidR="00C83AFF" w:rsidRPr="00C83AFF">
          <w:t xml:space="preserve"> </w:t>
        </w:r>
      </w:ins>
      <w:ins w:id="1039" w:author="BEAUMONT Tiffany" w:date="2025-03-25T15:26:00Z">
        <w:r w:rsidR="00C71AD0">
          <w:t>L’erreur relative est quant à elle légèrement corr</w:t>
        </w:r>
      </w:ins>
      <w:ins w:id="1040" w:author="BEAUMONT Tiffany" w:date="2025-03-25T15:27:00Z">
        <w:r w:rsidR="00C71AD0">
          <w:t xml:space="preserve">élé à la marque, la durée, la taille de pixel et la distance </w:t>
        </w:r>
      </w:ins>
      <w:ins w:id="1041" w:author="BEAUMONT Tiffany" w:date="2025-03-25T13:16:00Z">
        <w:r w:rsidR="00894666">
          <w:t>(</w:t>
        </w:r>
        <w:r w:rsidR="00894666" w:rsidRPr="00C71AD0">
          <w:rPr>
            <w:highlight w:val="yellow"/>
            <w:rPrChange w:id="1042" w:author="BEAUMONT Tiffany" w:date="2025-03-25T15:27:00Z">
              <w:rPr/>
            </w:rPrChange>
          </w:rPr>
          <w:t xml:space="preserve">cf. </w:t>
        </w:r>
        <w:r w:rsidR="00894666" w:rsidRPr="00C71AD0">
          <w:rPr>
            <w:highlight w:val="yellow"/>
            <w:rPrChange w:id="1043" w:author="BEAUMONT Tiffany" w:date="2025-03-25T15:27:00Z">
              <w:rPr/>
            </w:rPrChange>
          </w:rPr>
          <w:fldChar w:fldCharType="begin"/>
        </w:r>
        <w:r w:rsidR="00894666" w:rsidRPr="00C71AD0">
          <w:rPr>
            <w:highlight w:val="yellow"/>
            <w:rPrChange w:id="1044" w:author="BEAUMONT Tiffany" w:date="2025-03-25T15:27:00Z">
              <w:rPr/>
            </w:rPrChange>
          </w:rPr>
          <w:instrText xml:space="preserve"> REF _Ref175575860 \h  \* MERGEFORMAT </w:instrText>
        </w:r>
      </w:ins>
      <w:r w:rsidR="00894666" w:rsidRPr="00244BA6">
        <w:rPr>
          <w:highlight w:val="yellow"/>
        </w:rPr>
      </w:r>
      <w:ins w:id="1045" w:author="BEAUMONT Tiffany" w:date="2025-03-25T13:16:00Z">
        <w:r w:rsidR="00894666" w:rsidRPr="00C71AD0">
          <w:rPr>
            <w:highlight w:val="yellow"/>
            <w:rPrChange w:id="1046" w:author="BEAUMONT Tiffany" w:date="2025-03-25T15:27:00Z">
              <w:rPr/>
            </w:rPrChange>
          </w:rPr>
          <w:fldChar w:fldCharType="separate"/>
        </w:r>
      </w:ins>
      <w:r w:rsidR="00C30592">
        <w:rPr>
          <w:b/>
          <w:bCs/>
          <w:highlight w:val="yellow"/>
        </w:rPr>
        <w:t>Erreur ! Source du renvoi introuvable.</w:t>
      </w:r>
      <w:ins w:id="1047" w:author="BEAUMONT Tiffany" w:date="2025-03-25T13:16:00Z">
        <w:r w:rsidR="00894666" w:rsidRPr="00C71AD0">
          <w:rPr>
            <w:highlight w:val="yellow"/>
            <w:rPrChange w:id="1048" w:author="BEAUMONT Tiffany" w:date="2025-03-25T15:27:00Z">
              <w:rPr/>
            </w:rPrChange>
          </w:rPr>
          <w:fldChar w:fldCharType="end"/>
        </w:r>
        <w:r w:rsidR="00894666">
          <w:t xml:space="preserve">). </w:t>
        </w:r>
      </w:ins>
      <w:ins w:id="1049" w:author="BEAUMONT Tiffany" w:date="2025-03-25T15:27:00Z">
        <w:del w:id="1050" w:author="BEAUMONT Tiffany" w:date="2025-03-25T14:41:00Z">
          <w:r w:rsidR="00C71AD0" w:rsidDel="00C247BB">
            <w:delText xml:space="preserve">Les paramètres pour des mesures avec des collimateurs parallèles en I-123 significativement corrélés à l’erreur relative sont donc </w:delText>
          </w:r>
          <w:commentRangeStart w:id="1051"/>
          <w:r w:rsidR="00C71AD0" w:rsidDel="00C247BB">
            <w:delText>le seuil, l’épaisseur de cristal, la taille de pixel, la durée et le modèle</w:delText>
          </w:r>
          <w:commentRangeEnd w:id="1051"/>
          <w:r w:rsidR="00C71AD0" w:rsidDel="00C247BB">
            <w:commentReference w:id="1051"/>
          </w:r>
          <w:r w:rsidR="00C71AD0" w:rsidDel="00C247BB">
            <w:delText xml:space="preserve"> de collimateur </w:delText>
          </w:r>
        </w:del>
        <w:del w:id="1052" w:author="BEAUMONT Tiffany" w:date="2025-03-25T14:37:00Z">
          <w:r w:rsidR="00C71AD0" w:rsidDel="00C247BB">
            <w:delText xml:space="preserve">(cf. </w:delText>
          </w:r>
          <w:r w:rsidR="00C71AD0" w:rsidDel="00C247BB">
            <w:fldChar w:fldCharType="begin"/>
          </w:r>
          <w:r w:rsidR="00C71AD0" w:rsidDel="00C247BB">
            <w:delInstrText xml:space="preserve"> REF _Ref175574232 \h  \* MERGEFORMAT </w:delInstrText>
          </w:r>
        </w:del>
      </w:ins>
      <w:del w:id="1053" w:author="BEAUMONT Tiffany" w:date="2025-03-25T14:37:00Z"/>
      <w:ins w:id="1054" w:author="BEAUMONT Tiffany" w:date="2025-03-25T15:27:00Z">
        <w:del w:id="1055" w:author="BEAUMONT Tiffany" w:date="2025-03-25T14:37:00Z">
          <w:r w:rsidR="00C71AD0" w:rsidDel="00C247BB">
            <w:fldChar w:fldCharType="separate"/>
          </w:r>
          <w:r w:rsidR="00C71AD0" w:rsidRPr="00537691" w:rsidDel="00C247BB">
            <w:delText>Tableau 18</w:delText>
          </w:r>
          <w:r w:rsidR="00C71AD0" w:rsidDel="00C247BB">
            <w:fldChar w:fldCharType="end"/>
          </w:r>
          <w:r w:rsidR="00C71AD0" w:rsidDel="00C247BB">
            <w:delText xml:space="preserve">). </w:delText>
          </w:r>
        </w:del>
        <w:del w:id="1056" w:author="BEAUMONT Tiffany" w:date="2025-03-25T14:42:00Z">
          <w:r w:rsidR="00C71AD0" w:rsidDel="008363A7">
            <w:delText xml:space="preserve">Afin d’améliorer la robustesse de nos étalonnages en sensibilité entre les centres en collimateur parallèle à l’I-123 on pourrait fixer un seuil pour la segmentation de l’image, une taille de pixel et la durée d’acquisition. </w:delText>
          </w:r>
        </w:del>
        <w:del w:id="1057" w:author="BEAUMONT Tiffany" w:date="2025-03-25T14:47:00Z">
          <w:r w:rsidR="00C71AD0" w:rsidDel="00C34AE1">
            <w:delText xml:space="preserve">Les </w:delText>
          </w:r>
        </w:del>
        <w:del w:id="1058" w:author="BEAUMONT Tiffany" w:date="2025-03-25T14:37:00Z">
          <w:r w:rsidR="00C71AD0" w:rsidDel="00C247BB">
            <w:delText xml:space="preserve">autres </w:delText>
          </w:r>
        </w:del>
        <w:del w:id="1059" w:author="BEAUMONT Tiffany" w:date="2025-03-25T14:47:00Z">
          <w:r w:rsidR="00C71AD0" w:rsidDel="00C34AE1">
            <w:delText>paramètres comme l</w:delText>
          </w:r>
        </w:del>
        <w:del w:id="1060" w:author="BEAUMONT Tiffany" w:date="2025-03-25T14:43:00Z">
          <w:r w:rsidR="00C71AD0" w:rsidDel="008363A7">
            <w:delText>’</w:delText>
          </w:r>
        </w:del>
        <w:del w:id="1061" w:author="BEAUMONT Tiffany" w:date="2025-03-25T14:47:00Z">
          <w:r w:rsidR="00C71AD0" w:rsidDel="00C34AE1">
            <w:delText xml:space="preserve">épaisseur de cristal et le modèle de collimateur sont inhérents aux gamma-caméras. Ils </w:delText>
          </w:r>
        </w:del>
        <w:del w:id="1062" w:author="BEAUMONT Tiffany" w:date="2025-03-25T14:37:00Z">
          <w:r w:rsidR="00C71AD0" w:rsidDel="00C247BB">
            <w:delText>resteront</w:delText>
          </w:r>
        </w:del>
        <w:del w:id="1063" w:author="BEAUMONT Tiffany" w:date="2025-03-25T14:47:00Z">
          <w:r w:rsidR="00C71AD0" w:rsidDel="00C34AE1">
            <w:delText xml:space="preserve"> identiques entre la mesure d’étalonnage et les mesures sur patients.</w:delText>
          </w:r>
        </w:del>
        <w:r w:rsidR="00C71AD0">
          <w:t xml:space="preserve">Pour aller vers une homogénéisation des étalonnages, </w:t>
        </w:r>
      </w:ins>
      <w:ins w:id="1064" w:author="BEAUMONT Tiffany" w:date="2025-03-25T16:02:00Z">
        <w:r w:rsidR="00952841">
          <w:t>les mêmes paramètres</w:t>
        </w:r>
      </w:ins>
      <w:ins w:id="1065" w:author="BEAUMONT Tiffany" w:date="2025-03-25T15:28:00Z">
        <w:r w:rsidR="00C71AD0">
          <w:t xml:space="preserve"> que pour l’I-123</w:t>
        </w:r>
      </w:ins>
      <w:ins w:id="1066" w:author="BEAUMONT Tiffany" w:date="2025-03-25T15:27:00Z">
        <w:r w:rsidR="00C71AD0">
          <w:t xml:space="preserve"> pourraient être fixer </w:t>
        </w:r>
      </w:ins>
      <w:ins w:id="1067" w:author="BEAUMONT Tiffany" w:date="2025-03-25T15:28:00Z">
        <w:r w:rsidR="00C71AD0">
          <w:t>(</w:t>
        </w:r>
      </w:ins>
      <w:ins w:id="1068" w:author="BEAUMONT Tiffany" w:date="2025-03-25T15:27:00Z">
        <w:r w:rsidR="00C71AD0">
          <w:t>seuil, la taille de pixel et la durée d’acquisition</w:t>
        </w:r>
      </w:ins>
      <w:ins w:id="1069" w:author="BEAUMONT Tiffany" w:date="2025-03-25T15:28:00Z">
        <w:r w:rsidR="00C71AD0">
          <w:t xml:space="preserve">) en </w:t>
        </w:r>
      </w:ins>
      <w:ins w:id="1070" w:author="BEAUMONT Tiffany" w:date="2025-03-25T15:29:00Z">
        <w:r w:rsidR="00C71AD0">
          <w:t>excluant</w:t>
        </w:r>
      </w:ins>
      <w:ins w:id="1071" w:author="BEAUMONT Tiffany" w:date="2025-03-25T15:28:00Z">
        <w:r w:rsidR="00C71AD0">
          <w:t xml:space="preserve"> l</w:t>
        </w:r>
      </w:ins>
      <w:ins w:id="1072" w:author="BEAUMONT Tiffany" w:date="2025-03-25T15:27:00Z">
        <w:r w:rsidR="00C71AD0">
          <w:t>es paramètres sont inhérents au</w:t>
        </w:r>
      </w:ins>
      <w:ins w:id="1073" w:author="BEAUMONT Tiffany" w:date="2025-03-25T15:28:00Z">
        <w:r w:rsidR="00C71AD0">
          <w:t xml:space="preserve"> modèle de </w:t>
        </w:r>
      </w:ins>
      <w:ins w:id="1074" w:author="BEAUMONT Tiffany" w:date="2025-03-25T15:27:00Z">
        <w:r w:rsidR="00C71AD0">
          <w:t>gamma-caméra</w:t>
        </w:r>
      </w:ins>
      <w:ins w:id="1075" w:author="BEAUMONT Tiffany" w:date="2025-03-25T15:28:00Z">
        <w:r w:rsidR="00C71AD0">
          <w:t xml:space="preserve"> utilisés.</w:t>
        </w:r>
      </w:ins>
    </w:p>
    <w:p w14:paraId="3DF711E4" w14:textId="77777777" w:rsidR="00BD0471" w:rsidRDefault="00BD0471" w:rsidP="00894666">
      <w:pPr>
        <w:jc w:val="both"/>
        <w:rPr>
          <w:ins w:id="1076" w:author="BEAUMONT Tiffany" w:date="2025-03-25T13:16:00Z"/>
        </w:rPr>
      </w:pPr>
    </w:p>
    <w:tbl>
      <w:tblPr>
        <w:tblStyle w:val="TableauGrille5Fonc-Accentuation1"/>
        <w:tblW w:w="0" w:type="auto"/>
        <w:tblLayout w:type="fixed"/>
        <w:tblLook w:val="04A0" w:firstRow="1" w:lastRow="0" w:firstColumn="1" w:lastColumn="0" w:noHBand="0" w:noVBand="1"/>
      </w:tblPr>
      <w:tblGrid>
        <w:gridCol w:w="1838"/>
        <w:gridCol w:w="1276"/>
        <w:gridCol w:w="1276"/>
        <w:gridCol w:w="1417"/>
        <w:gridCol w:w="1276"/>
        <w:gridCol w:w="1276"/>
        <w:gridCol w:w="1694"/>
      </w:tblGrid>
      <w:tr w:rsidR="00894666" w:rsidRPr="00447323" w14:paraId="7865BEA5" w14:textId="77777777" w:rsidTr="00537691">
        <w:trPr>
          <w:cnfStyle w:val="100000000000" w:firstRow="1" w:lastRow="0" w:firstColumn="0" w:lastColumn="0" w:oddVBand="0" w:evenVBand="0" w:oddHBand="0" w:evenHBand="0" w:firstRowFirstColumn="0" w:firstRowLastColumn="0" w:lastRowFirstColumn="0" w:lastRowLastColumn="0"/>
          <w:trHeight w:val="340"/>
          <w:ins w:id="1077" w:author="BEAUMONT Tiffany" w:date="2025-03-25T13:16:00Z"/>
        </w:trPr>
        <w:tc>
          <w:tcPr>
            <w:cnfStyle w:val="001000000000" w:firstRow="0" w:lastRow="0" w:firstColumn="1" w:lastColumn="0" w:oddVBand="0" w:evenVBand="0" w:oddHBand="0" w:evenHBand="0" w:firstRowFirstColumn="0" w:firstRowLastColumn="0" w:lastRowFirstColumn="0" w:lastRowLastColumn="0"/>
            <w:tcW w:w="1838" w:type="dxa"/>
            <w:vMerge w:val="restart"/>
            <w:hideMark/>
          </w:tcPr>
          <w:p w14:paraId="69EE3CE5" w14:textId="77777777" w:rsidR="00894666" w:rsidRPr="00B31E44" w:rsidRDefault="00894666" w:rsidP="00537691">
            <w:pPr>
              <w:rPr>
                <w:ins w:id="1078" w:author="BEAUMONT Tiffany" w:date="2025-03-25T13:16:00Z"/>
              </w:rPr>
            </w:pPr>
            <w:ins w:id="1079" w:author="BEAUMONT Tiffany" w:date="2025-03-25T13:16:00Z">
              <w:r w:rsidRPr="00B31E44">
                <w:t>Indice</w:t>
              </w:r>
            </w:ins>
          </w:p>
        </w:tc>
        <w:tc>
          <w:tcPr>
            <w:tcW w:w="1276" w:type="dxa"/>
          </w:tcPr>
          <w:p w14:paraId="73A3148D" w14:textId="77777777" w:rsidR="00894666" w:rsidRPr="00B31E44" w:rsidRDefault="00894666" w:rsidP="00537691">
            <w:pPr>
              <w:cnfStyle w:val="100000000000" w:firstRow="1" w:lastRow="0" w:firstColumn="0" w:lastColumn="0" w:oddVBand="0" w:evenVBand="0" w:oddHBand="0" w:evenHBand="0" w:firstRowFirstColumn="0" w:firstRowLastColumn="0" w:lastRowFirstColumn="0" w:lastRowLastColumn="0"/>
              <w:rPr>
                <w:ins w:id="1080" w:author="BEAUMONT Tiffany" w:date="2025-03-25T13:16:00Z"/>
              </w:rPr>
            </w:pPr>
          </w:p>
        </w:tc>
        <w:tc>
          <w:tcPr>
            <w:tcW w:w="2693" w:type="dxa"/>
            <w:gridSpan w:val="2"/>
          </w:tcPr>
          <w:p w14:paraId="52584C9F" w14:textId="77777777" w:rsidR="00894666" w:rsidRPr="00B31E44" w:rsidRDefault="00894666" w:rsidP="00537691">
            <w:pPr>
              <w:cnfStyle w:val="100000000000" w:firstRow="1" w:lastRow="0" w:firstColumn="0" w:lastColumn="0" w:oddVBand="0" w:evenVBand="0" w:oddHBand="0" w:evenHBand="0" w:firstRowFirstColumn="0" w:firstRowLastColumn="0" w:lastRowFirstColumn="0" w:lastRowLastColumn="0"/>
              <w:rPr>
                <w:ins w:id="1081" w:author="BEAUMONT Tiffany" w:date="2025-03-25T13:16:00Z"/>
              </w:rPr>
            </w:pPr>
            <w:ins w:id="1082" w:author="BEAUMONT Tiffany" w:date="2025-03-25T13:16:00Z">
              <w:r>
                <w:t>Facteur d’étalonnage</w:t>
              </w:r>
            </w:ins>
          </w:p>
        </w:tc>
        <w:tc>
          <w:tcPr>
            <w:tcW w:w="4246" w:type="dxa"/>
            <w:gridSpan w:val="3"/>
          </w:tcPr>
          <w:p w14:paraId="20806314" w14:textId="77777777" w:rsidR="00894666" w:rsidRPr="00B31E44" w:rsidRDefault="00894666" w:rsidP="00537691">
            <w:pPr>
              <w:jc w:val="center"/>
              <w:cnfStyle w:val="100000000000" w:firstRow="1" w:lastRow="0" w:firstColumn="0" w:lastColumn="0" w:oddVBand="0" w:evenVBand="0" w:oddHBand="0" w:evenHBand="0" w:firstRowFirstColumn="0" w:firstRowLastColumn="0" w:lastRowFirstColumn="0" w:lastRowLastColumn="0"/>
              <w:rPr>
                <w:ins w:id="1083" w:author="BEAUMONT Tiffany" w:date="2025-03-25T13:16:00Z"/>
              </w:rPr>
            </w:pPr>
            <w:ins w:id="1084" w:author="BEAUMONT Tiffany" w:date="2025-03-25T13:16:00Z">
              <w:r>
                <w:t>Erreur relative</w:t>
              </w:r>
            </w:ins>
          </w:p>
        </w:tc>
      </w:tr>
      <w:tr w:rsidR="00894666" w:rsidRPr="00447323" w14:paraId="499E00D0" w14:textId="77777777" w:rsidTr="00537691">
        <w:trPr>
          <w:cnfStyle w:val="000000100000" w:firstRow="0" w:lastRow="0" w:firstColumn="0" w:lastColumn="0" w:oddVBand="0" w:evenVBand="0" w:oddHBand="1" w:evenHBand="0" w:firstRowFirstColumn="0" w:firstRowLastColumn="0" w:lastRowFirstColumn="0" w:lastRowLastColumn="0"/>
          <w:trHeight w:val="340"/>
          <w:ins w:id="1085" w:author="BEAUMONT Tiffany" w:date="2025-03-25T13:16:00Z"/>
        </w:trPr>
        <w:tc>
          <w:tcPr>
            <w:cnfStyle w:val="001000000000" w:firstRow="0" w:lastRow="0" w:firstColumn="1" w:lastColumn="0" w:oddVBand="0" w:evenVBand="0" w:oddHBand="0" w:evenHBand="0" w:firstRowFirstColumn="0" w:firstRowLastColumn="0" w:lastRowFirstColumn="0" w:lastRowLastColumn="0"/>
            <w:tcW w:w="1838" w:type="dxa"/>
            <w:vMerge/>
          </w:tcPr>
          <w:p w14:paraId="724FAB9C" w14:textId="77777777" w:rsidR="00894666" w:rsidRPr="00B31E44" w:rsidRDefault="00894666" w:rsidP="00537691">
            <w:pPr>
              <w:rPr>
                <w:ins w:id="1086" w:author="BEAUMONT Tiffany" w:date="2025-03-25T13:16:00Z"/>
              </w:rPr>
            </w:pPr>
          </w:p>
        </w:tc>
        <w:tc>
          <w:tcPr>
            <w:tcW w:w="1276" w:type="dxa"/>
          </w:tcPr>
          <w:p w14:paraId="7577809F" w14:textId="77777777" w:rsidR="00894666" w:rsidRPr="00B31E44" w:rsidRDefault="00894666" w:rsidP="00537691">
            <w:pPr>
              <w:cnfStyle w:val="000000100000" w:firstRow="0" w:lastRow="0" w:firstColumn="0" w:lastColumn="0" w:oddVBand="0" w:evenVBand="0" w:oddHBand="1" w:evenHBand="0" w:firstRowFirstColumn="0" w:firstRowLastColumn="0" w:lastRowFirstColumn="0" w:lastRowLastColumn="0"/>
              <w:rPr>
                <w:ins w:id="1087" w:author="BEAUMONT Tiffany" w:date="2025-03-25T13:16:00Z"/>
              </w:rPr>
            </w:pPr>
            <w:ins w:id="1088" w:author="BEAUMONT Tiffany" w:date="2025-03-25T13:16:00Z">
              <w:r w:rsidRPr="00B31E44">
                <w:t>Corrélation</w:t>
              </w:r>
            </w:ins>
          </w:p>
        </w:tc>
        <w:tc>
          <w:tcPr>
            <w:tcW w:w="1276" w:type="dxa"/>
          </w:tcPr>
          <w:p w14:paraId="048E44D5" w14:textId="77777777" w:rsidR="00894666" w:rsidRPr="00B31E44" w:rsidRDefault="00894666" w:rsidP="00537691">
            <w:pPr>
              <w:cnfStyle w:val="000000100000" w:firstRow="0" w:lastRow="0" w:firstColumn="0" w:lastColumn="0" w:oddVBand="0" w:evenVBand="0" w:oddHBand="1" w:evenHBand="0" w:firstRowFirstColumn="0" w:firstRowLastColumn="0" w:lastRowFirstColumn="0" w:lastRowLastColumn="0"/>
              <w:rPr>
                <w:ins w:id="1089" w:author="BEAUMONT Tiffany" w:date="2025-03-25T13:16:00Z"/>
              </w:rPr>
            </w:pPr>
            <w:ins w:id="1090" w:author="BEAUMONT Tiffany" w:date="2025-03-25T13:16:00Z">
              <w:r w:rsidRPr="00B31E44">
                <w:t>p-value</w:t>
              </w:r>
            </w:ins>
          </w:p>
        </w:tc>
        <w:tc>
          <w:tcPr>
            <w:tcW w:w="1417" w:type="dxa"/>
          </w:tcPr>
          <w:p w14:paraId="60F35699" w14:textId="77777777" w:rsidR="00894666" w:rsidRPr="00B31E44" w:rsidRDefault="00894666" w:rsidP="00537691">
            <w:pPr>
              <w:cnfStyle w:val="000000100000" w:firstRow="0" w:lastRow="0" w:firstColumn="0" w:lastColumn="0" w:oddVBand="0" w:evenVBand="0" w:oddHBand="1" w:evenHBand="0" w:firstRowFirstColumn="0" w:firstRowLastColumn="0" w:lastRowFirstColumn="0" w:lastRowLastColumn="0"/>
              <w:rPr>
                <w:ins w:id="1091" w:author="BEAUMONT Tiffany" w:date="2025-03-25T13:16:00Z"/>
              </w:rPr>
            </w:pPr>
            <w:ins w:id="1092" w:author="BEAUMONT Tiffany" w:date="2025-03-25T13:16:00Z">
              <w:r w:rsidRPr="00B31E44">
                <w:t>Significativité Corrigée BH</w:t>
              </w:r>
            </w:ins>
          </w:p>
        </w:tc>
        <w:tc>
          <w:tcPr>
            <w:tcW w:w="1276" w:type="dxa"/>
          </w:tcPr>
          <w:p w14:paraId="724E26C3" w14:textId="77777777" w:rsidR="00894666" w:rsidRPr="00B31E44" w:rsidRDefault="00894666" w:rsidP="00537691">
            <w:pPr>
              <w:cnfStyle w:val="000000100000" w:firstRow="0" w:lastRow="0" w:firstColumn="0" w:lastColumn="0" w:oddVBand="0" w:evenVBand="0" w:oddHBand="1" w:evenHBand="0" w:firstRowFirstColumn="0" w:firstRowLastColumn="0" w:lastRowFirstColumn="0" w:lastRowLastColumn="0"/>
              <w:rPr>
                <w:ins w:id="1093" w:author="BEAUMONT Tiffany" w:date="2025-03-25T13:16:00Z"/>
              </w:rPr>
            </w:pPr>
            <w:ins w:id="1094" w:author="BEAUMONT Tiffany" w:date="2025-03-25T13:16:00Z">
              <w:r w:rsidRPr="00B31E44">
                <w:t>Corrélation</w:t>
              </w:r>
            </w:ins>
          </w:p>
        </w:tc>
        <w:tc>
          <w:tcPr>
            <w:tcW w:w="1276" w:type="dxa"/>
          </w:tcPr>
          <w:p w14:paraId="3B31F85B" w14:textId="77777777" w:rsidR="00894666" w:rsidRPr="00B31E44" w:rsidRDefault="00894666" w:rsidP="00537691">
            <w:pPr>
              <w:cnfStyle w:val="000000100000" w:firstRow="0" w:lastRow="0" w:firstColumn="0" w:lastColumn="0" w:oddVBand="0" w:evenVBand="0" w:oddHBand="1" w:evenHBand="0" w:firstRowFirstColumn="0" w:firstRowLastColumn="0" w:lastRowFirstColumn="0" w:lastRowLastColumn="0"/>
              <w:rPr>
                <w:ins w:id="1095" w:author="BEAUMONT Tiffany" w:date="2025-03-25T13:16:00Z"/>
              </w:rPr>
            </w:pPr>
            <w:ins w:id="1096" w:author="BEAUMONT Tiffany" w:date="2025-03-25T13:16:00Z">
              <w:r w:rsidRPr="00B31E44">
                <w:t>p-value</w:t>
              </w:r>
            </w:ins>
          </w:p>
        </w:tc>
        <w:tc>
          <w:tcPr>
            <w:tcW w:w="1694" w:type="dxa"/>
          </w:tcPr>
          <w:p w14:paraId="07119C18" w14:textId="77777777" w:rsidR="00894666" w:rsidRPr="00B31E44" w:rsidRDefault="00894666" w:rsidP="00537691">
            <w:pPr>
              <w:cnfStyle w:val="000000100000" w:firstRow="0" w:lastRow="0" w:firstColumn="0" w:lastColumn="0" w:oddVBand="0" w:evenVBand="0" w:oddHBand="1" w:evenHBand="0" w:firstRowFirstColumn="0" w:firstRowLastColumn="0" w:lastRowFirstColumn="0" w:lastRowLastColumn="0"/>
              <w:rPr>
                <w:ins w:id="1097" w:author="BEAUMONT Tiffany" w:date="2025-03-25T13:16:00Z"/>
              </w:rPr>
            </w:pPr>
            <w:ins w:id="1098" w:author="BEAUMONT Tiffany" w:date="2025-03-25T13:16:00Z">
              <w:r w:rsidRPr="00B31E44">
                <w:t>Significativité Corrigée BH</w:t>
              </w:r>
            </w:ins>
          </w:p>
        </w:tc>
      </w:tr>
      <w:tr w:rsidR="00AB0920" w:rsidRPr="00447323" w14:paraId="538EFDDC" w14:textId="77777777" w:rsidTr="00E85EBD">
        <w:trPr>
          <w:trHeight w:val="340"/>
          <w:ins w:id="1099" w:author="BEAUMONT Tiffany" w:date="2025-03-25T13:16:00Z"/>
        </w:trPr>
        <w:tc>
          <w:tcPr>
            <w:cnfStyle w:val="001000000000" w:firstRow="0" w:lastRow="0" w:firstColumn="1" w:lastColumn="0" w:oddVBand="0" w:evenVBand="0" w:oddHBand="0" w:evenHBand="0" w:firstRowFirstColumn="0" w:firstRowLastColumn="0" w:lastRowFirstColumn="0" w:lastRowLastColumn="0"/>
            <w:tcW w:w="1838" w:type="dxa"/>
            <w:vAlign w:val="bottom"/>
            <w:hideMark/>
          </w:tcPr>
          <w:p w14:paraId="4D91F8F7" w14:textId="0FD51996" w:rsidR="00AB0920" w:rsidRPr="00B31E44" w:rsidRDefault="00AB0920" w:rsidP="00AB0920">
            <w:pPr>
              <w:rPr>
                <w:ins w:id="1100" w:author="BEAUMONT Tiffany" w:date="2025-03-25T13:16:00Z"/>
                <w:rFonts w:eastAsia="Times New Roman"/>
              </w:rPr>
            </w:pPr>
            <w:ins w:id="1101" w:author="BEAUMONT Tiffany" w:date="2025-03-25T13:14:00Z">
              <w:r>
                <w:rPr>
                  <w:rFonts w:ascii="Calibri" w:hAnsi="Calibri" w:cs="Calibri"/>
                </w:rPr>
                <w:t>Marque</w:t>
              </w:r>
            </w:ins>
          </w:p>
        </w:tc>
        <w:tc>
          <w:tcPr>
            <w:tcW w:w="1276" w:type="dxa"/>
            <w:vAlign w:val="center"/>
          </w:tcPr>
          <w:p w14:paraId="7408E78E" w14:textId="7706336C" w:rsidR="00AB0920" w:rsidRPr="00537691" w:rsidRDefault="00AB0920" w:rsidP="00AB0920">
            <w:pPr>
              <w:cnfStyle w:val="000000000000" w:firstRow="0" w:lastRow="0" w:firstColumn="0" w:lastColumn="0" w:oddVBand="0" w:evenVBand="0" w:oddHBand="0" w:evenHBand="0" w:firstRowFirstColumn="0" w:firstRowLastColumn="0" w:lastRowFirstColumn="0" w:lastRowLastColumn="0"/>
              <w:rPr>
                <w:ins w:id="1102" w:author="BEAUMONT Tiffany" w:date="2025-03-25T13:16:00Z"/>
                <w:rFonts w:eastAsia="Times New Roman"/>
                <w:b/>
                <w:bCs/>
              </w:rPr>
            </w:pPr>
            <w:r>
              <w:rPr>
                <w:rFonts w:ascii="Calibri" w:hAnsi="Calibri" w:cs="Calibri"/>
                <w:color w:val="000000"/>
              </w:rPr>
              <w:t>0,55</w:t>
            </w:r>
          </w:p>
        </w:tc>
        <w:tc>
          <w:tcPr>
            <w:tcW w:w="1276" w:type="dxa"/>
            <w:vAlign w:val="center"/>
          </w:tcPr>
          <w:p w14:paraId="14A82BE6" w14:textId="5E08BA81" w:rsidR="00AB0920" w:rsidRPr="00537691" w:rsidRDefault="00AB0920" w:rsidP="00AB0920">
            <w:pPr>
              <w:ind w:right="-1692"/>
              <w:cnfStyle w:val="000000000000" w:firstRow="0" w:lastRow="0" w:firstColumn="0" w:lastColumn="0" w:oddVBand="0" w:evenVBand="0" w:oddHBand="0" w:evenHBand="0" w:firstRowFirstColumn="0" w:firstRowLastColumn="0" w:lastRowFirstColumn="0" w:lastRowLastColumn="0"/>
              <w:rPr>
                <w:ins w:id="1103" w:author="BEAUMONT Tiffany" w:date="2025-03-25T13:16:00Z"/>
                <w:rFonts w:eastAsia="Times New Roman"/>
                <w:b/>
                <w:bCs/>
                <w:highlight w:val="yellow"/>
              </w:rPr>
            </w:pPr>
            <w:r>
              <w:rPr>
                <w:rFonts w:ascii="Calibri" w:hAnsi="Calibri" w:cs="Calibri"/>
                <w:color w:val="000000"/>
              </w:rPr>
              <w:t>2,35E-04</w:t>
            </w:r>
          </w:p>
        </w:tc>
        <w:tc>
          <w:tcPr>
            <w:tcW w:w="1417" w:type="dxa"/>
            <w:vAlign w:val="center"/>
          </w:tcPr>
          <w:p w14:paraId="12A8CD08" w14:textId="4C4BF423" w:rsidR="00AB0920" w:rsidRPr="00537691" w:rsidRDefault="00AB0920" w:rsidP="00AB0920">
            <w:pPr>
              <w:cnfStyle w:val="000000000000" w:firstRow="0" w:lastRow="0" w:firstColumn="0" w:lastColumn="0" w:oddVBand="0" w:evenVBand="0" w:oddHBand="0" w:evenHBand="0" w:firstRowFirstColumn="0" w:firstRowLastColumn="0" w:lastRowFirstColumn="0" w:lastRowLastColumn="0"/>
              <w:rPr>
                <w:ins w:id="1104" w:author="BEAUMONT Tiffany" w:date="2025-03-25T13:16:00Z"/>
                <w:rFonts w:eastAsia="Times New Roman"/>
                <w:b/>
                <w:bCs/>
                <w:color w:val="000000"/>
              </w:rPr>
            </w:pPr>
            <w:r>
              <w:rPr>
                <w:rFonts w:ascii="Calibri" w:hAnsi="Calibri" w:cs="Calibri"/>
                <w:color w:val="000000"/>
              </w:rPr>
              <w:t>Vrai</w:t>
            </w:r>
          </w:p>
        </w:tc>
        <w:tc>
          <w:tcPr>
            <w:tcW w:w="1276" w:type="dxa"/>
            <w:vAlign w:val="center"/>
          </w:tcPr>
          <w:p w14:paraId="70CE6167" w14:textId="46A30DD5" w:rsidR="00AB0920" w:rsidRPr="00537691" w:rsidRDefault="00AB0920" w:rsidP="00AB0920">
            <w:pPr>
              <w:cnfStyle w:val="000000000000" w:firstRow="0" w:lastRow="0" w:firstColumn="0" w:lastColumn="0" w:oddVBand="0" w:evenVBand="0" w:oddHBand="0" w:evenHBand="0" w:firstRowFirstColumn="0" w:firstRowLastColumn="0" w:lastRowFirstColumn="0" w:lastRowLastColumn="0"/>
              <w:rPr>
                <w:ins w:id="1105" w:author="BEAUMONT Tiffany" w:date="2025-03-25T13:16:00Z"/>
                <w:b/>
                <w:bCs/>
                <w:color w:val="000000"/>
              </w:rPr>
            </w:pPr>
            <w:r>
              <w:rPr>
                <w:rFonts w:ascii="Calibri" w:hAnsi="Calibri" w:cs="Calibri"/>
                <w:color w:val="000000"/>
              </w:rPr>
              <w:t>-0,63</w:t>
            </w:r>
          </w:p>
        </w:tc>
        <w:tc>
          <w:tcPr>
            <w:tcW w:w="1276" w:type="dxa"/>
            <w:vAlign w:val="center"/>
          </w:tcPr>
          <w:p w14:paraId="387BA0C8" w14:textId="6770671C" w:rsidR="00AB0920" w:rsidRPr="0007647C" w:rsidRDefault="0007647C" w:rsidP="00AB0920">
            <w:pPr>
              <w:cnfStyle w:val="000000000000" w:firstRow="0" w:lastRow="0" w:firstColumn="0" w:lastColumn="0" w:oddVBand="0" w:evenVBand="0" w:oddHBand="0" w:evenHBand="0" w:firstRowFirstColumn="0" w:firstRowLastColumn="0" w:lastRowFirstColumn="0" w:lastRowLastColumn="0"/>
              <w:rPr>
                <w:ins w:id="1106" w:author="BEAUMONT Tiffany" w:date="2025-03-25T13:16:00Z"/>
                <w:rFonts w:ascii="Calibri" w:hAnsi="Calibri" w:cs="Calibri"/>
                <w:color w:val="000000"/>
              </w:rPr>
            </w:pPr>
            <w:r>
              <w:rPr>
                <w:rFonts w:ascii="Calibri" w:hAnsi="Calibri" w:cs="Calibri"/>
                <w:color w:val="000000"/>
              </w:rPr>
              <w:t>1,30E-05</w:t>
            </w:r>
          </w:p>
        </w:tc>
        <w:tc>
          <w:tcPr>
            <w:tcW w:w="1694" w:type="dxa"/>
            <w:vAlign w:val="center"/>
          </w:tcPr>
          <w:p w14:paraId="79D3F5F0" w14:textId="00007580" w:rsidR="00AB0920" w:rsidRPr="00537691" w:rsidRDefault="00AB0920" w:rsidP="00AB0920">
            <w:pPr>
              <w:cnfStyle w:val="000000000000" w:firstRow="0" w:lastRow="0" w:firstColumn="0" w:lastColumn="0" w:oddVBand="0" w:evenVBand="0" w:oddHBand="0" w:evenHBand="0" w:firstRowFirstColumn="0" w:firstRowLastColumn="0" w:lastRowFirstColumn="0" w:lastRowLastColumn="0"/>
              <w:rPr>
                <w:ins w:id="1107" w:author="BEAUMONT Tiffany" w:date="2025-03-25T13:16:00Z"/>
                <w:b/>
                <w:bCs/>
                <w:color w:val="000000"/>
              </w:rPr>
            </w:pPr>
            <w:r>
              <w:rPr>
                <w:rFonts w:ascii="Calibri" w:hAnsi="Calibri" w:cs="Calibri"/>
                <w:color w:val="000000"/>
              </w:rPr>
              <w:t>Vrai</w:t>
            </w:r>
          </w:p>
        </w:tc>
      </w:tr>
      <w:tr w:rsidR="00AB0920" w:rsidRPr="00447323" w14:paraId="05CAE28F" w14:textId="77777777" w:rsidTr="00E85EBD">
        <w:trPr>
          <w:cnfStyle w:val="000000100000" w:firstRow="0" w:lastRow="0" w:firstColumn="0" w:lastColumn="0" w:oddVBand="0" w:evenVBand="0" w:oddHBand="1" w:evenHBand="0" w:firstRowFirstColumn="0" w:firstRowLastColumn="0" w:lastRowFirstColumn="0" w:lastRowLastColumn="0"/>
          <w:trHeight w:val="340"/>
          <w:ins w:id="1108" w:author="BEAUMONT Tiffany" w:date="2025-03-25T13:16:00Z"/>
        </w:trPr>
        <w:tc>
          <w:tcPr>
            <w:cnfStyle w:val="001000000000" w:firstRow="0" w:lastRow="0" w:firstColumn="1" w:lastColumn="0" w:oddVBand="0" w:evenVBand="0" w:oddHBand="0" w:evenHBand="0" w:firstRowFirstColumn="0" w:firstRowLastColumn="0" w:lastRowFirstColumn="0" w:lastRowLastColumn="0"/>
            <w:tcW w:w="1838" w:type="dxa"/>
            <w:vAlign w:val="bottom"/>
            <w:hideMark/>
          </w:tcPr>
          <w:p w14:paraId="2FADBC8F" w14:textId="0F619B30" w:rsidR="00AB0920" w:rsidRPr="00B31E44" w:rsidRDefault="00AB0920" w:rsidP="00AB0920">
            <w:pPr>
              <w:rPr>
                <w:ins w:id="1109" w:author="BEAUMONT Tiffany" w:date="2025-03-25T13:16:00Z"/>
                <w:rFonts w:eastAsia="Times New Roman"/>
              </w:rPr>
            </w:pPr>
            <w:ins w:id="1110" w:author="BEAUMONT Tiffany" w:date="2025-03-25T13:14:00Z">
              <w:r>
                <w:rPr>
                  <w:rFonts w:ascii="Calibri" w:hAnsi="Calibri" w:cs="Calibri"/>
                </w:rPr>
                <w:t>Collimateur</w:t>
              </w:r>
            </w:ins>
          </w:p>
        </w:tc>
        <w:tc>
          <w:tcPr>
            <w:tcW w:w="1276" w:type="dxa"/>
            <w:vAlign w:val="center"/>
          </w:tcPr>
          <w:p w14:paraId="37279969" w14:textId="4834B26F" w:rsidR="00AB0920" w:rsidRPr="00B31E44" w:rsidRDefault="00AB0920" w:rsidP="00AB0920">
            <w:pPr>
              <w:cnfStyle w:val="000000100000" w:firstRow="0" w:lastRow="0" w:firstColumn="0" w:lastColumn="0" w:oddVBand="0" w:evenVBand="0" w:oddHBand="1" w:evenHBand="0" w:firstRowFirstColumn="0" w:firstRowLastColumn="0" w:lastRowFirstColumn="0" w:lastRowLastColumn="0"/>
              <w:rPr>
                <w:ins w:id="1111" w:author="BEAUMONT Tiffany" w:date="2025-03-25T13:16:00Z"/>
                <w:rFonts w:eastAsia="Times New Roman"/>
              </w:rPr>
            </w:pPr>
            <w:r>
              <w:rPr>
                <w:rFonts w:ascii="Calibri" w:hAnsi="Calibri" w:cs="Calibri"/>
                <w:color w:val="000000"/>
              </w:rPr>
              <w:t>0,40</w:t>
            </w:r>
          </w:p>
        </w:tc>
        <w:tc>
          <w:tcPr>
            <w:tcW w:w="1276" w:type="dxa"/>
            <w:vAlign w:val="center"/>
          </w:tcPr>
          <w:p w14:paraId="0535145C" w14:textId="3C9EC38F" w:rsidR="00AB0920" w:rsidRPr="00B31E44" w:rsidRDefault="00AB0920" w:rsidP="00AB0920">
            <w:pPr>
              <w:cnfStyle w:val="000000100000" w:firstRow="0" w:lastRow="0" w:firstColumn="0" w:lastColumn="0" w:oddVBand="0" w:evenVBand="0" w:oddHBand="1" w:evenHBand="0" w:firstRowFirstColumn="0" w:firstRowLastColumn="0" w:lastRowFirstColumn="0" w:lastRowLastColumn="0"/>
              <w:rPr>
                <w:ins w:id="1112" w:author="BEAUMONT Tiffany" w:date="2025-03-25T13:16:00Z"/>
                <w:rFonts w:eastAsia="Times New Roman"/>
                <w:highlight w:val="yellow"/>
              </w:rPr>
            </w:pPr>
            <w:r>
              <w:rPr>
                <w:rFonts w:ascii="Calibri" w:hAnsi="Calibri" w:cs="Calibri"/>
                <w:color w:val="000000"/>
              </w:rPr>
              <w:t>1,05E-02</w:t>
            </w:r>
          </w:p>
        </w:tc>
        <w:tc>
          <w:tcPr>
            <w:tcW w:w="1417" w:type="dxa"/>
            <w:vAlign w:val="center"/>
          </w:tcPr>
          <w:p w14:paraId="605ABE46" w14:textId="718DB16C" w:rsidR="00AB0920" w:rsidRPr="00B31E44" w:rsidRDefault="00AB0920" w:rsidP="00AB0920">
            <w:pPr>
              <w:cnfStyle w:val="000000100000" w:firstRow="0" w:lastRow="0" w:firstColumn="0" w:lastColumn="0" w:oddVBand="0" w:evenVBand="0" w:oddHBand="1" w:evenHBand="0" w:firstRowFirstColumn="0" w:firstRowLastColumn="0" w:lastRowFirstColumn="0" w:lastRowLastColumn="0"/>
              <w:rPr>
                <w:ins w:id="1113" w:author="BEAUMONT Tiffany" w:date="2025-03-25T13:16:00Z"/>
                <w:rFonts w:eastAsia="Times New Roman"/>
                <w:color w:val="000000"/>
              </w:rPr>
            </w:pPr>
            <w:r>
              <w:rPr>
                <w:rFonts w:ascii="Calibri" w:hAnsi="Calibri" w:cs="Calibri"/>
                <w:color w:val="000000"/>
              </w:rPr>
              <w:t>Vrai</w:t>
            </w:r>
          </w:p>
        </w:tc>
        <w:tc>
          <w:tcPr>
            <w:tcW w:w="1276" w:type="dxa"/>
            <w:vAlign w:val="center"/>
          </w:tcPr>
          <w:p w14:paraId="14426DC2" w14:textId="1D05D7E6" w:rsidR="00AB0920" w:rsidRPr="00537691" w:rsidRDefault="00AB0920" w:rsidP="00AB0920">
            <w:pPr>
              <w:cnfStyle w:val="000000100000" w:firstRow="0" w:lastRow="0" w:firstColumn="0" w:lastColumn="0" w:oddVBand="0" w:evenVBand="0" w:oddHBand="1" w:evenHBand="0" w:firstRowFirstColumn="0" w:firstRowLastColumn="0" w:lastRowFirstColumn="0" w:lastRowLastColumn="0"/>
              <w:rPr>
                <w:ins w:id="1114" w:author="BEAUMONT Tiffany" w:date="2025-03-25T13:16:00Z"/>
                <w:color w:val="000000"/>
              </w:rPr>
            </w:pPr>
            <w:r>
              <w:rPr>
                <w:rFonts w:ascii="Calibri" w:hAnsi="Calibri" w:cs="Calibri"/>
                <w:color w:val="000000"/>
              </w:rPr>
              <w:t>-0,20</w:t>
            </w:r>
          </w:p>
        </w:tc>
        <w:tc>
          <w:tcPr>
            <w:tcW w:w="1276" w:type="dxa"/>
            <w:vAlign w:val="center"/>
          </w:tcPr>
          <w:p w14:paraId="53795549" w14:textId="04384F40" w:rsidR="00AB0920" w:rsidRPr="00537691" w:rsidRDefault="00AB0920" w:rsidP="00AB0920">
            <w:pPr>
              <w:cnfStyle w:val="000000100000" w:firstRow="0" w:lastRow="0" w:firstColumn="0" w:lastColumn="0" w:oddVBand="0" w:evenVBand="0" w:oddHBand="1" w:evenHBand="0" w:firstRowFirstColumn="0" w:firstRowLastColumn="0" w:lastRowFirstColumn="0" w:lastRowLastColumn="0"/>
              <w:rPr>
                <w:ins w:id="1115" w:author="BEAUMONT Tiffany" w:date="2025-03-25T13:16:00Z"/>
                <w:color w:val="000000"/>
              </w:rPr>
            </w:pPr>
            <w:r>
              <w:rPr>
                <w:rFonts w:ascii="Calibri" w:hAnsi="Calibri" w:cs="Calibri"/>
                <w:color w:val="000000"/>
              </w:rPr>
              <w:t>2,16E-01</w:t>
            </w:r>
          </w:p>
        </w:tc>
        <w:tc>
          <w:tcPr>
            <w:tcW w:w="1694" w:type="dxa"/>
            <w:vAlign w:val="center"/>
          </w:tcPr>
          <w:p w14:paraId="70C9B8FE" w14:textId="1B74ED14" w:rsidR="00AB0920" w:rsidRPr="00537691" w:rsidRDefault="00AB0920" w:rsidP="00AB0920">
            <w:pPr>
              <w:cnfStyle w:val="000000100000" w:firstRow="0" w:lastRow="0" w:firstColumn="0" w:lastColumn="0" w:oddVBand="0" w:evenVBand="0" w:oddHBand="1" w:evenHBand="0" w:firstRowFirstColumn="0" w:firstRowLastColumn="0" w:lastRowFirstColumn="0" w:lastRowLastColumn="0"/>
              <w:rPr>
                <w:ins w:id="1116" w:author="BEAUMONT Tiffany" w:date="2025-03-25T13:16:00Z"/>
                <w:color w:val="000000"/>
              </w:rPr>
            </w:pPr>
            <w:r>
              <w:rPr>
                <w:rFonts w:ascii="Calibri" w:hAnsi="Calibri" w:cs="Calibri"/>
                <w:color w:val="000000"/>
              </w:rPr>
              <w:t>Faux</w:t>
            </w:r>
          </w:p>
        </w:tc>
      </w:tr>
      <w:tr w:rsidR="00AB0920" w:rsidRPr="00447323" w14:paraId="612DD67D" w14:textId="77777777" w:rsidTr="00E85EBD">
        <w:trPr>
          <w:trHeight w:val="340"/>
          <w:ins w:id="1117" w:author="BEAUMONT Tiffany" w:date="2025-03-25T13:16:00Z"/>
        </w:trPr>
        <w:tc>
          <w:tcPr>
            <w:cnfStyle w:val="001000000000" w:firstRow="0" w:lastRow="0" w:firstColumn="1" w:lastColumn="0" w:oddVBand="0" w:evenVBand="0" w:oddHBand="0" w:evenHBand="0" w:firstRowFirstColumn="0" w:firstRowLastColumn="0" w:lastRowFirstColumn="0" w:lastRowLastColumn="0"/>
            <w:tcW w:w="1838" w:type="dxa"/>
            <w:vAlign w:val="bottom"/>
            <w:hideMark/>
          </w:tcPr>
          <w:p w14:paraId="53624C35" w14:textId="5A47C688" w:rsidR="00AB0920" w:rsidRPr="00B31E44" w:rsidRDefault="00AB0920" w:rsidP="00AB0920">
            <w:pPr>
              <w:rPr>
                <w:ins w:id="1118" w:author="BEAUMONT Tiffany" w:date="2025-03-25T13:16:00Z"/>
                <w:rFonts w:eastAsia="Times New Roman"/>
              </w:rPr>
            </w:pPr>
            <w:ins w:id="1119" w:author="BEAUMONT Tiffany" w:date="2025-03-25T13:14:00Z">
              <w:r>
                <w:rPr>
                  <w:rFonts w:ascii="Calibri" w:hAnsi="Calibri" w:cs="Calibri"/>
                </w:rPr>
                <w:t>Modèle caméra</w:t>
              </w:r>
            </w:ins>
          </w:p>
        </w:tc>
        <w:tc>
          <w:tcPr>
            <w:tcW w:w="1276" w:type="dxa"/>
            <w:vAlign w:val="center"/>
          </w:tcPr>
          <w:p w14:paraId="7D12794C" w14:textId="5800A5FA" w:rsidR="00AB0920" w:rsidRPr="00B31E44" w:rsidRDefault="00AB0920" w:rsidP="00AB0920">
            <w:pPr>
              <w:cnfStyle w:val="000000000000" w:firstRow="0" w:lastRow="0" w:firstColumn="0" w:lastColumn="0" w:oddVBand="0" w:evenVBand="0" w:oddHBand="0" w:evenHBand="0" w:firstRowFirstColumn="0" w:firstRowLastColumn="0" w:lastRowFirstColumn="0" w:lastRowLastColumn="0"/>
              <w:rPr>
                <w:ins w:id="1120" w:author="BEAUMONT Tiffany" w:date="2025-03-25T13:16:00Z"/>
                <w:rFonts w:eastAsia="Times New Roman"/>
              </w:rPr>
            </w:pPr>
            <w:r>
              <w:rPr>
                <w:rFonts w:ascii="Calibri" w:hAnsi="Calibri" w:cs="Calibri"/>
                <w:color w:val="000000"/>
              </w:rPr>
              <w:t>0,23</w:t>
            </w:r>
          </w:p>
        </w:tc>
        <w:tc>
          <w:tcPr>
            <w:tcW w:w="1276" w:type="dxa"/>
            <w:vAlign w:val="center"/>
          </w:tcPr>
          <w:p w14:paraId="48C455F7" w14:textId="23ED078E" w:rsidR="00AB0920" w:rsidRPr="00B31E44" w:rsidRDefault="00AB0920" w:rsidP="00AB0920">
            <w:pPr>
              <w:cnfStyle w:val="000000000000" w:firstRow="0" w:lastRow="0" w:firstColumn="0" w:lastColumn="0" w:oddVBand="0" w:evenVBand="0" w:oddHBand="0" w:evenHBand="0" w:firstRowFirstColumn="0" w:firstRowLastColumn="0" w:lastRowFirstColumn="0" w:lastRowLastColumn="0"/>
              <w:rPr>
                <w:ins w:id="1121" w:author="BEAUMONT Tiffany" w:date="2025-03-25T13:16:00Z"/>
                <w:rFonts w:eastAsia="Times New Roman"/>
                <w:highlight w:val="yellow"/>
              </w:rPr>
            </w:pPr>
            <w:r>
              <w:rPr>
                <w:rFonts w:ascii="Calibri" w:hAnsi="Calibri" w:cs="Calibri"/>
                <w:color w:val="000000"/>
              </w:rPr>
              <w:t>1,59E-01</w:t>
            </w:r>
          </w:p>
        </w:tc>
        <w:tc>
          <w:tcPr>
            <w:tcW w:w="1417" w:type="dxa"/>
            <w:vAlign w:val="center"/>
          </w:tcPr>
          <w:p w14:paraId="2F22BA3A" w14:textId="34C78777" w:rsidR="00AB0920" w:rsidRPr="00B31E44" w:rsidRDefault="00AB0920" w:rsidP="00AB0920">
            <w:pPr>
              <w:cnfStyle w:val="000000000000" w:firstRow="0" w:lastRow="0" w:firstColumn="0" w:lastColumn="0" w:oddVBand="0" w:evenVBand="0" w:oddHBand="0" w:evenHBand="0" w:firstRowFirstColumn="0" w:firstRowLastColumn="0" w:lastRowFirstColumn="0" w:lastRowLastColumn="0"/>
              <w:rPr>
                <w:ins w:id="1122" w:author="BEAUMONT Tiffany" w:date="2025-03-25T13:16:00Z"/>
                <w:rFonts w:eastAsia="Times New Roman"/>
                <w:color w:val="000000"/>
              </w:rPr>
            </w:pPr>
            <w:r>
              <w:rPr>
                <w:rFonts w:ascii="Calibri" w:hAnsi="Calibri" w:cs="Calibri"/>
                <w:color w:val="000000"/>
              </w:rPr>
              <w:t>Faux</w:t>
            </w:r>
          </w:p>
        </w:tc>
        <w:tc>
          <w:tcPr>
            <w:tcW w:w="1276" w:type="dxa"/>
            <w:vAlign w:val="center"/>
          </w:tcPr>
          <w:p w14:paraId="624F0036" w14:textId="1D1EAECD" w:rsidR="00AB0920" w:rsidRPr="00537691" w:rsidRDefault="00AB0920" w:rsidP="00AB0920">
            <w:pPr>
              <w:cnfStyle w:val="000000000000" w:firstRow="0" w:lastRow="0" w:firstColumn="0" w:lastColumn="0" w:oddVBand="0" w:evenVBand="0" w:oddHBand="0" w:evenHBand="0" w:firstRowFirstColumn="0" w:firstRowLastColumn="0" w:lastRowFirstColumn="0" w:lastRowLastColumn="0"/>
              <w:rPr>
                <w:ins w:id="1123" w:author="BEAUMONT Tiffany" w:date="2025-03-25T13:16:00Z"/>
                <w:color w:val="000000"/>
              </w:rPr>
            </w:pPr>
            <w:r>
              <w:rPr>
                <w:rFonts w:ascii="Calibri" w:hAnsi="Calibri" w:cs="Calibri"/>
                <w:color w:val="000000"/>
              </w:rPr>
              <w:t>-0,08</w:t>
            </w:r>
          </w:p>
        </w:tc>
        <w:tc>
          <w:tcPr>
            <w:tcW w:w="1276" w:type="dxa"/>
            <w:vAlign w:val="center"/>
          </w:tcPr>
          <w:p w14:paraId="0BC7F9DA" w14:textId="3D24AE16" w:rsidR="00AB0920" w:rsidRPr="00537691" w:rsidRDefault="00AB0920" w:rsidP="00AB0920">
            <w:pPr>
              <w:cnfStyle w:val="000000000000" w:firstRow="0" w:lastRow="0" w:firstColumn="0" w:lastColumn="0" w:oddVBand="0" w:evenVBand="0" w:oddHBand="0" w:evenHBand="0" w:firstRowFirstColumn="0" w:firstRowLastColumn="0" w:lastRowFirstColumn="0" w:lastRowLastColumn="0"/>
              <w:rPr>
                <w:ins w:id="1124" w:author="BEAUMONT Tiffany" w:date="2025-03-25T13:16:00Z"/>
                <w:color w:val="000000"/>
              </w:rPr>
            </w:pPr>
            <w:r>
              <w:rPr>
                <w:rFonts w:ascii="Calibri" w:hAnsi="Calibri" w:cs="Calibri"/>
                <w:color w:val="000000"/>
              </w:rPr>
              <w:t>6,33E-01</w:t>
            </w:r>
          </w:p>
        </w:tc>
        <w:tc>
          <w:tcPr>
            <w:tcW w:w="1694" w:type="dxa"/>
            <w:vAlign w:val="center"/>
          </w:tcPr>
          <w:p w14:paraId="11C8D8B2" w14:textId="49337BE4" w:rsidR="00AB0920" w:rsidRPr="00537691" w:rsidRDefault="00AB0920" w:rsidP="00AB0920">
            <w:pPr>
              <w:cnfStyle w:val="000000000000" w:firstRow="0" w:lastRow="0" w:firstColumn="0" w:lastColumn="0" w:oddVBand="0" w:evenVBand="0" w:oddHBand="0" w:evenHBand="0" w:firstRowFirstColumn="0" w:firstRowLastColumn="0" w:lastRowFirstColumn="0" w:lastRowLastColumn="0"/>
              <w:rPr>
                <w:ins w:id="1125" w:author="BEAUMONT Tiffany" w:date="2025-03-25T13:16:00Z"/>
                <w:color w:val="000000"/>
              </w:rPr>
            </w:pPr>
            <w:r>
              <w:rPr>
                <w:rFonts w:ascii="Calibri" w:hAnsi="Calibri" w:cs="Calibri"/>
                <w:color w:val="000000"/>
              </w:rPr>
              <w:t>Faux</w:t>
            </w:r>
          </w:p>
        </w:tc>
      </w:tr>
      <w:tr w:rsidR="00AB0920" w:rsidRPr="00447323" w14:paraId="30080241" w14:textId="77777777" w:rsidTr="00E85EBD">
        <w:trPr>
          <w:cnfStyle w:val="000000100000" w:firstRow="0" w:lastRow="0" w:firstColumn="0" w:lastColumn="0" w:oddVBand="0" w:evenVBand="0" w:oddHBand="1" w:evenHBand="0" w:firstRowFirstColumn="0" w:firstRowLastColumn="0" w:lastRowFirstColumn="0" w:lastRowLastColumn="0"/>
          <w:trHeight w:val="340"/>
          <w:ins w:id="1126" w:author="BEAUMONT Tiffany" w:date="2025-03-25T13:16:00Z"/>
        </w:trPr>
        <w:tc>
          <w:tcPr>
            <w:cnfStyle w:val="001000000000" w:firstRow="0" w:lastRow="0" w:firstColumn="1" w:lastColumn="0" w:oddVBand="0" w:evenVBand="0" w:oddHBand="0" w:evenHBand="0" w:firstRowFirstColumn="0" w:firstRowLastColumn="0" w:lastRowFirstColumn="0" w:lastRowLastColumn="0"/>
            <w:tcW w:w="1838" w:type="dxa"/>
            <w:vAlign w:val="bottom"/>
            <w:hideMark/>
          </w:tcPr>
          <w:p w14:paraId="368A7199" w14:textId="25A1171E" w:rsidR="00AB0920" w:rsidRPr="00B31E44" w:rsidRDefault="00AB0920" w:rsidP="00AB0920">
            <w:pPr>
              <w:rPr>
                <w:ins w:id="1127" w:author="BEAUMONT Tiffany" w:date="2025-03-25T13:16:00Z"/>
                <w:rFonts w:eastAsia="Times New Roman"/>
                <w:color w:val="000000"/>
              </w:rPr>
            </w:pPr>
            <w:ins w:id="1128" w:author="BEAUMONT Tiffany" w:date="2025-03-25T13:14:00Z">
              <w:r>
                <w:rPr>
                  <w:rFonts w:ascii="Calibri" w:hAnsi="Calibri" w:cs="Calibri"/>
                </w:rPr>
                <w:t>Durée</w:t>
              </w:r>
            </w:ins>
          </w:p>
        </w:tc>
        <w:tc>
          <w:tcPr>
            <w:tcW w:w="1276" w:type="dxa"/>
            <w:vAlign w:val="center"/>
          </w:tcPr>
          <w:p w14:paraId="7834BB8B" w14:textId="737DC577" w:rsidR="00AB0920" w:rsidRPr="00B31E44" w:rsidRDefault="00AB0920" w:rsidP="00AB0920">
            <w:pPr>
              <w:cnfStyle w:val="000000100000" w:firstRow="0" w:lastRow="0" w:firstColumn="0" w:lastColumn="0" w:oddVBand="0" w:evenVBand="0" w:oddHBand="1" w:evenHBand="0" w:firstRowFirstColumn="0" w:firstRowLastColumn="0" w:lastRowFirstColumn="0" w:lastRowLastColumn="0"/>
              <w:rPr>
                <w:ins w:id="1129" w:author="BEAUMONT Tiffany" w:date="2025-03-25T13:16:00Z"/>
                <w:rFonts w:eastAsia="Times New Roman"/>
              </w:rPr>
            </w:pPr>
            <w:r>
              <w:rPr>
                <w:rFonts w:ascii="Calibri" w:hAnsi="Calibri" w:cs="Calibri"/>
                <w:color w:val="000000"/>
              </w:rPr>
              <w:t>0,18</w:t>
            </w:r>
          </w:p>
        </w:tc>
        <w:tc>
          <w:tcPr>
            <w:tcW w:w="1276" w:type="dxa"/>
            <w:vAlign w:val="center"/>
          </w:tcPr>
          <w:p w14:paraId="1A0BAFD8" w14:textId="0B0E6E49" w:rsidR="00AB0920" w:rsidRPr="00B31E44" w:rsidRDefault="00AB0920" w:rsidP="00AB0920">
            <w:pPr>
              <w:cnfStyle w:val="000000100000" w:firstRow="0" w:lastRow="0" w:firstColumn="0" w:lastColumn="0" w:oddVBand="0" w:evenVBand="0" w:oddHBand="1" w:evenHBand="0" w:firstRowFirstColumn="0" w:firstRowLastColumn="0" w:lastRowFirstColumn="0" w:lastRowLastColumn="0"/>
              <w:rPr>
                <w:ins w:id="1130" w:author="BEAUMONT Tiffany" w:date="2025-03-25T13:16:00Z"/>
                <w:rFonts w:eastAsia="Times New Roman"/>
              </w:rPr>
            </w:pPr>
            <w:r>
              <w:rPr>
                <w:rFonts w:ascii="Calibri" w:hAnsi="Calibri" w:cs="Calibri"/>
                <w:color w:val="000000"/>
              </w:rPr>
              <w:t>2,63E-01</w:t>
            </w:r>
          </w:p>
        </w:tc>
        <w:tc>
          <w:tcPr>
            <w:tcW w:w="1417" w:type="dxa"/>
            <w:vAlign w:val="center"/>
          </w:tcPr>
          <w:p w14:paraId="4D65BE1F" w14:textId="3EAF48EC" w:rsidR="00AB0920" w:rsidRPr="00B31E44" w:rsidRDefault="00AB0920" w:rsidP="00AB0920">
            <w:pPr>
              <w:cnfStyle w:val="000000100000" w:firstRow="0" w:lastRow="0" w:firstColumn="0" w:lastColumn="0" w:oddVBand="0" w:evenVBand="0" w:oddHBand="1" w:evenHBand="0" w:firstRowFirstColumn="0" w:firstRowLastColumn="0" w:lastRowFirstColumn="0" w:lastRowLastColumn="0"/>
              <w:rPr>
                <w:ins w:id="1131" w:author="BEAUMONT Tiffany" w:date="2025-03-25T13:16:00Z"/>
                <w:rFonts w:eastAsia="Times New Roman"/>
                <w:color w:val="000000"/>
              </w:rPr>
            </w:pPr>
            <w:r>
              <w:rPr>
                <w:rFonts w:ascii="Calibri" w:hAnsi="Calibri" w:cs="Calibri"/>
                <w:color w:val="000000"/>
              </w:rPr>
              <w:t>Faux</w:t>
            </w:r>
          </w:p>
        </w:tc>
        <w:tc>
          <w:tcPr>
            <w:tcW w:w="1276" w:type="dxa"/>
            <w:vAlign w:val="center"/>
          </w:tcPr>
          <w:p w14:paraId="533B7E22" w14:textId="4BEC2C39" w:rsidR="00AB0920" w:rsidRPr="00537691" w:rsidRDefault="00AB0920" w:rsidP="00AB0920">
            <w:pPr>
              <w:cnfStyle w:val="000000100000" w:firstRow="0" w:lastRow="0" w:firstColumn="0" w:lastColumn="0" w:oddVBand="0" w:evenVBand="0" w:oddHBand="1" w:evenHBand="0" w:firstRowFirstColumn="0" w:firstRowLastColumn="0" w:lastRowFirstColumn="0" w:lastRowLastColumn="0"/>
              <w:rPr>
                <w:ins w:id="1132" w:author="BEAUMONT Tiffany" w:date="2025-03-25T13:16:00Z"/>
                <w:color w:val="000000"/>
              </w:rPr>
            </w:pPr>
            <w:r>
              <w:rPr>
                <w:rFonts w:ascii="Calibri" w:hAnsi="Calibri" w:cs="Calibri"/>
                <w:color w:val="000000"/>
              </w:rPr>
              <w:t>-0,35</w:t>
            </w:r>
          </w:p>
        </w:tc>
        <w:tc>
          <w:tcPr>
            <w:tcW w:w="1276" w:type="dxa"/>
            <w:vAlign w:val="center"/>
          </w:tcPr>
          <w:p w14:paraId="2C62B425" w14:textId="3E697394" w:rsidR="00AB0920" w:rsidRPr="00537691" w:rsidRDefault="00AB0920" w:rsidP="00AB0920">
            <w:pPr>
              <w:cnfStyle w:val="000000100000" w:firstRow="0" w:lastRow="0" w:firstColumn="0" w:lastColumn="0" w:oddVBand="0" w:evenVBand="0" w:oddHBand="1" w:evenHBand="0" w:firstRowFirstColumn="0" w:firstRowLastColumn="0" w:lastRowFirstColumn="0" w:lastRowLastColumn="0"/>
              <w:rPr>
                <w:ins w:id="1133" w:author="BEAUMONT Tiffany" w:date="2025-03-25T13:16:00Z"/>
                <w:color w:val="000000"/>
              </w:rPr>
            </w:pPr>
            <w:r>
              <w:rPr>
                <w:rFonts w:ascii="Calibri" w:hAnsi="Calibri" w:cs="Calibri"/>
                <w:color w:val="000000"/>
              </w:rPr>
              <w:t>2,54E-02</w:t>
            </w:r>
          </w:p>
        </w:tc>
        <w:tc>
          <w:tcPr>
            <w:tcW w:w="1694" w:type="dxa"/>
            <w:vAlign w:val="center"/>
          </w:tcPr>
          <w:p w14:paraId="61A5C874" w14:textId="229342AC" w:rsidR="00AB0920" w:rsidRPr="00537691" w:rsidRDefault="00AB0920" w:rsidP="00AB0920">
            <w:pPr>
              <w:cnfStyle w:val="000000100000" w:firstRow="0" w:lastRow="0" w:firstColumn="0" w:lastColumn="0" w:oddVBand="0" w:evenVBand="0" w:oddHBand="1" w:evenHBand="0" w:firstRowFirstColumn="0" w:firstRowLastColumn="0" w:lastRowFirstColumn="0" w:lastRowLastColumn="0"/>
              <w:rPr>
                <w:ins w:id="1134" w:author="BEAUMONT Tiffany" w:date="2025-03-25T13:16:00Z"/>
                <w:color w:val="000000"/>
              </w:rPr>
            </w:pPr>
            <w:r>
              <w:rPr>
                <w:rFonts w:ascii="Calibri" w:hAnsi="Calibri" w:cs="Calibri"/>
                <w:color w:val="000000"/>
              </w:rPr>
              <w:t>Faux</w:t>
            </w:r>
          </w:p>
        </w:tc>
      </w:tr>
      <w:tr w:rsidR="00AB0920" w:rsidRPr="00447323" w14:paraId="41C76789" w14:textId="77777777" w:rsidTr="00E85EBD">
        <w:trPr>
          <w:trHeight w:val="340"/>
          <w:ins w:id="1135" w:author="BEAUMONT Tiffany" w:date="2025-03-25T13:16:00Z"/>
        </w:trPr>
        <w:tc>
          <w:tcPr>
            <w:cnfStyle w:val="001000000000" w:firstRow="0" w:lastRow="0" w:firstColumn="1" w:lastColumn="0" w:oddVBand="0" w:evenVBand="0" w:oddHBand="0" w:evenHBand="0" w:firstRowFirstColumn="0" w:firstRowLastColumn="0" w:lastRowFirstColumn="0" w:lastRowLastColumn="0"/>
            <w:tcW w:w="1838" w:type="dxa"/>
            <w:vAlign w:val="bottom"/>
            <w:hideMark/>
          </w:tcPr>
          <w:p w14:paraId="3E4B319C" w14:textId="45FB7C74" w:rsidR="00AB0920" w:rsidRPr="00B31E44" w:rsidRDefault="00AB0920" w:rsidP="00AB0920">
            <w:pPr>
              <w:rPr>
                <w:ins w:id="1136" w:author="BEAUMONT Tiffany" w:date="2025-03-25T13:16:00Z"/>
                <w:rFonts w:eastAsia="Times New Roman"/>
              </w:rPr>
            </w:pPr>
            <w:ins w:id="1137" w:author="BEAUMONT Tiffany" w:date="2025-03-25T13:14:00Z">
              <w:r>
                <w:rPr>
                  <w:rFonts w:ascii="Calibri" w:hAnsi="Calibri" w:cs="Calibri"/>
                </w:rPr>
                <w:t>Taille du pixel</w:t>
              </w:r>
            </w:ins>
          </w:p>
        </w:tc>
        <w:tc>
          <w:tcPr>
            <w:tcW w:w="1276" w:type="dxa"/>
            <w:vAlign w:val="center"/>
          </w:tcPr>
          <w:p w14:paraId="65BAF7C6" w14:textId="5DA23081" w:rsidR="00AB0920" w:rsidRPr="00B31E44" w:rsidRDefault="00AB0920" w:rsidP="00AB0920">
            <w:pPr>
              <w:cnfStyle w:val="000000000000" w:firstRow="0" w:lastRow="0" w:firstColumn="0" w:lastColumn="0" w:oddVBand="0" w:evenVBand="0" w:oddHBand="0" w:evenHBand="0" w:firstRowFirstColumn="0" w:firstRowLastColumn="0" w:lastRowFirstColumn="0" w:lastRowLastColumn="0"/>
              <w:rPr>
                <w:ins w:id="1138" w:author="BEAUMONT Tiffany" w:date="2025-03-25T13:16:00Z"/>
                <w:rFonts w:eastAsia="Times New Roman"/>
              </w:rPr>
            </w:pPr>
            <w:r>
              <w:rPr>
                <w:rFonts w:ascii="Calibri" w:hAnsi="Calibri" w:cs="Calibri"/>
                <w:color w:val="000000"/>
              </w:rPr>
              <w:t>-0,16</w:t>
            </w:r>
          </w:p>
        </w:tc>
        <w:tc>
          <w:tcPr>
            <w:tcW w:w="1276" w:type="dxa"/>
            <w:vAlign w:val="center"/>
          </w:tcPr>
          <w:p w14:paraId="50C0596B" w14:textId="507C79A7" w:rsidR="00AB0920" w:rsidRPr="00B31E44" w:rsidRDefault="00AB0920" w:rsidP="00AB0920">
            <w:pPr>
              <w:cnfStyle w:val="000000000000" w:firstRow="0" w:lastRow="0" w:firstColumn="0" w:lastColumn="0" w:oddVBand="0" w:evenVBand="0" w:oddHBand="0" w:evenHBand="0" w:firstRowFirstColumn="0" w:firstRowLastColumn="0" w:lastRowFirstColumn="0" w:lastRowLastColumn="0"/>
              <w:rPr>
                <w:ins w:id="1139" w:author="BEAUMONT Tiffany" w:date="2025-03-25T13:16:00Z"/>
                <w:rFonts w:eastAsia="Times New Roman"/>
              </w:rPr>
            </w:pPr>
            <w:r>
              <w:rPr>
                <w:rFonts w:ascii="Calibri" w:hAnsi="Calibri" w:cs="Calibri"/>
                <w:color w:val="000000"/>
              </w:rPr>
              <w:t>3,20E-01</w:t>
            </w:r>
          </w:p>
        </w:tc>
        <w:tc>
          <w:tcPr>
            <w:tcW w:w="1417" w:type="dxa"/>
            <w:vAlign w:val="center"/>
          </w:tcPr>
          <w:p w14:paraId="7E334CB0" w14:textId="78A6F7B6" w:rsidR="00AB0920" w:rsidRPr="00B31E44" w:rsidRDefault="00AB0920" w:rsidP="00AB0920">
            <w:pPr>
              <w:cnfStyle w:val="000000000000" w:firstRow="0" w:lastRow="0" w:firstColumn="0" w:lastColumn="0" w:oddVBand="0" w:evenVBand="0" w:oddHBand="0" w:evenHBand="0" w:firstRowFirstColumn="0" w:firstRowLastColumn="0" w:lastRowFirstColumn="0" w:lastRowLastColumn="0"/>
              <w:rPr>
                <w:ins w:id="1140" w:author="BEAUMONT Tiffany" w:date="2025-03-25T13:16:00Z"/>
                <w:rFonts w:eastAsia="Times New Roman"/>
                <w:color w:val="000000"/>
              </w:rPr>
            </w:pPr>
            <w:r>
              <w:rPr>
                <w:rFonts w:ascii="Calibri" w:hAnsi="Calibri" w:cs="Calibri"/>
                <w:color w:val="000000"/>
              </w:rPr>
              <w:t>Faux</w:t>
            </w:r>
          </w:p>
        </w:tc>
        <w:tc>
          <w:tcPr>
            <w:tcW w:w="1276" w:type="dxa"/>
            <w:vAlign w:val="center"/>
          </w:tcPr>
          <w:p w14:paraId="1111EE95" w14:textId="432A7B69" w:rsidR="00AB0920" w:rsidRPr="00537691" w:rsidRDefault="00AB0920" w:rsidP="00AB0920">
            <w:pPr>
              <w:cnfStyle w:val="000000000000" w:firstRow="0" w:lastRow="0" w:firstColumn="0" w:lastColumn="0" w:oddVBand="0" w:evenVBand="0" w:oddHBand="0" w:evenHBand="0" w:firstRowFirstColumn="0" w:firstRowLastColumn="0" w:lastRowFirstColumn="0" w:lastRowLastColumn="0"/>
              <w:rPr>
                <w:ins w:id="1141" w:author="BEAUMONT Tiffany" w:date="2025-03-25T13:16:00Z"/>
                <w:color w:val="000000"/>
              </w:rPr>
            </w:pPr>
            <w:r>
              <w:rPr>
                <w:rFonts w:ascii="Calibri" w:hAnsi="Calibri" w:cs="Calibri"/>
                <w:color w:val="000000"/>
              </w:rPr>
              <w:t>0,14</w:t>
            </w:r>
          </w:p>
        </w:tc>
        <w:tc>
          <w:tcPr>
            <w:tcW w:w="1276" w:type="dxa"/>
            <w:vAlign w:val="center"/>
          </w:tcPr>
          <w:p w14:paraId="77FA7A4E" w14:textId="4FCD3373" w:rsidR="00AB0920" w:rsidRPr="00537691" w:rsidRDefault="00AB0920" w:rsidP="00AB0920">
            <w:pPr>
              <w:cnfStyle w:val="000000000000" w:firstRow="0" w:lastRow="0" w:firstColumn="0" w:lastColumn="0" w:oddVBand="0" w:evenVBand="0" w:oddHBand="0" w:evenHBand="0" w:firstRowFirstColumn="0" w:firstRowLastColumn="0" w:lastRowFirstColumn="0" w:lastRowLastColumn="0"/>
              <w:rPr>
                <w:ins w:id="1142" w:author="BEAUMONT Tiffany" w:date="2025-03-25T13:16:00Z"/>
                <w:color w:val="000000"/>
              </w:rPr>
            </w:pPr>
            <w:r>
              <w:rPr>
                <w:rFonts w:ascii="Calibri" w:hAnsi="Calibri" w:cs="Calibri"/>
                <w:color w:val="000000"/>
              </w:rPr>
              <w:t>3,98E-01</w:t>
            </w:r>
          </w:p>
        </w:tc>
        <w:tc>
          <w:tcPr>
            <w:tcW w:w="1694" w:type="dxa"/>
            <w:vAlign w:val="center"/>
          </w:tcPr>
          <w:p w14:paraId="5F32FAAB" w14:textId="0545AB1B" w:rsidR="00AB0920" w:rsidRPr="00537691" w:rsidRDefault="00AB0920" w:rsidP="00AB0920">
            <w:pPr>
              <w:cnfStyle w:val="000000000000" w:firstRow="0" w:lastRow="0" w:firstColumn="0" w:lastColumn="0" w:oddVBand="0" w:evenVBand="0" w:oddHBand="0" w:evenHBand="0" w:firstRowFirstColumn="0" w:firstRowLastColumn="0" w:lastRowFirstColumn="0" w:lastRowLastColumn="0"/>
              <w:rPr>
                <w:ins w:id="1143" w:author="BEAUMONT Tiffany" w:date="2025-03-25T13:16:00Z"/>
                <w:color w:val="000000"/>
              </w:rPr>
            </w:pPr>
            <w:r>
              <w:rPr>
                <w:rFonts w:ascii="Calibri" w:hAnsi="Calibri" w:cs="Calibri"/>
                <w:color w:val="000000"/>
              </w:rPr>
              <w:t>Faux</w:t>
            </w:r>
          </w:p>
        </w:tc>
      </w:tr>
      <w:tr w:rsidR="00AB0920" w:rsidRPr="00447323" w14:paraId="2C896FBD" w14:textId="77777777" w:rsidTr="00E85EBD">
        <w:trPr>
          <w:cnfStyle w:val="000000100000" w:firstRow="0" w:lastRow="0" w:firstColumn="0" w:lastColumn="0" w:oddVBand="0" w:evenVBand="0" w:oddHBand="1" w:evenHBand="0" w:firstRowFirstColumn="0" w:firstRowLastColumn="0" w:lastRowFirstColumn="0" w:lastRowLastColumn="0"/>
          <w:trHeight w:val="340"/>
          <w:ins w:id="1144" w:author="BEAUMONT Tiffany" w:date="2025-03-25T13:16:00Z"/>
        </w:trPr>
        <w:tc>
          <w:tcPr>
            <w:cnfStyle w:val="001000000000" w:firstRow="0" w:lastRow="0" w:firstColumn="1" w:lastColumn="0" w:oddVBand="0" w:evenVBand="0" w:oddHBand="0" w:evenHBand="0" w:firstRowFirstColumn="0" w:firstRowLastColumn="0" w:lastRowFirstColumn="0" w:lastRowLastColumn="0"/>
            <w:tcW w:w="1838" w:type="dxa"/>
            <w:vAlign w:val="bottom"/>
            <w:hideMark/>
          </w:tcPr>
          <w:p w14:paraId="19DBBE73" w14:textId="61DC27CC" w:rsidR="00AB0920" w:rsidRPr="00B31E44" w:rsidRDefault="00AB0920" w:rsidP="00AB0920">
            <w:pPr>
              <w:rPr>
                <w:ins w:id="1145" w:author="BEAUMONT Tiffany" w:date="2025-03-25T13:16:00Z"/>
                <w:color w:val="000000"/>
              </w:rPr>
            </w:pPr>
            <w:ins w:id="1146" w:author="BEAUMONT Tiffany" w:date="2025-03-25T13:14:00Z">
              <w:r>
                <w:rPr>
                  <w:rFonts w:ascii="Calibri" w:hAnsi="Calibri" w:cs="Calibri"/>
                </w:rPr>
                <w:t>Ép. du cristal</w:t>
              </w:r>
            </w:ins>
          </w:p>
        </w:tc>
        <w:tc>
          <w:tcPr>
            <w:tcW w:w="1276" w:type="dxa"/>
            <w:vAlign w:val="center"/>
          </w:tcPr>
          <w:p w14:paraId="1E2606CA" w14:textId="7854A9D0" w:rsidR="00AB0920" w:rsidRPr="00B31E44" w:rsidRDefault="00AB0920" w:rsidP="00AB0920">
            <w:pPr>
              <w:cnfStyle w:val="000000100000" w:firstRow="0" w:lastRow="0" w:firstColumn="0" w:lastColumn="0" w:oddVBand="0" w:evenVBand="0" w:oddHBand="1" w:evenHBand="0" w:firstRowFirstColumn="0" w:firstRowLastColumn="0" w:lastRowFirstColumn="0" w:lastRowLastColumn="0"/>
              <w:rPr>
                <w:ins w:id="1147" w:author="BEAUMONT Tiffany" w:date="2025-03-25T13:16:00Z"/>
                <w:rFonts w:eastAsia="Times New Roman"/>
              </w:rPr>
            </w:pPr>
            <w:r>
              <w:rPr>
                <w:rFonts w:ascii="Calibri" w:hAnsi="Calibri" w:cs="Calibri"/>
                <w:color w:val="000000"/>
              </w:rPr>
              <w:t>0,08</w:t>
            </w:r>
          </w:p>
        </w:tc>
        <w:tc>
          <w:tcPr>
            <w:tcW w:w="1276" w:type="dxa"/>
            <w:vAlign w:val="center"/>
          </w:tcPr>
          <w:p w14:paraId="33DF3206" w14:textId="1AEF5FB7" w:rsidR="00AB0920" w:rsidRPr="00B31E44" w:rsidRDefault="00AB0920" w:rsidP="00AB0920">
            <w:pPr>
              <w:cnfStyle w:val="000000100000" w:firstRow="0" w:lastRow="0" w:firstColumn="0" w:lastColumn="0" w:oddVBand="0" w:evenVBand="0" w:oddHBand="1" w:evenHBand="0" w:firstRowFirstColumn="0" w:firstRowLastColumn="0" w:lastRowFirstColumn="0" w:lastRowLastColumn="0"/>
              <w:rPr>
                <w:ins w:id="1148" w:author="BEAUMONT Tiffany" w:date="2025-03-25T13:16:00Z"/>
                <w:rFonts w:eastAsia="Times New Roman"/>
              </w:rPr>
            </w:pPr>
            <w:r>
              <w:rPr>
                <w:rFonts w:ascii="Calibri" w:hAnsi="Calibri" w:cs="Calibri"/>
                <w:color w:val="000000"/>
              </w:rPr>
              <w:t>6,16E-01</w:t>
            </w:r>
          </w:p>
        </w:tc>
        <w:tc>
          <w:tcPr>
            <w:tcW w:w="1417" w:type="dxa"/>
            <w:vAlign w:val="center"/>
          </w:tcPr>
          <w:p w14:paraId="148EE454" w14:textId="63623C69" w:rsidR="00AB0920" w:rsidRPr="00B31E44" w:rsidRDefault="00AB0920" w:rsidP="00AB0920">
            <w:pPr>
              <w:cnfStyle w:val="000000100000" w:firstRow="0" w:lastRow="0" w:firstColumn="0" w:lastColumn="0" w:oddVBand="0" w:evenVBand="0" w:oddHBand="1" w:evenHBand="0" w:firstRowFirstColumn="0" w:firstRowLastColumn="0" w:lastRowFirstColumn="0" w:lastRowLastColumn="0"/>
              <w:rPr>
                <w:ins w:id="1149" w:author="BEAUMONT Tiffany" w:date="2025-03-25T13:16:00Z"/>
                <w:rFonts w:eastAsia="Times New Roman"/>
                <w:color w:val="000000"/>
              </w:rPr>
            </w:pPr>
            <w:r>
              <w:rPr>
                <w:rFonts w:ascii="Calibri" w:hAnsi="Calibri" w:cs="Calibri"/>
                <w:color w:val="000000"/>
              </w:rPr>
              <w:t>Faux</w:t>
            </w:r>
          </w:p>
        </w:tc>
        <w:tc>
          <w:tcPr>
            <w:tcW w:w="1276" w:type="dxa"/>
            <w:vAlign w:val="center"/>
          </w:tcPr>
          <w:p w14:paraId="48DA1D51" w14:textId="7FB5A755" w:rsidR="00AB0920" w:rsidRPr="00537691" w:rsidRDefault="00AB0920" w:rsidP="00AB0920">
            <w:pPr>
              <w:cnfStyle w:val="000000100000" w:firstRow="0" w:lastRow="0" w:firstColumn="0" w:lastColumn="0" w:oddVBand="0" w:evenVBand="0" w:oddHBand="1" w:evenHBand="0" w:firstRowFirstColumn="0" w:firstRowLastColumn="0" w:lastRowFirstColumn="0" w:lastRowLastColumn="0"/>
              <w:rPr>
                <w:ins w:id="1150" w:author="BEAUMONT Tiffany" w:date="2025-03-25T13:16:00Z"/>
                <w:color w:val="000000"/>
              </w:rPr>
            </w:pPr>
            <w:r>
              <w:rPr>
                <w:rFonts w:ascii="Calibri" w:hAnsi="Calibri" w:cs="Calibri"/>
                <w:color w:val="000000"/>
              </w:rPr>
              <w:t>0,10</w:t>
            </w:r>
          </w:p>
        </w:tc>
        <w:tc>
          <w:tcPr>
            <w:tcW w:w="1276" w:type="dxa"/>
            <w:vAlign w:val="center"/>
          </w:tcPr>
          <w:p w14:paraId="72A38C1B" w14:textId="76E1574B" w:rsidR="00AB0920" w:rsidRPr="00537691" w:rsidRDefault="00AB0920" w:rsidP="00AB0920">
            <w:pPr>
              <w:cnfStyle w:val="000000100000" w:firstRow="0" w:lastRow="0" w:firstColumn="0" w:lastColumn="0" w:oddVBand="0" w:evenVBand="0" w:oddHBand="1" w:evenHBand="0" w:firstRowFirstColumn="0" w:firstRowLastColumn="0" w:lastRowFirstColumn="0" w:lastRowLastColumn="0"/>
              <w:rPr>
                <w:ins w:id="1151" w:author="BEAUMONT Tiffany" w:date="2025-03-25T13:16:00Z"/>
                <w:color w:val="000000"/>
              </w:rPr>
            </w:pPr>
            <w:r>
              <w:rPr>
                <w:rFonts w:ascii="Calibri" w:hAnsi="Calibri" w:cs="Calibri"/>
                <w:color w:val="000000"/>
              </w:rPr>
              <w:t>5,33E-01</w:t>
            </w:r>
          </w:p>
        </w:tc>
        <w:tc>
          <w:tcPr>
            <w:tcW w:w="1694" w:type="dxa"/>
            <w:vAlign w:val="center"/>
          </w:tcPr>
          <w:p w14:paraId="0742E64B" w14:textId="71F2A480" w:rsidR="00AB0920" w:rsidRPr="00537691" w:rsidRDefault="00AB0920" w:rsidP="00AB0920">
            <w:pPr>
              <w:cnfStyle w:val="000000100000" w:firstRow="0" w:lastRow="0" w:firstColumn="0" w:lastColumn="0" w:oddVBand="0" w:evenVBand="0" w:oddHBand="1" w:evenHBand="0" w:firstRowFirstColumn="0" w:firstRowLastColumn="0" w:lastRowFirstColumn="0" w:lastRowLastColumn="0"/>
              <w:rPr>
                <w:ins w:id="1152" w:author="BEAUMONT Tiffany" w:date="2025-03-25T13:16:00Z"/>
                <w:color w:val="000000"/>
              </w:rPr>
            </w:pPr>
            <w:r>
              <w:rPr>
                <w:rFonts w:ascii="Calibri" w:hAnsi="Calibri" w:cs="Calibri"/>
                <w:color w:val="000000"/>
              </w:rPr>
              <w:t>Faux</w:t>
            </w:r>
          </w:p>
        </w:tc>
      </w:tr>
      <w:tr w:rsidR="00AB0920" w:rsidRPr="00447323" w14:paraId="602D0734" w14:textId="77777777" w:rsidTr="00E85EBD">
        <w:trPr>
          <w:trHeight w:val="340"/>
          <w:ins w:id="1153" w:author="BEAUMONT Tiffany" w:date="2025-03-25T13:16:00Z"/>
        </w:trPr>
        <w:tc>
          <w:tcPr>
            <w:cnfStyle w:val="001000000000" w:firstRow="0" w:lastRow="0" w:firstColumn="1" w:lastColumn="0" w:oddVBand="0" w:evenVBand="0" w:oddHBand="0" w:evenHBand="0" w:firstRowFirstColumn="0" w:firstRowLastColumn="0" w:lastRowFirstColumn="0" w:lastRowLastColumn="0"/>
            <w:tcW w:w="1838" w:type="dxa"/>
            <w:vAlign w:val="bottom"/>
            <w:hideMark/>
          </w:tcPr>
          <w:p w14:paraId="2F906ABF" w14:textId="3897C5FD" w:rsidR="00AB0920" w:rsidRPr="00B31E44" w:rsidRDefault="00AB0920" w:rsidP="00AB0920">
            <w:pPr>
              <w:rPr>
                <w:ins w:id="1154" w:author="BEAUMONT Tiffany" w:date="2025-03-25T13:16:00Z"/>
                <w:rFonts w:eastAsia="Times New Roman"/>
              </w:rPr>
            </w:pPr>
            <w:ins w:id="1155" w:author="BEAUMONT Tiffany" w:date="2025-03-25T13:14:00Z">
              <w:r>
                <w:rPr>
                  <w:rFonts w:ascii="Calibri" w:hAnsi="Calibri" w:cs="Calibri"/>
                </w:rPr>
                <w:t>Distance</w:t>
              </w:r>
            </w:ins>
          </w:p>
        </w:tc>
        <w:tc>
          <w:tcPr>
            <w:tcW w:w="1276" w:type="dxa"/>
            <w:vAlign w:val="center"/>
          </w:tcPr>
          <w:p w14:paraId="525BE6FF" w14:textId="2D930141" w:rsidR="00AB0920" w:rsidRPr="00B31E44" w:rsidRDefault="00AB0920" w:rsidP="00AB0920">
            <w:pPr>
              <w:cnfStyle w:val="000000000000" w:firstRow="0" w:lastRow="0" w:firstColumn="0" w:lastColumn="0" w:oddVBand="0" w:evenVBand="0" w:oddHBand="0" w:evenHBand="0" w:firstRowFirstColumn="0" w:firstRowLastColumn="0" w:lastRowFirstColumn="0" w:lastRowLastColumn="0"/>
              <w:rPr>
                <w:ins w:id="1156" w:author="BEAUMONT Tiffany" w:date="2025-03-25T13:16:00Z"/>
                <w:rFonts w:eastAsia="Times New Roman"/>
              </w:rPr>
            </w:pPr>
            <w:r>
              <w:rPr>
                <w:rFonts w:ascii="Calibri" w:hAnsi="Calibri" w:cs="Calibri"/>
                <w:color w:val="000000"/>
              </w:rPr>
              <w:t>0,08</w:t>
            </w:r>
          </w:p>
        </w:tc>
        <w:tc>
          <w:tcPr>
            <w:tcW w:w="1276" w:type="dxa"/>
            <w:vAlign w:val="center"/>
          </w:tcPr>
          <w:p w14:paraId="2AB994A9" w14:textId="5ACC247C" w:rsidR="00AB0920" w:rsidRPr="00B31E44" w:rsidRDefault="00AB0920" w:rsidP="00AB0920">
            <w:pPr>
              <w:cnfStyle w:val="000000000000" w:firstRow="0" w:lastRow="0" w:firstColumn="0" w:lastColumn="0" w:oddVBand="0" w:evenVBand="0" w:oddHBand="0" w:evenHBand="0" w:firstRowFirstColumn="0" w:firstRowLastColumn="0" w:lastRowFirstColumn="0" w:lastRowLastColumn="0"/>
              <w:rPr>
                <w:ins w:id="1157" w:author="BEAUMONT Tiffany" w:date="2025-03-25T13:16:00Z"/>
                <w:rFonts w:eastAsia="Times New Roman"/>
              </w:rPr>
            </w:pPr>
            <w:r>
              <w:rPr>
                <w:rFonts w:ascii="Calibri" w:hAnsi="Calibri" w:cs="Calibri"/>
                <w:color w:val="000000"/>
              </w:rPr>
              <w:t>6,29E-01</w:t>
            </w:r>
          </w:p>
        </w:tc>
        <w:tc>
          <w:tcPr>
            <w:tcW w:w="1417" w:type="dxa"/>
            <w:vAlign w:val="center"/>
          </w:tcPr>
          <w:p w14:paraId="2C88F0EF" w14:textId="08C839B4" w:rsidR="00AB0920" w:rsidRPr="00B31E44" w:rsidRDefault="00AB0920" w:rsidP="00AB0920">
            <w:pPr>
              <w:cnfStyle w:val="000000000000" w:firstRow="0" w:lastRow="0" w:firstColumn="0" w:lastColumn="0" w:oddVBand="0" w:evenVBand="0" w:oddHBand="0" w:evenHBand="0" w:firstRowFirstColumn="0" w:firstRowLastColumn="0" w:lastRowFirstColumn="0" w:lastRowLastColumn="0"/>
              <w:rPr>
                <w:ins w:id="1158" w:author="BEAUMONT Tiffany" w:date="2025-03-25T13:16:00Z"/>
                <w:rFonts w:eastAsia="Times New Roman"/>
                <w:color w:val="000000"/>
              </w:rPr>
            </w:pPr>
            <w:r>
              <w:rPr>
                <w:rFonts w:ascii="Calibri" w:hAnsi="Calibri" w:cs="Calibri"/>
                <w:color w:val="000000"/>
              </w:rPr>
              <w:t>Faux</w:t>
            </w:r>
          </w:p>
        </w:tc>
        <w:tc>
          <w:tcPr>
            <w:tcW w:w="1276" w:type="dxa"/>
            <w:vAlign w:val="center"/>
          </w:tcPr>
          <w:p w14:paraId="1C8FDCFD" w14:textId="578447BD" w:rsidR="00AB0920" w:rsidRPr="00537691" w:rsidRDefault="00AB0920" w:rsidP="00AB0920">
            <w:pPr>
              <w:cnfStyle w:val="000000000000" w:firstRow="0" w:lastRow="0" w:firstColumn="0" w:lastColumn="0" w:oddVBand="0" w:evenVBand="0" w:oddHBand="0" w:evenHBand="0" w:firstRowFirstColumn="0" w:firstRowLastColumn="0" w:lastRowFirstColumn="0" w:lastRowLastColumn="0"/>
              <w:rPr>
                <w:ins w:id="1159" w:author="BEAUMONT Tiffany" w:date="2025-03-25T13:16:00Z"/>
                <w:color w:val="000000"/>
              </w:rPr>
            </w:pPr>
            <w:r>
              <w:rPr>
                <w:rFonts w:ascii="Calibri" w:hAnsi="Calibri" w:cs="Calibri"/>
                <w:color w:val="000000"/>
              </w:rPr>
              <w:t>-0,32</w:t>
            </w:r>
          </w:p>
        </w:tc>
        <w:tc>
          <w:tcPr>
            <w:tcW w:w="1276" w:type="dxa"/>
            <w:vAlign w:val="center"/>
          </w:tcPr>
          <w:p w14:paraId="561D996B" w14:textId="08C1061D" w:rsidR="00AB0920" w:rsidRPr="00537691" w:rsidRDefault="00AB0920" w:rsidP="00AB0920">
            <w:pPr>
              <w:cnfStyle w:val="000000000000" w:firstRow="0" w:lastRow="0" w:firstColumn="0" w:lastColumn="0" w:oddVBand="0" w:evenVBand="0" w:oddHBand="0" w:evenHBand="0" w:firstRowFirstColumn="0" w:firstRowLastColumn="0" w:lastRowFirstColumn="0" w:lastRowLastColumn="0"/>
              <w:rPr>
                <w:ins w:id="1160" w:author="BEAUMONT Tiffany" w:date="2025-03-25T13:16:00Z"/>
                <w:color w:val="000000"/>
              </w:rPr>
            </w:pPr>
            <w:r>
              <w:rPr>
                <w:rFonts w:ascii="Calibri" w:hAnsi="Calibri" w:cs="Calibri"/>
                <w:color w:val="000000"/>
              </w:rPr>
              <w:t>4,49E-02</w:t>
            </w:r>
          </w:p>
        </w:tc>
        <w:tc>
          <w:tcPr>
            <w:tcW w:w="1694" w:type="dxa"/>
            <w:vAlign w:val="center"/>
          </w:tcPr>
          <w:p w14:paraId="489390F6" w14:textId="0DA1272D" w:rsidR="00AB0920" w:rsidRPr="00537691" w:rsidRDefault="00AB0920" w:rsidP="00AB0920">
            <w:pPr>
              <w:cnfStyle w:val="000000000000" w:firstRow="0" w:lastRow="0" w:firstColumn="0" w:lastColumn="0" w:oddVBand="0" w:evenVBand="0" w:oddHBand="0" w:evenHBand="0" w:firstRowFirstColumn="0" w:firstRowLastColumn="0" w:lastRowFirstColumn="0" w:lastRowLastColumn="0"/>
              <w:rPr>
                <w:ins w:id="1161" w:author="BEAUMONT Tiffany" w:date="2025-03-25T13:16:00Z"/>
                <w:color w:val="000000"/>
              </w:rPr>
            </w:pPr>
            <w:r>
              <w:rPr>
                <w:rFonts w:ascii="Calibri" w:hAnsi="Calibri" w:cs="Calibri"/>
                <w:color w:val="000000"/>
              </w:rPr>
              <w:t>Faux</w:t>
            </w:r>
          </w:p>
        </w:tc>
      </w:tr>
      <w:tr w:rsidR="00AB0920" w:rsidRPr="00447323" w14:paraId="4D79F3C7" w14:textId="77777777" w:rsidTr="00E85EBD">
        <w:trPr>
          <w:cnfStyle w:val="000000100000" w:firstRow="0" w:lastRow="0" w:firstColumn="0" w:lastColumn="0" w:oddVBand="0" w:evenVBand="0" w:oddHBand="1" w:evenHBand="0" w:firstRowFirstColumn="0" w:firstRowLastColumn="0" w:lastRowFirstColumn="0" w:lastRowLastColumn="0"/>
          <w:trHeight w:val="340"/>
          <w:ins w:id="1162" w:author="BEAUMONT Tiffany" w:date="2025-03-25T13:16:00Z"/>
        </w:trPr>
        <w:tc>
          <w:tcPr>
            <w:cnfStyle w:val="001000000000" w:firstRow="0" w:lastRow="0" w:firstColumn="1" w:lastColumn="0" w:oddVBand="0" w:evenVBand="0" w:oddHBand="0" w:evenHBand="0" w:firstRowFirstColumn="0" w:firstRowLastColumn="0" w:lastRowFirstColumn="0" w:lastRowLastColumn="0"/>
            <w:tcW w:w="1838" w:type="dxa"/>
            <w:vAlign w:val="bottom"/>
            <w:hideMark/>
          </w:tcPr>
          <w:p w14:paraId="3A7A4DED" w14:textId="71291902" w:rsidR="00AB0920" w:rsidRPr="00B31E44" w:rsidRDefault="00AB0920" w:rsidP="00AB0920">
            <w:pPr>
              <w:rPr>
                <w:ins w:id="1163" w:author="BEAUMONT Tiffany" w:date="2025-03-25T13:16:00Z"/>
                <w:rFonts w:eastAsia="Times New Roman"/>
              </w:rPr>
            </w:pPr>
            <w:ins w:id="1164" w:author="BEAUMONT Tiffany" w:date="2025-03-25T13:14:00Z">
              <w:r>
                <w:rPr>
                  <w:rFonts w:ascii="Calibri" w:hAnsi="Calibri" w:cs="Calibri"/>
                </w:rPr>
                <w:t>Volume</w:t>
              </w:r>
            </w:ins>
          </w:p>
        </w:tc>
        <w:tc>
          <w:tcPr>
            <w:tcW w:w="1276" w:type="dxa"/>
            <w:vAlign w:val="center"/>
          </w:tcPr>
          <w:p w14:paraId="010C567E" w14:textId="7FC0EDFE" w:rsidR="00AB0920" w:rsidRPr="00B31E44" w:rsidRDefault="00AB0920" w:rsidP="00AB0920">
            <w:pPr>
              <w:cnfStyle w:val="000000100000" w:firstRow="0" w:lastRow="0" w:firstColumn="0" w:lastColumn="0" w:oddVBand="0" w:evenVBand="0" w:oddHBand="1" w:evenHBand="0" w:firstRowFirstColumn="0" w:firstRowLastColumn="0" w:lastRowFirstColumn="0" w:lastRowLastColumn="0"/>
              <w:rPr>
                <w:ins w:id="1165" w:author="BEAUMONT Tiffany" w:date="2025-03-25T13:16:00Z"/>
                <w:rFonts w:eastAsia="Times New Roman"/>
              </w:rPr>
            </w:pPr>
            <w:r>
              <w:rPr>
                <w:rFonts w:ascii="Calibri" w:hAnsi="Calibri" w:cs="Calibri"/>
                <w:color w:val="000000"/>
              </w:rPr>
              <w:t>-0,02</w:t>
            </w:r>
          </w:p>
        </w:tc>
        <w:tc>
          <w:tcPr>
            <w:tcW w:w="1276" w:type="dxa"/>
            <w:vAlign w:val="center"/>
          </w:tcPr>
          <w:p w14:paraId="515EC7A2" w14:textId="1F5CD7A4" w:rsidR="00AB0920" w:rsidRPr="00B31E44" w:rsidRDefault="00AB0920" w:rsidP="00AB0920">
            <w:pPr>
              <w:cnfStyle w:val="000000100000" w:firstRow="0" w:lastRow="0" w:firstColumn="0" w:lastColumn="0" w:oddVBand="0" w:evenVBand="0" w:oddHBand="1" w:evenHBand="0" w:firstRowFirstColumn="0" w:firstRowLastColumn="0" w:lastRowFirstColumn="0" w:lastRowLastColumn="0"/>
              <w:rPr>
                <w:ins w:id="1166" w:author="BEAUMONT Tiffany" w:date="2025-03-25T13:16:00Z"/>
                <w:rFonts w:eastAsia="Times New Roman"/>
              </w:rPr>
            </w:pPr>
            <w:r>
              <w:rPr>
                <w:rFonts w:ascii="Calibri" w:hAnsi="Calibri" w:cs="Calibri"/>
                <w:color w:val="000000"/>
              </w:rPr>
              <w:t>9,18E-01</w:t>
            </w:r>
          </w:p>
        </w:tc>
        <w:tc>
          <w:tcPr>
            <w:tcW w:w="1417" w:type="dxa"/>
            <w:vAlign w:val="center"/>
          </w:tcPr>
          <w:p w14:paraId="3C1D83F8" w14:textId="60A1F0A8" w:rsidR="00AB0920" w:rsidRPr="00B31E44" w:rsidRDefault="00AB0920" w:rsidP="00AB0920">
            <w:pPr>
              <w:cnfStyle w:val="000000100000" w:firstRow="0" w:lastRow="0" w:firstColumn="0" w:lastColumn="0" w:oddVBand="0" w:evenVBand="0" w:oddHBand="1" w:evenHBand="0" w:firstRowFirstColumn="0" w:firstRowLastColumn="0" w:lastRowFirstColumn="0" w:lastRowLastColumn="0"/>
              <w:rPr>
                <w:ins w:id="1167" w:author="BEAUMONT Tiffany" w:date="2025-03-25T13:16:00Z"/>
                <w:rFonts w:eastAsia="Times New Roman"/>
                <w:color w:val="000000"/>
              </w:rPr>
            </w:pPr>
            <w:r>
              <w:rPr>
                <w:rFonts w:ascii="Calibri" w:hAnsi="Calibri" w:cs="Calibri"/>
                <w:color w:val="000000"/>
              </w:rPr>
              <w:t>Faux</w:t>
            </w:r>
          </w:p>
        </w:tc>
        <w:tc>
          <w:tcPr>
            <w:tcW w:w="1276" w:type="dxa"/>
            <w:vAlign w:val="center"/>
          </w:tcPr>
          <w:p w14:paraId="535C9889" w14:textId="4CE07BFF" w:rsidR="00AB0920" w:rsidRPr="00537691" w:rsidRDefault="00AB0920" w:rsidP="00AB0920">
            <w:pPr>
              <w:cnfStyle w:val="000000100000" w:firstRow="0" w:lastRow="0" w:firstColumn="0" w:lastColumn="0" w:oddVBand="0" w:evenVBand="0" w:oddHBand="1" w:evenHBand="0" w:firstRowFirstColumn="0" w:firstRowLastColumn="0" w:lastRowFirstColumn="0" w:lastRowLastColumn="0"/>
              <w:rPr>
                <w:ins w:id="1168" w:author="BEAUMONT Tiffany" w:date="2025-03-25T13:16:00Z"/>
                <w:color w:val="000000"/>
              </w:rPr>
            </w:pPr>
            <w:r>
              <w:rPr>
                <w:rFonts w:ascii="Calibri" w:hAnsi="Calibri" w:cs="Calibri"/>
                <w:color w:val="000000"/>
              </w:rPr>
              <w:t>-0,02</w:t>
            </w:r>
          </w:p>
        </w:tc>
        <w:tc>
          <w:tcPr>
            <w:tcW w:w="1276" w:type="dxa"/>
            <w:vAlign w:val="center"/>
          </w:tcPr>
          <w:p w14:paraId="225498A3" w14:textId="5B01B715" w:rsidR="00AB0920" w:rsidRPr="00537691" w:rsidRDefault="00AB0920" w:rsidP="00AB0920">
            <w:pPr>
              <w:cnfStyle w:val="000000100000" w:firstRow="0" w:lastRow="0" w:firstColumn="0" w:lastColumn="0" w:oddVBand="0" w:evenVBand="0" w:oddHBand="1" w:evenHBand="0" w:firstRowFirstColumn="0" w:firstRowLastColumn="0" w:lastRowFirstColumn="0" w:lastRowLastColumn="0"/>
              <w:rPr>
                <w:ins w:id="1169" w:author="BEAUMONT Tiffany" w:date="2025-03-25T13:16:00Z"/>
                <w:color w:val="000000"/>
              </w:rPr>
            </w:pPr>
            <w:r>
              <w:rPr>
                <w:rFonts w:ascii="Calibri" w:hAnsi="Calibri" w:cs="Calibri"/>
                <w:color w:val="000000"/>
              </w:rPr>
              <w:t>8,88E-01</w:t>
            </w:r>
          </w:p>
        </w:tc>
        <w:tc>
          <w:tcPr>
            <w:tcW w:w="1694" w:type="dxa"/>
            <w:vAlign w:val="center"/>
          </w:tcPr>
          <w:p w14:paraId="22706907" w14:textId="5BEC1BDB" w:rsidR="00AB0920" w:rsidRPr="00537691" w:rsidRDefault="00AB0920" w:rsidP="00AB0920">
            <w:pPr>
              <w:cnfStyle w:val="000000100000" w:firstRow="0" w:lastRow="0" w:firstColumn="0" w:lastColumn="0" w:oddVBand="0" w:evenVBand="0" w:oddHBand="1" w:evenHBand="0" w:firstRowFirstColumn="0" w:firstRowLastColumn="0" w:lastRowFirstColumn="0" w:lastRowLastColumn="0"/>
              <w:rPr>
                <w:ins w:id="1170" w:author="BEAUMONT Tiffany" w:date="2025-03-25T13:16:00Z"/>
                <w:color w:val="000000"/>
              </w:rPr>
            </w:pPr>
            <w:r>
              <w:rPr>
                <w:rFonts w:ascii="Calibri" w:hAnsi="Calibri" w:cs="Calibri"/>
                <w:color w:val="000000"/>
              </w:rPr>
              <w:t>Faux</w:t>
            </w:r>
          </w:p>
        </w:tc>
      </w:tr>
    </w:tbl>
    <w:p w14:paraId="7B1FBCAD" w14:textId="01FD4528" w:rsidR="00894666" w:rsidRPr="00862043" w:rsidRDefault="00894666" w:rsidP="00894666">
      <w:pPr>
        <w:ind w:left="1134" w:right="1132"/>
        <w:rPr>
          <w:ins w:id="1171" w:author="BEAUMONT Tiffany" w:date="2025-03-25T13:16:00Z"/>
          <w:i/>
          <w:iCs/>
          <w:color w:val="44546A" w:themeColor="text2"/>
          <w:sz w:val="18"/>
          <w:szCs w:val="18"/>
        </w:rPr>
      </w:pPr>
      <w:bookmarkStart w:id="1172" w:name="_Ref193804063"/>
      <w:bookmarkStart w:id="1173" w:name="_Toc193803396"/>
      <w:ins w:id="1174" w:author="BEAUMONT Tiffany" w:date="2025-03-25T13:16:00Z">
        <w:r w:rsidRPr="00862043">
          <w:rPr>
            <w:i/>
            <w:iCs/>
            <w:color w:val="44546A" w:themeColor="text2"/>
            <w:sz w:val="18"/>
            <w:szCs w:val="18"/>
          </w:rPr>
          <w:t xml:space="preserve">Tableau </w:t>
        </w:r>
        <w:r w:rsidRPr="00862043">
          <w:rPr>
            <w:i/>
            <w:iCs/>
            <w:color w:val="44546A" w:themeColor="text2"/>
            <w:sz w:val="18"/>
            <w:szCs w:val="18"/>
          </w:rPr>
          <w:fldChar w:fldCharType="begin"/>
        </w:r>
        <w:r w:rsidRPr="00862043">
          <w:rPr>
            <w:i/>
            <w:iCs/>
            <w:color w:val="44546A" w:themeColor="text2"/>
            <w:sz w:val="18"/>
            <w:szCs w:val="18"/>
          </w:rPr>
          <w:instrText xml:space="preserve"> SEQ Tableau \* ARABIC </w:instrText>
        </w:r>
        <w:r w:rsidRPr="00862043">
          <w:rPr>
            <w:i/>
            <w:iCs/>
            <w:color w:val="44546A" w:themeColor="text2"/>
            <w:sz w:val="18"/>
            <w:szCs w:val="18"/>
          </w:rPr>
          <w:fldChar w:fldCharType="separate"/>
        </w:r>
      </w:ins>
      <w:r w:rsidR="00C30592">
        <w:rPr>
          <w:i/>
          <w:iCs/>
          <w:noProof/>
          <w:color w:val="44546A" w:themeColor="text2"/>
          <w:sz w:val="18"/>
          <w:szCs w:val="18"/>
        </w:rPr>
        <w:t>20</w:t>
      </w:r>
      <w:ins w:id="1175" w:author="BEAUMONT Tiffany" w:date="2025-03-25T13:16:00Z">
        <w:r w:rsidRPr="00862043">
          <w:rPr>
            <w:i/>
            <w:iCs/>
            <w:color w:val="44546A" w:themeColor="text2"/>
            <w:sz w:val="18"/>
            <w:szCs w:val="18"/>
          </w:rPr>
          <w:fldChar w:fldCharType="end"/>
        </w:r>
        <w:bookmarkEnd w:id="1172"/>
        <w:r w:rsidRPr="00862043">
          <w:rPr>
            <w:i/>
            <w:iCs/>
            <w:color w:val="44546A" w:themeColor="text2"/>
            <w:sz w:val="18"/>
            <w:szCs w:val="18"/>
          </w:rPr>
          <w:t xml:space="preserve"> : Corrélations et p-values </w:t>
        </w:r>
        <w:r>
          <w:rPr>
            <w:i/>
            <w:iCs/>
            <w:color w:val="44546A" w:themeColor="text2"/>
            <w:sz w:val="18"/>
            <w:szCs w:val="18"/>
          </w:rPr>
          <w:t>du facteur d’étalonnage et de l’erreur relative</w:t>
        </w:r>
        <w:r w:rsidRPr="00862043">
          <w:rPr>
            <w:i/>
            <w:iCs/>
            <w:color w:val="44546A" w:themeColor="text2"/>
            <w:sz w:val="18"/>
            <w:szCs w:val="18"/>
          </w:rPr>
          <w:t xml:space="preserve"> par rapport aux autres paramètres, au Tc</w:t>
        </w:r>
        <w:r w:rsidRPr="00862043">
          <w:rPr>
            <w:i/>
            <w:iCs/>
            <w:color w:val="44546A" w:themeColor="text2"/>
            <w:sz w:val="18"/>
            <w:szCs w:val="18"/>
          </w:rPr>
          <w:noBreakHyphen/>
          <w:t>99m, en collimateur parallèle, en conditions locales, par rapport au fantôme local.</w:t>
        </w:r>
        <w:bookmarkEnd w:id="1173"/>
        <w:r w:rsidRPr="00862043">
          <w:rPr>
            <w:i/>
            <w:iCs/>
            <w:color w:val="44546A" w:themeColor="text2"/>
            <w:sz w:val="18"/>
            <w:szCs w:val="18"/>
          </w:rPr>
          <w:t xml:space="preserve"> </w:t>
        </w:r>
      </w:ins>
    </w:p>
    <w:p w14:paraId="2189F049" w14:textId="77777777" w:rsidR="00894666" w:rsidRDefault="00894666" w:rsidP="00894666">
      <w:pPr>
        <w:jc w:val="both"/>
        <w:rPr>
          <w:ins w:id="1176" w:author="BEAUMONT Tiffany" w:date="2025-03-25T13:13:00Z"/>
          <w:i/>
          <w:iCs/>
        </w:rPr>
      </w:pPr>
    </w:p>
    <w:p w14:paraId="4E6FC15E" w14:textId="2E94E7B6" w:rsidR="00894666" w:rsidRDefault="00894666" w:rsidP="009C3D40">
      <w:pPr>
        <w:pStyle w:val="Titre3"/>
        <w:rPr>
          <w:ins w:id="1177" w:author="BEAUMONT Tiffany" w:date="2025-03-26T09:01:00Z"/>
        </w:rPr>
      </w:pPr>
      <w:bookmarkStart w:id="1178" w:name="_Toc193972799"/>
      <w:ins w:id="1179" w:author="BEAUMONT Tiffany" w:date="2025-03-25T13:08:00Z">
        <w:r w:rsidRPr="00894666">
          <w:rPr>
            <w:rPrChange w:id="1180" w:author="BEAUMONT Tiffany" w:date="2025-03-25T13:15:00Z">
              <w:rPr>
                <w:i/>
                <w:iCs/>
              </w:rPr>
            </w:rPrChange>
          </w:rPr>
          <w:t>Collimateur sténopé</w:t>
        </w:r>
        <w:bookmarkEnd w:id="1178"/>
        <w:r w:rsidRPr="00894666">
          <w:rPr>
            <w:rPrChange w:id="1181" w:author="BEAUMONT Tiffany" w:date="2025-03-25T13:15:00Z">
              <w:rPr>
                <w:i/>
                <w:iCs/>
              </w:rPr>
            </w:rPrChange>
          </w:rPr>
          <w:t xml:space="preserve"> </w:t>
        </w:r>
      </w:ins>
    </w:p>
    <w:p w14:paraId="4A14251A" w14:textId="0A9CD44F" w:rsidR="00861978" w:rsidRPr="00861978" w:rsidRDefault="00861978">
      <w:pPr>
        <w:rPr>
          <w:ins w:id="1182" w:author="BEAUMONT Tiffany" w:date="2025-03-25T13:08:00Z"/>
          <w:rPrChange w:id="1183" w:author="BEAUMONT Tiffany" w:date="2025-03-26T09:01:00Z">
            <w:rPr>
              <w:ins w:id="1184" w:author="BEAUMONT Tiffany" w:date="2025-03-25T13:08:00Z"/>
              <w:i/>
              <w:iCs/>
            </w:rPr>
          </w:rPrChange>
        </w:rPr>
        <w:pPrChange w:id="1185" w:author="BEAUMONT Tiffany" w:date="2025-03-26T09:01:00Z">
          <w:pPr>
            <w:jc w:val="both"/>
          </w:pPr>
        </w:pPrChange>
      </w:pPr>
      <w:ins w:id="1186" w:author="BEAUMONT Tiffany" w:date="2025-03-26T09:01:00Z">
        <w:r w:rsidRPr="00B41F97">
          <w:t xml:space="preserve">Il est à noter que pour </w:t>
        </w:r>
        <w:r>
          <w:t>les mesures</w:t>
        </w:r>
        <w:r w:rsidRPr="00B41F97">
          <w:t xml:space="preserve"> en collimateur sténopé, </w:t>
        </w:r>
        <w:r w:rsidRPr="0027087A">
          <w:t>les paramètres d’acquisition sont très différents d’un centre à l’autre.</w:t>
        </w:r>
      </w:ins>
    </w:p>
    <w:p w14:paraId="67585944" w14:textId="67B7EC04" w:rsidR="00861978" w:rsidRDefault="00894666" w:rsidP="007B40FE">
      <w:pPr>
        <w:jc w:val="both"/>
        <w:rPr>
          <w:ins w:id="1187" w:author="BEAUMONT Tiffany" w:date="2025-03-26T09:02:00Z"/>
        </w:rPr>
      </w:pPr>
      <w:ins w:id="1188" w:author="BEAUMONT Tiffany" w:date="2025-03-25T13:08:00Z">
        <w:r w:rsidRPr="00894666">
          <w:rPr>
            <w:b/>
            <w:bCs/>
            <w:i/>
            <w:iCs/>
            <w:rPrChange w:id="1189" w:author="BEAUMONT Tiffany" w:date="2025-03-25T13:15:00Z">
              <w:rPr>
                <w:i/>
                <w:iCs/>
              </w:rPr>
            </w:rPrChange>
          </w:rPr>
          <w:t>I-123</w:t>
        </w:r>
        <w:r>
          <w:rPr>
            <w:i/>
            <w:iCs/>
          </w:rPr>
          <w:t xml:space="preserve"> : </w:t>
        </w:r>
        <w:r w:rsidRPr="0027087A">
          <w:t xml:space="preserve">Les données analysées concernent uniquement des gamma-caméras GE et leur collimateur GPPH </w:t>
        </w:r>
      </w:ins>
      <w:ins w:id="1190" w:author="BEAUMONT Tiffany" w:date="2025-03-25T16:02:00Z">
        <w:r w:rsidR="00952841">
          <w:t>équipé du</w:t>
        </w:r>
      </w:ins>
      <w:ins w:id="1191" w:author="BEAUMONT Tiffany" w:date="2025-03-25T13:08:00Z">
        <w:r w:rsidRPr="0027087A">
          <w:t xml:space="preserve"> facteur de sténopé (4,45 mm de diamètre).</w:t>
        </w:r>
        <w:r>
          <w:t xml:space="preserve"> </w:t>
        </w:r>
      </w:ins>
      <w:ins w:id="1192" w:author="BEAUMONT Tiffany" w:date="2025-03-25T16:20:00Z">
        <w:r w:rsidR="000422BF">
          <w:t>L</w:t>
        </w:r>
      </w:ins>
      <w:ins w:id="1193" w:author="BEAUMONT Tiffany" w:date="2025-03-25T13:08:00Z">
        <w:r>
          <w:t xml:space="preserve">’écart type est </w:t>
        </w:r>
      </w:ins>
      <w:ins w:id="1194" w:author="BEAUMONT Tiffany" w:date="2025-03-25T16:21:00Z">
        <w:r w:rsidR="000422BF">
          <w:t>considérable</w:t>
        </w:r>
      </w:ins>
      <w:ins w:id="1195" w:author="BEAUMONT Tiffany" w:date="2025-03-25T13:08:00Z">
        <w:r>
          <w:t xml:space="preserve"> par rapport à la valeur moyenne </w:t>
        </w:r>
      </w:ins>
      <w:ins w:id="1196" w:author="BEAUMONT Tiffany" w:date="2025-03-25T16:20:00Z">
        <w:r w:rsidR="000422BF">
          <w:t xml:space="preserve">du facteur d’étalonnage (68%) et de l’erreur relative </w:t>
        </w:r>
      </w:ins>
      <w:ins w:id="1197" w:author="BEAUMONT Tiffany" w:date="2025-03-25T16:21:00Z">
        <w:r w:rsidR="000422BF">
          <w:t xml:space="preserve">(375%) </w:t>
        </w:r>
      </w:ins>
      <w:ins w:id="1198" w:author="BEAUMONT Tiffany" w:date="2025-03-25T13:08:00Z">
        <w:r>
          <w:t xml:space="preserve">ce qui témoigne d’une </w:t>
        </w:r>
      </w:ins>
      <w:ins w:id="1199" w:author="BEAUMONT Tiffany" w:date="2025-03-25T16:21:00Z">
        <w:r w:rsidR="000422BF">
          <w:t xml:space="preserve">très </w:t>
        </w:r>
      </w:ins>
      <w:ins w:id="1200" w:author="BEAUMONT Tiffany" w:date="2025-03-25T13:08:00Z">
        <w:r>
          <w:t>forte dispersion des données</w:t>
        </w:r>
      </w:ins>
      <w:ins w:id="1201" w:author="BEAUMONT Tiffany" w:date="2025-03-25T16:26:00Z">
        <w:r w:rsidR="00B54096">
          <w:t xml:space="preserve"> (</w:t>
        </w:r>
      </w:ins>
      <w:ins w:id="1202" w:author="BEAUMONT Tiffany" w:date="2025-03-25T16:27:00Z">
        <w:r w:rsidR="00B54096">
          <w:t xml:space="preserve">cf. </w:t>
        </w:r>
        <w:r w:rsidR="00B54096" w:rsidRPr="00B54096">
          <w:rPr>
            <w:highlight w:val="yellow"/>
            <w:rPrChange w:id="1203" w:author="BEAUMONT Tiffany" w:date="2025-03-25T16:27:00Z">
              <w:rPr/>
            </w:rPrChange>
          </w:rPr>
          <w:t>Tableau 17 et Figure 17</w:t>
        </w:r>
        <w:r w:rsidR="00B54096">
          <w:t>)</w:t>
        </w:r>
      </w:ins>
      <w:ins w:id="1204" w:author="BEAUMONT Tiffany" w:date="2025-03-25T13:08:00Z">
        <w:r>
          <w:t xml:space="preserve">. </w:t>
        </w:r>
      </w:ins>
      <w:ins w:id="1205" w:author="BEAUMONT Tiffany" w:date="2025-03-25T16:21:00Z">
        <w:r w:rsidR="00B54096">
          <w:t>Les</w:t>
        </w:r>
      </w:ins>
      <w:ins w:id="1206" w:author="BEAUMONT Tiffany" w:date="2025-03-25T16:22:00Z">
        <w:r w:rsidR="00B54096">
          <w:t xml:space="preserve"> valeurs relatives au facteur d’étalonnage informe</w:t>
        </w:r>
      </w:ins>
      <w:ins w:id="1207" w:author="BEAUMONT Tiffany" w:date="2025-03-25T16:27:00Z">
        <w:r w:rsidR="00B54096">
          <w:t>nt</w:t>
        </w:r>
      </w:ins>
      <w:ins w:id="1208" w:author="BEAUMONT Tiffany" w:date="2025-03-25T13:08:00Z">
        <w:r>
          <w:t xml:space="preserve"> sur l’amplitude de la différence de facteur d’étalonnage d’un centre à l’autre</w:t>
        </w:r>
      </w:ins>
      <w:ins w:id="1209" w:author="BEAUMONT Tiffany" w:date="2025-03-25T16:22:00Z">
        <w:r w:rsidR="00B54096">
          <w:t xml:space="preserve"> et donc de l’hétérogénéité des pratiques</w:t>
        </w:r>
      </w:ins>
      <w:ins w:id="1210" w:author="BEAUMONT Tiffany" w:date="2025-03-25T13:08:00Z">
        <w:r>
          <w:t xml:space="preserve">. Soit les conditions et/ou les gamma-caméras sont très différentes d’un centre à l’autre ou ces valeurs témoignent d’une impossibilité à acquérir des mesures reproductibles, d’une sensibilité accrue du système de mesure aux conditions d’acquisition. </w:t>
        </w:r>
      </w:ins>
      <w:ins w:id="1211" w:author="BEAUMONT Tiffany" w:date="2025-03-25T16:25:00Z">
        <w:r w:rsidR="00B54096">
          <w:t xml:space="preserve">Il en va de même sur les </w:t>
        </w:r>
      </w:ins>
      <w:ins w:id="1212" w:author="BEAUMONT Tiffany" w:date="2025-03-25T16:26:00Z">
        <w:r w:rsidR="00B54096">
          <w:t xml:space="preserve">valeurs de l’erreur relative. </w:t>
        </w:r>
      </w:ins>
    </w:p>
    <w:p w14:paraId="0B9C4EF2" w14:textId="6FE5B72F" w:rsidR="007B40FE" w:rsidDel="00B54096" w:rsidRDefault="007B40FE" w:rsidP="007B40FE">
      <w:pPr>
        <w:jc w:val="both"/>
        <w:rPr>
          <w:del w:id="1213" w:author="BEAUMONT Tiffany" w:date="2025-03-25T16:28:00Z"/>
          <w:moveTo w:id="1214" w:author="BEAUMONT Tiffany" w:date="2025-03-25T13:45:00Z"/>
        </w:rPr>
      </w:pPr>
      <w:moveToRangeStart w:id="1215" w:author="BEAUMONT Tiffany" w:date="2025-03-25T13:45:00Z" w:name="move193801052"/>
      <w:moveTo w:id="1216" w:author="BEAUMONT Tiffany" w:date="2025-03-25T13:45:00Z">
        <w:del w:id="1217" w:author="BEAUMONT Tiffany" w:date="2025-03-25T21:22:00Z">
          <w:r w:rsidDel="006F1510">
            <w:delText>Les paramètres pour des mesures avec des collimateurs sténopés en I</w:delText>
          </w:r>
          <w:r w:rsidDel="006F1510">
            <w:noBreakHyphen/>
            <w:delText xml:space="preserve">123 significativement corrélés à l’erreur relative sont donc le seuil, le volume, la durée et l’épaisseur de cristal (cf. </w:delText>
          </w:r>
          <w:r w:rsidDel="006F1510">
            <w:fldChar w:fldCharType="begin"/>
          </w:r>
          <w:r w:rsidDel="006F1510">
            <w:delInstrText xml:space="preserve"> REF _Ref175577788 \h  \* MERGEFORMAT </w:delInstrText>
          </w:r>
        </w:del>
      </w:moveTo>
      <w:del w:id="1218" w:author="BEAUMONT Tiffany" w:date="2025-03-25T21:22:00Z"/>
      <w:moveTo w:id="1219" w:author="BEAUMONT Tiffany" w:date="2025-03-25T13:45:00Z">
        <w:del w:id="1220" w:author="BEAUMONT Tiffany" w:date="2025-03-25T21:22:00Z">
          <w:r w:rsidDel="006F1510">
            <w:fldChar w:fldCharType="separate"/>
          </w:r>
          <w:r w:rsidRPr="00537691" w:rsidDel="006F1510">
            <w:delText>Tableau 22</w:delText>
          </w:r>
          <w:r w:rsidDel="006F1510">
            <w:fldChar w:fldCharType="end"/>
          </w:r>
          <w:r w:rsidDel="006F1510">
            <w:delText>).</w:delText>
          </w:r>
        </w:del>
      </w:moveTo>
    </w:p>
    <w:p w14:paraId="068D557C" w14:textId="64A4C421" w:rsidR="007B40FE" w:rsidDel="006F1510" w:rsidRDefault="007B40FE" w:rsidP="007B40FE">
      <w:pPr>
        <w:jc w:val="both"/>
        <w:rPr>
          <w:del w:id="1221" w:author="BEAUMONT Tiffany" w:date="2025-03-25T21:22:00Z"/>
          <w:moveTo w:id="1222" w:author="BEAUMONT Tiffany" w:date="2025-03-25T13:45:00Z"/>
        </w:rPr>
      </w:pPr>
      <w:moveTo w:id="1223" w:author="BEAUMONT Tiffany" w:date="2025-03-25T13:45:00Z">
        <w:del w:id="1224" w:author="BEAUMONT Tiffany" w:date="2025-03-25T21:22:00Z">
          <w:r w:rsidDel="006F1510">
            <w:delText>Afin d’améliorer la robustesse de nos étalonnages en sensibilité entre les centres en collimateur sténopé en I</w:delText>
          </w:r>
          <w:r w:rsidDel="006F1510">
            <w:noBreakHyphen/>
            <w:delText>123 on pourrait fixer un seuil pour la segmentation de l’image, une distance, une taille de pixel et la durée d’acquisition. La distance est un paramètre clé en sténopé et I</w:delText>
          </w:r>
          <w:r w:rsidDel="006F1510">
            <w:noBreakHyphen/>
            <w:delText>123 qui devra être gardé constant entre l’étalonnage et les mesures sur patient au risque d’entrainer de grandes variations de sensibilité.</w:delText>
          </w:r>
        </w:del>
      </w:moveTo>
    </w:p>
    <w:p w14:paraId="7BD632CC" w14:textId="1042F1B9" w:rsidR="00480F46" w:rsidRPr="00862043" w:rsidRDefault="00480F46">
      <w:pPr>
        <w:ind w:right="-2"/>
        <w:jc w:val="center"/>
        <w:rPr>
          <w:ins w:id="1225" w:author="BEAUMONT Tiffany" w:date="2025-03-25T13:17:00Z"/>
          <w:i/>
          <w:iCs/>
          <w:color w:val="44546A" w:themeColor="text2"/>
          <w:sz w:val="18"/>
          <w:szCs w:val="18"/>
        </w:rPr>
        <w:pPrChange w:id="1226" w:author="BEAUMONT Tiffany" w:date="2025-03-25T13:18:00Z">
          <w:pPr>
            <w:ind w:right="1274"/>
          </w:pPr>
        </w:pPrChange>
      </w:pPr>
      <w:bookmarkStart w:id="1227" w:name="_Ref193804065"/>
      <w:bookmarkStart w:id="1228" w:name="_Toc193803397"/>
      <w:moveToRangeEnd w:id="1215"/>
      <w:ins w:id="1229" w:author="BEAUMONT Tiffany" w:date="2025-03-25T13:17:00Z">
        <w:r w:rsidRPr="00862043">
          <w:rPr>
            <w:i/>
            <w:iCs/>
            <w:color w:val="44546A" w:themeColor="text2"/>
            <w:sz w:val="18"/>
            <w:szCs w:val="18"/>
          </w:rPr>
          <w:t xml:space="preserve">Tableau </w:t>
        </w:r>
        <w:r w:rsidRPr="00862043">
          <w:rPr>
            <w:i/>
            <w:iCs/>
            <w:color w:val="44546A" w:themeColor="text2"/>
            <w:sz w:val="18"/>
            <w:szCs w:val="18"/>
          </w:rPr>
          <w:fldChar w:fldCharType="begin"/>
        </w:r>
        <w:r w:rsidRPr="00862043">
          <w:rPr>
            <w:i/>
            <w:iCs/>
            <w:color w:val="44546A" w:themeColor="text2"/>
            <w:sz w:val="18"/>
            <w:szCs w:val="18"/>
          </w:rPr>
          <w:instrText xml:space="preserve"> SEQ Tableau \* ARABIC </w:instrText>
        </w:r>
        <w:r w:rsidRPr="00862043">
          <w:rPr>
            <w:i/>
            <w:iCs/>
            <w:color w:val="44546A" w:themeColor="text2"/>
            <w:sz w:val="18"/>
            <w:szCs w:val="18"/>
          </w:rPr>
          <w:fldChar w:fldCharType="separate"/>
        </w:r>
      </w:ins>
      <w:r w:rsidR="00C30592">
        <w:rPr>
          <w:i/>
          <w:iCs/>
          <w:noProof/>
          <w:color w:val="44546A" w:themeColor="text2"/>
          <w:sz w:val="18"/>
          <w:szCs w:val="18"/>
        </w:rPr>
        <w:t>21</w:t>
      </w:r>
      <w:ins w:id="1230" w:author="BEAUMONT Tiffany" w:date="2025-03-25T13:17:00Z">
        <w:r w:rsidRPr="00862043">
          <w:rPr>
            <w:i/>
            <w:iCs/>
            <w:color w:val="44546A" w:themeColor="text2"/>
            <w:sz w:val="18"/>
            <w:szCs w:val="18"/>
          </w:rPr>
          <w:fldChar w:fldCharType="end"/>
        </w:r>
        <w:bookmarkEnd w:id="1227"/>
        <w:r w:rsidRPr="00862043">
          <w:rPr>
            <w:i/>
            <w:iCs/>
            <w:color w:val="44546A" w:themeColor="text2"/>
            <w:sz w:val="18"/>
            <w:szCs w:val="18"/>
          </w:rPr>
          <w:t> : Corrélations et p-values de la sensibilité par rapport aux autres paramètres, à l’I</w:t>
        </w:r>
        <w:r w:rsidRPr="00862043">
          <w:rPr>
            <w:i/>
            <w:iCs/>
            <w:color w:val="44546A" w:themeColor="text2"/>
            <w:sz w:val="18"/>
            <w:szCs w:val="18"/>
          </w:rPr>
          <w:noBreakHyphen/>
          <w:t xml:space="preserve">123, en collimateur sténopé, </w:t>
        </w:r>
        <w:r>
          <w:rPr>
            <w:i/>
            <w:iCs/>
            <w:color w:val="44546A" w:themeColor="text2"/>
            <w:sz w:val="18"/>
            <w:szCs w:val="18"/>
          </w:rPr>
          <w:t>e</w:t>
        </w:r>
        <w:r w:rsidRPr="00862043">
          <w:rPr>
            <w:i/>
            <w:iCs/>
            <w:color w:val="44546A" w:themeColor="text2"/>
            <w:sz w:val="18"/>
            <w:szCs w:val="18"/>
          </w:rPr>
          <w:t>n conditions locales, par rapport au fantôme local.</w:t>
        </w:r>
        <w:bookmarkEnd w:id="1228"/>
      </w:ins>
    </w:p>
    <w:tbl>
      <w:tblPr>
        <w:tblStyle w:val="TableauGrille5Fonc-Accentuation1"/>
        <w:tblpPr w:leftFromText="141" w:rightFromText="141" w:vertAnchor="text" w:horzAnchor="margin" w:tblpY="-51"/>
        <w:tblW w:w="0" w:type="auto"/>
        <w:tblLayout w:type="fixed"/>
        <w:tblLook w:val="04A0" w:firstRow="1" w:lastRow="0" w:firstColumn="1" w:lastColumn="0" w:noHBand="0" w:noVBand="1"/>
      </w:tblPr>
      <w:tblGrid>
        <w:gridCol w:w="1838"/>
        <w:gridCol w:w="1276"/>
        <w:gridCol w:w="1276"/>
        <w:gridCol w:w="1417"/>
        <w:gridCol w:w="1276"/>
        <w:gridCol w:w="1276"/>
        <w:gridCol w:w="1694"/>
      </w:tblGrid>
      <w:tr w:rsidR="00480F46" w:rsidRPr="00447323" w14:paraId="795B8322" w14:textId="77777777" w:rsidTr="00480F46">
        <w:trPr>
          <w:cnfStyle w:val="100000000000" w:firstRow="1" w:lastRow="0" w:firstColumn="0" w:lastColumn="0" w:oddVBand="0" w:evenVBand="0" w:oddHBand="0" w:evenHBand="0" w:firstRowFirstColumn="0" w:firstRowLastColumn="0" w:lastRowFirstColumn="0" w:lastRowLastColumn="0"/>
          <w:trHeight w:val="340"/>
          <w:ins w:id="1231" w:author="BEAUMONT Tiffany" w:date="2025-03-25T13:17:00Z"/>
        </w:trPr>
        <w:tc>
          <w:tcPr>
            <w:cnfStyle w:val="001000000000" w:firstRow="0" w:lastRow="0" w:firstColumn="1" w:lastColumn="0" w:oddVBand="0" w:evenVBand="0" w:oddHBand="0" w:evenHBand="0" w:firstRowFirstColumn="0" w:firstRowLastColumn="0" w:lastRowFirstColumn="0" w:lastRowLastColumn="0"/>
            <w:tcW w:w="1838" w:type="dxa"/>
            <w:vMerge w:val="restart"/>
            <w:hideMark/>
          </w:tcPr>
          <w:p w14:paraId="209B1D72" w14:textId="77777777" w:rsidR="00480F46" w:rsidRPr="00B31E44" w:rsidRDefault="00480F46" w:rsidP="00480F46">
            <w:pPr>
              <w:rPr>
                <w:ins w:id="1232" w:author="BEAUMONT Tiffany" w:date="2025-03-25T13:17:00Z"/>
              </w:rPr>
            </w:pPr>
            <w:ins w:id="1233" w:author="BEAUMONT Tiffany" w:date="2025-03-25T13:17:00Z">
              <w:r w:rsidRPr="00B31E44">
                <w:t>Indice</w:t>
              </w:r>
            </w:ins>
          </w:p>
        </w:tc>
        <w:tc>
          <w:tcPr>
            <w:tcW w:w="1276" w:type="dxa"/>
          </w:tcPr>
          <w:p w14:paraId="79C55D0D" w14:textId="77777777" w:rsidR="00480F46" w:rsidRPr="00B31E44" w:rsidRDefault="00480F46" w:rsidP="00480F46">
            <w:pPr>
              <w:cnfStyle w:val="100000000000" w:firstRow="1" w:lastRow="0" w:firstColumn="0" w:lastColumn="0" w:oddVBand="0" w:evenVBand="0" w:oddHBand="0" w:evenHBand="0" w:firstRowFirstColumn="0" w:firstRowLastColumn="0" w:lastRowFirstColumn="0" w:lastRowLastColumn="0"/>
              <w:rPr>
                <w:ins w:id="1234" w:author="BEAUMONT Tiffany" w:date="2025-03-25T13:17:00Z"/>
              </w:rPr>
            </w:pPr>
          </w:p>
        </w:tc>
        <w:tc>
          <w:tcPr>
            <w:tcW w:w="2693" w:type="dxa"/>
            <w:gridSpan w:val="2"/>
          </w:tcPr>
          <w:p w14:paraId="238FB63C" w14:textId="77777777" w:rsidR="00480F46" w:rsidRPr="00B31E44" w:rsidRDefault="00480F46" w:rsidP="00480F46">
            <w:pPr>
              <w:cnfStyle w:val="100000000000" w:firstRow="1" w:lastRow="0" w:firstColumn="0" w:lastColumn="0" w:oddVBand="0" w:evenVBand="0" w:oddHBand="0" w:evenHBand="0" w:firstRowFirstColumn="0" w:firstRowLastColumn="0" w:lastRowFirstColumn="0" w:lastRowLastColumn="0"/>
              <w:rPr>
                <w:ins w:id="1235" w:author="BEAUMONT Tiffany" w:date="2025-03-25T13:17:00Z"/>
              </w:rPr>
            </w:pPr>
            <w:ins w:id="1236" w:author="BEAUMONT Tiffany" w:date="2025-03-25T13:17:00Z">
              <w:r>
                <w:t>Facteur d’étalonnage</w:t>
              </w:r>
            </w:ins>
          </w:p>
        </w:tc>
        <w:tc>
          <w:tcPr>
            <w:tcW w:w="4246" w:type="dxa"/>
            <w:gridSpan w:val="3"/>
          </w:tcPr>
          <w:p w14:paraId="5B4ECEAC" w14:textId="77777777" w:rsidR="00480F46" w:rsidRPr="00B31E44" w:rsidRDefault="00480F46" w:rsidP="00480F46">
            <w:pPr>
              <w:jc w:val="center"/>
              <w:cnfStyle w:val="100000000000" w:firstRow="1" w:lastRow="0" w:firstColumn="0" w:lastColumn="0" w:oddVBand="0" w:evenVBand="0" w:oddHBand="0" w:evenHBand="0" w:firstRowFirstColumn="0" w:firstRowLastColumn="0" w:lastRowFirstColumn="0" w:lastRowLastColumn="0"/>
              <w:rPr>
                <w:ins w:id="1237" w:author="BEAUMONT Tiffany" w:date="2025-03-25T13:17:00Z"/>
              </w:rPr>
            </w:pPr>
            <w:ins w:id="1238" w:author="BEAUMONT Tiffany" w:date="2025-03-25T13:17:00Z">
              <w:r>
                <w:t>Erreur relative</w:t>
              </w:r>
            </w:ins>
          </w:p>
        </w:tc>
      </w:tr>
      <w:tr w:rsidR="00480F46" w:rsidRPr="00447323" w14:paraId="5D637635" w14:textId="77777777" w:rsidTr="00480F46">
        <w:trPr>
          <w:cnfStyle w:val="000000100000" w:firstRow="0" w:lastRow="0" w:firstColumn="0" w:lastColumn="0" w:oddVBand="0" w:evenVBand="0" w:oddHBand="1" w:evenHBand="0" w:firstRowFirstColumn="0" w:firstRowLastColumn="0" w:lastRowFirstColumn="0" w:lastRowLastColumn="0"/>
          <w:trHeight w:val="340"/>
          <w:ins w:id="1239" w:author="BEAUMONT Tiffany" w:date="2025-03-25T13:17:00Z"/>
        </w:trPr>
        <w:tc>
          <w:tcPr>
            <w:cnfStyle w:val="001000000000" w:firstRow="0" w:lastRow="0" w:firstColumn="1" w:lastColumn="0" w:oddVBand="0" w:evenVBand="0" w:oddHBand="0" w:evenHBand="0" w:firstRowFirstColumn="0" w:firstRowLastColumn="0" w:lastRowFirstColumn="0" w:lastRowLastColumn="0"/>
            <w:tcW w:w="1838" w:type="dxa"/>
            <w:vMerge/>
          </w:tcPr>
          <w:p w14:paraId="46C2A9B6" w14:textId="77777777" w:rsidR="00480F46" w:rsidRPr="00B31E44" w:rsidRDefault="00480F46" w:rsidP="00480F46">
            <w:pPr>
              <w:rPr>
                <w:ins w:id="1240" w:author="BEAUMONT Tiffany" w:date="2025-03-25T13:17:00Z"/>
              </w:rPr>
            </w:pPr>
          </w:p>
        </w:tc>
        <w:tc>
          <w:tcPr>
            <w:tcW w:w="1276" w:type="dxa"/>
          </w:tcPr>
          <w:p w14:paraId="34F5766C" w14:textId="77777777" w:rsidR="00480F46" w:rsidRPr="00B31E44" w:rsidRDefault="00480F46" w:rsidP="00480F46">
            <w:pPr>
              <w:cnfStyle w:val="000000100000" w:firstRow="0" w:lastRow="0" w:firstColumn="0" w:lastColumn="0" w:oddVBand="0" w:evenVBand="0" w:oddHBand="1" w:evenHBand="0" w:firstRowFirstColumn="0" w:firstRowLastColumn="0" w:lastRowFirstColumn="0" w:lastRowLastColumn="0"/>
              <w:rPr>
                <w:ins w:id="1241" w:author="BEAUMONT Tiffany" w:date="2025-03-25T13:17:00Z"/>
              </w:rPr>
            </w:pPr>
            <w:ins w:id="1242" w:author="BEAUMONT Tiffany" w:date="2025-03-25T13:17:00Z">
              <w:r w:rsidRPr="00B31E44">
                <w:t>Corrélation</w:t>
              </w:r>
            </w:ins>
          </w:p>
        </w:tc>
        <w:tc>
          <w:tcPr>
            <w:tcW w:w="1276" w:type="dxa"/>
          </w:tcPr>
          <w:p w14:paraId="47CCD5C4" w14:textId="77777777" w:rsidR="00480F46" w:rsidRPr="00B31E44" w:rsidRDefault="00480F46" w:rsidP="00480F46">
            <w:pPr>
              <w:cnfStyle w:val="000000100000" w:firstRow="0" w:lastRow="0" w:firstColumn="0" w:lastColumn="0" w:oddVBand="0" w:evenVBand="0" w:oddHBand="1" w:evenHBand="0" w:firstRowFirstColumn="0" w:firstRowLastColumn="0" w:lastRowFirstColumn="0" w:lastRowLastColumn="0"/>
              <w:rPr>
                <w:ins w:id="1243" w:author="BEAUMONT Tiffany" w:date="2025-03-25T13:17:00Z"/>
              </w:rPr>
            </w:pPr>
            <w:ins w:id="1244" w:author="BEAUMONT Tiffany" w:date="2025-03-25T13:17:00Z">
              <w:r w:rsidRPr="00B31E44">
                <w:t>p-value</w:t>
              </w:r>
            </w:ins>
          </w:p>
        </w:tc>
        <w:tc>
          <w:tcPr>
            <w:tcW w:w="1417" w:type="dxa"/>
          </w:tcPr>
          <w:p w14:paraId="18319374" w14:textId="77777777" w:rsidR="00480F46" w:rsidRPr="00B31E44" w:rsidRDefault="00480F46" w:rsidP="00480F46">
            <w:pPr>
              <w:cnfStyle w:val="000000100000" w:firstRow="0" w:lastRow="0" w:firstColumn="0" w:lastColumn="0" w:oddVBand="0" w:evenVBand="0" w:oddHBand="1" w:evenHBand="0" w:firstRowFirstColumn="0" w:firstRowLastColumn="0" w:lastRowFirstColumn="0" w:lastRowLastColumn="0"/>
              <w:rPr>
                <w:ins w:id="1245" w:author="BEAUMONT Tiffany" w:date="2025-03-25T13:17:00Z"/>
              </w:rPr>
            </w:pPr>
            <w:ins w:id="1246" w:author="BEAUMONT Tiffany" w:date="2025-03-25T13:17:00Z">
              <w:r w:rsidRPr="00B31E44">
                <w:t>Significativité Corrigée BH</w:t>
              </w:r>
            </w:ins>
          </w:p>
        </w:tc>
        <w:tc>
          <w:tcPr>
            <w:tcW w:w="1276" w:type="dxa"/>
          </w:tcPr>
          <w:p w14:paraId="40F2750D" w14:textId="77777777" w:rsidR="00480F46" w:rsidRPr="00B31E44" w:rsidRDefault="00480F46" w:rsidP="00480F46">
            <w:pPr>
              <w:cnfStyle w:val="000000100000" w:firstRow="0" w:lastRow="0" w:firstColumn="0" w:lastColumn="0" w:oddVBand="0" w:evenVBand="0" w:oddHBand="1" w:evenHBand="0" w:firstRowFirstColumn="0" w:firstRowLastColumn="0" w:lastRowFirstColumn="0" w:lastRowLastColumn="0"/>
              <w:rPr>
                <w:ins w:id="1247" w:author="BEAUMONT Tiffany" w:date="2025-03-25T13:17:00Z"/>
              </w:rPr>
            </w:pPr>
            <w:ins w:id="1248" w:author="BEAUMONT Tiffany" w:date="2025-03-25T13:17:00Z">
              <w:r w:rsidRPr="00B31E44">
                <w:t>Corrélation</w:t>
              </w:r>
            </w:ins>
          </w:p>
        </w:tc>
        <w:tc>
          <w:tcPr>
            <w:tcW w:w="1276" w:type="dxa"/>
          </w:tcPr>
          <w:p w14:paraId="30813822" w14:textId="77777777" w:rsidR="00480F46" w:rsidRPr="00B31E44" w:rsidRDefault="00480F46" w:rsidP="00480F46">
            <w:pPr>
              <w:cnfStyle w:val="000000100000" w:firstRow="0" w:lastRow="0" w:firstColumn="0" w:lastColumn="0" w:oddVBand="0" w:evenVBand="0" w:oddHBand="1" w:evenHBand="0" w:firstRowFirstColumn="0" w:firstRowLastColumn="0" w:lastRowFirstColumn="0" w:lastRowLastColumn="0"/>
              <w:rPr>
                <w:ins w:id="1249" w:author="BEAUMONT Tiffany" w:date="2025-03-25T13:17:00Z"/>
              </w:rPr>
            </w:pPr>
            <w:ins w:id="1250" w:author="BEAUMONT Tiffany" w:date="2025-03-25T13:17:00Z">
              <w:r w:rsidRPr="00B31E44">
                <w:t>p-value</w:t>
              </w:r>
            </w:ins>
          </w:p>
        </w:tc>
        <w:tc>
          <w:tcPr>
            <w:tcW w:w="1694" w:type="dxa"/>
          </w:tcPr>
          <w:p w14:paraId="685343F8" w14:textId="77777777" w:rsidR="00480F46" w:rsidRPr="00B31E44" w:rsidRDefault="00480F46" w:rsidP="00480F46">
            <w:pPr>
              <w:cnfStyle w:val="000000100000" w:firstRow="0" w:lastRow="0" w:firstColumn="0" w:lastColumn="0" w:oddVBand="0" w:evenVBand="0" w:oddHBand="1" w:evenHBand="0" w:firstRowFirstColumn="0" w:firstRowLastColumn="0" w:lastRowFirstColumn="0" w:lastRowLastColumn="0"/>
              <w:rPr>
                <w:ins w:id="1251" w:author="BEAUMONT Tiffany" w:date="2025-03-25T13:17:00Z"/>
              </w:rPr>
            </w:pPr>
            <w:ins w:id="1252" w:author="BEAUMONT Tiffany" w:date="2025-03-25T13:17:00Z">
              <w:r w:rsidRPr="00B31E44">
                <w:t>Significativité Corrigée BH</w:t>
              </w:r>
            </w:ins>
          </w:p>
        </w:tc>
      </w:tr>
      <w:tr w:rsidR="004F61BB" w:rsidRPr="00447323" w14:paraId="33E0D371" w14:textId="77777777" w:rsidTr="006C09F9">
        <w:trPr>
          <w:trHeight w:val="340"/>
          <w:ins w:id="1253" w:author="BEAUMONT Tiffany" w:date="2025-03-25T13:17:00Z"/>
        </w:trPr>
        <w:tc>
          <w:tcPr>
            <w:cnfStyle w:val="001000000000" w:firstRow="0" w:lastRow="0" w:firstColumn="1" w:lastColumn="0" w:oddVBand="0" w:evenVBand="0" w:oddHBand="0" w:evenHBand="0" w:firstRowFirstColumn="0" w:firstRowLastColumn="0" w:lastRowFirstColumn="0" w:lastRowLastColumn="0"/>
            <w:tcW w:w="1838" w:type="dxa"/>
            <w:vAlign w:val="bottom"/>
          </w:tcPr>
          <w:p w14:paraId="4BBAA56C" w14:textId="0A4774B9" w:rsidR="004F61BB" w:rsidRPr="00B31E44" w:rsidRDefault="004F61BB" w:rsidP="004F61BB">
            <w:pPr>
              <w:rPr>
                <w:ins w:id="1254" w:author="BEAUMONT Tiffany" w:date="2025-03-25T13:17:00Z"/>
                <w:rFonts w:eastAsia="Times New Roman"/>
              </w:rPr>
            </w:pPr>
            <w:ins w:id="1255" w:author="BEAUMONT Tiffany" w:date="2025-03-25T13:14:00Z">
              <w:r>
                <w:rPr>
                  <w:rFonts w:ascii="Calibri" w:hAnsi="Calibri" w:cs="Calibri"/>
                </w:rPr>
                <w:t>Distance</w:t>
              </w:r>
            </w:ins>
          </w:p>
        </w:tc>
        <w:tc>
          <w:tcPr>
            <w:tcW w:w="1276" w:type="dxa"/>
            <w:vAlign w:val="center"/>
          </w:tcPr>
          <w:p w14:paraId="5268F5BA" w14:textId="72559D58" w:rsidR="004F61BB" w:rsidRPr="004C6B02" w:rsidRDefault="004F61BB" w:rsidP="004F61BB">
            <w:pPr>
              <w:cnfStyle w:val="000000000000" w:firstRow="0" w:lastRow="0" w:firstColumn="0" w:lastColumn="0" w:oddVBand="0" w:evenVBand="0" w:oddHBand="0" w:evenHBand="0" w:firstRowFirstColumn="0" w:firstRowLastColumn="0" w:lastRowFirstColumn="0" w:lastRowLastColumn="0"/>
              <w:rPr>
                <w:ins w:id="1256" w:author="BEAUMONT Tiffany" w:date="2025-03-25T13:17:00Z"/>
                <w:rFonts w:eastAsia="Times New Roman"/>
                <w:b/>
                <w:bCs/>
              </w:rPr>
            </w:pPr>
            <w:r>
              <w:rPr>
                <w:rFonts w:ascii="Calibri" w:hAnsi="Calibri" w:cs="Calibri"/>
                <w:color w:val="000000"/>
              </w:rPr>
              <w:t>-0,65</w:t>
            </w:r>
          </w:p>
        </w:tc>
        <w:tc>
          <w:tcPr>
            <w:tcW w:w="1276" w:type="dxa"/>
            <w:vAlign w:val="center"/>
          </w:tcPr>
          <w:p w14:paraId="1FA7C414" w14:textId="59822564" w:rsidR="004F61BB" w:rsidRPr="004C6B02" w:rsidRDefault="004F61BB" w:rsidP="004F61BB">
            <w:pPr>
              <w:ind w:right="-1692"/>
              <w:cnfStyle w:val="000000000000" w:firstRow="0" w:lastRow="0" w:firstColumn="0" w:lastColumn="0" w:oddVBand="0" w:evenVBand="0" w:oddHBand="0" w:evenHBand="0" w:firstRowFirstColumn="0" w:firstRowLastColumn="0" w:lastRowFirstColumn="0" w:lastRowLastColumn="0"/>
              <w:rPr>
                <w:ins w:id="1257" w:author="BEAUMONT Tiffany" w:date="2025-03-25T13:17:00Z"/>
                <w:rFonts w:eastAsia="Times New Roman"/>
                <w:b/>
                <w:bCs/>
                <w:highlight w:val="yellow"/>
              </w:rPr>
            </w:pPr>
            <w:r>
              <w:rPr>
                <w:rFonts w:ascii="Calibri" w:hAnsi="Calibri" w:cs="Calibri"/>
                <w:color w:val="000000"/>
              </w:rPr>
              <w:t>2,00E-06</w:t>
            </w:r>
          </w:p>
        </w:tc>
        <w:tc>
          <w:tcPr>
            <w:tcW w:w="1417" w:type="dxa"/>
            <w:vAlign w:val="center"/>
          </w:tcPr>
          <w:p w14:paraId="0219EF23" w14:textId="1BEB7F2F" w:rsidR="004F61BB" w:rsidRPr="004C6B02" w:rsidRDefault="004F61BB" w:rsidP="004F61BB">
            <w:pPr>
              <w:cnfStyle w:val="000000000000" w:firstRow="0" w:lastRow="0" w:firstColumn="0" w:lastColumn="0" w:oddVBand="0" w:evenVBand="0" w:oddHBand="0" w:evenHBand="0" w:firstRowFirstColumn="0" w:firstRowLastColumn="0" w:lastRowFirstColumn="0" w:lastRowLastColumn="0"/>
              <w:rPr>
                <w:ins w:id="1258" w:author="BEAUMONT Tiffany" w:date="2025-03-25T13:17:00Z"/>
                <w:rFonts w:eastAsia="Times New Roman"/>
                <w:b/>
                <w:bCs/>
                <w:color w:val="000000"/>
              </w:rPr>
            </w:pPr>
            <w:r>
              <w:rPr>
                <w:rFonts w:ascii="Calibri" w:hAnsi="Calibri" w:cs="Calibri"/>
                <w:color w:val="000000"/>
              </w:rPr>
              <w:t>Vrai</w:t>
            </w:r>
          </w:p>
        </w:tc>
        <w:tc>
          <w:tcPr>
            <w:tcW w:w="1276" w:type="dxa"/>
            <w:vAlign w:val="center"/>
          </w:tcPr>
          <w:p w14:paraId="37F7CA36" w14:textId="28588B16" w:rsidR="004F61BB" w:rsidRPr="00537691" w:rsidRDefault="004F61BB" w:rsidP="004F61BB">
            <w:pPr>
              <w:cnfStyle w:val="000000000000" w:firstRow="0" w:lastRow="0" w:firstColumn="0" w:lastColumn="0" w:oddVBand="0" w:evenVBand="0" w:oddHBand="0" w:evenHBand="0" w:firstRowFirstColumn="0" w:firstRowLastColumn="0" w:lastRowFirstColumn="0" w:lastRowLastColumn="0"/>
              <w:rPr>
                <w:ins w:id="1259" w:author="BEAUMONT Tiffany" w:date="2025-03-25T13:17:00Z"/>
                <w:b/>
                <w:bCs/>
                <w:color w:val="000000"/>
              </w:rPr>
            </w:pPr>
            <w:r>
              <w:rPr>
                <w:rFonts w:ascii="Calibri" w:hAnsi="Calibri" w:cs="Calibri"/>
                <w:color w:val="000000"/>
              </w:rPr>
              <w:t>-0,19</w:t>
            </w:r>
          </w:p>
        </w:tc>
        <w:tc>
          <w:tcPr>
            <w:tcW w:w="1276" w:type="dxa"/>
            <w:vAlign w:val="center"/>
          </w:tcPr>
          <w:p w14:paraId="381551D0" w14:textId="67DC8044" w:rsidR="004F61BB" w:rsidRPr="00537691" w:rsidRDefault="004F61BB" w:rsidP="004F61BB">
            <w:pPr>
              <w:cnfStyle w:val="000000000000" w:firstRow="0" w:lastRow="0" w:firstColumn="0" w:lastColumn="0" w:oddVBand="0" w:evenVBand="0" w:oddHBand="0" w:evenHBand="0" w:firstRowFirstColumn="0" w:firstRowLastColumn="0" w:lastRowFirstColumn="0" w:lastRowLastColumn="0"/>
              <w:rPr>
                <w:ins w:id="1260" w:author="BEAUMONT Tiffany" w:date="2025-03-25T13:17:00Z"/>
                <w:b/>
                <w:bCs/>
                <w:color w:val="000000"/>
              </w:rPr>
            </w:pPr>
            <w:r>
              <w:rPr>
                <w:rFonts w:ascii="Calibri" w:hAnsi="Calibri" w:cs="Calibri"/>
                <w:color w:val="000000"/>
              </w:rPr>
              <w:t>2,12E-01</w:t>
            </w:r>
          </w:p>
        </w:tc>
        <w:tc>
          <w:tcPr>
            <w:tcW w:w="1694" w:type="dxa"/>
            <w:vAlign w:val="center"/>
          </w:tcPr>
          <w:p w14:paraId="24F05B07" w14:textId="388CC71A" w:rsidR="004F61BB" w:rsidRPr="00537691" w:rsidRDefault="004F61BB" w:rsidP="004F61BB">
            <w:pPr>
              <w:cnfStyle w:val="000000000000" w:firstRow="0" w:lastRow="0" w:firstColumn="0" w:lastColumn="0" w:oddVBand="0" w:evenVBand="0" w:oddHBand="0" w:evenHBand="0" w:firstRowFirstColumn="0" w:firstRowLastColumn="0" w:lastRowFirstColumn="0" w:lastRowLastColumn="0"/>
              <w:rPr>
                <w:ins w:id="1261" w:author="BEAUMONT Tiffany" w:date="2025-03-25T13:17:00Z"/>
                <w:b/>
                <w:bCs/>
                <w:color w:val="000000"/>
              </w:rPr>
            </w:pPr>
            <w:r>
              <w:rPr>
                <w:rFonts w:ascii="Calibri" w:hAnsi="Calibri" w:cs="Calibri"/>
                <w:color w:val="000000"/>
              </w:rPr>
              <w:t>Faux</w:t>
            </w:r>
          </w:p>
        </w:tc>
      </w:tr>
      <w:tr w:rsidR="004F61BB" w:rsidRPr="00447323" w14:paraId="62C352E3" w14:textId="77777777" w:rsidTr="006C09F9">
        <w:trPr>
          <w:cnfStyle w:val="000000100000" w:firstRow="0" w:lastRow="0" w:firstColumn="0" w:lastColumn="0" w:oddVBand="0" w:evenVBand="0" w:oddHBand="1" w:evenHBand="0" w:firstRowFirstColumn="0" w:firstRowLastColumn="0" w:lastRowFirstColumn="0" w:lastRowLastColumn="0"/>
          <w:trHeight w:val="340"/>
          <w:ins w:id="1262" w:author="BEAUMONT Tiffany" w:date="2025-03-25T13:17:00Z"/>
        </w:trPr>
        <w:tc>
          <w:tcPr>
            <w:cnfStyle w:val="001000000000" w:firstRow="0" w:lastRow="0" w:firstColumn="1" w:lastColumn="0" w:oddVBand="0" w:evenVBand="0" w:oddHBand="0" w:evenHBand="0" w:firstRowFirstColumn="0" w:firstRowLastColumn="0" w:lastRowFirstColumn="0" w:lastRowLastColumn="0"/>
            <w:tcW w:w="1838" w:type="dxa"/>
            <w:vAlign w:val="bottom"/>
          </w:tcPr>
          <w:p w14:paraId="531C5CDB" w14:textId="093A6DF9" w:rsidR="004F61BB" w:rsidRPr="00B31E44" w:rsidRDefault="004F61BB" w:rsidP="004F61BB">
            <w:pPr>
              <w:rPr>
                <w:ins w:id="1263" w:author="BEAUMONT Tiffany" w:date="2025-03-25T13:17:00Z"/>
                <w:rFonts w:eastAsia="Times New Roman"/>
              </w:rPr>
            </w:pPr>
            <w:ins w:id="1264" w:author="BEAUMONT Tiffany" w:date="2025-03-25T13:14:00Z">
              <w:r>
                <w:rPr>
                  <w:rFonts w:ascii="Calibri" w:hAnsi="Calibri" w:cs="Calibri"/>
                </w:rPr>
                <w:t>Durée</w:t>
              </w:r>
            </w:ins>
          </w:p>
        </w:tc>
        <w:tc>
          <w:tcPr>
            <w:tcW w:w="1276" w:type="dxa"/>
            <w:vAlign w:val="center"/>
          </w:tcPr>
          <w:p w14:paraId="0223305A" w14:textId="2199A627" w:rsidR="004F61BB" w:rsidRPr="00B31E44" w:rsidRDefault="004F61BB" w:rsidP="004F61BB">
            <w:pPr>
              <w:cnfStyle w:val="000000100000" w:firstRow="0" w:lastRow="0" w:firstColumn="0" w:lastColumn="0" w:oddVBand="0" w:evenVBand="0" w:oddHBand="1" w:evenHBand="0" w:firstRowFirstColumn="0" w:firstRowLastColumn="0" w:lastRowFirstColumn="0" w:lastRowLastColumn="0"/>
              <w:rPr>
                <w:ins w:id="1265" w:author="BEAUMONT Tiffany" w:date="2025-03-25T13:17:00Z"/>
                <w:rFonts w:eastAsia="Times New Roman"/>
              </w:rPr>
            </w:pPr>
            <w:r>
              <w:rPr>
                <w:rFonts w:ascii="Calibri" w:hAnsi="Calibri" w:cs="Calibri"/>
                <w:color w:val="000000"/>
              </w:rPr>
              <w:t>-0,55</w:t>
            </w:r>
          </w:p>
        </w:tc>
        <w:tc>
          <w:tcPr>
            <w:tcW w:w="1276" w:type="dxa"/>
            <w:vAlign w:val="center"/>
          </w:tcPr>
          <w:p w14:paraId="1B02AAAA" w14:textId="1E87DE97" w:rsidR="004F61BB" w:rsidRPr="00B31E44" w:rsidRDefault="004F61BB" w:rsidP="004F61BB">
            <w:pPr>
              <w:cnfStyle w:val="000000100000" w:firstRow="0" w:lastRow="0" w:firstColumn="0" w:lastColumn="0" w:oddVBand="0" w:evenVBand="0" w:oddHBand="1" w:evenHBand="0" w:firstRowFirstColumn="0" w:firstRowLastColumn="0" w:lastRowFirstColumn="0" w:lastRowLastColumn="0"/>
              <w:rPr>
                <w:ins w:id="1266" w:author="BEAUMONT Tiffany" w:date="2025-03-25T13:17:00Z"/>
                <w:rFonts w:eastAsia="Times New Roman"/>
                <w:highlight w:val="yellow"/>
              </w:rPr>
            </w:pPr>
            <w:r>
              <w:rPr>
                <w:rFonts w:ascii="Calibri" w:hAnsi="Calibri" w:cs="Calibri"/>
                <w:color w:val="000000"/>
              </w:rPr>
              <w:t>7,70E-05</w:t>
            </w:r>
          </w:p>
        </w:tc>
        <w:tc>
          <w:tcPr>
            <w:tcW w:w="1417" w:type="dxa"/>
            <w:vAlign w:val="center"/>
          </w:tcPr>
          <w:p w14:paraId="5059F78D" w14:textId="5F26EDCC" w:rsidR="004F61BB" w:rsidRPr="00B31E44" w:rsidRDefault="004F61BB" w:rsidP="004F61BB">
            <w:pPr>
              <w:cnfStyle w:val="000000100000" w:firstRow="0" w:lastRow="0" w:firstColumn="0" w:lastColumn="0" w:oddVBand="0" w:evenVBand="0" w:oddHBand="1" w:evenHBand="0" w:firstRowFirstColumn="0" w:firstRowLastColumn="0" w:lastRowFirstColumn="0" w:lastRowLastColumn="0"/>
              <w:rPr>
                <w:ins w:id="1267" w:author="BEAUMONT Tiffany" w:date="2025-03-25T13:17:00Z"/>
                <w:rFonts w:eastAsia="Times New Roman"/>
                <w:color w:val="000000"/>
              </w:rPr>
            </w:pPr>
            <w:r>
              <w:rPr>
                <w:rFonts w:ascii="Calibri" w:hAnsi="Calibri" w:cs="Calibri"/>
                <w:color w:val="000000"/>
              </w:rPr>
              <w:t>Vrai</w:t>
            </w:r>
          </w:p>
        </w:tc>
        <w:tc>
          <w:tcPr>
            <w:tcW w:w="1276" w:type="dxa"/>
            <w:vAlign w:val="center"/>
          </w:tcPr>
          <w:p w14:paraId="267ACB1E" w14:textId="2E309C85" w:rsidR="004F61BB" w:rsidRPr="00537691" w:rsidRDefault="004F61BB" w:rsidP="004F61BB">
            <w:pPr>
              <w:cnfStyle w:val="000000100000" w:firstRow="0" w:lastRow="0" w:firstColumn="0" w:lastColumn="0" w:oddVBand="0" w:evenVBand="0" w:oddHBand="1" w:evenHBand="0" w:firstRowFirstColumn="0" w:firstRowLastColumn="0" w:lastRowFirstColumn="0" w:lastRowLastColumn="0"/>
              <w:rPr>
                <w:ins w:id="1268" w:author="BEAUMONT Tiffany" w:date="2025-03-25T13:17:00Z"/>
                <w:color w:val="000000"/>
              </w:rPr>
            </w:pPr>
            <w:r>
              <w:rPr>
                <w:rFonts w:ascii="Calibri" w:hAnsi="Calibri" w:cs="Calibri"/>
                <w:color w:val="000000"/>
              </w:rPr>
              <w:t>-0,59</w:t>
            </w:r>
          </w:p>
        </w:tc>
        <w:tc>
          <w:tcPr>
            <w:tcW w:w="1276" w:type="dxa"/>
            <w:vAlign w:val="center"/>
          </w:tcPr>
          <w:p w14:paraId="4FCF1125" w14:textId="5D3608E5" w:rsidR="004F61BB" w:rsidRPr="00537691" w:rsidRDefault="004F61BB" w:rsidP="004F61BB">
            <w:pPr>
              <w:cnfStyle w:val="000000100000" w:firstRow="0" w:lastRow="0" w:firstColumn="0" w:lastColumn="0" w:oddVBand="0" w:evenVBand="0" w:oddHBand="1" w:evenHBand="0" w:firstRowFirstColumn="0" w:firstRowLastColumn="0" w:lastRowFirstColumn="0" w:lastRowLastColumn="0"/>
              <w:rPr>
                <w:ins w:id="1269" w:author="BEAUMONT Tiffany" w:date="2025-03-25T13:17:00Z"/>
                <w:color w:val="000000"/>
              </w:rPr>
            </w:pPr>
            <w:r>
              <w:rPr>
                <w:rFonts w:ascii="Calibri" w:hAnsi="Calibri" w:cs="Calibri"/>
                <w:color w:val="000000"/>
              </w:rPr>
              <w:t>2,30E-05</w:t>
            </w:r>
          </w:p>
        </w:tc>
        <w:tc>
          <w:tcPr>
            <w:tcW w:w="1694" w:type="dxa"/>
            <w:vAlign w:val="center"/>
          </w:tcPr>
          <w:p w14:paraId="55D18AB6" w14:textId="767D5643" w:rsidR="004F61BB" w:rsidRPr="00537691" w:rsidRDefault="004F61BB" w:rsidP="004F61BB">
            <w:pPr>
              <w:cnfStyle w:val="000000100000" w:firstRow="0" w:lastRow="0" w:firstColumn="0" w:lastColumn="0" w:oddVBand="0" w:evenVBand="0" w:oddHBand="1" w:evenHBand="0" w:firstRowFirstColumn="0" w:firstRowLastColumn="0" w:lastRowFirstColumn="0" w:lastRowLastColumn="0"/>
              <w:rPr>
                <w:ins w:id="1270" w:author="BEAUMONT Tiffany" w:date="2025-03-25T13:17:00Z"/>
                <w:color w:val="000000"/>
              </w:rPr>
            </w:pPr>
            <w:r>
              <w:rPr>
                <w:rFonts w:ascii="Calibri" w:hAnsi="Calibri" w:cs="Calibri"/>
                <w:color w:val="000000"/>
              </w:rPr>
              <w:t>Vrai</w:t>
            </w:r>
          </w:p>
        </w:tc>
      </w:tr>
      <w:tr w:rsidR="004F61BB" w:rsidRPr="00447323" w14:paraId="2E1418B9" w14:textId="77777777" w:rsidTr="006C09F9">
        <w:trPr>
          <w:trHeight w:val="340"/>
          <w:ins w:id="1271" w:author="BEAUMONT Tiffany" w:date="2025-03-25T13:17:00Z"/>
        </w:trPr>
        <w:tc>
          <w:tcPr>
            <w:cnfStyle w:val="001000000000" w:firstRow="0" w:lastRow="0" w:firstColumn="1" w:lastColumn="0" w:oddVBand="0" w:evenVBand="0" w:oddHBand="0" w:evenHBand="0" w:firstRowFirstColumn="0" w:firstRowLastColumn="0" w:lastRowFirstColumn="0" w:lastRowLastColumn="0"/>
            <w:tcW w:w="1838" w:type="dxa"/>
            <w:vAlign w:val="bottom"/>
          </w:tcPr>
          <w:p w14:paraId="7A4FC872" w14:textId="136A8313" w:rsidR="004F61BB" w:rsidRPr="00B31E44" w:rsidRDefault="004F61BB" w:rsidP="004F61BB">
            <w:pPr>
              <w:rPr>
                <w:ins w:id="1272" w:author="BEAUMONT Tiffany" w:date="2025-03-25T13:17:00Z"/>
                <w:rFonts w:eastAsia="Times New Roman"/>
              </w:rPr>
            </w:pPr>
            <w:ins w:id="1273" w:author="BEAUMONT Tiffany" w:date="2025-03-25T13:14:00Z">
              <w:r>
                <w:rPr>
                  <w:rFonts w:ascii="Calibri" w:hAnsi="Calibri" w:cs="Calibri"/>
                </w:rPr>
                <w:t>Ép</w:t>
              </w:r>
            </w:ins>
            <w:r>
              <w:rPr>
                <w:rFonts w:ascii="Calibri" w:hAnsi="Calibri" w:cs="Calibri"/>
              </w:rPr>
              <w:t>.</w:t>
            </w:r>
            <w:ins w:id="1274" w:author="BEAUMONT Tiffany" w:date="2025-03-25T13:14:00Z">
              <w:r>
                <w:rPr>
                  <w:rFonts w:ascii="Calibri" w:hAnsi="Calibri" w:cs="Calibri"/>
                </w:rPr>
                <w:t xml:space="preserve"> du cristal</w:t>
              </w:r>
            </w:ins>
          </w:p>
        </w:tc>
        <w:tc>
          <w:tcPr>
            <w:tcW w:w="1276" w:type="dxa"/>
            <w:vAlign w:val="center"/>
          </w:tcPr>
          <w:p w14:paraId="61C9B286" w14:textId="6A65E7C2" w:rsidR="004F61BB" w:rsidRPr="00B31E44" w:rsidRDefault="004F61BB" w:rsidP="004F61BB">
            <w:pPr>
              <w:cnfStyle w:val="000000000000" w:firstRow="0" w:lastRow="0" w:firstColumn="0" w:lastColumn="0" w:oddVBand="0" w:evenVBand="0" w:oddHBand="0" w:evenHBand="0" w:firstRowFirstColumn="0" w:firstRowLastColumn="0" w:lastRowFirstColumn="0" w:lastRowLastColumn="0"/>
              <w:rPr>
                <w:ins w:id="1275" w:author="BEAUMONT Tiffany" w:date="2025-03-25T13:17:00Z"/>
                <w:rFonts w:eastAsia="Times New Roman"/>
              </w:rPr>
            </w:pPr>
            <w:r>
              <w:rPr>
                <w:rFonts w:ascii="Calibri" w:hAnsi="Calibri" w:cs="Calibri"/>
                <w:color w:val="000000"/>
              </w:rPr>
              <w:t>0,44</w:t>
            </w:r>
          </w:p>
        </w:tc>
        <w:tc>
          <w:tcPr>
            <w:tcW w:w="1276" w:type="dxa"/>
            <w:vAlign w:val="center"/>
          </w:tcPr>
          <w:p w14:paraId="11D2BB4A" w14:textId="6278DE95" w:rsidR="004F61BB" w:rsidRPr="00B31E44" w:rsidRDefault="004F61BB" w:rsidP="004F61BB">
            <w:pPr>
              <w:cnfStyle w:val="000000000000" w:firstRow="0" w:lastRow="0" w:firstColumn="0" w:lastColumn="0" w:oddVBand="0" w:evenVBand="0" w:oddHBand="0" w:evenHBand="0" w:firstRowFirstColumn="0" w:firstRowLastColumn="0" w:lastRowFirstColumn="0" w:lastRowLastColumn="0"/>
              <w:rPr>
                <w:ins w:id="1276" w:author="BEAUMONT Tiffany" w:date="2025-03-25T13:17:00Z"/>
                <w:rFonts w:eastAsia="Times New Roman"/>
                <w:highlight w:val="yellow"/>
              </w:rPr>
            </w:pPr>
            <w:r>
              <w:rPr>
                <w:rFonts w:ascii="Calibri" w:hAnsi="Calibri" w:cs="Calibri"/>
                <w:color w:val="000000"/>
              </w:rPr>
              <w:t>2,22E-03</w:t>
            </w:r>
          </w:p>
        </w:tc>
        <w:tc>
          <w:tcPr>
            <w:tcW w:w="1417" w:type="dxa"/>
            <w:vAlign w:val="center"/>
          </w:tcPr>
          <w:p w14:paraId="5C67BBFB" w14:textId="75C7B833" w:rsidR="004F61BB" w:rsidRPr="00B31E44" w:rsidRDefault="004F61BB" w:rsidP="004F61BB">
            <w:pPr>
              <w:cnfStyle w:val="000000000000" w:firstRow="0" w:lastRow="0" w:firstColumn="0" w:lastColumn="0" w:oddVBand="0" w:evenVBand="0" w:oddHBand="0" w:evenHBand="0" w:firstRowFirstColumn="0" w:firstRowLastColumn="0" w:lastRowFirstColumn="0" w:lastRowLastColumn="0"/>
              <w:rPr>
                <w:ins w:id="1277" w:author="BEAUMONT Tiffany" w:date="2025-03-25T13:17:00Z"/>
                <w:rFonts w:eastAsia="Times New Roman"/>
                <w:color w:val="000000"/>
              </w:rPr>
            </w:pPr>
            <w:r>
              <w:rPr>
                <w:rFonts w:ascii="Calibri" w:hAnsi="Calibri" w:cs="Calibri"/>
                <w:color w:val="000000"/>
              </w:rPr>
              <w:t>Vrai</w:t>
            </w:r>
          </w:p>
        </w:tc>
        <w:tc>
          <w:tcPr>
            <w:tcW w:w="1276" w:type="dxa"/>
            <w:vAlign w:val="center"/>
          </w:tcPr>
          <w:p w14:paraId="12A36B92" w14:textId="6091EFE8" w:rsidR="004F61BB" w:rsidRPr="00480F46" w:rsidRDefault="004F61BB" w:rsidP="004F61BB">
            <w:pPr>
              <w:cnfStyle w:val="000000000000" w:firstRow="0" w:lastRow="0" w:firstColumn="0" w:lastColumn="0" w:oddVBand="0" w:evenVBand="0" w:oddHBand="0" w:evenHBand="0" w:firstRowFirstColumn="0" w:firstRowLastColumn="0" w:lastRowFirstColumn="0" w:lastRowLastColumn="0"/>
              <w:rPr>
                <w:ins w:id="1278" w:author="BEAUMONT Tiffany" w:date="2025-03-25T13:17:00Z"/>
                <w:b/>
                <w:bCs/>
                <w:color w:val="000000"/>
                <w:rPrChange w:id="1279" w:author="BEAUMONT Tiffany" w:date="2025-03-25T13:18:00Z">
                  <w:rPr>
                    <w:ins w:id="1280" w:author="BEAUMONT Tiffany" w:date="2025-03-25T13:17:00Z"/>
                    <w:color w:val="000000"/>
                  </w:rPr>
                </w:rPrChange>
              </w:rPr>
            </w:pPr>
            <w:r>
              <w:rPr>
                <w:rFonts w:ascii="Calibri" w:hAnsi="Calibri" w:cs="Calibri"/>
                <w:color w:val="000000"/>
              </w:rPr>
              <w:t>0,24</w:t>
            </w:r>
          </w:p>
        </w:tc>
        <w:tc>
          <w:tcPr>
            <w:tcW w:w="1276" w:type="dxa"/>
            <w:vAlign w:val="center"/>
          </w:tcPr>
          <w:p w14:paraId="22627C49" w14:textId="59AD84E6" w:rsidR="004F61BB" w:rsidRPr="00480F46" w:rsidRDefault="004F61BB" w:rsidP="004F61BB">
            <w:pPr>
              <w:cnfStyle w:val="000000000000" w:firstRow="0" w:lastRow="0" w:firstColumn="0" w:lastColumn="0" w:oddVBand="0" w:evenVBand="0" w:oddHBand="0" w:evenHBand="0" w:firstRowFirstColumn="0" w:firstRowLastColumn="0" w:lastRowFirstColumn="0" w:lastRowLastColumn="0"/>
              <w:rPr>
                <w:ins w:id="1281" w:author="BEAUMONT Tiffany" w:date="2025-03-25T13:17:00Z"/>
                <w:b/>
                <w:bCs/>
                <w:color w:val="000000"/>
                <w:rPrChange w:id="1282" w:author="BEAUMONT Tiffany" w:date="2025-03-25T13:18:00Z">
                  <w:rPr>
                    <w:ins w:id="1283" w:author="BEAUMONT Tiffany" w:date="2025-03-25T13:17:00Z"/>
                    <w:color w:val="000000"/>
                  </w:rPr>
                </w:rPrChange>
              </w:rPr>
            </w:pPr>
            <w:r>
              <w:rPr>
                <w:rFonts w:ascii="Calibri" w:hAnsi="Calibri" w:cs="Calibri"/>
                <w:color w:val="000000"/>
              </w:rPr>
              <w:t>1,08E-01</w:t>
            </w:r>
          </w:p>
        </w:tc>
        <w:tc>
          <w:tcPr>
            <w:tcW w:w="1694" w:type="dxa"/>
            <w:vAlign w:val="center"/>
          </w:tcPr>
          <w:p w14:paraId="3746B17F" w14:textId="47A2CE24" w:rsidR="004F61BB" w:rsidRPr="00480F46" w:rsidRDefault="004F61BB" w:rsidP="004F61BB">
            <w:pPr>
              <w:cnfStyle w:val="000000000000" w:firstRow="0" w:lastRow="0" w:firstColumn="0" w:lastColumn="0" w:oddVBand="0" w:evenVBand="0" w:oddHBand="0" w:evenHBand="0" w:firstRowFirstColumn="0" w:firstRowLastColumn="0" w:lastRowFirstColumn="0" w:lastRowLastColumn="0"/>
              <w:rPr>
                <w:ins w:id="1284" w:author="BEAUMONT Tiffany" w:date="2025-03-25T13:17:00Z"/>
                <w:b/>
                <w:bCs/>
                <w:color w:val="000000"/>
                <w:rPrChange w:id="1285" w:author="BEAUMONT Tiffany" w:date="2025-03-25T13:18:00Z">
                  <w:rPr>
                    <w:ins w:id="1286" w:author="BEAUMONT Tiffany" w:date="2025-03-25T13:17:00Z"/>
                    <w:color w:val="000000"/>
                  </w:rPr>
                </w:rPrChange>
              </w:rPr>
            </w:pPr>
            <w:r>
              <w:rPr>
                <w:rFonts w:ascii="Calibri" w:hAnsi="Calibri" w:cs="Calibri"/>
                <w:color w:val="000000"/>
              </w:rPr>
              <w:t>Faux</w:t>
            </w:r>
          </w:p>
        </w:tc>
      </w:tr>
      <w:tr w:rsidR="004F61BB" w:rsidRPr="00447323" w14:paraId="35C90F96" w14:textId="77777777" w:rsidTr="006C09F9">
        <w:trPr>
          <w:cnfStyle w:val="000000100000" w:firstRow="0" w:lastRow="0" w:firstColumn="0" w:lastColumn="0" w:oddVBand="0" w:evenVBand="0" w:oddHBand="1" w:evenHBand="0" w:firstRowFirstColumn="0" w:firstRowLastColumn="0" w:lastRowFirstColumn="0" w:lastRowLastColumn="0"/>
          <w:trHeight w:val="340"/>
          <w:ins w:id="1287" w:author="BEAUMONT Tiffany" w:date="2025-03-25T13:17:00Z"/>
        </w:trPr>
        <w:tc>
          <w:tcPr>
            <w:cnfStyle w:val="001000000000" w:firstRow="0" w:lastRow="0" w:firstColumn="1" w:lastColumn="0" w:oddVBand="0" w:evenVBand="0" w:oddHBand="0" w:evenHBand="0" w:firstRowFirstColumn="0" w:firstRowLastColumn="0" w:lastRowFirstColumn="0" w:lastRowLastColumn="0"/>
            <w:tcW w:w="1838" w:type="dxa"/>
            <w:vAlign w:val="bottom"/>
          </w:tcPr>
          <w:p w14:paraId="540544E7" w14:textId="2E6E1BDA" w:rsidR="004F61BB" w:rsidRPr="00B31E44" w:rsidRDefault="004F61BB" w:rsidP="004F61BB">
            <w:pPr>
              <w:rPr>
                <w:ins w:id="1288" w:author="BEAUMONT Tiffany" w:date="2025-03-25T13:17:00Z"/>
                <w:rFonts w:eastAsia="Times New Roman"/>
                <w:color w:val="000000"/>
              </w:rPr>
            </w:pPr>
            <w:ins w:id="1289" w:author="BEAUMONT Tiffany" w:date="2025-03-25T13:14:00Z">
              <w:r>
                <w:rPr>
                  <w:rFonts w:ascii="Calibri" w:hAnsi="Calibri" w:cs="Calibri"/>
                </w:rPr>
                <w:t>Taille du pixel</w:t>
              </w:r>
            </w:ins>
          </w:p>
        </w:tc>
        <w:tc>
          <w:tcPr>
            <w:tcW w:w="1276" w:type="dxa"/>
            <w:vAlign w:val="center"/>
          </w:tcPr>
          <w:p w14:paraId="693127A2" w14:textId="512F499E" w:rsidR="004F61BB" w:rsidRPr="00B31E44" w:rsidRDefault="004F61BB" w:rsidP="004F61BB">
            <w:pPr>
              <w:cnfStyle w:val="000000100000" w:firstRow="0" w:lastRow="0" w:firstColumn="0" w:lastColumn="0" w:oddVBand="0" w:evenVBand="0" w:oddHBand="1" w:evenHBand="0" w:firstRowFirstColumn="0" w:firstRowLastColumn="0" w:lastRowFirstColumn="0" w:lastRowLastColumn="0"/>
              <w:rPr>
                <w:ins w:id="1290" w:author="BEAUMONT Tiffany" w:date="2025-03-25T13:17:00Z"/>
                <w:rFonts w:eastAsia="Times New Roman"/>
              </w:rPr>
            </w:pPr>
            <w:r>
              <w:rPr>
                <w:rFonts w:ascii="Calibri" w:hAnsi="Calibri" w:cs="Calibri"/>
                <w:color w:val="000000"/>
              </w:rPr>
              <w:t>0,32</w:t>
            </w:r>
          </w:p>
        </w:tc>
        <w:tc>
          <w:tcPr>
            <w:tcW w:w="1276" w:type="dxa"/>
            <w:vAlign w:val="center"/>
          </w:tcPr>
          <w:p w14:paraId="1DCA6A44" w14:textId="1E2820EC" w:rsidR="004F61BB" w:rsidRPr="00B31E44" w:rsidRDefault="004F61BB" w:rsidP="004F61BB">
            <w:pPr>
              <w:cnfStyle w:val="000000100000" w:firstRow="0" w:lastRow="0" w:firstColumn="0" w:lastColumn="0" w:oddVBand="0" w:evenVBand="0" w:oddHBand="1" w:evenHBand="0" w:firstRowFirstColumn="0" w:firstRowLastColumn="0" w:lastRowFirstColumn="0" w:lastRowLastColumn="0"/>
              <w:rPr>
                <w:ins w:id="1291" w:author="BEAUMONT Tiffany" w:date="2025-03-25T13:17:00Z"/>
                <w:rFonts w:eastAsia="Times New Roman"/>
              </w:rPr>
            </w:pPr>
            <w:r>
              <w:rPr>
                <w:rFonts w:ascii="Calibri" w:hAnsi="Calibri" w:cs="Calibri"/>
                <w:color w:val="000000"/>
              </w:rPr>
              <w:t>3,36E-02</w:t>
            </w:r>
          </w:p>
        </w:tc>
        <w:tc>
          <w:tcPr>
            <w:tcW w:w="1417" w:type="dxa"/>
            <w:vAlign w:val="center"/>
          </w:tcPr>
          <w:p w14:paraId="795B6234" w14:textId="5839A18E" w:rsidR="004F61BB" w:rsidRPr="00B31E44" w:rsidRDefault="004F61BB" w:rsidP="004F61BB">
            <w:pPr>
              <w:cnfStyle w:val="000000100000" w:firstRow="0" w:lastRow="0" w:firstColumn="0" w:lastColumn="0" w:oddVBand="0" w:evenVBand="0" w:oddHBand="1" w:evenHBand="0" w:firstRowFirstColumn="0" w:firstRowLastColumn="0" w:lastRowFirstColumn="0" w:lastRowLastColumn="0"/>
              <w:rPr>
                <w:ins w:id="1292" w:author="BEAUMONT Tiffany" w:date="2025-03-25T13:17:00Z"/>
                <w:rFonts w:eastAsia="Times New Roman"/>
                <w:color w:val="000000"/>
              </w:rPr>
            </w:pPr>
            <w:r>
              <w:rPr>
                <w:rFonts w:ascii="Calibri" w:hAnsi="Calibri" w:cs="Calibri"/>
                <w:color w:val="000000"/>
              </w:rPr>
              <w:t>Faux</w:t>
            </w:r>
          </w:p>
        </w:tc>
        <w:tc>
          <w:tcPr>
            <w:tcW w:w="1276" w:type="dxa"/>
            <w:vAlign w:val="center"/>
          </w:tcPr>
          <w:p w14:paraId="41D36B3D" w14:textId="4A067A98" w:rsidR="004F61BB" w:rsidRPr="00537691" w:rsidRDefault="004F61BB" w:rsidP="004F61BB">
            <w:pPr>
              <w:cnfStyle w:val="000000100000" w:firstRow="0" w:lastRow="0" w:firstColumn="0" w:lastColumn="0" w:oddVBand="0" w:evenVBand="0" w:oddHBand="1" w:evenHBand="0" w:firstRowFirstColumn="0" w:firstRowLastColumn="0" w:lastRowFirstColumn="0" w:lastRowLastColumn="0"/>
              <w:rPr>
                <w:ins w:id="1293" w:author="BEAUMONT Tiffany" w:date="2025-03-25T13:17:00Z"/>
                <w:color w:val="000000"/>
              </w:rPr>
            </w:pPr>
            <w:r>
              <w:rPr>
                <w:rFonts w:ascii="Calibri" w:hAnsi="Calibri" w:cs="Calibri"/>
                <w:color w:val="000000"/>
              </w:rPr>
              <w:t>0,11</w:t>
            </w:r>
          </w:p>
        </w:tc>
        <w:tc>
          <w:tcPr>
            <w:tcW w:w="1276" w:type="dxa"/>
            <w:vAlign w:val="center"/>
          </w:tcPr>
          <w:p w14:paraId="66C5D0DC" w14:textId="7599EFAF" w:rsidR="004F61BB" w:rsidRPr="00537691" w:rsidRDefault="004F61BB" w:rsidP="004F61BB">
            <w:pPr>
              <w:cnfStyle w:val="000000100000" w:firstRow="0" w:lastRow="0" w:firstColumn="0" w:lastColumn="0" w:oddVBand="0" w:evenVBand="0" w:oddHBand="1" w:evenHBand="0" w:firstRowFirstColumn="0" w:firstRowLastColumn="0" w:lastRowFirstColumn="0" w:lastRowLastColumn="0"/>
              <w:rPr>
                <w:ins w:id="1294" w:author="BEAUMONT Tiffany" w:date="2025-03-25T13:17:00Z"/>
                <w:color w:val="000000"/>
              </w:rPr>
            </w:pPr>
            <w:r>
              <w:rPr>
                <w:rFonts w:ascii="Calibri" w:hAnsi="Calibri" w:cs="Calibri"/>
                <w:color w:val="000000"/>
              </w:rPr>
              <w:t>4,67E-01</w:t>
            </w:r>
          </w:p>
        </w:tc>
        <w:tc>
          <w:tcPr>
            <w:tcW w:w="1694" w:type="dxa"/>
            <w:vAlign w:val="center"/>
          </w:tcPr>
          <w:p w14:paraId="4DEA6F9F" w14:textId="382D586A" w:rsidR="004F61BB" w:rsidRPr="00537691" w:rsidRDefault="004F61BB" w:rsidP="004F61BB">
            <w:pPr>
              <w:cnfStyle w:val="000000100000" w:firstRow="0" w:lastRow="0" w:firstColumn="0" w:lastColumn="0" w:oddVBand="0" w:evenVBand="0" w:oddHBand="1" w:evenHBand="0" w:firstRowFirstColumn="0" w:firstRowLastColumn="0" w:lastRowFirstColumn="0" w:lastRowLastColumn="0"/>
              <w:rPr>
                <w:ins w:id="1295" w:author="BEAUMONT Tiffany" w:date="2025-03-25T13:17:00Z"/>
                <w:color w:val="000000"/>
              </w:rPr>
            </w:pPr>
            <w:r>
              <w:rPr>
                <w:rFonts w:ascii="Calibri" w:hAnsi="Calibri" w:cs="Calibri"/>
                <w:color w:val="000000"/>
              </w:rPr>
              <w:t>Faux</w:t>
            </w:r>
          </w:p>
        </w:tc>
      </w:tr>
      <w:tr w:rsidR="004F61BB" w:rsidRPr="00447323" w14:paraId="0679DFD4" w14:textId="77777777" w:rsidTr="006C09F9">
        <w:trPr>
          <w:trHeight w:val="340"/>
          <w:ins w:id="1296" w:author="BEAUMONT Tiffany" w:date="2025-03-25T13:17:00Z"/>
        </w:trPr>
        <w:tc>
          <w:tcPr>
            <w:cnfStyle w:val="001000000000" w:firstRow="0" w:lastRow="0" w:firstColumn="1" w:lastColumn="0" w:oddVBand="0" w:evenVBand="0" w:oddHBand="0" w:evenHBand="0" w:firstRowFirstColumn="0" w:firstRowLastColumn="0" w:lastRowFirstColumn="0" w:lastRowLastColumn="0"/>
            <w:tcW w:w="1838" w:type="dxa"/>
            <w:vAlign w:val="bottom"/>
          </w:tcPr>
          <w:p w14:paraId="7D67CBC0" w14:textId="371298C2" w:rsidR="004F61BB" w:rsidRPr="00B31E44" w:rsidRDefault="004F61BB" w:rsidP="004F61BB">
            <w:pPr>
              <w:rPr>
                <w:ins w:id="1297" w:author="BEAUMONT Tiffany" w:date="2025-03-25T13:17:00Z"/>
                <w:rFonts w:eastAsia="Times New Roman"/>
              </w:rPr>
            </w:pPr>
            <w:ins w:id="1298" w:author="BEAUMONT Tiffany" w:date="2025-03-25T13:14:00Z">
              <w:r>
                <w:rPr>
                  <w:rFonts w:ascii="Calibri" w:hAnsi="Calibri" w:cs="Calibri"/>
                </w:rPr>
                <w:t>Volume</w:t>
              </w:r>
            </w:ins>
          </w:p>
        </w:tc>
        <w:tc>
          <w:tcPr>
            <w:tcW w:w="1276" w:type="dxa"/>
            <w:vAlign w:val="center"/>
          </w:tcPr>
          <w:p w14:paraId="120071EC" w14:textId="5F7B0957" w:rsidR="004F61BB" w:rsidRPr="00B31E44" w:rsidRDefault="004F61BB" w:rsidP="004F61BB">
            <w:pPr>
              <w:cnfStyle w:val="000000000000" w:firstRow="0" w:lastRow="0" w:firstColumn="0" w:lastColumn="0" w:oddVBand="0" w:evenVBand="0" w:oddHBand="0" w:evenHBand="0" w:firstRowFirstColumn="0" w:firstRowLastColumn="0" w:lastRowFirstColumn="0" w:lastRowLastColumn="0"/>
              <w:rPr>
                <w:ins w:id="1299" w:author="BEAUMONT Tiffany" w:date="2025-03-25T13:17:00Z"/>
                <w:rFonts w:eastAsia="Times New Roman"/>
              </w:rPr>
            </w:pPr>
            <w:r>
              <w:rPr>
                <w:rFonts w:ascii="Calibri" w:hAnsi="Calibri" w:cs="Calibri"/>
                <w:color w:val="000000"/>
              </w:rPr>
              <w:t>-0,25</w:t>
            </w:r>
          </w:p>
        </w:tc>
        <w:tc>
          <w:tcPr>
            <w:tcW w:w="1276" w:type="dxa"/>
            <w:vAlign w:val="center"/>
          </w:tcPr>
          <w:p w14:paraId="361F373D" w14:textId="0E2237A9" w:rsidR="004F61BB" w:rsidRPr="00B31E44" w:rsidRDefault="004F61BB" w:rsidP="004F61BB">
            <w:pPr>
              <w:cnfStyle w:val="000000000000" w:firstRow="0" w:lastRow="0" w:firstColumn="0" w:lastColumn="0" w:oddVBand="0" w:evenVBand="0" w:oddHBand="0" w:evenHBand="0" w:firstRowFirstColumn="0" w:firstRowLastColumn="0" w:lastRowFirstColumn="0" w:lastRowLastColumn="0"/>
              <w:rPr>
                <w:ins w:id="1300" w:author="BEAUMONT Tiffany" w:date="2025-03-25T13:17:00Z"/>
                <w:rFonts w:eastAsia="Times New Roman"/>
              </w:rPr>
            </w:pPr>
            <w:r>
              <w:rPr>
                <w:rFonts w:ascii="Calibri" w:hAnsi="Calibri" w:cs="Calibri"/>
                <w:color w:val="000000"/>
              </w:rPr>
              <w:t>9,54E-02</w:t>
            </w:r>
          </w:p>
        </w:tc>
        <w:tc>
          <w:tcPr>
            <w:tcW w:w="1417" w:type="dxa"/>
            <w:vAlign w:val="center"/>
          </w:tcPr>
          <w:p w14:paraId="6696E418" w14:textId="7565EACA" w:rsidR="004F61BB" w:rsidRPr="00B31E44" w:rsidRDefault="004F61BB" w:rsidP="004F61BB">
            <w:pPr>
              <w:cnfStyle w:val="000000000000" w:firstRow="0" w:lastRow="0" w:firstColumn="0" w:lastColumn="0" w:oddVBand="0" w:evenVBand="0" w:oddHBand="0" w:evenHBand="0" w:firstRowFirstColumn="0" w:firstRowLastColumn="0" w:lastRowFirstColumn="0" w:lastRowLastColumn="0"/>
              <w:rPr>
                <w:ins w:id="1301" w:author="BEAUMONT Tiffany" w:date="2025-03-25T13:17:00Z"/>
                <w:rFonts w:eastAsia="Times New Roman"/>
                <w:color w:val="000000"/>
              </w:rPr>
            </w:pPr>
            <w:r>
              <w:rPr>
                <w:rFonts w:ascii="Calibri" w:hAnsi="Calibri" w:cs="Calibri"/>
                <w:color w:val="000000"/>
              </w:rPr>
              <w:t>Faux</w:t>
            </w:r>
          </w:p>
        </w:tc>
        <w:tc>
          <w:tcPr>
            <w:tcW w:w="1276" w:type="dxa"/>
            <w:vAlign w:val="center"/>
          </w:tcPr>
          <w:p w14:paraId="45B94AC1" w14:textId="502D8006" w:rsidR="004F61BB" w:rsidRPr="00537691" w:rsidRDefault="004F61BB" w:rsidP="004F61BB">
            <w:pPr>
              <w:cnfStyle w:val="000000000000" w:firstRow="0" w:lastRow="0" w:firstColumn="0" w:lastColumn="0" w:oddVBand="0" w:evenVBand="0" w:oddHBand="0" w:evenHBand="0" w:firstRowFirstColumn="0" w:firstRowLastColumn="0" w:lastRowFirstColumn="0" w:lastRowLastColumn="0"/>
              <w:rPr>
                <w:ins w:id="1302" w:author="BEAUMONT Tiffany" w:date="2025-03-25T13:17:00Z"/>
                <w:color w:val="000000"/>
              </w:rPr>
            </w:pPr>
            <w:r>
              <w:rPr>
                <w:rFonts w:ascii="Calibri" w:hAnsi="Calibri" w:cs="Calibri"/>
                <w:color w:val="000000"/>
              </w:rPr>
              <w:t>-0,32</w:t>
            </w:r>
          </w:p>
        </w:tc>
        <w:tc>
          <w:tcPr>
            <w:tcW w:w="1276" w:type="dxa"/>
            <w:vAlign w:val="center"/>
          </w:tcPr>
          <w:p w14:paraId="7075A660" w14:textId="7C9536B9" w:rsidR="004F61BB" w:rsidRPr="00537691" w:rsidRDefault="004F61BB" w:rsidP="004F61BB">
            <w:pPr>
              <w:cnfStyle w:val="000000000000" w:firstRow="0" w:lastRow="0" w:firstColumn="0" w:lastColumn="0" w:oddVBand="0" w:evenVBand="0" w:oddHBand="0" w:evenHBand="0" w:firstRowFirstColumn="0" w:firstRowLastColumn="0" w:lastRowFirstColumn="0" w:lastRowLastColumn="0"/>
              <w:rPr>
                <w:ins w:id="1303" w:author="BEAUMONT Tiffany" w:date="2025-03-25T13:17:00Z"/>
                <w:color w:val="000000"/>
              </w:rPr>
            </w:pPr>
            <w:r>
              <w:rPr>
                <w:rFonts w:ascii="Calibri" w:hAnsi="Calibri" w:cs="Calibri"/>
                <w:color w:val="000000"/>
              </w:rPr>
              <w:t>3,32E-02</w:t>
            </w:r>
          </w:p>
        </w:tc>
        <w:tc>
          <w:tcPr>
            <w:tcW w:w="1694" w:type="dxa"/>
            <w:vAlign w:val="center"/>
          </w:tcPr>
          <w:p w14:paraId="6C7CB007" w14:textId="188F7BD7" w:rsidR="004F61BB" w:rsidRPr="00537691" w:rsidRDefault="004F61BB" w:rsidP="004F61BB">
            <w:pPr>
              <w:cnfStyle w:val="000000000000" w:firstRow="0" w:lastRow="0" w:firstColumn="0" w:lastColumn="0" w:oddVBand="0" w:evenVBand="0" w:oddHBand="0" w:evenHBand="0" w:firstRowFirstColumn="0" w:firstRowLastColumn="0" w:lastRowFirstColumn="0" w:lastRowLastColumn="0"/>
              <w:rPr>
                <w:ins w:id="1304" w:author="BEAUMONT Tiffany" w:date="2025-03-25T13:17:00Z"/>
                <w:color w:val="000000"/>
              </w:rPr>
            </w:pPr>
            <w:r>
              <w:rPr>
                <w:rFonts w:ascii="Calibri" w:hAnsi="Calibri" w:cs="Calibri"/>
                <w:color w:val="000000"/>
              </w:rPr>
              <w:t>Faux</w:t>
            </w:r>
          </w:p>
        </w:tc>
      </w:tr>
      <w:tr w:rsidR="004F61BB" w:rsidRPr="00447323" w14:paraId="74388DF5" w14:textId="77777777" w:rsidTr="006C09F9">
        <w:trPr>
          <w:cnfStyle w:val="000000100000" w:firstRow="0" w:lastRow="0" w:firstColumn="0" w:lastColumn="0" w:oddVBand="0" w:evenVBand="0" w:oddHBand="1" w:evenHBand="0" w:firstRowFirstColumn="0" w:firstRowLastColumn="0" w:lastRowFirstColumn="0" w:lastRowLastColumn="0"/>
          <w:trHeight w:val="340"/>
          <w:ins w:id="1305" w:author="BEAUMONT Tiffany" w:date="2025-03-25T13:17:00Z"/>
        </w:trPr>
        <w:tc>
          <w:tcPr>
            <w:cnfStyle w:val="001000000000" w:firstRow="0" w:lastRow="0" w:firstColumn="1" w:lastColumn="0" w:oddVBand="0" w:evenVBand="0" w:oddHBand="0" w:evenHBand="0" w:firstRowFirstColumn="0" w:firstRowLastColumn="0" w:lastRowFirstColumn="0" w:lastRowLastColumn="0"/>
            <w:tcW w:w="1838" w:type="dxa"/>
            <w:vAlign w:val="bottom"/>
          </w:tcPr>
          <w:p w14:paraId="0C8C6F0F" w14:textId="17EAAEFE" w:rsidR="004F61BB" w:rsidRPr="00B31E44" w:rsidRDefault="004F61BB" w:rsidP="004F61BB">
            <w:pPr>
              <w:rPr>
                <w:ins w:id="1306" w:author="BEAUMONT Tiffany" w:date="2025-03-25T13:17:00Z"/>
                <w:color w:val="000000"/>
              </w:rPr>
            </w:pPr>
            <w:ins w:id="1307" w:author="BEAUMONT Tiffany" w:date="2025-03-25T13:14:00Z">
              <w:r>
                <w:rPr>
                  <w:rFonts w:ascii="Calibri" w:hAnsi="Calibri" w:cs="Calibri"/>
                </w:rPr>
                <w:t>Modèle caméra</w:t>
              </w:r>
            </w:ins>
          </w:p>
        </w:tc>
        <w:tc>
          <w:tcPr>
            <w:tcW w:w="1276" w:type="dxa"/>
            <w:vAlign w:val="center"/>
          </w:tcPr>
          <w:p w14:paraId="028D37EB" w14:textId="2147F9C0" w:rsidR="004F61BB" w:rsidRPr="00B31E44" w:rsidRDefault="004F61BB" w:rsidP="004F61BB">
            <w:pPr>
              <w:cnfStyle w:val="000000100000" w:firstRow="0" w:lastRow="0" w:firstColumn="0" w:lastColumn="0" w:oddVBand="0" w:evenVBand="0" w:oddHBand="1" w:evenHBand="0" w:firstRowFirstColumn="0" w:firstRowLastColumn="0" w:lastRowFirstColumn="0" w:lastRowLastColumn="0"/>
              <w:rPr>
                <w:ins w:id="1308" w:author="BEAUMONT Tiffany" w:date="2025-03-25T13:17:00Z"/>
                <w:rFonts w:eastAsia="Times New Roman"/>
              </w:rPr>
            </w:pPr>
            <w:r>
              <w:rPr>
                <w:rFonts w:ascii="Calibri" w:hAnsi="Calibri" w:cs="Calibri"/>
                <w:color w:val="000000"/>
              </w:rPr>
              <w:t>-0,08</w:t>
            </w:r>
          </w:p>
        </w:tc>
        <w:tc>
          <w:tcPr>
            <w:tcW w:w="1276" w:type="dxa"/>
            <w:vAlign w:val="center"/>
          </w:tcPr>
          <w:p w14:paraId="7EA6DEF3" w14:textId="61450C6C" w:rsidR="004F61BB" w:rsidRPr="00B31E44" w:rsidRDefault="004F61BB" w:rsidP="004F61BB">
            <w:pPr>
              <w:cnfStyle w:val="000000100000" w:firstRow="0" w:lastRow="0" w:firstColumn="0" w:lastColumn="0" w:oddVBand="0" w:evenVBand="0" w:oddHBand="1" w:evenHBand="0" w:firstRowFirstColumn="0" w:firstRowLastColumn="0" w:lastRowFirstColumn="0" w:lastRowLastColumn="0"/>
              <w:rPr>
                <w:ins w:id="1309" w:author="BEAUMONT Tiffany" w:date="2025-03-25T13:17:00Z"/>
                <w:rFonts w:eastAsia="Times New Roman"/>
              </w:rPr>
            </w:pPr>
            <w:r>
              <w:rPr>
                <w:rFonts w:ascii="Calibri" w:hAnsi="Calibri" w:cs="Calibri"/>
                <w:color w:val="000000"/>
              </w:rPr>
              <w:t>6,14E-01</w:t>
            </w:r>
          </w:p>
        </w:tc>
        <w:tc>
          <w:tcPr>
            <w:tcW w:w="1417" w:type="dxa"/>
            <w:vAlign w:val="center"/>
          </w:tcPr>
          <w:p w14:paraId="62C41367" w14:textId="3B610681" w:rsidR="004F61BB" w:rsidRPr="00B31E44" w:rsidRDefault="004F61BB" w:rsidP="004F61BB">
            <w:pPr>
              <w:cnfStyle w:val="000000100000" w:firstRow="0" w:lastRow="0" w:firstColumn="0" w:lastColumn="0" w:oddVBand="0" w:evenVBand="0" w:oddHBand="1" w:evenHBand="0" w:firstRowFirstColumn="0" w:firstRowLastColumn="0" w:lastRowFirstColumn="0" w:lastRowLastColumn="0"/>
              <w:rPr>
                <w:ins w:id="1310" w:author="BEAUMONT Tiffany" w:date="2025-03-25T13:17:00Z"/>
                <w:rFonts w:eastAsia="Times New Roman"/>
                <w:color w:val="000000"/>
              </w:rPr>
            </w:pPr>
            <w:r>
              <w:rPr>
                <w:rFonts w:ascii="Calibri" w:hAnsi="Calibri" w:cs="Calibri"/>
                <w:color w:val="000000"/>
              </w:rPr>
              <w:t>Faux</w:t>
            </w:r>
          </w:p>
        </w:tc>
        <w:tc>
          <w:tcPr>
            <w:tcW w:w="1276" w:type="dxa"/>
            <w:vAlign w:val="center"/>
          </w:tcPr>
          <w:p w14:paraId="17294264" w14:textId="5555FA31" w:rsidR="004F61BB" w:rsidRPr="00537691" w:rsidRDefault="004F61BB" w:rsidP="004F61BB">
            <w:pPr>
              <w:cnfStyle w:val="000000100000" w:firstRow="0" w:lastRow="0" w:firstColumn="0" w:lastColumn="0" w:oddVBand="0" w:evenVBand="0" w:oddHBand="1" w:evenHBand="0" w:firstRowFirstColumn="0" w:firstRowLastColumn="0" w:lastRowFirstColumn="0" w:lastRowLastColumn="0"/>
              <w:rPr>
                <w:ins w:id="1311" w:author="BEAUMONT Tiffany" w:date="2025-03-25T13:17:00Z"/>
                <w:color w:val="000000"/>
              </w:rPr>
            </w:pPr>
            <w:r>
              <w:rPr>
                <w:rFonts w:ascii="Calibri" w:hAnsi="Calibri" w:cs="Calibri"/>
                <w:color w:val="000000"/>
              </w:rPr>
              <w:t>-0,23</w:t>
            </w:r>
          </w:p>
        </w:tc>
        <w:tc>
          <w:tcPr>
            <w:tcW w:w="1276" w:type="dxa"/>
            <w:vAlign w:val="center"/>
          </w:tcPr>
          <w:p w14:paraId="24E4C65B" w14:textId="5E6C098F" w:rsidR="004F61BB" w:rsidRPr="00537691" w:rsidRDefault="004F61BB" w:rsidP="004F61BB">
            <w:pPr>
              <w:cnfStyle w:val="000000100000" w:firstRow="0" w:lastRow="0" w:firstColumn="0" w:lastColumn="0" w:oddVBand="0" w:evenVBand="0" w:oddHBand="1" w:evenHBand="0" w:firstRowFirstColumn="0" w:firstRowLastColumn="0" w:lastRowFirstColumn="0" w:lastRowLastColumn="0"/>
              <w:rPr>
                <w:ins w:id="1312" w:author="BEAUMONT Tiffany" w:date="2025-03-25T13:17:00Z"/>
                <w:color w:val="000000"/>
              </w:rPr>
            </w:pPr>
            <w:r>
              <w:rPr>
                <w:rFonts w:ascii="Calibri" w:hAnsi="Calibri" w:cs="Calibri"/>
                <w:color w:val="000000"/>
              </w:rPr>
              <w:t>1,28E-01</w:t>
            </w:r>
          </w:p>
        </w:tc>
        <w:tc>
          <w:tcPr>
            <w:tcW w:w="1694" w:type="dxa"/>
            <w:vAlign w:val="center"/>
          </w:tcPr>
          <w:p w14:paraId="779A443B" w14:textId="4B89AAFD" w:rsidR="004F61BB" w:rsidRPr="00537691" w:rsidRDefault="004F61BB" w:rsidP="004F61BB">
            <w:pPr>
              <w:cnfStyle w:val="000000100000" w:firstRow="0" w:lastRow="0" w:firstColumn="0" w:lastColumn="0" w:oddVBand="0" w:evenVBand="0" w:oddHBand="1" w:evenHBand="0" w:firstRowFirstColumn="0" w:firstRowLastColumn="0" w:lastRowFirstColumn="0" w:lastRowLastColumn="0"/>
              <w:rPr>
                <w:ins w:id="1313" w:author="BEAUMONT Tiffany" w:date="2025-03-25T13:17:00Z"/>
                <w:color w:val="000000"/>
              </w:rPr>
            </w:pPr>
            <w:r>
              <w:rPr>
                <w:rFonts w:ascii="Calibri" w:hAnsi="Calibri" w:cs="Calibri"/>
                <w:color w:val="000000"/>
              </w:rPr>
              <w:t>Faux</w:t>
            </w:r>
          </w:p>
        </w:tc>
      </w:tr>
      <w:tr w:rsidR="004F61BB" w:rsidRPr="00447323" w14:paraId="088B0BAC" w14:textId="77777777" w:rsidTr="006C09F9">
        <w:trPr>
          <w:trHeight w:val="340"/>
          <w:ins w:id="1314" w:author="BEAUMONT Tiffany" w:date="2025-03-25T13:17:00Z"/>
        </w:trPr>
        <w:tc>
          <w:tcPr>
            <w:cnfStyle w:val="001000000000" w:firstRow="0" w:lastRow="0" w:firstColumn="1" w:lastColumn="0" w:oddVBand="0" w:evenVBand="0" w:oddHBand="0" w:evenHBand="0" w:firstRowFirstColumn="0" w:firstRowLastColumn="0" w:lastRowFirstColumn="0" w:lastRowLastColumn="0"/>
            <w:tcW w:w="1838" w:type="dxa"/>
            <w:vAlign w:val="bottom"/>
          </w:tcPr>
          <w:p w14:paraId="38AADA07" w14:textId="59937472" w:rsidR="004F61BB" w:rsidRPr="00B31E44" w:rsidRDefault="004F61BB" w:rsidP="004F61BB">
            <w:pPr>
              <w:rPr>
                <w:ins w:id="1315" w:author="BEAUMONT Tiffany" w:date="2025-03-25T13:17:00Z"/>
                <w:rFonts w:eastAsia="Times New Roman"/>
              </w:rPr>
            </w:pPr>
            <w:ins w:id="1316" w:author="BEAUMONT Tiffany" w:date="2025-03-25T13:14:00Z">
              <w:r>
                <w:rPr>
                  <w:rFonts w:ascii="Calibri" w:hAnsi="Calibri" w:cs="Calibri"/>
                </w:rPr>
                <w:t>Marque</w:t>
              </w:r>
            </w:ins>
          </w:p>
        </w:tc>
        <w:tc>
          <w:tcPr>
            <w:tcW w:w="1276" w:type="dxa"/>
            <w:vAlign w:val="center"/>
          </w:tcPr>
          <w:p w14:paraId="0D7B1949" w14:textId="08E72BC2" w:rsidR="004F61BB" w:rsidRPr="00B31E44" w:rsidRDefault="004F61BB" w:rsidP="004F61BB">
            <w:pPr>
              <w:cnfStyle w:val="000000000000" w:firstRow="0" w:lastRow="0" w:firstColumn="0" w:lastColumn="0" w:oddVBand="0" w:evenVBand="0" w:oddHBand="0" w:evenHBand="0" w:firstRowFirstColumn="0" w:firstRowLastColumn="0" w:lastRowFirstColumn="0" w:lastRowLastColumn="0"/>
              <w:rPr>
                <w:ins w:id="1317" w:author="BEAUMONT Tiffany" w:date="2025-03-25T13:17:00Z"/>
                <w:rFonts w:eastAsia="Times New Roman"/>
              </w:rPr>
            </w:pPr>
            <w:r>
              <w:rPr>
                <w:rFonts w:ascii="Calibri" w:hAnsi="Calibri" w:cs="Calibri"/>
                <w:color w:val="000000"/>
              </w:rPr>
              <w:t>NaN</w:t>
            </w:r>
          </w:p>
        </w:tc>
        <w:tc>
          <w:tcPr>
            <w:tcW w:w="1276" w:type="dxa"/>
            <w:vAlign w:val="center"/>
          </w:tcPr>
          <w:p w14:paraId="4685B7B9" w14:textId="27866BFF" w:rsidR="004F61BB" w:rsidRPr="00B31E44" w:rsidRDefault="004F61BB" w:rsidP="004F61BB">
            <w:pPr>
              <w:cnfStyle w:val="000000000000" w:firstRow="0" w:lastRow="0" w:firstColumn="0" w:lastColumn="0" w:oddVBand="0" w:evenVBand="0" w:oddHBand="0" w:evenHBand="0" w:firstRowFirstColumn="0" w:firstRowLastColumn="0" w:lastRowFirstColumn="0" w:lastRowLastColumn="0"/>
              <w:rPr>
                <w:ins w:id="1318" w:author="BEAUMONT Tiffany" w:date="2025-03-25T13:17:00Z"/>
                <w:rFonts w:eastAsia="Times New Roman"/>
              </w:rPr>
            </w:pPr>
            <w:r>
              <w:rPr>
                <w:rFonts w:ascii="Calibri" w:hAnsi="Calibri" w:cs="Calibri"/>
                <w:color w:val="000000"/>
              </w:rPr>
              <w:t>NaN</w:t>
            </w:r>
          </w:p>
        </w:tc>
        <w:tc>
          <w:tcPr>
            <w:tcW w:w="1417" w:type="dxa"/>
            <w:vAlign w:val="center"/>
          </w:tcPr>
          <w:p w14:paraId="12E60283" w14:textId="71F1656D" w:rsidR="004F61BB" w:rsidRPr="00B31E44" w:rsidRDefault="004F61BB" w:rsidP="004F61BB">
            <w:pPr>
              <w:cnfStyle w:val="000000000000" w:firstRow="0" w:lastRow="0" w:firstColumn="0" w:lastColumn="0" w:oddVBand="0" w:evenVBand="0" w:oddHBand="0" w:evenHBand="0" w:firstRowFirstColumn="0" w:firstRowLastColumn="0" w:lastRowFirstColumn="0" w:lastRowLastColumn="0"/>
              <w:rPr>
                <w:ins w:id="1319" w:author="BEAUMONT Tiffany" w:date="2025-03-25T13:17:00Z"/>
                <w:rFonts w:eastAsia="Times New Roman"/>
                <w:color w:val="000000"/>
              </w:rPr>
            </w:pPr>
            <w:r>
              <w:rPr>
                <w:rFonts w:ascii="Calibri" w:hAnsi="Calibri" w:cs="Calibri"/>
                <w:color w:val="000000"/>
              </w:rPr>
              <w:t>NaN</w:t>
            </w:r>
          </w:p>
        </w:tc>
        <w:tc>
          <w:tcPr>
            <w:tcW w:w="1276" w:type="dxa"/>
            <w:vAlign w:val="center"/>
          </w:tcPr>
          <w:p w14:paraId="1CFB07F3" w14:textId="33AEED99" w:rsidR="004F61BB" w:rsidRPr="00537691" w:rsidRDefault="004F61BB" w:rsidP="004F61BB">
            <w:pPr>
              <w:cnfStyle w:val="000000000000" w:firstRow="0" w:lastRow="0" w:firstColumn="0" w:lastColumn="0" w:oddVBand="0" w:evenVBand="0" w:oddHBand="0" w:evenHBand="0" w:firstRowFirstColumn="0" w:firstRowLastColumn="0" w:lastRowFirstColumn="0" w:lastRowLastColumn="0"/>
              <w:rPr>
                <w:ins w:id="1320" w:author="BEAUMONT Tiffany" w:date="2025-03-25T13:17:00Z"/>
                <w:color w:val="000000"/>
              </w:rPr>
            </w:pPr>
            <w:r>
              <w:rPr>
                <w:rFonts w:ascii="Calibri" w:hAnsi="Calibri" w:cs="Calibri"/>
                <w:color w:val="000000"/>
              </w:rPr>
              <w:t>NaN</w:t>
            </w:r>
          </w:p>
        </w:tc>
        <w:tc>
          <w:tcPr>
            <w:tcW w:w="1276" w:type="dxa"/>
            <w:vAlign w:val="center"/>
          </w:tcPr>
          <w:p w14:paraId="656CBD22" w14:textId="58DDD7F4" w:rsidR="004F61BB" w:rsidRPr="00537691" w:rsidRDefault="004F61BB" w:rsidP="004F61BB">
            <w:pPr>
              <w:cnfStyle w:val="000000000000" w:firstRow="0" w:lastRow="0" w:firstColumn="0" w:lastColumn="0" w:oddVBand="0" w:evenVBand="0" w:oddHBand="0" w:evenHBand="0" w:firstRowFirstColumn="0" w:firstRowLastColumn="0" w:lastRowFirstColumn="0" w:lastRowLastColumn="0"/>
              <w:rPr>
                <w:ins w:id="1321" w:author="BEAUMONT Tiffany" w:date="2025-03-25T13:17:00Z"/>
                <w:color w:val="000000"/>
              </w:rPr>
            </w:pPr>
            <w:r>
              <w:rPr>
                <w:rFonts w:ascii="Calibri" w:hAnsi="Calibri" w:cs="Calibri"/>
                <w:color w:val="000000"/>
              </w:rPr>
              <w:t>NaN</w:t>
            </w:r>
          </w:p>
        </w:tc>
        <w:tc>
          <w:tcPr>
            <w:tcW w:w="1694" w:type="dxa"/>
            <w:vAlign w:val="center"/>
          </w:tcPr>
          <w:p w14:paraId="17A0A29C" w14:textId="51B28F85" w:rsidR="004F61BB" w:rsidRPr="00537691" w:rsidRDefault="004F61BB" w:rsidP="004F61BB">
            <w:pPr>
              <w:cnfStyle w:val="000000000000" w:firstRow="0" w:lastRow="0" w:firstColumn="0" w:lastColumn="0" w:oddVBand="0" w:evenVBand="0" w:oddHBand="0" w:evenHBand="0" w:firstRowFirstColumn="0" w:firstRowLastColumn="0" w:lastRowFirstColumn="0" w:lastRowLastColumn="0"/>
              <w:rPr>
                <w:ins w:id="1322" w:author="BEAUMONT Tiffany" w:date="2025-03-25T13:17:00Z"/>
                <w:color w:val="000000"/>
              </w:rPr>
            </w:pPr>
            <w:r>
              <w:rPr>
                <w:rFonts w:ascii="Calibri" w:hAnsi="Calibri" w:cs="Calibri"/>
                <w:color w:val="000000"/>
              </w:rPr>
              <w:t>NaN</w:t>
            </w:r>
          </w:p>
        </w:tc>
      </w:tr>
      <w:tr w:rsidR="004F61BB" w:rsidRPr="00447323" w14:paraId="4C33014E" w14:textId="77777777" w:rsidTr="006C09F9">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838" w:type="dxa"/>
            <w:vAlign w:val="bottom"/>
          </w:tcPr>
          <w:p w14:paraId="34C163AB" w14:textId="3265B606" w:rsidR="004F61BB" w:rsidRDefault="004F61BB" w:rsidP="004F61BB">
            <w:pPr>
              <w:rPr>
                <w:rFonts w:ascii="Calibri" w:hAnsi="Calibri" w:cs="Calibri"/>
              </w:rPr>
            </w:pPr>
            <w:r w:rsidRPr="0071054E">
              <w:rPr>
                <w:rFonts w:ascii="Calibri" w:hAnsi="Calibri" w:cs="Calibri"/>
              </w:rPr>
              <w:t>Facteur Sténo.</w:t>
            </w:r>
          </w:p>
        </w:tc>
        <w:tc>
          <w:tcPr>
            <w:tcW w:w="1276" w:type="dxa"/>
            <w:vAlign w:val="center"/>
          </w:tcPr>
          <w:p w14:paraId="7A196DE3" w14:textId="1C4814B3" w:rsidR="004F61BB" w:rsidRDefault="004F61BB" w:rsidP="004F61BB">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NaN</w:t>
            </w:r>
          </w:p>
        </w:tc>
        <w:tc>
          <w:tcPr>
            <w:tcW w:w="1276" w:type="dxa"/>
            <w:vAlign w:val="center"/>
          </w:tcPr>
          <w:p w14:paraId="3C998458" w14:textId="144ED1ED" w:rsidR="004F61BB" w:rsidRDefault="004F61BB" w:rsidP="004F61BB">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NaN</w:t>
            </w:r>
          </w:p>
        </w:tc>
        <w:tc>
          <w:tcPr>
            <w:tcW w:w="1417" w:type="dxa"/>
            <w:vAlign w:val="center"/>
          </w:tcPr>
          <w:p w14:paraId="6876E694" w14:textId="73729012" w:rsidR="004F61BB" w:rsidRDefault="004F61BB" w:rsidP="004F61BB">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NaN</w:t>
            </w:r>
          </w:p>
        </w:tc>
        <w:tc>
          <w:tcPr>
            <w:tcW w:w="1276" w:type="dxa"/>
            <w:vAlign w:val="center"/>
          </w:tcPr>
          <w:p w14:paraId="3478A7F7" w14:textId="4A38C007" w:rsidR="004F61BB" w:rsidRPr="00537691" w:rsidRDefault="004F61BB" w:rsidP="004F61BB">
            <w:pPr>
              <w:cnfStyle w:val="000000100000" w:firstRow="0" w:lastRow="0" w:firstColumn="0" w:lastColumn="0" w:oddVBand="0" w:evenVBand="0" w:oddHBand="1" w:evenHBand="0" w:firstRowFirstColumn="0" w:firstRowLastColumn="0" w:lastRowFirstColumn="0" w:lastRowLastColumn="0"/>
              <w:rPr>
                <w:color w:val="000000"/>
              </w:rPr>
            </w:pPr>
            <w:r>
              <w:rPr>
                <w:rFonts w:ascii="Calibri" w:hAnsi="Calibri" w:cs="Calibri"/>
                <w:color w:val="000000"/>
              </w:rPr>
              <w:t>NaN</w:t>
            </w:r>
          </w:p>
        </w:tc>
        <w:tc>
          <w:tcPr>
            <w:tcW w:w="1276" w:type="dxa"/>
            <w:vAlign w:val="center"/>
          </w:tcPr>
          <w:p w14:paraId="13D06D4C" w14:textId="7E2B96CB" w:rsidR="004F61BB" w:rsidRPr="00537691" w:rsidRDefault="004F61BB" w:rsidP="004F61BB">
            <w:pPr>
              <w:cnfStyle w:val="000000100000" w:firstRow="0" w:lastRow="0" w:firstColumn="0" w:lastColumn="0" w:oddVBand="0" w:evenVBand="0" w:oddHBand="1" w:evenHBand="0" w:firstRowFirstColumn="0" w:firstRowLastColumn="0" w:lastRowFirstColumn="0" w:lastRowLastColumn="0"/>
              <w:rPr>
                <w:color w:val="000000"/>
              </w:rPr>
            </w:pPr>
            <w:r>
              <w:rPr>
                <w:rFonts w:ascii="Calibri" w:hAnsi="Calibri" w:cs="Calibri"/>
                <w:color w:val="000000"/>
              </w:rPr>
              <w:t>NaN</w:t>
            </w:r>
          </w:p>
        </w:tc>
        <w:tc>
          <w:tcPr>
            <w:tcW w:w="1694" w:type="dxa"/>
            <w:vAlign w:val="center"/>
          </w:tcPr>
          <w:p w14:paraId="3DFDC9C9" w14:textId="6944EA2C" w:rsidR="004F61BB" w:rsidRPr="00537691" w:rsidRDefault="004F61BB" w:rsidP="004F61BB">
            <w:pPr>
              <w:cnfStyle w:val="000000100000" w:firstRow="0" w:lastRow="0" w:firstColumn="0" w:lastColumn="0" w:oddVBand="0" w:evenVBand="0" w:oddHBand="1" w:evenHBand="0" w:firstRowFirstColumn="0" w:firstRowLastColumn="0" w:lastRowFirstColumn="0" w:lastRowLastColumn="0"/>
              <w:rPr>
                <w:color w:val="000000"/>
              </w:rPr>
            </w:pPr>
            <w:r>
              <w:rPr>
                <w:rFonts w:ascii="Calibri" w:hAnsi="Calibri" w:cs="Calibri"/>
                <w:color w:val="000000"/>
              </w:rPr>
              <w:t>NaN</w:t>
            </w:r>
          </w:p>
        </w:tc>
      </w:tr>
    </w:tbl>
    <w:p w14:paraId="6A6BA026" w14:textId="77777777" w:rsidR="00464D5E" w:rsidRDefault="00464D5E" w:rsidP="006F1510">
      <w:pPr>
        <w:jc w:val="both"/>
        <w:rPr>
          <w:ins w:id="1323" w:author="BEAUMONT Tiffany" w:date="2025-03-26T09:08:00Z"/>
        </w:rPr>
      </w:pPr>
    </w:p>
    <w:p w14:paraId="06DB8CE3" w14:textId="5D5A2529" w:rsidR="00464D5E" w:rsidRDefault="00693302" w:rsidP="006F1510">
      <w:pPr>
        <w:jc w:val="both"/>
        <w:rPr>
          <w:ins w:id="1324" w:author="BEAUMONT Tiffany" w:date="2025-03-26T09:08:00Z"/>
        </w:rPr>
      </w:pPr>
      <w:ins w:id="1325" w:author="BEAUMONT Tiffany" w:date="2025-03-26T09:24:00Z">
        <w:r w:rsidRPr="00693302">
          <w:rPr>
            <w:rPrChange w:id="1326" w:author="BEAUMONT Tiffany" w:date="2025-03-26T09:26:00Z">
              <w:rPr>
                <w:highlight w:val="cyan"/>
              </w:rPr>
            </w:rPrChange>
          </w:rPr>
          <w:t xml:space="preserve">L’analyse des corrélations montre que </w:t>
        </w:r>
      </w:ins>
      <w:ins w:id="1327" w:author="BEAUMONT Tiffany" w:date="2025-03-26T09:26:00Z">
        <w:r w:rsidRPr="00693302">
          <w:t>l</w:t>
        </w:r>
      </w:ins>
      <w:ins w:id="1328" w:author="BEAUMONT Tiffany" w:date="2025-03-26T09:24:00Z">
        <w:r w:rsidRPr="00693302">
          <w:t>a distance est très corrélée au facteur d’étalonnage (p = 3,84E-39</w:t>
        </w:r>
        <w:r w:rsidRPr="00693302">
          <w:rPr>
            <w:b/>
            <w:bCs/>
          </w:rPr>
          <w:t>)</w:t>
        </w:r>
        <w:r w:rsidRPr="00693302">
          <w:t xml:space="preserve"> mais pas à l’erreur relative (p= 6,24E-01) (cf. </w:t>
        </w:r>
        <w:r w:rsidRPr="00693302">
          <w:fldChar w:fldCharType="begin"/>
        </w:r>
        <w:r w:rsidRPr="00693302">
          <w:instrText xml:space="preserve"> REF _Ref175577669 \h  \* MERGEFORMAT </w:instrText>
        </w:r>
      </w:ins>
      <w:ins w:id="1329" w:author="BEAUMONT Tiffany" w:date="2025-03-26T09:24:00Z">
        <w:r w:rsidRPr="00693302">
          <w:fldChar w:fldCharType="separate"/>
        </w:r>
      </w:ins>
      <w:r w:rsidR="00C30592">
        <w:rPr>
          <w:b/>
          <w:bCs/>
        </w:rPr>
        <w:t>Erreur ! Source du renvoi introuvable.</w:t>
      </w:r>
      <w:ins w:id="1330" w:author="BEAUMONT Tiffany" w:date="2025-03-26T09:24:00Z">
        <w:r w:rsidRPr="00693302">
          <w:fldChar w:fldCharType="end"/>
        </w:r>
        <w:r w:rsidRPr="00693302">
          <w:t>). Inversement, le seuil est très corrélé à l’erreur relative (p =1,33E-56)</w:t>
        </w:r>
        <w:r w:rsidRPr="00693302">
          <w:rPr>
            <w:b/>
            <w:bCs/>
          </w:rPr>
          <w:t xml:space="preserve"> </w:t>
        </w:r>
        <w:r w:rsidRPr="00693302">
          <w:t>mais peu au facteur d’étalonnage (p=2,36E</w:t>
        </w:r>
        <w:r w:rsidRPr="00B31E44">
          <w:t>-14</w:t>
        </w:r>
        <w:r>
          <w:t xml:space="preserve">). Le fait que la distance influe sur le facteur d’étalonnage </w:t>
        </w:r>
      </w:ins>
      <w:ins w:id="1331" w:author="BEAUMONT Tiffany" w:date="2025-03-26T09:25:00Z">
        <w:r>
          <w:t>mais pas sur l’erreur relative, montre que la distance, paramètre clé en collimation sténopé, est bien gardé</w:t>
        </w:r>
      </w:ins>
      <w:ins w:id="1332" w:author="BEAUMONT Tiffany" w:date="2025-03-26T09:30:00Z">
        <w:r w:rsidR="00183AFC">
          <w:t>e</w:t>
        </w:r>
      </w:ins>
      <w:ins w:id="1333" w:author="BEAUMONT Tiffany" w:date="2025-03-26T09:25:00Z">
        <w:r>
          <w:t xml:space="preserve"> constante entre l’acquisition d’étalonnage avec le fant</w:t>
        </w:r>
      </w:ins>
      <w:ins w:id="1334" w:author="BEAUMONT Tiffany" w:date="2025-03-26T09:26:00Z">
        <w:r>
          <w:t xml:space="preserve">ôme de routine et l’acquisition avec les fantômes réalistes. </w:t>
        </w:r>
      </w:ins>
      <w:ins w:id="1335" w:author="BEAUMONT Tiffany" w:date="2025-03-26T09:31:00Z">
        <w:r w:rsidR="00183AFC">
          <w:t xml:space="preserve">Le facteur d’étalonnage est également corrélé à </w:t>
        </w:r>
      </w:ins>
      <w:ins w:id="1336" w:author="BEAUMONT Tiffany" w:date="2025-03-26T09:26:00Z">
        <w:r>
          <w:t xml:space="preserve">la durée, </w:t>
        </w:r>
      </w:ins>
      <w:ins w:id="1337" w:author="BEAUMONT Tiffany" w:date="2025-03-26T09:31:00Z">
        <w:r w:rsidR="006E3C84">
          <w:t xml:space="preserve">au </w:t>
        </w:r>
      </w:ins>
      <w:ins w:id="1338" w:author="BEAUMONT Tiffany" w:date="2025-03-26T09:26:00Z">
        <w:r>
          <w:t xml:space="preserve">seuil, </w:t>
        </w:r>
      </w:ins>
      <w:ins w:id="1339" w:author="BEAUMONT Tiffany" w:date="2025-03-26T09:32:00Z">
        <w:r w:rsidR="006E3C84">
          <w:t xml:space="preserve">à </w:t>
        </w:r>
      </w:ins>
      <w:ins w:id="1340" w:author="BEAUMONT Tiffany" w:date="2025-03-26T09:26:00Z">
        <w:r>
          <w:t>l’épaisseur du cristal, la taille d</w:t>
        </w:r>
      </w:ins>
      <w:ins w:id="1341" w:author="BEAUMONT Tiffany" w:date="2025-03-26T09:32:00Z">
        <w:r w:rsidR="006E3C84">
          <w:t>u</w:t>
        </w:r>
      </w:ins>
      <w:ins w:id="1342" w:author="BEAUMONT Tiffany" w:date="2025-03-26T09:26:00Z">
        <w:r>
          <w:t xml:space="preserve"> pixel et le volume des fantômes. </w:t>
        </w:r>
      </w:ins>
      <w:ins w:id="1343" w:author="BEAUMONT Tiffany" w:date="2025-03-26T09:31:00Z">
        <w:r w:rsidR="00183AFC">
          <w:t>L</w:t>
        </w:r>
      </w:ins>
      <w:ins w:id="1344" w:author="BEAUMONT Tiffany" w:date="2025-03-26T09:20:00Z">
        <w:r w:rsidR="00006474">
          <w:t xml:space="preserve">e volume du fantôme est </w:t>
        </w:r>
      </w:ins>
      <w:ins w:id="1345" w:author="BEAUMONT Tiffany" w:date="2025-03-26T09:32:00Z">
        <w:r w:rsidR="006E3C84">
          <w:t xml:space="preserve">également </w:t>
        </w:r>
      </w:ins>
      <w:ins w:id="1346" w:author="BEAUMONT Tiffany" w:date="2025-03-26T09:20:00Z">
        <w:r w:rsidR="00006474">
          <w:t xml:space="preserve">corrélé à l’erreur relative. </w:t>
        </w:r>
      </w:ins>
      <w:ins w:id="1347" w:author="BEAUMONT Tiffany" w:date="2025-03-26T09:08:00Z">
        <w:r w:rsidR="00464D5E">
          <w:t>En revanche l’épaisseur du cristal, la taille du pixel, le modèle de gamma-caméra ne semble pas ou très faiblement corrélées à l’erreur relative.</w:t>
        </w:r>
      </w:ins>
    </w:p>
    <w:p w14:paraId="3FC3C381" w14:textId="601DE58A" w:rsidR="006F1510" w:rsidRDefault="006F1510" w:rsidP="006F1510">
      <w:pPr>
        <w:jc w:val="both"/>
        <w:rPr>
          <w:ins w:id="1348" w:author="BEAUMONT Tiffany" w:date="2025-03-25T21:22:00Z"/>
        </w:rPr>
      </w:pPr>
      <w:ins w:id="1349" w:author="BEAUMONT Tiffany" w:date="2025-03-25T21:22:00Z">
        <w:r>
          <w:t>À ce stade de l’analyse, il est difficile d’imaginer que des conditions d’acquisitions standardisées permettront d’avoir une meilleure reproductibilité de mesure</w:t>
        </w:r>
      </w:ins>
      <w:ins w:id="1350" w:author="BEAUMONT Tiffany" w:date="2025-03-25T21:24:00Z">
        <w:r>
          <w:t xml:space="preserve"> et d’aller vers une harmonisation des pratiques</w:t>
        </w:r>
      </w:ins>
      <w:ins w:id="1351" w:author="BEAUMONT Tiffany" w:date="2025-03-26T09:04:00Z">
        <w:r w:rsidR="00464D5E">
          <w:t xml:space="preserve"> en collimation sténopé</w:t>
        </w:r>
      </w:ins>
      <w:ins w:id="1352" w:author="BEAUMONT Tiffany" w:date="2025-03-25T21:22:00Z">
        <w:r>
          <w:t>.</w:t>
        </w:r>
      </w:ins>
      <w:ins w:id="1353" w:author="BEAUMONT Tiffany" w:date="2025-03-26T09:09:00Z">
        <w:r w:rsidR="00464D5E">
          <w:t xml:space="preserve"> Néanmoins, afin d’améliorer la robustesse des étalonn</w:t>
        </w:r>
      </w:ins>
      <w:ins w:id="1354" w:author="BEAUMONT Tiffany" w:date="2025-03-26T09:10:00Z">
        <w:r w:rsidR="00464D5E">
          <w:t xml:space="preserve">ages dans les centres utilisant la collimation sténopé, certains paramètres pourraient être fixer tels que la distance, </w:t>
        </w:r>
      </w:ins>
      <w:ins w:id="1355" w:author="BEAUMONT Tiffany" w:date="2025-03-26T09:11:00Z">
        <w:r w:rsidR="00464D5E">
          <w:t>l</w:t>
        </w:r>
      </w:ins>
      <w:ins w:id="1356" w:author="BEAUMONT Tiffany" w:date="2025-03-26T09:10:00Z">
        <w:r w:rsidR="00464D5E">
          <w:t>e seuil pour la segmentation de l’image, la taille de pixel et la durée d’acquisition</w:t>
        </w:r>
      </w:ins>
      <w:ins w:id="1357" w:author="BEAUMONT Tiffany" w:date="2025-03-26T09:11:00Z">
        <w:r w:rsidR="00464D5E">
          <w:t xml:space="preserve">. Il est à noter que </w:t>
        </w:r>
      </w:ins>
      <w:ins w:id="1358" w:author="BEAUMONT Tiffany" w:date="2025-03-26T09:12:00Z">
        <w:r w:rsidR="00464D5E">
          <w:t>la distance</w:t>
        </w:r>
      </w:ins>
      <w:ins w:id="1359" w:author="BEAUMONT Tiffany" w:date="2025-03-26T09:11:00Z">
        <w:r w:rsidR="00464D5E">
          <w:t xml:space="preserve"> est un paramètre clé en sténopé, qui devra être gardé constant entre l’étalonnage et les mesures sur patient au risque d’entrainer </w:t>
        </w:r>
      </w:ins>
      <w:ins w:id="1360" w:author="BEAUMONT Tiffany" w:date="2025-03-26T09:12:00Z">
        <w:r w:rsidR="00464D5E">
          <w:t>un biais important dans la quantification de l’activité</w:t>
        </w:r>
      </w:ins>
      <w:ins w:id="1361" w:author="BEAUMONT Tiffany" w:date="2025-03-26T09:11:00Z">
        <w:r w:rsidR="00464D5E">
          <w:t>.</w:t>
        </w:r>
      </w:ins>
    </w:p>
    <w:p w14:paraId="2B1D7D81" w14:textId="77777777" w:rsidR="00480F46" w:rsidRDefault="00480F46" w:rsidP="00894666">
      <w:pPr>
        <w:jc w:val="both"/>
        <w:rPr>
          <w:ins w:id="1362" w:author="BEAUMONT Tiffany" w:date="2025-03-25T13:17:00Z"/>
        </w:rPr>
      </w:pPr>
    </w:p>
    <w:p w14:paraId="6FB0F3E3" w14:textId="77777777" w:rsidR="00B53206" w:rsidRDefault="00894666" w:rsidP="00B53206">
      <w:pPr>
        <w:jc w:val="both"/>
        <w:rPr>
          <w:ins w:id="1363" w:author="BEAUMONT Tiffany" w:date="2025-03-26T09:53:00Z"/>
          <w:rFonts w:cstheme="minorHAnsi"/>
        </w:rPr>
      </w:pPr>
      <w:ins w:id="1364" w:author="BEAUMONT Tiffany" w:date="2025-03-25T13:08:00Z">
        <w:r w:rsidRPr="007B40FE">
          <w:rPr>
            <w:b/>
            <w:bCs/>
            <w:i/>
            <w:iCs/>
            <w:rPrChange w:id="1365" w:author="BEAUMONT Tiffany" w:date="2025-03-25T13:46:00Z">
              <w:rPr>
                <w:i/>
                <w:iCs/>
              </w:rPr>
            </w:rPrChange>
          </w:rPr>
          <w:lastRenderedPageBreak/>
          <w:t>Tc-99m</w:t>
        </w:r>
        <w:r>
          <w:rPr>
            <w:i/>
            <w:iCs/>
          </w:rPr>
          <w:t xml:space="preserve"> : </w:t>
        </w:r>
      </w:ins>
      <w:ins w:id="1366" w:author="BEAUMONT Tiffany" w:date="2025-03-26T09:29:00Z">
        <w:r w:rsidR="00354563" w:rsidRPr="00B53206">
          <w:rPr>
            <w:rFonts w:cstheme="minorHAnsi"/>
            <w:i/>
            <w:iCs/>
          </w:rPr>
          <w:t>L’</w:t>
        </w:r>
      </w:ins>
      <w:ins w:id="1367" w:author="BEAUMONT Tiffany" w:date="2025-03-25T16:11:00Z">
        <w:r w:rsidR="000422BF" w:rsidRPr="00B53206">
          <w:rPr>
            <w:rFonts w:cstheme="minorHAnsi"/>
          </w:rPr>
          <w:t>ensem</w:t>
        </w:r>
      </w:ins>
      <w:ins w:id="1368" w:author="BEAUMONT Tiffany" w:date="2025-03-25T16:12:00Z">
        <w:r w:rsidR="000422BF" w:rsidRPr="00B53206">
          <w:rPr>
            <w:rFonts w:cstheme="minorHAnsi"/>
          </w:rPr>
          <w:t>ble des données a été utilisé pour l’analyse de la corrélation en condition locale</w:t>
        </w:r>
      </w:ins>
      <w:ins w:id="1369" w:author="BEAUMONT Tiffany" w:date="2025-03-26T09:28:00Z">
        <w:r w:rsidR="00354563" w:rsidRPr="00B53206">
          <w:rPr>
            <w:rFonts w:cstheme="minorHAnsi"/>
          </w:rPr>
          <w:t xml:space="preserve"> contrairement à l’I-123</w:t>
        </w:r>
      </w:ins>
      <w:ins w:id="1370" w:author="BEAUMONT Tiffany" w:date="2025-03-25T16:12:00Z">
        <w:r w:rsidR="000422BF" w:rsidRPr="00B53206">
          <w:rPr>
            <w:rFonts w:cstheme="minorHAnsi"/>
          </w:rPr>
          <w:t xml:space="preserve">. </w:t>
        </w:r>
      </w:ins>
      <w:ins w:id="1371" w:author="BEAUMONT Tiffany" w:date="2025-03-25T13:08:00Z">
        <w:r w:rsidRPr="00B53206">
          <w:rPr>
            <w:rFonts w:cstheme="minorHAnsi"/>
          </w:rPr>
          <w:t xml:space="preserve">Le </w:t>
        </w:r>
      </w:ins>
      <w:ins w:id="1372" w:author="BEAUMONT Tiffany" w:date="2025-03-25T17:09:00Z">
        <w:r w:rsidR="005C42B7" w:rsidRPr="00B53206">
          <w:rPr>
            <w:rFonts w:cstheme="minorHAnsi"/>
          </w:rPr>
          <w:t>paramètre « </w:t>
        </w:r>
      </w:ins>
      <w:ins w:id="1373" w:author="BEAUMONT Tiffany" w:date="2025-03-25T13:08:00Z">
        <w:r w:rsidRPr="00B53206">
          <w:rPr>
            <w:rFonts w:cstheme="minorHAnsi"/>
          </w:rPr>
          <w:t>modèle de collimateur</w:t>
        </w:r>
      </w:ins>
      <w:ins w:id="1374" w:author="BEAUMONT Tiffany" w:date="2025-03-25T17:09:00Z">
        <w:r w:rsidR="005C42B7" w:rsidRPr="00B53206">
          <w:rPr>
            <w:rFonts w:cstheme="minorHAnsi"/>
          </w:rPr>
          <w:t> »</w:t>
        </w:r>
      </w:ins>
      <w:ins w:id="1375" w:author="BEAUMONT Tiffany" w:date="2025-03-25T13:08:00Z">
        <w:r w:rsidRPr="00B53206">
          <w:rPr>
            <w:rFonts w:cstheme="minorHAnsi"/>
          </w:rPr>
          <w:t xml:space="preserve"> considéré </w:t>
        </w:r>
      </w:ins>
      <w:ins w:id="1376" w:author="BEAUMONT Tiffany" w:date="2025-03-26T09:29:00Z">
        <w:r w:rsidR="00354563" w:rsidRPr="00B53206">
          <w:rPr>
            <w:rFonts w:cstheme="minorHAnsi"/>
          </w:rPr>
          <w:t xml:space="preserve">jusqu’à présent </w:t>
        </w:r>
      </w:ins>
      <w:ins w:id="1377" w:author="BEAUMONT Tiffany" w:date="2025-03-25T17:09:00Z">
        <w:r w:rsidR="005C42B7" w:rsidRPr="00B53206">
          <w:rPr>
            <w:rFonts w:cstheme="minorHAnsi"/>
          </w:rPr>
          <w:t xml:space="preserve">fait </w:t>
        </w:r>
      </w:ins>
      <w:ins w:id="1378" w:author="BEAUMONT Tiffany" w:date="2025-03-26T09:29:00Z">
        <w:r w:rsidR="00354563" w:rsidRPr="00B53206">
          <w:rPr>
            <w:rFonts w:cstheme="minorHAnsi"/>
          </w:rPr>
          <w:t xml:space="preserve">maintenant </w:t>
        </w:r>
      </w:ins>
      <w:ins w:id="1379" w:author="BEAUMONT Tiffany" w:date="2025-03-25T17:09:00Z">
        <w:r w:rsidR="005C42B7" w:rsidRPr="00B53206">
          <w:rPr>
            <w:rFonts w:cstheme="minorHAnsi"/>
          </w:rPr>
          <w:t>référence au facteur</w:t>
        </w:r>
      </w:ins>
      <w:ins w:id="1380" w:author="BEAUMONT Tiffany" w:date="2025-03-25T13:08:00Z">
        <w:r w:rsidRPr="00B53206">
          <w:rPr>
            <w:rFonts w:cstheme="minorHAnsi"/>
          </w:rPr>
          <w:t xml:space="preserve"> d’ouverture du </w:t>
        </w:r>
      </w:ins>
      <w:ins w:id="1381" w:author="BEAUMONT Tiffany" w:date="2025-03-26T09:40:00Z">
        <w:r w:rsidR="00E91EF2" w:rsidRPr="00B53206">
          <w:rPr>
            <w:rFonts w:cstheme="minorHAnsi"/>
          </w:rPr>
          <w:t xml:space="preserve">sténopé, </w:t>
        </w:r>
      </w:ins>
      <w:ins w:id="1382" w:author="BEAUMONT Tiffany" w:date="2025-03-25T13:08:00Z">
        <w:r w:rsidRPr="00B53206">
          <w:rPr>
            <w:rFonts w:cstheme="minorHAnsi"/>
          </w:rPr>
          <w:t>noté « facteur sténopé »</w:t>
        </w:r>
      </w:ins>
      <w:ins w:id="1383" w:author="BEAUMONT Tiffany" w:date="2025-03-26T09:29:00Z">
        <w:r w:rsidR="00354563" w:rsidRPr="00B53206">
          <w:rPr>
            <w:rFonts w:cstheme="minorHAnsi"/>
          </w:rPr>
          <w:t xml:space="preserve"> dans le </w:t>
        </w:r>
        <w:r w:rsidR="00354563" w:rsidRPr="00B53206">
          <w:rPr>
            <w:rFonts w:cstheme="minorHAnsi"/>
            <w:highlight w:val="yellow"/>
            <w:rPrChange w:id="1384" w:author="BEAUMONT Tiffany" w:date="2025-03-26T09:52:00Z">
              <w:rPr/>
            </w:rPrChange>
          </w:rPr>
          <w:t xml:space="preserve">Tableau </w:t>
        </w:r>
      </w:ins>
      <w:ins w:id="1385" w:author="BEAUMONT Tiffany" w:date="2025-03-26T09:30:00Z">
        <w:r w:rsidR="00354563" w:rsidRPr="00B53206">
          <w:rPr>
            <w:rFonts w:cstheme="minorHAnsi"/>
            <w:highlight w:val="yellow"/>
            <w:rPrChange w:id="1386" w:author="BEAUMONT Tiffany" w:date="2025-03-26T09:52:00Z">
              <w:rPr/>
            </w:rPrChange>
          </w:rPr>
          <w:t>22</w:t>
        </w:r>
      </w:ins>
      <w:ins w:id="1387" w:author="BEAUMONT Tiffany" w:date="2025-03-25T13:08:00Z">
        <w:r w:rsidRPr="00B53206">
          <w:rPr>
            <w:rFonts w:cstheme="minorHAnsi"/>
          </w:rPr>
          <w:t xml:space="preserve">. </w:t>
        </w:r>
      </w:ins>
    </w:p>
    <w:p w14:paraId="17194DD3" w14:textId="500016D8" w:rsidR="003335FD" w:rsidRPr="00B53206" w:rsidDel="00E91EF2" w:rsidRDefault="00B53206" w:rsidP="00903EA6">
      <w:pPr>
        <w:jc w:val="both"/>
        <w:rPr>
          <w:del w:id="1388" w:author="BEAUMONT Tiffany" w:date="2025-03-17T13:18:00Z"/>
          <w:rFonts w:cstheme="minorHAnsi"/>
        </w:rPr>
      </w:pPr>
      <w:ins w:id="1389" w:author="BEAUMONT Tiffany" w:date="2025-03-26T09:54:00Z">
        <w:r>
          <w:rPr>
            <w:rFonts w:cstheme="minorHAnsi"/>
          </w:rPr>
          <w:t>L</w:t>
        </w:r>
      </w:ins>
      <w:ins w:id="1390" w:author="BEAUMONT Tiffany" w:date="2025-03-25T13:08:00Z">
        <w:r w:rsidR="00894666" w:rsidRPr="00B53206">
          <w:rPr>
            <w:rFonts w:cstheme="minorHAnsi"/>
          </w:rPr>
          <w:t xml:space="preserve">’écart type est </w:t>
        </w:r>
      </w:ins>
      <w:ins w:id="1391" w:author="BEAUMONT Tiffany" w:date="2025-03-26T09:54:00Z">
        <w:r>
          <w:rPr>
            <w:rFonts w:cstheme="minorHAnsi"/>
          </w:rPr>
          <w:t>très imp</w:t>
        </w:r>
      </w:ins>
      <w:ins w:id="1392" w:author="BEAUMONT Tiffany" w:date="2025-03-26T09:55:00Z">
        <w:r>
          <w:rPr>
            <w:rFonts w:cstheme="minorHAnsi"/>
          </w:rPr>
          <w:t>ortant</w:t>
        </w:r>
      </w:ins>
      <w:ins w:id="1393" w:author="BEAUMONT Tiffany" w:date="2025-03-25T13:08:00Z">
        <w:r w:rsidR="00894666" w:rsidRPr="00B53206">
          <w:rPr>
            <w:rFonts w:cstheme="minorHAnsi"/>
          </w:rPr>
          <w:t xml:space="preserve"> par rapport à la valeur moyenne</w:t>
        </w:r>
      </w:ins>
      <w:ins w:id="1394" w:author="BEAUMONT Tiffany" w:date="2025-03-26T09:58:00Z">
        <w:r w:rsidR="00BD0471">
          <w:rPr>
            <w:rFonts w:cstheme="minorHAnsi"/>
          </w:rPr>
          <w:t xml:space="preserve"> du facteur d’étalonnage et de l’erreur relative</w:t>
        </w:r>
      </w:ins>
      <w:ins w:id="1395" w:author="BEAUMONT Tiffany" w:date="2025-03-25T13:08:00Z">
        <w:r w:rsidR="00894666" w:rsidRPr="00B53206">
          <w:rPr>
            <w:rFonts w:cstheme="minorHAnsi"/>
          </w:rPr>
          <w:t xml:space="preserve"> ce qui témoigne d’une forte dispersion des données. Il y a une variation importante de la moyenne d</w:t>
        </w:r>
      </w:ins>
      <w:ins w:id="1396" w:author="BEAUMONT Tiffany" w:date="2025-03-25T17:09:00Z">
        <w:r w:rsidR="005C42B7" w:rsidRPr="00B53206">
          <w:rPr>
            <w:rFonts w:cstheme="minorHAnsi"/>
          </w:rPr>
          <w:t>u f</w:t>
        </w:r>
      </w:ins>
      <w:ins w:id="1397" w:author="BEAUMONT Tiffany" w:date="2025-03-25T17:10:00Z">
        <w:r w:rsidR="005C42B7" w:rsidRPr="00B53206">
          <w:rPr>
            <w:rFonts w:cstheme="minorHAnsi"/>
          </w:rPr>
          <w:t xml:space="preserve">acteur d’étalonnage </w:t>
        </w:r>
      </w:ins>
      <w:ins w:id="1398" w:author="BEAUMONT Tiffany" w:date="2025-03-25T13:08:00Z">
        <w:r w:rsidR="00894666" w:rsidRPr="00B53206">
          <w:rPr>
            <w:rFonts w:cstheme="minorHAnsi"/>
          </w:rPr>
          <w:t>et d</w:t>
        </w:r>
      </w:ins>
      <w:ins w:id="1399" w:author="BEAUMONT Tiffany" w:date="2025-03-25T17:10:00Z">
        <w:r w:rsidR="005C42B7" w:rsidRPr="00B53206">
          <w:rPr>
            <w:rFonts w:cstheme="minorHAnsi"/>
          </w:rPr>
          <w:t>e l</w:t>
        </w:r>
      </w:ins>
      <w:ins w:id="1400" w:author="BEAUMONT Tiffany" w:date="2025-03-25T13:08:00Z">
        <w:r w:rsidR="00894666" w:rsidRPr="00B53206">
          <w:rPr>
            <w:rFonts w:cstheme="minorHAnsi"/>
          </w:rPr>
          <w:t>’erreur relative par centre</w:t>
        </w:r>
      </w:ins>
      <w:ins w:id="1401" w:author="BEAUMONT Tiffany" w:date="2025-03-26T09:54:00Z">
        <w:r>
          <w:rPr>
            <w:rFonts w:cstheme="minorHAnsi"/>
          </w:rPr>
          <w:t xml:space="preserve"> </w:t>
        </w:r>
        <w:r>
          <w:t xml:space="preserve">(cf. </w:t>
        </w:r>
        <w:r w:rsidRPr="00537691">
          <w:rPr>
            <w:highlight w:val="yellow"/>
          </w:rPr>
          <w:t>Tableau 17 et Figure 17</w:t>
        </w:r>
        <w:r>
          <w:t>).</w:t>
        </w:r>
      </w:ins>
    </w:p>
    <w:p w14:paraId="6F1892C0" w14:textId="77777777" w:rsidR="00E91EF2" w:rsidRPr="00B53206" w:rsidRDefault="00E91EF2">
      <w:pPr>
        <w:jc w:val="both"/>
        <w:rPr>
          <w:ins w:id="1402" w:author="BEAUMONT Tiffany" w:date="2025-03-26T09:41:00Z"/>
          <w:rFonts w:cstheme="minorHAnsi"/>
        </w:rPr>
        <w:pPrChange w:id="1403" w:author="BEAUMONT Tiffany" w:date="2025-03-26T09:54:00Z">
          <w:pPr/>
        </w:pPrChange>
      </w:pPr>
    </w:p>
    <w:p w14:paraId="56E31081" w14:textId="32F06EE5" w:rsidR="00671D55" w:rsidRPr="00B53206" w:rsidDel="003335FD" w:rsidRDefault="00671D55">
      <w:pPr>
        <w:jc w:val="both"/>
        <w:rPr>
          <w:del w:id="1404" w:author="BEAUMONT Tiffany" w:date="2025-03-17T13:18:00Z"/>
          <w:rFonts w:cstheme="minorHAnsi"/>
        </w:rPr>
        <w:pPrChange w:id="1405" w:author="BEAUMONT Tiffany" w:date="2025-03-26T09:54:00Z">
          <w:pPr>
            <w:pStyle w:val="Titre3"/>
          </w:pPr>
        </w:pPrChange>
      </w:pPr>
      <w:bookmarkStart w:id="1406" w:name="_Toc181034291"/>
      <w:del w:id="1407" w:author="BEAUMONT Tiffany" w:date="2025-03-17T13:18:00Z">
        <w:r w:rsidRPr="00B53206" w:rsidDel="003335FD">
          <w:rPr>
            <w:rFonts w:cstheme="minorHAnsi"/>
          </w:rPr>
          <w:delText>Collimateur parallèle, I</w:delText>
        </w:r>
        <w:r w:rsidRPr="00B53206" w:rsidDel="003335FD">
          <w:rPr>
            <w:rFonts w:cstheme="minorHAnsi"/>
          </w:rPr>
          <w:noBreakHyphen/>
          <w:delText>123</w:delText>
        </w:r>
        <w:bookmarkEnd w:id="1406"/>
      </w:del>
    </w:p>
    <w:p w14:paraId="5FFD0871" w14:textId="14E8D32D" w:rsidR="00671D55" w:rsidRPr="00B53206" w:rsidDel="00480F46" w:rsidRDefault="00671D55">
      <w:pPr>
        <w:jc w:val="both"/>
        <w:rPr>
          <w:del w:id="1408" w:author="BEAUMONT Tiffany" w:date="2025-03-25T13:19:00Z"/>
          <w:rFonts w:cstheme="minorHAnsi"/>
        </w:rPr>
        <w:pPrChange w:id="1409" w:author="BEAUMONT Tiffany" w:date="2025-03-26T09:54:00Z">
          <w:pPr/>
        </w:pPrChange>
      </w:pPr>
    </w:p>
    <w:p w14:paraId="0939C041" w14:textId="53D17E84" w:rsidR="00671D55" w:rsidRPr="00B53206" w:rsidDel="00894666" w:rsidRDefault="00671D55" w:rsidP="00903EA6">
      <w:pPr>
        <w:jc w:val="both"/>
        <w:rPr>
          <w:del w:id="1410" w:author="BEAUMONT Tiffany" w:date="2025-03-07T14:31:00Z"/>
          <w:rFonts w:cstheme="minorHAnsi"/>
        </w:rPr>
      </w:pPr>
      <w:del w:id="1411" w:author="BEAUMONT Tiffany" w:date="2025-03-07T14:31:00Z">
        <w:r w:rsidRPr="00B53206" w:rsidDel="009D6F0B">
          <w:rPr>
            <w:rFonts w:cstheme="minorHAnsi"/>
          </w:rPr>
          <w:delText>Le tableau de résumé des valeurs (disponible en</w:delText>
        </w:r>
        <w:r w:rsidR="00EA23CD" w:rsidRPr="00B53206" w:rsidDel="009D6F0B">
          <w:rPr>
            <w:rFonts w:cstheme="minorHAnsi"/>
          </w:rPr>
          <w:delText xml:space="preserve"> </w:delText>
        </w:r>
        <w:r w:rsidR="00EA23CD" w:rsidRPr="00B53206" w:rsidDel="009D6F0B">
          <w:rPr>
            <w:rFonts w:cstheme="minorHAnsi"/>
          </w:rPr>
          <w:fldChar w:fldCharType="begin"/>
        </w:r>
        <w:r w:rsidR="00EA23CD" w:rsidRPr="00B53206" w:rsidDel="009D6F0B">
          <w:rPr>
            <w:rFonts w:cstheme="minorHAnsi"/>
          </w:rPr>
          <w:delInstrText xml:space="preserve"> REF _Ref183010800 \h  \* MERGEFORMAT </w:delInstrText>
        </w:r>
        <w:r w:rsidR="00EA23CD" w:rsidRPr="00B53206" w:rsidDel="009D6F0B">
          <w:rPr>
            <w:rFonts w:cstheme="minorHAnsi"/>
          </w:rPr>
        </w:r>
        <w:r w:rsidR="00EA23CD" w:rsidRPr="00B53206" w:rsidDel="009D6F0B">
          <w:rPr>
            <w:rFonts w:cstheme="minorHAnsi"/>
          </w:rPr>
          <w:fldChar w:fldCharType="separate"/>
        </w:r>
        <w:r w:rsidR="00F3073D" w:rsidRPr="00B53206" w:rsidDel="009D6F0B">
          <w:rPr>
            <w:rFonts w:cstheme="minorHAnsi"/>
          </w:rPr>
          <w:delText>Annexe 5</w:delText>
        </w:r>
        <w:r w:rsidR="00EA23CD" w:rsidRPr="00B53206" w:rsidDel="009D6F0B">
          <w:rPr>
            <w:rFonts w:cstheme="minorHAnsi"/>
          </w:rPr>
          <w:fldChar w:fldCharType="end"/>
        </w:r>
        <w:r w:rsidR="00EA23CD" w:rsidRPr="00B53206" w:rsidDel="009D6F0B">
          <w:rPr>
            <w:rFonts w:cstheme="minorHAnsi"/>
          </w:rPr>
          <w:delText xml:space="preserve"> (</w:delText>
        </w:r>
        <w:r w:rsidR="00EA23CD" w:rsidRPr="00B53206" w:rsidDel="009D6F0B">
          <w:rPr>
            <w:rFonts w:cstheme="minorHAnsi"/>
          </w:rPr>
          <w:fldChar w:fldCharType="begin"/>
        </w:r>
        <w:r w:rsidR="00EA23CD" w:rsidRPr="00B53206" w:rsidDel="009D6F0B">
          <w:rPr>
            <w:rFonts w:cstheme="minorHAnsi"/>
          </w:rPr>
          <w:delInstrText xml:space="preserve"> REF  _Ref183010765 \h  \* MERGEFORMAT </w:delInstrText>
        </w:r>
        <w:r w:rsidR="00EA23CD" w:rsidRPr="00B53206" w:rsidDel="009D6F0B">
          <w:rPr>
            <w:rFonts w:cstheme="minorHAnsi"/>
          </w:rPr>
        </w:r>
        <w:r w:rsidR="00EA23CD" w:rsidRPr="00B53206" w:rsidDel="009D6F0B">
          <w:rPr>
            <w:rFonts w:cstheme="minorHAnsi"/>
          </w:rPr>
          <w:fldChar w:fldCharType="separate"/>
        </w:r>
      </w:del>
      <w:del w:id="1412" w:author="BEAUMONT Tiffany" w:date="2025-02-24T15:06:00Z">
        <w:r w:rsidR="00174A71" w:rsidRPr="00B53206" w:rsidDel="00F3073D">
          <w:rPr>
            <w:rFonts w:cstheme="minorHAnsi"/>
          </w:rPr>
          <w:delText>a</w:delText>
        </w:r>
      </w:del>
      <w:del w:id="1413" w:author="BEAUMONT Tiffany" w:date="2025-03-07T14:31:00Z">
        <w:r w:rsidR="00EA23CD" w:rsidRPr="00B53206" w:rsidDel="009D6F0B">
          <w:rPr>
            <w:rFonts w:cstheme="minorHAnsi"/>
          </w:rPr>
          <w:fldChar w:fldCharType="end"/>
        </w:r>
        <w:r w:rsidR="00EA23CD" w:rsidRPr="00B53206" w:rsidDel="009D6F0B">
          <w:rPr>
            <w:rFonts w:cstheme="minorHAnsi"/>
          </w:rPr>
          <w:delText>)</w:delText>
        </w:r>
        <w:r w:rsidR="00505FA0" w:rsidRPr="00B53206" w:rsidDel="009D6F0B">
          <w:rPr>
            <w:rFonts w:cstheme="minorHAnsi"/>
          </w:rPr>
          <w:delText>) perm</w:delText>
        </w:r>
        <w:r w:rsidRPr="00B53206" w:rsidDel="009D6F0B">
          <w:rPr>
            <w:rFonts w:cstheme="minorHAnsi"/>
          </w:rPr>
          <w:delText xml:space="preserve">et de vérifier que l’activité dans les fantômes est bien de 4,78 ± 0,31 MBq en moyenne, que la distance entre le fantôme et le collimateur est comprise entre 8 et 30 cm, </w:delText>
        </w:r>
        <w:r w:rsidR="003C2CFC" w:rsidRPr="00B53206" w:rsidDel="009D6F0B">
          <w:rPr>
            <w:rFonts w:cstheme="minorHAnsi"/>
          </w:rPr>
          <w:delText xml:space="preserve">et </w:delText>
        </w:r>
        <w:r w:rsidRPr="00B53206" w:rsidDel="009D6F0B">
          <w:rPr>
            <w:rFonts w:cstheme="minorHAnsi"/>
          </w:rPr>
          <w:delText>que la durée des acquisitions varie de 120 à 600</w:delText>
        </w:r>
        <w:r w:rsidR="00552406" w:rsidRPr="00B53206" w:rsidDel="009D6F0B">
          <w:rPr>
            <w:rFonts w:cstheme="minorHAnsi"/>
          </w:rPr>
          <w:delText> </w:delText>
        </w:r>
        <w:r w:rsidRPr="00B53206" w:rsidDel="009D6F0B">
          <w:rPr>
            <w:rFonts w:cstheme="minorHAnsi"/>
          </w:rPr>
          <w:delText>s.</w:delText>
        </w:r>
      </w:del>
    </w:p>
    <w:p w14:paraId="68378F79" w14:textId="34044ABE" w:rsidR="00671D55" w:rsidRPr="00B53206" w:rsidDel="00434EF5" w:rsidRDefault="00671D55" w:rsidP="00903EA6">
      <w:pPr>
        <w:jc w:val="both"/>
        <w:rPr>
          <w:del w:id="1414" w:author="BEAUMONT Tiffany" w:date="2025-03-07T14:41:00Z"/>
          <w:rFonts w:cstheme="minorHAnsi"/>
        </w:rPr>
      </w:pPr>
      <w:del w:id="1415" w:author="BEAUMONT Tiffany" w:date="2025-03-07T14:41:00Z">
        <w:r w:rsidRPr="00B53206" w:rsidDel="00434EF5">
          <w:rPr>
            <w:rFonts w:cstheme="minorHAnsi"/>
          </w:rPr>
          <w:delText xml:space="preserve">La </w:delText>
        </w:r>
        <w:commentRangeStart w:id="1416"/>
        <w:r w:rsidRPr="00B53206" w:rsidDel="00434EF5">
          <w:rPr>
            <w:rFonts w:cstheme="minorHAnsi"/>
          </w:rPr>
          <w:delText xml:space="preserve">sensibilité </w:delText>
        </w:r>
        <w:commentRangeEnd w:id="1416"/>
        <w:r w:rsidR="000934B8" w:rsidRPr="00B53206" w:rsidDel="00434EF5">
          <w:rPr>
            <w:rPrChange w:id="1417" w:author="BEAUMONT Tiffany" w:date="2025-03-26T09:53:00Z">
              <w:rPr>
                <w:rStyle w:val="Marquedecommentaire"/>
                <w:rFonts w:cstheme="minorHAnsi"/>
              </w:rPr>
            </w:rPrChange>
          </w:rPr>
          <w:commentReference w:id="1416"/>
        </w:r>
        <w:r w:rsidRPr="00B53206" w:rsidDel="00434EF5">
          <w:rPr>
            <w:rFonts w:cstheme="minorHAnsi"/>
          </w:rPr>
          <w:delText xml:space="preserve">moyenne est de 58,17 Cps/(s.MBq), </w:delText>
        </w:r>
        <w:r w:rsidR="00777BD6" w:rsidRPr="00B53206" w:rsidDel="00434EF5">
          <w:rPr>
            <w:rFonts w:cstheme="minorHAnsi"/>
          </w:rPr>
          <w:delText xml:space="preserve">avec un </w:delText>
        </w:r>
        <w:r w:rsidRPr="00B53206" w:rsidDel="00434EF5">
          <w:rPr>
            <w:rFonts w:cstheme="minorHAnsi"/>
          </w:rPr>
          <w:delText>écart type de 15,65. L’erreur relative est de - 12,77</w:delText>
        </w:r>
        <w:r w:rsidR="00DC2F1A" w:rsidRPr="00B53206" w:rsidDel="00434EF5">
          <w:rPr>
            <w:rFonts w:cstheme="minorHAnsi"/>
          </w:rPr>
          <w:delText>%</w:delText>
        </w:r>
        <w:r w:rsidRPr="00B53206" w:rsidDel="00434EF5">
          <w:rPr>
            <w:rFonts w:cstheme="minorHAnsi"/>
          </w:rPr>
          <w:delText xml:space="preserve">, avec un écart type de 18,05 (cf. </w:delText>
        </w:r>
        <w:r w:rsidRPr="00B53206" w:rsidDel="00434EF5">
          <w:rPr>
            <w:rFonts w:cstheme="minorHAnsi"/>
          </w:rPr>
          <w:fldChar w:fldCharType="begin"/>
        </w:r>
        <w:r w:rsidRPr="00B53206" w:rsidDel="00434EF5">
          <w:rPr>
            <w:rFonts w:cstheme="minorHAnsi"/>
          </w:rPr>
          <w:delInstrText xml:space="preserve"> REF _Ref175567171 \h </w:delInstrText>
        </w:r>
        <w:r w:rsidR="00505FA0" w:rsidRPr="00B53206" w:rsidDel="00434EF5">
          <w:rPr>
            <w:rFonts w:cstheme="minorHAnsi"/>
          </w:rPr>
          <w:delInstrText xml:space="preserve"> \* MERGEFORMAT </w:delInstrText>
        </w:r>
        <w:r w:rsidRPr="00B53206" w:rsidDel="00434EF5">
          <w:rPr>
            <w:rFonts w:cstheme="minorHAnsi"/>
          </w:rPr>
        </w:r>
        <w:r w:rsidRPr="00B53206" w:rsidDel="00434EF5">
          <w:rPr>
            <w:rFonts w:cstheme="minorHAnsi"/>
          </w:rPr>
          <w:fldChar w:fldCharType="separate"/>
        </w:r>
      </w:del>
      <w:del w:id="1418" w:author="BEAUMONT Tiffany" w:date="2025-02-24T15:06:00Z">
        <w:r w:rsidR="00174A71" w:rsidRPr="00B53206" w:rsidDel="00F3073D">
          <w:rPr>
            <w:rFonts w:cstheme="minorHAnsi"/>
          </w:rPr>
          <w:delText>Figure 16</w:delText>
        </w:r>
      </w:del>
      <w:del w:id="1419" w:author="BEAUMONT Tiffany" w:date="2025-03-07T14:41:00Z">
        <w:r w:rsidRPr="00B53206" w:rsidDel="00434EF5">
          <w:rPr>
            <w:rFonts w:cstheme="minorHAnsi"/>
          </w:rPr>
          <w:fldChar w:fldCharType="end"/>
        </w:r>
        <w:r w:rsidRPr="00B53206" w:rsidDel="00434EF5">
          <w:rPr>
            <w:rFonts w:cstheme="minorHAnsi"/>
          </w:rPr>
          <w:delText>). Les écarts types sont important</w:delText>
        </w:r>
        <w:r w:rsidR="00777BD6" w:rsidRPr="00B53206" w:rsidDel="00434EF5">
          <w:rPr>
            <w:rFonts w:cstheme="minorHAnsi"/>
          </w:rPr>
          <w:delText>s,</w:delText>
        </w:r>
        <w:r w:rsidRPr="00B53206" w:rsidDel="00434EF5">
          <w:rPr>
            <w:rFonts w:cstheme="minorHAnsi"/>
          </w:rPr>
          <w:delText xml:space="preserve"> compar</w:delText>
        </w:r>
        <w:r w:rsidR="00777BD6" w:rsidRPr="00B53206" w:rsidDel="00434EF5">
          <w:rPr>
            <w:rFonts w:cstheme="minorHAnsi"/>
          </w:rPr>
          <w:delText>és</w:delText>
        </w:r>
        <w:r w:rsidRPr="00B53206" w:rsidDel="00434EF5">
          <w:rPr>
            <w:rFonts w:cstheme="minorHAnsi"/>
          </w:rPr>
          <w:delText xml:space="preserve"> aux valeurs moyennes</w:delText>
        </w:r>
        <w:r w:rsidR="00777BD6" w:rsidRPr="00B53206" w:rsidDel="00434EF5">
          <w:rPr>
            <w:rFonts w:cstheme="minorHAnsi"/>
          </w:rPr>
          <w:delText>,</w:delText>
        </w:r>
        <w:r w:rsidRPr="00B53206" w:rsidDel="00434EF5">
          <w:rPr>
            <w:rFonts w:cstheme="minorHAnsi"/>
          </w:rPr>
          <w:delText xml:space="preserve"> ce qui suggère soit des conditions d’examens ou des performances des gamma</w:delText>
        </w:r>
        <w:r w:rsidR="00777BD6" w:rsidRPr="00B53206" w:rsidDel="00434EF5">
          <w:rPr>
            <w:rFonts w:cstheme="minorHAnsi"/>
          </w:rPr>
          <w:delText>-</w:delText>
        </w:r>
        <w:r w:rsidRPr="00B53206" w:rsidDel="00434EF5">
          <w:rPr>
            <w:rFonts w:cstheme="minorHAnsi"/>
          </w:rPr>
          <w:delText>camera</w:delText>
        </w:r>
        <w:r w:rsidR="00777BD6" w:rsidRPr="00B53206" w:rsidDel="00434EF5">
          <w:rPr>
            <w:rFonts w:cstheme="minorHAnsi"/>
          </w:rPr>
          <w:delText>s</w:delText>
        </w:r>
        <w:r w:rsidRPr="00B53206" w:rsidDel="00434EF5">
          <w:rPr>
            <w:rFonts w:cstheme="minorHAnsi"/>
          </w:rPr>
          <w:delText xml:space="preserve"> très différentes selon les centres. </w:delText>
        </w:r>
      </w:del>
    </w:p>
    <w:p w14:paraId="3688099F" w14:textId="109188D8" w:rsidR="00671D55" w:rsidRPr="00B53206" w:rsidDel="009D6F0B" w:rsidRDefault="00671D55">
      <w:pPr>
        <w:jc w:val="both"/>
        <w:rPr>
          <w:del w:id="1420" w:author="BEAUMONT Tiffany" w:date="2025-03-07T14:32:00Z"/>
          <w:rFonts w:cstheme="minorHAnsi"/>
        </w:rPr>
        <w:pPrChange w:id="1421" w:author="BEAUMONT Tiffany" w:date="2025-03-26T09:54:00Z">
          <w:pPr>
            <w:jc w:val="center"/>
          </w:pPr>
        </w:pPrChange>
      </w:pPr>
      <w:commentRangeStart w:id="1422"/>
      <w:del w:id="1423" w:author="BEAUMONT Tiffany" w:date="2025-03-07T14:32:00Z">
        <w:r w:rsidRPr="00B53206" w:rsidDel="009D6F0B">
          <w:rPr>
            <w:rFonts w:cstheme="minorHAnsi"/>
            <w:noProof/>
            <w:rPrChange w:id="1424" w:author="BEAUMONT Tiffany" w:date="2025-03-26T09:53:00Z">
              <w:rPr>
                <w:rFonts w:cstheme="minorHAnsi"/>
                <w:noProof/>
                <w:lang w:eastAsia="fr-FR"/>
              </w:rPr>
            </w:rPrChange>
          </w:rPr>
          <w:drawing>
            <wp:inline distT="0" distB="0" distL="0" distR="0" wp14:anchorId="064F4A83" wp14:editId="3B24B330">
              <wp:extent cx="6198046" cy="3191387"/>
              <wp:effectExtent l="0" t="0" r="0" b="9525"/>
              <wp:docPr id="65" name="Image 65" descr="I123_para_boxplot_local_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123_para_boxplot_local_ER"/>
                      <pic:cNvPicPr>
                        <a:picLocks noChangeAspect="1" noChangeArrowheads="1"/>
                      </pic:cNvPicPr>
                    </pic:nvPicPr>
                    <pic:blipFill rotWithShape="1">
                      <a:blip r:embed="rId38" cstate="screen">
                        <a:extLst>
                          <a:ext uri="{28A0092B-C50C-407E-A947-70E740481C1C}">
                            <a14:useLocalDpi xmlns:a14="http://schemas.microsoft.com/office/drawing/2010/main"/>
                          </a:ext>
                        </a:extLst>
                      </a:blip>
                      <a:srcRect t="3841"/>
                      <a:stretch/>
                    </pic:blipFill>
                    <pic:spPr bwMode="auto">
                      <a:xfrm>
                        <a:off x="0" y="0"/>
                        <a:ext cx="6198046" cy="3191387"/>
                      </a:xfrm>
                      <a:prstGeom prst="rect">
                        <a:avLst/>
                      </a:prstGeom>
                      <a:noFill/>
                      <a:ln>
                        <a:noFill/>
                      </a:ln>
                      <a:extLst>
                        <a:ext uri="{53640926-AAD7-44D8-BBD7-CCE9431645EC}">
                          <a14:shadowObscured xmlns:a14="http://schemas.microsoft.com/office/drawing/2010/main"/>
                        </a:ext>
                      </a:extLst>
                    </pic:spPr>
                  </pic:pic>
                </a:graphicData>
              </a:graphic>
            </wp:inline>
          </w:drawing>
        </w:r>
        <w:commentRangeEnd w:id="1422"/>
        <w:r w:rsidR="00DC2DFE" w:rsidRPr="00B53206" w:rsidDel="009D6F0B">
          <w:rPr>
            <w:rPrChange w:id="1425" w:author="BEAUMONT Tiffany" w:date="2025-03-26T09:53:00Z">
              <w:rPr>
                <w:rStyle w:val="Marquedecommentaire"/>
                <w:rFonts w:cstheme="minorHAnsi"/>
              </w:rPr>
            </w:rPrChange>
          </w:rPr>
          <w:commentReference w:id="1422"/>
        </w:r>
      </w:del>
    </w:p>
    <w:p w14:paraId="1BE5EB7C" w14:textId="7E337234" w:rsidR="00671D55" w:rsidRPr="00B53206" w:rsidDel="009D6F0B" w:rsidRDefault="00671D55">
      <w:pPr>
        <w:jc w:val="both"/>
        <w:rPr>
          <w:del w:id="1426" w:author="BEAUMONT Tiffany" w:date="2025-03-07T14:32:00Z"/>
          <w:rFonts w:cstheme="minorHAnsi"/>
          <w:rPrChange w:id="1427" w:author="BEAUMONT Tiffany" w:date="2025-03-26T09:53:00Z">
            <w:rPr>
              <w:del w:id="1428" w:author="BEAUMONT Tiffany" w:date="2025-03-07T14:32:00Z"/>
              <w:rFonts w:cstheme="minorHAnsi"/>
              <w:i/>
              <w:iCs/>
              <w:color w:val="44546A" w:themeColor="text2"/>
              <w:sz w:val="18"/>
              <w:szCs w:val="18"/>
            </w:rPr>
          </w:rPrChange>
        </w:rPr>
        <w:pPrChange w:id="1429" w:author="BEAUMONT Tiffany" w:date="2025-03-26T09:54:00Z">
          <w:pPr>
            <w:ind w:left="426" w:right="140"/>
            <w:jc w:val="both"/>
          </w:pPr>
        </w:pPrChange>
      </w:pPr>
      <w:bookmarkStart w:id="1430" w:name="_Ref175567171"/>
      <w:bookmarkStart w:id="1431" w:name="_Toc186722407"/>
      <w:commentRangeStart w:id="1432"/>
      <w:del w:id="1433" w:author="BEAUMONT Tiffany" w:date="2025-03-07T14:32:00Z">
        <w:r w:rsidRPr="00B53206" w:rsidDel="009D6F0B">
          <w:rPr>
            <w:rFonts w:cstheme="minorHAnsi"/>
            <w:rPrChange w:id="1434" w:author="BEAUMONT Tiffany" w:date="2025-03-26T09:53:00Z">
              <w:rPr>
                <w:rFonts w:cstheme="minorHAnsi"/>
                <w:i/>
                <w:iCs/>
                <w:color w:val="44546A" w:themeColor="text2"/>
                <w:sz w:val="18"/>
                <w:szCs w:val="18"/>
              </w:rPr>
            </w:rPrChange>
          </w:rPr>
          <w:delText xml:space="preserve">Figure </w:delText>
        </w:r>
        <w:r w:rsidR="009A4BE0" w:rsidRPr="00B53206" w:rsidDel="009D6F0B">
          <w:rPr>
            <w:rFonts w:cstheme="minorHAnsi"/>
            <w:rPrChange w:id="1435" w:author="BEAUMONT Tiffany" w:date="2025-03-26T09:53:00Z">
              <w:rPr>
                <w:rFonts w:cstheme="minorHAnsi"/>
                <w:i/>
                <w:iCs/>
                <w:color w:val="44546A" w:themeColor="text2"/>
                <w:sz w:val="18"/>
                <w:szCs w:val="18"/>
              </w:rPr>
            </w:rPrChange>
          </w:rPr>
          <w:fldChar w:fldCharType="begin"/>
        </w:r>
        <w:r w:rsidR="009A4BE0" w:rsidRPr="00B53206" w:rsidDel="009D6F0B">
          <w:rPr>
            <w:rFonts w:cstheme="minorHAnsi"/>
            <w:rPrChange w:id="1436" w:author="BEAUMONT Tiffany" w:date="2025-03-26T09:53:00Z">
              <w:rPr>
                <w:rFonts w:cstheme="minorHAnsi"/>
                <w:i/>
                <w:iCs/>
                <w:color w:val="44546A" w:themeColor="text2"/>
                <w:sz w:val="18"/>
                <w:szCs w:val="18"/>
              </w:rPr>
            </w:rPrChange>
          </w:rPr>
          <w:delInstrText xml:space="preserve"> SEQ Figure \* ARABIC </w:delInstrText>
        </w:r>
        <w:r w:rsidR="009A4BE0" w:rsidRPr="00B53206" w:rsidDel="009D6F0B">
          <w:rPr>
            <w:rFonts w:cstheme="minorHAnsi"/>
            <w:rPrChange w:id="1437" w:author="BEAUMONT Tiffany" w:date="2025-03-26T09:53:00Z">
              <w:rPr>
                <w:rFonts w:cstheme="minorHAnsi"/>
                <w:i/>
                <w:iCs/>
                <w:color w:val="44546A" w:themeColor="text2"/>
                <w:sz w:val="18"/>
                <w:szCs w:val="18"/>
              </w:rPr>
            </w:rPrChange>
          </w:rPr>
          <w:fldChar w:fldCharType="separate"/>
        </w:r>
      </w:del>
      <w:del w:id="1438" w:author="BEAUMONT Tiffany" w:date="2025-03-07T12:39:00Z">
        <w:r w:rsidR="00F3073D" w:rsidRPr="00B53206" w:rsidDel="0040571B">
          <w:rPr>
            <w:rFonts w:cstheme="minorHAnsi"/>
            <w:rPrChange w:id="1439" w:author="BEAUMONT Tiffany" w:date="2025-03-26T09:53:00Z">
              <w:rPr>
                <w:rFonts w:cstheme="minorHAnsi"/>
                <w:i/>
                <w:iCs/>
                <w:noProof/>
                <w:color w:val="44546A" w:themeColor="text2"/>
                <w:sz w:val="18"/>
                <w:szCs w:val="18"/>
              </w:rPr>
            </w:rPrChange>
          </w:rPr>
          <w:delText>16</w:delText>
        </w:r>
      </w:del>
      <w:del w:id="1440" w:author="BEAUMONT Tiffany" w:date="2025-03-07T14:32:00Z">
        <w:r w:rsidR="009A4BE0" w:rsidRPr="00B53206" w:rsidDel="009D6F0B">
          <w:rPr>
            <w:rFonts w:cstheme="minorHAnsi"/>
            <w:rPrChange w:id="1441" w:author="BEAUMONT Tiffany" w:date="2025-03-26T09:53:00Z">
              <w:rPr>
                <w:rFonts w:cstheme="minorHAnsi"/>
                <w:i/>
                <w:iCs/>
                <w:color w:val="44546A" w:themeColor="text2"/>
                <w:sz w:val="18"/>
                <w:szCs w:val="18"/>
              </w:rPr>
            </w:rPrChange>
          </w:rPr>
          <w:fldChar w:fldCharType="end"/>
        </w:r>
        <w:bookmarkEnd w:id="1430"/>
        <w:r w:rsidRPr="00B53206" w:rsidDel="009D6F0B">
          <w:rPr>
            <w:rFonts w:cstheme="minorHAnsi"/>
            <w:rPrChange w:id="1442" w:author="BEAUMONT Tiffany" w:date="2025-03-26T09:53:00Z">
              <w:rPr>
                <w:rFonts w:cstheme="minorHAnsi"/>
                <w:i/>
                <w:iCs/>
                <w:color w:val="44546A" w:themeColor="text2"/>
                <w:sz w:val="18"/>
                <w:szCs w:val="18"/>
              </w:rPr>
            </w:rPrChange>
          </w:rPr>
          <w:delText xml:space="preserve"> : Boxplot </w:delText>
        </w:r>
        <w:r w:rsidR="00FD0B99" w:rsidRPr="00B53206" w:rsidDel="009D6F0B">
          <w:rPr>
            <w:rFonts w:cstheme="minorHAnsi"/>
            <w:rPrChange w:id="1443" w:author="BEAUMONT Tiffany" w:date="2025-03-26T09:53:00Z">
              <w:rPr>
                <w:rFonts w:cstheme="minorHAnsi"/>
                <w:i/>
                <w:iCs/>
                <w:color w:val="44546A" w:themeColor="text2"/>
                <w:sz w:val="18"/>
                <w:szCs w:val="18"/>
              </w:rPr>
            </w:rPrChange>
          </w:rPr>
          <w:delText>des erreurs</w:delText>
        </w:r>
        <w:r w:rsidRPr="00B53206" w:rsidDel="009D6F0B">
          <w:rPr>
            <w:rFonts w:cstheme="minorHAnsi"/>
            <w:rPrChange w:id="1444" w:author="BEAUMONT Tiffany" w:date="2025-03-26T09:53:00Z">
              <w:rPr>
                <w:rFonts w:cstheme="minorHAnsi"/>
                <w:i/>
                <w:iCs/>
                <w:color w:val="44546A" w:themeColor="text2"/>
                <w:sz w:val="18"/>
                <w:szCs w:val="18"/>
              </w:rPr>
            </w:rPrChange>
          </w:rPr>
          <w:delText xml:space="preserve"> relative</w:delText>
        </w:r>
        <w:r w:rsidR="00FD0B99" w:rsidRPr="00B53206" w:rsidDel="009D6F0B">
          <w:rPr>
            <w:rFonts w:cstheme="minorHAnsi"/>
            <w:rPrChange w:id="1445" w:author="BEAUMONT Tiffany" w:date="2025-03-26T09:53:00Z">
              <w:rPr>
                <w:rFonts w:cstheme="minorHAnsi"/>
                <w:i/>
                <w:iCs/>
                <w:color w:val="44546A" w:themeColor="text2"/>
                <w:sz w:val="18"/>
                <w:szCs w:val="18"/>
              </w:rPr>
            </w:rPrChange>
          </w:rPr>
          <w:delText>s</w:delText>
        </w:r>
        <w:r w:rsidRPr="00B53206" w:rsidDel="009D6F0B">
          <w:rPr>
            <w:rFonts w:cstheme="minorHAnsi"/>
            <w:rPrChange w:id="1446" w:author="BEAUMONT Tiffany" w:date="2025-03-26T09:53:00Z">
              <w:rPr>
                <w:rFonts w:cstheme="minorHAnsi"/>
                <w:i/>
                <w:iCs/>
                <w:color w:val="44546A" w:themeColor="text2"/>
                <w:sz w:val="18"/>
                <w:szCs w:val="18"/>
              </w:rPr>
            </w:rPrChange>
          </w:rPr>
          <w:delText xml:space="preserve"> </w:delText>
        </w:r>
        <w:r w:rsidR="00FD0B99" w:rsidRPr="00B53206" w:rsidDel="009D6F0B">
          <w:rPr>
            <w:rFonts w:cstheme="minorHAnsi"/>
            <w:rPrChange w:id="1447" w:author="BEAUMONT Tiffany" w:date="2025-03-26T09:53:00Z">
              <w:rPr>
                <w:rFonts w:cstheme="minorHAnsi"/>
                <w:i/>
                <w:iCs/>
                <w:color w:val="44546A" w:themeColor="text2"/>
                <w:sz w:val="18"/>
                <w:szCs w:val="18"/>
              </w:rPr>
            </w:rPrChange>
          </w:rPr>
          <w:delText>sur les sensibilités en</w:delText>
        </w:r>
        <w:r w:rsidRPr="00B53206" w:rsidDel="009D6F0B">
          <w:rPr>
            <w:rFonts w:cstheme="minorHAnsi"/>
            <w:rPrChange w:id="1448" w:author="BEAUMONT Tiffany" w:date="2025-03-26T09:53:00Z">
              <w:rPr>
                <w:rFonts w:cstheme="minorHAnsi"/>
                <w:i/>
                <w:iCs/>
                <w:color w:val="44546A" w:themeColor="text2"/>
                <w:sz w:val="18"/>
                <w:szCs w:val="18"/>
              </w:rPr>
            </w:rPrChange>
          </w:rPr>
          <w:delText xml:space="preserve"> conditions locales pour les différents centres (par rapport au fantôme local) en collimateur parallèle, à l’I-123.</w:delText>
        </w:r>
        <w:commentRangeEnd w:id="1432"/>
        <w:r w:rsidR="000934B8" w:rsidRPr="00B53206" w:rsidDel="009D6F0B">
          <w:rPr>
            <w:rPrChange w:id="1449" w:author="BEAUMONT Tiffany" w:date="2025-03-26T09:53:00Z">
              <w:rPr>
                <w:rStyle w:val="Marquedecommentaire"/>
                <w:rFonts w:cstheme="minorHAnsi"/>
              </w:rPr>
            </w:rPrChange>
          </w:rPr>
          <w:commentReference w:id="1432"/>
        </w:r>
        <w:bookmarkEnd w:id="1431"/>
      </w:del>
    </w:p>
    <w:p w14:paraId="18406E2D" w14:textId="0486277B" w:rsidR="00671D55" w:rsidRPr="00B53206" w:rsidDel="003335FD" w:rsidRDefault="00671D55" w:rsidP="00903EA6">
      <w:pPr>
        <w:jc w:val="both"/>
        <w:rPr>
          <w:del w:id="1450" w:author="BEAUMONT Tiffany" w:date="2025-03-17T13:18:00Z"/>
          <w:rFonts w:cstheme="minorHAnsi"/>
        </w:rPr>
      </w:pPr>
      <w:del w:id="1451" w:author="BEAUMONT Tiffany" w:date="2025-03-17T13:18:00Z">
        <w:r w:rsidRPr="00B53206" w:rsidDel="003335FD">
          <w:rPr>
            <w:rFonts w:cstheme="minorHAnsi"/>
          </w:rPr>
          <w:delText xml:space="preserve">Nous avons caractérisé les distributions de ces deux grandeurs ainsi que leur corrélation avec les paramètres d’acquisition (cf. </w:delText>
        </w:r>
        <w:r w:rsidRPr="00B53206" w:rsidDel="003335FD">
          <w:rPr>
            <w:rFonts w:cstheme="minorHAnsi"/>
          </w:rPr>
          <w:fldChar w:fldCharType="begin"/>
        </w:r>
        <w:r w:rsidRPr="00B53206" w:rsidDel="003335FD">
          <w:rPr>
            <w:rFonts w:cstheme="minorHAnsi"/>
          </w:rPr>
          <w:delInstrText xml:space="preserve"> REF _Ref175567420 \h </w:delInstrText>
        </w:r>
        <w:r w:rsidR="00777BD6" w:rsidRPr="00B53206" w:rsidDel="003335FD">
          <w:rPr>
            <w:rFonts w:cstheme="minorHAnsi"/>
          </w:rPr>
          <w:delInstrText xml:space="preserve"> \* MERGEFORMAT </w:delInstrText>
        </w:r>
        <w:r w:rsidRPr="00B53206" w:rsidDel="003335FD">
          <w:rPr>
            <w:rFonts w:cstheme="minorHAnsi"/>
          </w:rPr>
        </w:r>
        <w:r w:rsidRPr="00B53206" w:rsidDel="003335FD">
          <w:rPr>
            <w:rFonts w:cstheme="minorHAnsi"/>
          </w:rPr>
          <w:fldChar w:fldCharType="separate"/>
        </w:r>
      </w:del>
      <w:del w:id="1452" w:author="BEAUMONT Tiffany" w:date="2025-02-24T15:06:00Z">
        <w:r w:rsidR="00174A71" w:rsidRPr="00B53206" w:rsidDel="00F3073D">
          <w:rPr>
            <w:rFonts w:cstheme="minorHAnsi"/>
          </w:rPr>
          <w:delText>Figure 17</w:delText>
        </w:r>
      </w:del>
      <w:del w:id="1453" w:author="BEAUMONT Tiffany" w:date="2025-03-17T13:18:00Z">
        <w:r w:rsidRPr="00B53206" w:rsidDel="003335FD">
          <w:rPr>
            <w:rFonts w:cstheme="minorHAnsi"/>
          </w:rPr>
          <w:fldChar w:fldCharType="end"/>
        </w:r>
        <w:r w:rsidRPr="00B53206" w:rsidDel="003335FD">
          <w:rPr>
            <w:rFonts w:cstheme="minorHAnsi"/>
          </w:rPr>
          <w:delText>).</w:delText>
        </w:r>
      </w:del>
    </w:p>
    <w:p w14:paraId="7ACF8558" w14:textId="74082D11" w:rsidR="00671D55" w:rsidRPr="00B53206" w:rsidDel="003335FD" w:rsidRDefault="00671D55" w:rsidP="00903EA6">
      <w:pPr>
        <w:jc w:val="both"/>
        <w:rPr>
          <w:del w:id="1454" w:author="BEAUMONT Tiffany" w:date="2025-03-17T13:18:00Z"/>
          <w:rFonts w:cstheme="minorHAnsi"/>
        </w:rPr>
      </w:pPr>
      <w:del w:id="1455" w:author="BEAUMONT Tiffany" w:date="2025-03-17T13:18:00Z">
        <w:r w:rsidRPr="00B53206" w:rsidDel="003335FD">
          <w:rPr>
            <w:rFonts w:cstheme="minorHAnsi"/>
          </w:rPr>
          <w:delText>Ces figures représentent l’histogramme de la sensibilité et de l’erreur relative (calculé</w:delText>
        </w:r>
        <w:r w:rsidR="00FD0B99" w:rsidRPr="00B53206" w:rsidDel="003335FD">
          <w:rPr>
            <w:rFonts w:cstheme="minorHAnsi"/>
          </w:rPr>
          <w:delText>e</w:delText>
        </w:r>
        <w:r w:rsidRPr="00B53206" w:rsidDel="003335FD">
          <w:rPr>
            <w:rFonts w:cstheme="minorHAnsi"/>
          </w:rPr>
          <w:delText xml:space="preserve"> par rapport au fantôme local) des données pour l’I</w:delText>
        </w:r>
        <w:r w:rsidRPr="00B53206" w:rsidDel="003335FD">
          <w:rPr>
            <w:rFonts w:cstheme="minorHAnsi"/>
          </w:rPr>
          <w:noBreakHyphen/>
          <w:delText>123, en collimateur parallèle en configuration locale. Le trait bleu représente la courbe d’ajustement de la distribution et le noir la courbe d’ajustement de la distribution normale la plus proche. D’après le test de Shapiro-Wilks nous ne pouvons pas approximer cette distribution par une distribution normal</w:delText>
        </w:r>
        <w:r w:rsidR="00777BD6" w:rsidRPr="00B53206" w:rsidDel="003335FD">
          <w:rPr>
            <w:rFonts w:cstheme="minorHAnsi"/>
          </w:rPr>
          <w:delText>e</w:delText>
        </w:r>
        <w:r w:rsidRPr="00B53206" w:rsidDel="003335FD">
          <w:rPr>
            <w:rFonts w:cstheme="minorHAnsi"/>
          </w:rPr>
          <w:delText xml:space="preserve"> (respectivement p = 9,2.10</w:delText>
        </w:r>
        <w:r w:rsidRPr="00B53206" w:rsidDel="003335FD">
          <w:rPr>
            <w:rFonts w:cstheme="minorHAnsi"/>
            <w:rPrChange w:id="1456" w:author="BEAUMONT Tiffany" w:date="2025-03-26T09:53:00Z">
              <w:rPr>
                <w:rFonts w:cstheme="minorHAnsi"/>
                <w:vertAlign w:val="superscript"/>
              </w:rPr>
            </w:rPrChange>
          </w:rPr>
          <w:delText>-7</w:delText>
        </w:r>
        <w:r w:rsidRPr="00B53206" w:rsidDel="003335FD">
          <w:rPr>
            <w:rFonts w:cstheme="minorHAnsi"/>
          </w:rPr>
          <w:delText xml:space="preserve"> et p = 0,04). Nous avons donc utilisé la méthode de Spearman pour étudier les corrélations.</w:delText>
        </w:r>
      </w:del>
    </w:p>
    <w:p w14:paraId="063B6860" w14:textId="129429EA" w:rsidR="00671D55" w:rsidRPr="00B53206" w:rsidDel="003E7501" w:rsidRDefault="00671D55">
      <w:pPr>
        <w:jc w:val="both"/>
        <w:rPr>
          <w:del w:id="1457" w:author="BEAUMONT Tiffany" w:date="2025-03-17T13:26:00Z"/>
          <w:rFonts w:cstheme="minorHAnsi"/>
        </w:rPr>
        <w:pPrChange w:id="1458" w:author="BEAUMONT Tiffany" w:date="2025-03-26T09:54:00Z">
          <w:pPr/>
        </w:pPrChange>
      </w:pPr>
      <w:del w:id="1459" w:author="BEAUMONT Tiffany" w:date="2025-03-17T13:26:00Z">
        <w:r w:rsidRPr="00B53206" w:rsidDel="003E7501">
          <w:rPr>
            <w:rFonts w:cstheme="minorHAnsi"/>
            <w:noProof/>
            <w:rPrChange w:id="1460" w:author="BEAUMONT Tiffany" w:date="2025-03-26T09:53:00Z">
              <w:rPr>
                <w:rFonts w:cstheme="minorHAnsi"/>
                <w:noProof/>
                <w:lang w:eastAsia="fr-FR"/>
              </w:rPr>
            </w:rPrChange>
          </w:rPr>
          <w:drawing>
            <wp:inline distT="0" distB="0" distL="0" distR="0" wp14:anchorId="73B756B8" wp14:editId="2B02425B">
              <wp:extent cx="2993721" cy="2214000"/>
              <wp:effectExtent l="0" t="0" r="0" b="0"/>
              <wp:docPr id="66" name="Image 66" descr="I123_para_distrib_loc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123_para_distrib_local"/>
                      <pic:cNvPicPr>
                        <a:picLocks noChangeAspect="1" noChangeArrowheads="1"/>
                      </pic:cNvPicPr>
                    </pic:nvPicPr>
                    <pic:blipFill>
                      <a:blip r:embed="rId39" cstate="screen">
                        <a:extLst>
                          <a:ext uri="{28A0092B-C50C-407E-A947-70E740481C1C}">
                            <a14:useLocalDpi xmlns:a14="http://schemas.microsoft.com/office/drawing/2010/main"/>
                          </a:ext>
                        </a:extLst>
                      </a:blip>
                      <a:srcRect/>
                      <a:stretch>
                        <a:fillRect/>
                      </a:stretch>
                    </pic:blipFill>
                    <pic:spPr bwMode="auto">
                      <a:xfrm>
                        <a:off x="0" y="0"/>
                        <a:ext cx="2993721" cy="2214000"/>
                      </a:xfrm>
                      <a:prstGeom prst="rect">
                        <a:avLst/>
                      </a:prstGeom>
                      <a:noFill/>
                    </pic:spPr>
                  </pic:pic>
                </a:graphicData>
              </a:graphic>
            </wp:inline>
          </w:drawing>
        </w:r>
        <w:r w:rsidRPr="00B53206" w:rsidDel="003E7501">
          <w:rPr>
            <w:rFonts w:cstheme="minorHAnsi"/>
          </w:rPr>
          <w:delText xml:space="preserve"> </w:delText>
        </w:r>
        <w:r w:rsidRPr="00B53206" w:rsidDel="003E7501">
          <w:rPr>
            <w:rFonts w:cstheme="minorHAnsi"/>
            <w:noProof/>
            <w:rPrChange w:id="1461" w:author="BEAUMONT Tiffany" w:date="2025-03-26T09:53:00Z">
              <w:rPr>
                <w:rFonts w:cstheme="minorHAnsi"/>
                <w:noProof/>
                <w:lang w:eastAsia="fr-FR"/>
              </w:rPr>
            </w:rPrChange>
          </w:rPr>
          <w:drawing>
            <wp:inline distT="0" distB="0" distL="0" distR="0" wp14:anchorId="5CEC383E" wp14:editId="10B86FB5">
              <wp:extent cx="2972585" cy="2214000"/>
              <wp:effectExtent l="0" t="0" r="0" b="0"/>
              <wp:docPr id="18" name="Image 18" descr="I123_para_distrib_local_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123_para_distrib_local_ER"/>
                      <pic:cNvPicPr>
                        <a:picLocks noChangeAspect="1" noChangeArrowheads="1"/>
                      </pic:cNvPicPr>
                    </pic:nvPicPr>
                    <pic:blipFill>
                      <a:blip r:embed="rId40" cstate="screen">
                        <a:extLst>
                          <a:ext uri="{28A0092B-C50C-407E-A947-70E740481C1C}">
                            <a14:useLocalDpi xmlns:a14="http://schemas.microsoft.com/office/drawing/2010/main"/>
                          </a:ext>
                        </a:extLst>
                      </a:blip>
                      <a:srcRect/>
                      <a:stretch>
                        <a:fillRect/>
                      </a:stretch>
                    </pic:blipFill>
                    <pic:spPr bwMode="auto">
                      <a:xfrm>
                        <a:off x="0" y="0"/>
                        <a:ext cx="2972585" cy="2214000"/>
                      </a:xfrm>
                      <a:prstGeom prst="rect">
                        <a:avLst/>
                      </a:prstGeom>
                      <a:noFill/>
                    </pic:spPr>
                  </pic:pic>
                </a:graphicData>
              </a:graphic>
            </wp:inline>
          </w:drawing>
        </w:r>
      </w:del>
    </w:p>
    <w:p w14:paraId="301FD177" w14:textId="277150AF" w:rsidR="00671D55" w:rsidRPr="00B53206" w:rsidDel="003E7501" w:rsidRDefault="00671D55">
      <w:pPr>
        <w:jc w:val="both"/>
        <w:rPr>
          <w:del w:id="1462" w:author="BEAUMONT Tiffany" w:date="2025-03-17T13:26:00Z"/>
          <w:rFonts w:cstheme="minorHAnsi"/>
          <w:rPrChange w:id="1463" w:author="BEAUMONT Tiffany" w:date="2025-03-26T09:53:00Z">
            <w:rPr>
              <w:del w:id="1464" w:author="BEAUMONT Tiffany" w:date="2025-03-17T13:26:00Z"/>
              <w:rFonts w:cstheme="minorHAnsi"/>
              <w:i/>
              <w:iCs/>
              <w:color w:val="44546A" w:themeColor="text2"/>
              <w:sz w:val="18"/>
              <w:szCs w:val="18"/>
            </w:rPr>
          </w:rPrChange>
        </w:rPr>
        <w:pPrChange w:id="1465" w:author="BEAUMONT Tiffany" w:date="2025-03-26T09:54:00Z">
          <w:pPr/>
        </w:pPrChange>
      </w:pPr>
      <w:bookmarkStart w:id="1466" w:name="_Ref175567420"/>
      <w:bookmarkStart w:id="1467" w:name="_Toc186722408"/>
      <w:del w:id="1468" w:author="BEAUMONT Tiffany" w:date="2025-03-17T13:26:00Z">
        <w:r w:rsidRPr="00B53206" w:rsidDel="003E7501">
          <w:rPr>
            <w:rFonts w:cstheme="minorHAnsi"/>
            <w:rPrChange w:id="1469" w:author="BEAUMONT Tiffany" w:date="2025-03-26T09:53:00Z">
              <w:rPr>
                <w:rFonts w:cstheme="minorHAnsi"/>
                <w:i/>
                <w:iCs/>
                <w:color w:val="44546A" w:themeColor="text2"/>
                <w:sz w:val="18"/>
                <w:szCs w:val="18"/>
              </w:rPr>
            </w:rPrChange>
          </w:rPr>
          <w:delText xml:space="preserve">Figure </w:delText>
        </w:r>
        <w:r w:rsidR="009A4BE0" w:rsidRPr="00B53206" w:rsidDel="003E7501">
          <w:rPr>
            <w:rFonts w:cstheme="minorHAnsi"/>
            <w:rPrChange w:id="1470" w:author="BEAUMONT Tiffany" w:date="2025-03-26T09:53:00Z">
              <w:rPr>
                <w:rFonts w:cstheme="minorHAnsi"/>
                <w:i/>
                <w:iCs/>
                <w:color w:val="44546A" w:themeColor="text2"/>
                <w:sz w:val="18"/>
                <w:szCs w:val="18"/>
              </w:rPr>
            </w:rPrChange>
          </w:rPr>
          <w:fldChar w:fldCharType="begin"/>
        </w:r>
        <w:r w:rsidR="009A4BE0" w:rsidRPr="00B53206" w:rsidDel="003E7501">
          <w:rPr>
            <w:rFonts w:cstheme="minorHAnsi"/>
            <w:rPrChange w:id="1471" w:author="BEAUMONT Tiffany" w:date="2025-03-26T09:53:00Z">
              <w:rPr>
                <w:rFonts w:cstheme="minorHAnsi"/>
                <w:i/>
                <w:iCs/>
                <w:color w:val="44546A" w:themeColor="text2"/>
                <w:sz w:val="18"/>
                <w:szCs w:val="18"/>
              </w:rPr>
            </w:rPrChange>
          </w:rPr>
          <w:delInstrText xml:space="preserve"> SEQ Figure \* ARABIC </w:delInstrText>
        </w:r>
        <w:r w:rsidR="009A4BE0" w:rsidRPr="00B53206" w:rsidDel="003E7501">
          <w:rPr>
            <w:rFonts w:cstheme="minorHAnsi"/>
            <w:rPrChange w:id="1472" w:author="BEAUMONT Tiffany" w:date="2025-03-26T09:53:00Z">
              <w:rPr>
                <w:rFonts w:cstheme="minorHAnsi"/>
                <w:i/>
                <w:iCs/>
                <w:color w:val="44546A" w:themeColor="text2"/>
                <w:sz w:val="18"/>
                <w:szCs w:val="18"/>
              </w:rPr>
            </w:rPrChange>
          </w:rPr>
          <w:fldChar w:fldCharType="separate"/>
        </w:r>
      </w:del>
      <w:del w:id="1473" w:author="BEAUMONT Tiffany" w:date="2025-03-07T12:39:00Z">
        <w:r w:rsidR="00F3073D" w:rsidRPr="00B53206" w:rsidDel="0040571B">
          <w:rPr>
            <w:rFonts w:cstheme="minorHAnsi"/>
            <w:rPrChange w:id="1474" w:author="BEAUMONT Tiffany" w:date="2025-03-26T09:53:00Z">
              <w:rPr>
                <w:rFonts w:cstheme="minorHAnsi"/>
                <w:i/>
                <w:iCs/>
                <w:noProof/>
                <w:color w:val="44546A" w:themeColor="text2"/>
                <w:sz w:val="18"/>
                <w:szCs w:val="18"/>
              </w:rPr>
            </w:rPrChange>
          </w:rPr>
          <w:delText>17</w:delText>
        </w:r>
      </w:del>
      <w:del w:id="1475" w:author="BEAUMONT Tiffany" w:date="2025-03-17T13:26:00Z">
        <w:r w:rsidR="009A4BE0" w:rsidRPr="00B53206" w:rsidDel="003E7501">
          <w:rPr>
            <w:rFonts w:cstheme="minorHAnsi"/>
            <w:rPrChange w:id="1476" w:author="BEAUMONT Tiffany" w:date="2025-03-26T09:53:00Z">
              <w:rPr>
                <w:rFonts w:cstheme="minorHAnsi"/>
                <w:i/>
                <w:iCs/>
                <w:color w:val="44546A" w:themeColor="text2"/>
                <w:sz w:val="18"/>
                <w:szCs w:val="18"/>
              </w:rPr>
            </w:rPrChange>
          </w:rPr>
          <w:fldChar w:fldCharType="end"/>
        </w:r>
        <w:bookmarkEnd w:id="1466"/>
        <w:r w:rsidRPr="00B53206" w:rsidDel="003E7501">
          <w:rPr>
            <w:rFonts w:cstheme="minorHAnsi"/>
            <w:rPrChange w:id="1477" w:author="BEAUMONT Tiffany" w:date="2025-03-26T09:53:00Z">
              <w:rPr>
                <w:rFonts w:cstheme="minorHAnsi"/>
                <w:i/>
                <w:iCs/>
                <w:color w:val="44546A" w:themeColor="text2"/>
                <w:sz w:val="18"/>
                <w:szCs w:val="18"/>
              </w:rPr>
            </w:rPrChange>
          </w:rPr>
          <w:delText> : Histogrammes de sensibilité et d’erreur relative (calculés par rapport au fantôme local), à l’I-123, en collimateur parallèle, en conditions locales. Courbes d’ajustement de la distribution (en bleu) et d’ajustement de la distribution normale (en noir).</w:delText>
        </w:r>
        <w:bookmarkEnd w:id="1467"/>
      </w:del>
    </w:p>
    <w:p w14:paraId="64E7E1E8" w14:textId="0DEC0D17" w:rsidR="00CB5AF1" w:rsidRPr="00B53206" w:rsidDel="004F7BA5" w:rsidRDefault="00CB5AF1" w:rsidP="00903EA6">
      <w:pPr>
        <w:jc w:val="both"/>
        <w:rPr>
          <w:del w:id="1478" w:author="BEAUMONT Tiffany" w:date="2025-03-21T15:05:00Z"/>
          <w:rFonts w:cstheme="minorHAnsi"/>
        </w:rPr>
      </w:pPr>
    </w:p>
    <w:p w14:paraId="716B007B" w14:textId="1400D45C" w:rsidR="00671D55" w:rsidRPr="00B53206" w:rsidDel="00041750" w:rsidRDefault="00671D55">
      <w:pPr>
        <w:jc w:val="both"/>
        <w:rPr>
          <w:moveFrom w:id="1479" w:author="BEAUMONT Tiffany" w:date="2025-03-25T09:52:00Z"/>
          <w:rFonts w:cstheme="minorHAnsi"/>
        </w:rPr>
        <w:pPrChange w:id="1480" w:author="BEAUMONT Tiffany" w:date="2025-03-26T09:54:00Z">
          <w:pPr>
            <w:spacing w:after="0"/>
          </w:pPr>
        </w:pPrChange>
      </w:pPr>
      <w:moveFromRangeStart w:id="1481" w:author="BEAUMONT Tiffany" w:date="2025-03-25T09:52:00Z" w:name="move193788738"/>
      <w:moveFrom w:id="1482" w:author="BEAUMONT Tiffany" w:date="2025-03-25T09:52:00Z">
        <w:r w:rsidRPr="00B53206" w:rsidDel="00041750">
          <w:rPr>
            <w:rFonts w:cstheme="minorHAnsi"/>
            <w:noProof/>
            <w:rPrChange w:id="1483" w:author="BEAUMONT Tiffany" w:date="2025-03-26T09:53:00Z">
              <w:rPr>
                <w:rFonts w:cstheme="minorHAnsi"/>
                <w:noProof/>
                <w:lang w:eastAsia="fr-FR"/>
              </w:rPr>
            </w:rPrChange>
          </w:rPr>
          <w:drawing>
            <wp:inline distT="0" distB="0" distL="0" distR="0" wp14:anchorId="5F75E023" wp14:editId="5B19F580">
              <wp:extent cx="3193322" cy="2860243"/>
              <wp:effectExtent l="0" t="0" r="7620" b="0"/>
              <wp:docPr id="1928171788"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1" cstate="screen">
                        <a:extLst>
                          <a:ext uri="{28A0092B-C50C-407E-A947-70E740481C1C}">
                            <a14:useLocalDpi xmlns:a14="http://schemas.microsoft.com/office/drawing/2010/main"/>
                          </a:ext>
                        </a:extLst>
                      </a:blip>
                      <a:srcRect/>
                      <a:stretch>
                        <a:fillRect/>
                      </a:stretch>
                    </pic:blipFill>
                    <pic:spPr bwMode="auto">
                      <a:xfrm>
                        <a:off x="0" y="0"/>
                        <a:ext cx="3198527" cy="2864905"/>
                      </a:xfrm>
                      <a:prstGeom prst="rect">
                        <a:avLst/>
                      </a:prstGeom>
                      <a:noFill/>
                      <a:ln>
                        <a:noFill/>
                      </a:ln>
                    </pic:spPr>
                  </pic:pic>
                </a:graphicData>
              </a:graphic>
            </wp:inline>
          </w:drawing>
        </w:r>
      </w:moveFrom>
    </w:p>
    <w:p w14:paraId="30FE58B5" w14:textId="2C7122DD" w:rsidR="00671D55" w:rsidRPr="00B53206" w:rsidDel="00894666" w:rsidRDefault="00671D55">
      <w:pPr>
        <w:jc w:val="both"/>
        <w:rPr>
          <w:del w:id="1484" w:author="BEAUMONT Tiffany" w:date="2025-03-25T13:14:00Z"/>
          <w:moveFrom w:id="1485" w:author="BEAUMONT Tiffany" w:date="2025-03-25T09:52:00Z"/>
          <w:rFonts w:cstheme="minorHAnsi"/>
          <w:rPrChange w:id="1486" w:author="BEAUMONT Tiffany" w:date="2025-03-26T09:53:00Z">
            <w:rPr>
              <w:del w:id="1487" w:author="BEAUMONT Tiffany" w:date="2025-03-25T13:14:00Z"/>
              <w:moveFrom w:id="1488" w:author="BEAUMONT Tiffany" w:date="2025-03-25T09:52:00Z"/>
              <w:rFonts w:cstheme="minorHAnsi"/>
              <w:i/>
              <w:iCs/>
              <w:color w:val="44546A" w:themeColor="text2"/>
              <w:sz w:val="18"/>
              <w:szCs w:val="18"/>
            </w:rPr>
          </w:rPrChange>
        </w:rPr>
        <w:pPrChange w:id="1489" w:author="BEAUMONT Tiffany" w:date="2025-03-26T09:54:00Z">
          <w:pPr/>
        </w:pPrChange>
      </w:pPr>
      <w:bookmarkStart w:id="1490" w:name="_Toc186722409"/>
      <w:moveFrom w:id="1491" w:author="BEAUMONT Tiffany" w:date="2025-03-25T09:52:00Z">
        <w:r w:rsidRPr="00B53206" w:rsidDel="00041750">
          <w:rPr>
            <w:rFonts w:cstheme="minorHAnsi"/>
            <w:rPrChange w:id="1492" w:author="BEAUMONT Tiffany" w:date="2025-03-26T09:53:00Z">
              <w:rPr>
                <w:rFonts w:cstheme="minorHAnsi"/>
                <w:i/>
                <w:iCs/>
                <w:color w:val="44546A" w:themeColor="text2"/>
                <w:sz w:val="18"/>
                <w:szCs w:val="18"/>
              </w:rPr>
            </w:rPrChange>
          </w:rPr>
          <w:t xml:space="preserve">Figure </w:t>
        </w:r>
        <w:r w:rsidR="009A4BE0" w:rsidRPr="00B53206" w:rsidDel="00041750">
          <w:rPr>
            <w:rFonts w:cstheme="minorHAnsi"/>
            <w:rPrChange w:id="1493" w:author="BEAUMONT Tiffany" w:date="2025-03-26T09:53:00Z">
              <w:rPr>
                <w:rFonts w:cstheme="minorHAnsi"/>
                <w:i/>
                <w:iCs/>
                <w:color w:val="44546A" w:themeColor="text2"/>
                <w:sz w:val="18"/>
                <w:szCs w:val="18"/>
              </w:rPr>
            </w:rPrChange>
          </w:rPr>
          <w:fldChar w:fldCharType="begin"/>
        </w:r>
        <w:r w:rsidR="009A4BE0" w:rsidRPr="00B53206" w:rsidDel="00041750">
          <w:rPr>
            <w:rFonts w:cstheme="minorHAnsi"/>
            <w:rPrChange w:id="1494" w:author="BEAUMONT Tiffany" w:date="2025-03-26T09:53:00Z">
              <w:rPr>
                <w:rFonts w:cstheme="minorHAnsi"/>
                <w:i/>
                <w:iCs/>
                <w:color w:val="44546A" w:themeColor="text2"/>
                <w:sz w:val="18"/>
                <w:szCs w:val="18"/>
              </w:rPr>
            </w:rPrChange>
          </w:rPr>
          <w:instrText xml:space="preserve"> SEQ Figure \* ARABIC </w:instrText>
        </w:r>
        <w:r w:rsidR="009A4BE0" w:rsidRPr="00B53206" w:rsidDel="00041750">
          <w:rPr>
            <w:rFonts w:cstheme="minorHAnsi"/>
            <w:rPrChange w:id="1495" w:author="BEAUMONT Tiffany" w:date="2025-03-26T09:53:00Z">
              <w:rPr>
                <w:rFonts w:cstheme="minorHAnsi"/>
                <w:i/>
                <w:iCs/>
                <w:color w:val="44546A" w:themeColor="text2"/>
                <w:sz w:val="18"/>
                <w:szCs w:val="18"/>
              </w:rPr>
            </w:rPrChange>
          </w:rPr>
          <w:fldChar w:fldCharType="separate"/>
        </w:r>
        <w:r w:rsidR="00F3073D" w:rsidRPr="00B53206" w:rsidDel="00041750">
          <w:rPr>
            <w:rFonts w:cstheme="minorHAnsi"/>
            <w:rPrChange w:id="1496" w:author="BEAUMONT Tiffany" w:date="2025-03-26T09:53:00Z">
              <w:rPr>
                <w:rFonts w:cstheme="minorHAnsi"/>
                <w:i/>
                <w:iCs/>
                <w:noProof/>
                <w:color w:val="44546A" w:themeColor="text2"/>
                <w:sz w:val="18"/>
                <w:szCs w:val="18"/>
              </w:rPr>
            </w:rPrChange>
          </w:rPr>
          <w:t>18</w:t>
        </w:r>
        <w:r w:rsidR="009A4BE0" w:rsidRPr="00B53206" w:rsidDel="00041750">
          <w:rPr>
            <w:rFonts w:cstheme="minorHAnsi"/>
            <w:rPrChange w:id="1497" w:author="BEAUMONT Tiffany" w:date="2025-03-26T09:53:00Z">
              <w:rPr>
                <w:rFonts w:cstheme="minorHAnsi"/>
                <w:i/>
                <w:iCs/>
                <w:color w:val="44546A" w:themeColor="text2"/>
                <w:sz w:val="18"/>
                <w:szCs w:val="18"/>
              </w:rPr>
            </w:rPrChange>
          </w:rPr>
          <w:fldChar w:fldCharType="end"/>
        </w:r>
        <w:r w:rsidRPr="00B53206" w:rsidDel="00041750">
          <w:rPr>
            <w:rFonts w:cstheme="minorHAnsi"/>
            <w:rPrChange w:id="1498" w:author="BEAUMONT Tiffany" w:date="2025-03-26T09:53:00Z">
              <w:rPr>
                <w:rFonts w:cstheme="minorHAnsi"/>
                <w:i/>
                <w:iCs/>
                <w:color w:val="44546A" w:themeColor="text2"/>
                <w:sz w:val="18"/>
                <w:szCs w:val="18"/>
              </w:rPr>
            </w:rPrChange>
          </w:rPr>
          <w:t> : Matrice de corrélation des différents paramètres, à l’I-123, en collimateur parallèle, en conditions locales, par rapport au fantôme local. Résultats du test de Spearman.</w:t>
        </w:r>
        <w:bookmarkEnd w:id="1490"/>
      </w:moveFrom>
    </w:p>
    <w:moveFromRangeEnd w:id="1481"/>
    <w:p w14:paraId="4E6CA457" w14:textId="4F25EBA1" w:rsidR="00671D55" w:rsidRPr="00B53206" w:rsidDel="00894666" w:rsidRDefault="00671D55" w:rsidP="00903EA6">
      <w:pPr>
        <w:jc w:val="both"/>
        <w:rPr>
          <w:del w:id="1499" w:author="BEAUMONT Tiffany" w:date="2025-03-25T13:14:00Z"/>
          <w:rFonts w:cstheme="minorHAnsi"/>
        </w:rPr>
      </w:pPr>
      <w:del w:id="1500" w:author="BEAUMONT Tiffany" w:date="2025-03-25T13:07:00Z">
        <w:r w:rsidRPr="00B53206" w:rsidDel="00894666">
          <w:rPr>
            <w:rFonts w:cstheme="minorHAnsi"/>
          </w:rPr>
          <w:delText xml:space="preserve">Une matrice de corrélation est représentée en </w:delText>
        </w:r>
        <w:r w:rsidRPr="00B53206" w:rsidDel="00894666">
          <w:rPr>
            <w:rFonts w:cstheme="minorHAnsi"/>
          </w:rPr>
          <w:fldChar w:fldCharType="begin"/>
        </w:r>
        <w:r w:rsidRPr="00B53206" w:rsidDel="00894666">
          <w:rPr>
            <w:rFonts w:cstheme="minorHAnsi"/>
          </w:rPr>
          <w:delInstrText xml:space="preserve"> REF _Ref175567858 \h </w:delInstrText>
        </w:r>
        <w:r w:rsidR="00777BD6" w:rsidRPr="00B53206" w:rsidDel="00894666">
          <w:rPr>
            <w:rFonts w:cstheme="minorHAnsi"/>
          </w:rPr>
          <w:delInstrText xml:space="preserve"> \* MERGEFORMAT </w:delInstrText>
        </w:r>
        <w:r w:rsidRPr="00B53206" w:rsidDel="00894666">
          <w:rPr>
            <w:rFonts w:cstheme="minorHAnsi"/>
          </w:rPr>
        </w:r>
        <w:r w:rsidRPr="00B53206" w:rsidDel="00894666">
          <w:rPr>
            <w:rFonts w:cstheme="minorHAnsi"/>
          </w:rPr>
          <w:fldChar w:fldCharType="separate"/>
        </w:r>
      </w:del>
      <w:del w:id="1501" w:author="BEAUMONT Tiffany" w:date="2025-02-24T15:06:00Z">
        <w:r w:rsidR="00174A71" w:rsidRPr="00B53206" w:rsidDel="00F3073D">
          <w:rPr>
            <w:rFonts w:cstheme="minorHAnsi"/>
          </w:rPr>
          <w:delText>Figure 18</w:delText>
        </w:r>
      </w:del>
      <w:del w:id="1502" w:author="BEAUMONT Tiffany" w:date="2025-03-25T13:07:00Z">
        <w:r w:rsidRPr="00B53206" w:rsidDel="00894666">
          <w:rPr>
            <w:rFonts w:cstheme="minorHAnsi"/>
          </w:rPr>
          <w:fldChar w:fldCharType="end"/>
        </w:r>
        <w:r w:rsidRPr="00B53206" w:rsidDel="00894666">
          <w:rPr>
            <w:rFonts w:cstheme="minorHAnsi"/>
          </w:rPr>
          <w:delText xml:space="preserve">. Les valeurs du test de corrélation de Spearman sont sur une échelle de -1 en bleu à +1 en rouge. Une valeur de 0 correspondant à l’absence </w:delText>
        </w:r>
        <w:r w:rsidR="00777BD6" w:rsidRPr="00B53206" w:rsidDel="00894666">
          <w:rPr>
            <w:rFonts w:cstheme="minorHAnsi"/>
          </w:rPr>
          <w:delText xml:space="preserve">de </w:delText>
        </w:r>
        <w:r w:rsidRPr="00B53206" w:rsidDel="00894666">
          <w:rPr>
            <w:rFonts w:cstheme="minorHAnsi"/>
          </w:rPr>
          <w:delText xml:space="preserve">corrélation entre les données. </w:delText>
        </w:r>
      </w:del>
      <w:del w:id="1503" w:author="BEAUMONT Tiffany" w:date="2025-03-25T13:14:00Z">
        <w:r w:rsidRPr="00B53206" w:rsidDel="00894666">
          <w:rPr>
            <w:rFonts w:cstheme="minorHAnsi"/>
          </w:rPr>
          <w:delText xml:space="preserve">Cette représentation matricielle </w:delText>
        </w:r>
      </w:del>
      <w:del w:id="1504" w:author="BEAUMONT Tiffany" w:date="2025-03-25T13:13:00Z">
        <w:r w:rsidRPr="00B53206" w:rsidDel="00894666">
          <w:rPr>
            <w:rFonts w:cstheme="minorHAnsi"/>
          </w:rPr>
          <w:delText xml:space="preserve">permet d’identifier les facteurs les plus corrélés </w:delText>
        </w:r>
      </w:del>
      <w:del w:id="1505" w:author="BEAUMONT Tiffany" w:date="2025-03-17T14:24:00Z">
        <w:r w:rsidRPr="00B53206" w:rsidDel="00BD4160">
          <w:rPr>
            <w:rFonts w:cstheme="minorHAnsi"/>
          </w:rPr>
          <w:delText>à la sensibilité</w:delText>
        </w:r>
      </w:del>
      <w:del w:id="1506" w:author="BEAUMONT Tiffany" w:date="2025-03-25T13:14:00Z">
        <w:r w:rsidRPr="00B53206" w:rsidDel="00894666">
          <w:rPr>
            <w:rFonts w:cstheme="minorHAnsi"/>
          </w:rPr>
          <w:delText xml:space="preserve">. On remarque déjà que le seuil est très négativement corrélé à la sensibilité et l’erreur relative. </w:delText>
        </w:r>
      </w:del>
      <w:del w:id="1507" w:author="BEAUMONT Tiffany" w:date="2025-03-17T14:24:00Z">
        <w:r w:rsidRPr="00B53206" w:rsidDel="00BD4160">
          <w:rPr>
            <w:rFonts w:cstheme="minorHAnsi"/>
          </w:rPr>
          <w:delText>Par contre</w:delText>
        </w:r>
      </w:del>
      <w:del w:id="1508" w:author="BEAUMONT Tiffany" w:date="2025-03-25T13:14:00Z">
        <w:r w:rsidRPr="00B53206" w:rsidDel="00894666">
          <w:rPr>
            <w:rFonts w:cstheme="minorHAnsi"/>
          </w:rPr>
          <w:delText xml:space="preserve"> le modèle de gamma</w:delText>
        </w:r>
        <w:r w:rsidR="00777BD6" w:rsidRPr="00B53206" w:rsidDel="00894666">
          <w:rPr>
            <w:rFonts w:cstheme="minorHAnsi"/>
          </w:rPr>
          <w:delText>-</w:delText>
        </w:r>
        <w:r w:rsidRPr="00B53206" w:rsidDel="00894666">
          <w:rPr>
            <w:rFonts w:cstheme="minorHAnsi"/>
          </w:rPr>
          <w:delText>cam</w:delText>
        </w:r>
        <w:r w:rsidR="00777BD6" w:rsidRPr="00B53206" w:rsidDel="00894666">
          <w:rPr>
            <w:rFonts w:cstheme="minorHAnsi"/>
          </w:rPr>
          <w:delText>é</w:delText>
        </w:r>
        <w:r w:rsidRPr="00B53206" w:rsidDel="00894666">
          <w:rPr>
            <w:rFonts w:cstheme="minorHAnsi"/>
          </w:rPr>
          <w:delText>ra, le volume des fantômes et la distance ne semble</w:delText>
        </w:r>
        <w:r w:rsidR="00777BD6" w:rsidRPr="00B53206" w:rsidDel="00894666">
          <w:rPr>
            <w:rFonts w:cstheme="minorHAnsi"/>
          </w:rPr>
          <w:delText>nt</w:delText>
        </w:r>
        <w:r w:rsidRPr="00B53206" w:rsidDel="00894666">
          <w:rPr>
            <w:rFonts w:cstheme="minorHAnsi"/>
          </w:rPr>
          <w:delText xml:space="preserve"> pas corrélés.</w:delText>
        </w:r>
      </w:del>
    </w:p>
    <w:p w14:paraId="38E96BE8" w14:textId="4FB735BD" w:rsidR="00671D55" w:rsidRPr="00B53206" w:rsidDel="00894666" w:rsidRDefault="00671D55" w:rsidP="00903EA6">
      <w:pPr>
        <w:jc w:val="both"/>
        <w:rPr>
          <w:del w:id="1509" w:author="BEAUMONT Tiffany" w:date="2025-03-25T13:14:00Z"/>
          <w:rFonts w:cstheme="minorHAnsi"/>
        </w:rPr>
      </w:pPr>
      <w:del w:id="1510" w:author="BEAUMONT Tiffany" w:date="2025-03-25T13:14:00Z">
        <w:r w:rsidRPr="00B53206" w:rsidDel="00894666">
          <w:rPr>
            <w:rFonts w:cstheme="minorHAnsi"/>
          </w:rPr>
          <w:delText xml:space="preserve">On peut ensuite les trier par ordre d’importance de corrélation tout en tenant compte des multiples tests pour les valeurs de significativités </w:delText>
        </w:r>
        <w:r w:rsidR="00F86FCD" w:rsidRPr="00B53206" w:rsidDel="00894666">
          <w:rPr>
            <w:rFonts w:cstheme="minorHAnsi"/>
          </w:rPr>
          <w:delText>(</w:delText>
        </w:r>
        <w:r w:rsidRPr="00B53206" w:rsidDel="00894666">
          <w:rPr>
            <w:rFonts w:cstheme="minorHAnsi"/>
          </w:rPr>
          <w:delText>p-value</w:delText>
        </w:r>
        <w:r w:rsidR="00F86FCD" w:rsidRPr="00B53206" w:rsidDel="00894666">
          <w:rPr>
            <w:rFonts w:cstheme="minorHAnsi"/>
          </w:rPr>
          <w:delText>)</w:delText>
        </w:r>
        <w:r w:rsidRPr="00B53206" w:rsidDel="00894666">
          <w:rPr>
            <w:rFonts w:cstheme="minorHAnsi"/>
          </w:rPr>
          <w:delText xml:space="preserve"> par une correction de Benjamini-Hochberg.</w:delText>
        </w:r>
      </w:del>
    </w:p>
    <w:p w14:paraId="6DDD7600" w14:textId="758ADE9E" w:rsidR="00671D55" w:rsidRPr="00B53206" w:rsidDel="00894666" w:rsidRDefault="00671D55" w:rsidP="00903EA6">
      <w:pPr>
        <w:jc w:val="both"/>
        <w:rPr>
          <w:del w:id="1511" w:author="BEAUMONT Tiffany" w:date="2025-03-25T13:14:00Z"/>
          <w:rFonts w:cstheme="minorHAnsi"/>
        </w:rPr>
      </w:pPr>
      <w:del w:id="1512" w:author="BEAUMONT Tiffany" w:date="2025-03-25T13:14:00Z">
        <w:r w:rsidRPr="00B53206" w:rsidDel="00894666">
          <w:rPr>
            <w:rFonts w:cstheme="minorHAnsi"/>
          </w:rPr>
          <w:delText xml:space="preserve">Les paramètres pour des mesures avec des collimateurs parallèles en I-123 significativement corrélées à la sensibilité sont donc le seuil, le modèle de collimateur, l’épaisseur de cristal, la marque, la durée, et la taille de pixel (cf. </w:delText>
        </w:r>
        <w:r w:rsidRPr="00B53206" w:rsidDel="00894666">
          <w:rPr>
            <w:rFonts w:cstheme="minorHAnsi"/>
          </w:rPr>
          <w:fldChar w:fldCharType="begin"/>
        </w:r>
        <w:r w:rsidRPr="00B53206" w:rsidDel="00894666">
          <w:rPr>
            <w:rFonts w:cstheme="minorHAnsi"/>
          </w:rPr>
          <w:delInstrText xml:space="preserve"> REF _Ref175568166 \h </w:delInstrText>
        </w:r>
        <w:r w:rsidR="00777BD6" w:rsidRPr="00B53206" w:rsidDel="00894666">
          <w:rPr>
            <w:rFonts w:cstheme="minorHAnsi"/>
          </w:rPr>
          <w:delInstrText xml:space="preserve"> \* MERGEFORMAT </w:delInstrText>
        </w:r>
        <w:r w:rsidRPr="00B53206" w:rsidDel="00894666">
          <w:rPr>
            <w:rFonts w:cstheme="minorHAnsi"/>
          </w:rPr>
        </w:r>
        <w:r w:rsidRPr="00B53206" w:rsidDel="00894666">
          <w:rPr>
            <w:rFonts w:cstheme="minorHAnsi"/>
          </w:rPr>
          <w:fldChar w:fldCharType="separate"/>
        </w:r>
      </w:del>
      <w:del w:id="1513" w:author="BEAUMONT Tiffany" w:date="2025-02-24T15:06:00Z">
        <w:r w:rsidR="00174A71" w:rsidRPr="00B53206" w:rsidDel="00F3073D">
          <w:rPr>
            <w:rFonts w:cstheme="minorHAnsi"/>
          </w:rPr>
          <w:delText>Tableau 17</w:delText>
        </w:r>
      </w:del>
      <w:del w:id="1514" w:author="BEAUMONT Tiffany" w:date="2025-03-25T13:14:00Z">
        <w:r w:rsidRPr="00B53206" w:rsidDel="00894666">
          <w:rPr>
            <w:rFonts w:cstheme="minorHAnsi"/>
          </w:rPr>
          <w:fldChar w:fldCharType="end"/>
        </w:r>
        <w:r w:rsidRPr="00B53206" w:rsidDel="00894666">
          <w:rPr>
            <w:rFonts w:cstheme="minorHAnsi"/>
          </w:rPr>
          <w:delText xml:space="preserve">). </w:delText>
        </w:r>
      </w:del>
    </w:p>
    <w:p w14:paraId="3CE17901" w14:textId="611D17E8" w:rsidR="00671D55" w:rsidRPr="00B53206" w:rsidDel="00761DCB" w:rsidRDefault="00671D55" w:rsidP="00903EA6">
      <w:pPr>
        <w:jc w:val="both"/>
        <w:rPr>
          <w:moveFrom w:id="1515" w:author="BEAUMONT Tiffany" w:date="2025-03-25T13:21:00Z"/>
          <w:rFonts w:cstheme="minorHAnsi"/>
        </w:rPr>
      </w:pPr>
      <w:moveFromRangeStart w:id="1516" w:author="BEAUMONT Tiffany" w:date="2025-03-25T13:21:00Z" w:name="move193800944"/>
      <w:moveFrom w:id="1517" w:author="BEAUMONT Tiffany" w:date="2025-03-25T13:21:00Z">
        <w:r w:rsidRPr="00B53206" w:rsidDel="00894666">
          <w:rPr>
            <w:rFonts w:cstheme="minorHAnsi"/>
          </w:rPr>
          <w:t xml:space="preserve">Les paramètres pour des mesures avec des collimateurs parallèles en I-123 significativement corrélés à l’erreur relative sont donc </w:t>
        </w:r>
        <w:commentRangeStart w:id="1518"/>
        <w:r w:rsidRPr="00B53206" w:rsidDel="00894666">
          <w:rPr>
            <w:rFonts w:cstheme="minorHAnsi"/>
          </w:rPr>
          <w:t>le seuil, l’épaisseur de cristal, la taille de pixel, la durée et le modèle</w:t>
        </w:r>
        <w:commentRangeEnd w:id="1518"/>
        <w:r w:rsidRPr="00B53206" w:rsidDel="00894666">
          <w:rPr>
            <w:rFonts w:cstheme="minorHAnsi"/>
          </w:rPr>
          <w:commentReference w:id="1518"/>
        </w:r>
        <w:r w:rsidRPr="00B53206" w:rsidDel="00894666">
          <w:rPr>
            <w:rFonts w:cstheme="minorHAnsi"/>
          </w:rPr>
          <w:t xml:space="preserve"> de collimateur (cf. </w:t>
        </w:r>
        <w:r w:rsidRPr="00B53206" w:rsidDel="00894666">
          <w:rPr>
            <w:rFonts w:cstheme="minorHAnsi"/>
          </w:rPr>
          <w:fldChar w:fldCharType="begin"/>
        </w:r>
        <w:r w:rsidRPr="00B53206" w:rsidDel="00894666">
          <w:rPr>
            <w:rFonts w:cstheme="minorHAnsi"/>
          </w:rPr>
          <w:instrText xml:space="preserve"> REF _Ref175574232 \h </w:instrText>
        </w:r>
        <w:r w:rsidR="00B80C00" w:rsidRPr="00B53206" w:rsidDel="00894666">
          <w:rPr>
            <w:rFonts w:cstheme="minorHAnsi"/>
          </w:rPr>
          <w:instrText xml:space="preserve"> \* MERGEFORMAT </w:instrText>
        </w:r>
      </w:moveFrom>
      <w:del w:id="1519" w:author="BEAUMONT Tiffany" w:date="2025-03-25T13:21:00Z">
        <w:r w:rsidRPr="00B53206" w:rsidDel="00894666">
          <w:rPr>
            <w:rFonts w:cstheme="minorHAnsi"/>
          </w:rPr>
        </w:r>
      </w:del>
      <w:moveFrom w:id="1520" w:author="BEAUMONT Tiffany" w:date="2025-03-25T13:21:00Z">
        <w:r w:rsidRPr="00B53206" w:rsidDel="00894666">
          <w:rPr>
            <w:rFonts w:cstheme="minorHAnsi"/>
          </w:rPr>
          <w:fldChar w:fldCharType="separate"/>
        </w:r>
        <w:r w:rsidR="00174A71" w:rsidRPr="00B53206" w:rsidDel="00F3073D">
          <w:rPr>
            <w:rFonts w:cstheme="minorHAnsi"/>
          </w:rPr>
          <w:t>Tableau 18</w:t>
        </w:r>
        <w:r w:rsidRPr="00B53206" w:rsidDel="00894666">
          <w:rPr>
            <w:rFonts w:cstheme="minorHAnsi"/>
          </w:rPr>
          <w:fldChar w:fldCharType="end"/>
        </w:r>
        <w:r w:rsidRPr="00B53206" w:rsidDel="00894666">
          <w:rPr>
            <w:rFonts w:cstheme="minorHAnsi"/>
          </w:rPr>
          <w:t xml:space="preserve">). Afin d’améliorer la robustesse de nos </w:t>
        </w:r>
        <w:r w:rsidR="00E3466D" w:rsidRPr="00B53206" w:rsidDel="00894666">
          <w:rPr>
            <w:rFonts w:cstheme="minorHAnsi"/>
          </w:rPr>
          <w:t>étalonnages</w:t>
        </w:r>
        <w:r w:rsidRPr="00B53206" w:rsidDel="00894666">
          <w:rPr>
            <w:rFonts w:cstheme="minorHAnsi"/>
          </w:rPr>
          <w:t xml:space="preserve"> en sensibilité entre les centres en collimateur parallèle à l’I-123 on pourrait fixer un seuil pour la segmentation de l’image, une taille de pixel et la durée d’acquisition. Les autres paramètres comme l’épaisseur de cristal et le modèle de collimateur sont inhérents aux</w:t>
        </w:r>
        <w:r w:rsidR="00151212" w:rsidRPr="00B53206" w:rsidDel="00894666">
          <w:rPr>
            <w:rFonts w:cstheme="minorHAnsi"/>
          </w:rPr>
          <w:t xml:space="preserve"> </w:t>
        </w:r>
        <w:r w:rsidR="006A6753" w:rsidRPr="00B53206" w:rsidDel="00894666">
          <w:rPr>
            <w:rFonts w:cstheme="minorHAnsi"/>
          </w:rPr>
          <w:t>g</w:t>
        </w:r>
        <w:r w:rsidR="00151212" w:rsidRPr="00B53206" w:rsidDel="00894666">
          <w:rPr>
            <w:rFonts w:cstheme="minorHAnsi"/>
          </w:rPr>
          <w:t>amma-caméras.</w:t>
        </w:r>
        <w:r w:rsidR="00F61482" w:rsidRPr="00B53206" w:rsidDel="00894666">
          <w:rPr>
            <w:rFonts w:cstheme="minorHAnsi"/>
          </w:rPr>
          <w:t xml:space="preserve"> </w:t>
        </w:r>
        <w:r w:rsidRPr="00B53206" w:rsidDel="00894666">
          <w:rPr>
            <w:rFonts w:cstheme="minorHAnsi"/>
          </w:rPr>
          <w:t xml:space="preserve">Ils resteront identiques entre la mesure </w:t>
        </w:r>
        <w:r w:rsidR="003B6A42" w:rsidRPr="00B53206" w:rsidDel="00894666">
          <w:rPr>
            <w:rFonts w:cstheme="minorHAnsi"/>
          </w:rPr>
          <w:t>d’étalonnage</w:t>
        </w:r>
        <w:r w:rsidRPr="00B53206" w:rsidDel="00894666">
          <w:rPr>
            <w:rFonts w:cstheme="minorHAnsi"/>
          </w:rPr>
          <w:t xml:space="preserve"> et les mesures sur patients.</w:t>
        </w:r>
      </w:moveFrom>
    </w:p>
    <w:moveFromRangeEnd w:id="1516"/>
    <w:p w14:paraId="30EBEC70" w14:textId="098416A2" w:rsidR="00CB5AF1" w:rsidRPr="00B53206" w:rsidDel="003E7501" w:rsidRDefault="00CB5AF1">
      <w:pPr>
        <w:jc w:val="both"/>
        <w:rPr>
          <w:del w:id="1521" w:author="BEAUMONT Tiffany" w:date="2025-03-17T13:22:00Z"/>
          <w:rFonts w:cstheme="minorHAnsi"/>
        </w:rPr>
        <w:pPrChange w:id="1522" w:author="BEAUMONT Tiffany" w:date="2025-03-26T09:54:00Z">
          <w:pPr/>
        </w:pPrChange>
      </w:pPr>
      <w:del w:id="1523" w:author="BEAUMONT Tiffany" w:date="2025-03-17T14:06:00Z">
        <w:r w:rsidRPr="00B53206" w:rsidDel="00761DCB">
          <w:rPr>
            <w:rFonts w:cstheme="minorHAnsi"/>
          </w:rPr>
          <w:br w:type="page"/>
        </w:r>
      </w:del>
    </w:p>
    <w:p w14:paraId="65DA4CB1" w14:textId="65D31987" w:rsidR="00671D55" w:rsidRPr="00B53206" w:rsidDel="003E7501" w:rsidRDefault="00671D55">
      <w:pPr>
        <w:jc w:val="both"/>
        <w:rPr>
          <w:del w:id="1524" w:author="BEAUMONT Tiffany" w:date="2025-03-17T13:22:00Z"/>
          <w:rFonts w:cstheme="minorHAnsi"/>
        </w:rPr>
        <w:pPrChange w:id="1525" w:author="BEAUMONT Tiffany" w:date="2025-03-26T09:54:00Z">
          <w:pPr>
            <w:pStyle w:val="Titre3"/>
          </w:pPr>
        </w:pPrChange>
      </w:pPr>
      <w:bookmarkStart w:id="1526" w:name="_Toc181034292"/>
      <w:del w:id="1527" w:author="BEAUMONT Tiffany" w:date="2025-03-17T13:22:00Z">
        <w:r w:rsidRPr="00B53206" w:rsidDel="003E7501">
          <w:rPr>
            <w:rFonts w:cstheme="minorHAnsi"/>
          </w:rPr>
          <w:delText>Collimateur parallèle, Tc</w:delText>
        </w:r>
        <w:r w:rsidRPr="00B53206" w:rsidDel="003E7501">
          <w:rPr>
            <w:rFonts w:cstheme="minorHAnsi"/>
          </w:rPr>
          <w:noBreakHyphen/>
          <w:delText>99m</w:delText>
        </w:r>
        <w:bookmarkEnd w:id="1526"/>
        <w:r w:rsidRPr="00B53206" w:rsidDel="003E7501">
          <w:rPr>
            <w:rFonts w:cstheme="minorHAnsi"/>
          </w:rPr>
          <w:delText xml:space="preserve"> </w:delText>
        </w:r>
      </w:del>
    </w:p>
    <w:p w14:paraId="02BD1180" w14:textId="228499DD" w:rsidR="00671D55" w:rsidRPr="00B53206" w:rsidDel="003E7501" w:rsidRDefault="00671D55">
      <w:pPr>
        <w:jc w:val="both"/>
        <w:rPr>
          <w:del w:id="1528" w:author="BEAUMONT Tiffany" w:date="2025-03-17T13:26:00Z"/>
          <w:rFonts w:cstheme="minorHAnsi"/>
        </w:rPr>
        <w:pPrChange w:id="1529" w:author="BEAUMONT Tiffany" w:date="2025-03-26T09:54:00Z">
          <w:pPr/>
        </w:pPrChange>
      </w:pPr>
    </w:p>
    <w:p w14:paraId="2A54FDE5" w14:textId="60517C12" w:rsidR="00671D55" w:rsidRPr="00B53206" w:rsidDel="00434EF5" w:rsidRDefault="00671D55" w:rsidP="00903EA6">
      <w:pPr>
        <w:jc w:val="both"/>
        <w:rPr>
          <w:del w:id="1530" w:author="BEAUMONT Tiffany" w:date="2025-03-07T14:41:00Z"/>
          <w:rFonts w:cstheme="minorHAnsi"/>
        </w:rPr>
      </w:pPr>
      <w:del w:id="1531" w:author="BEAUMONT Tiffany" w:date="2025-03-07T14:41:00Z">
        <w:r w:rsidRPr="00B53206" w:rsidDel="00434EF5">
          <w:rPr>
            <w:rFonts w:cstheme="minorHAnsi"/>
          </w:rPr>
          <w:delText>Le tableau de résumé des valeurs (disponible en</w:delText>
        </w:r>
        <w:r w:rsidR="00B80C00" w:rsidRPr="00B53206" w:rsidDel="00434EF5">
          <w:rPr>
            <w:rFonts w:cstheme="minorHAnsi"/>
          </w:rPr>
          <w:delText xml:space="preserve"> </w:delText>
        </w:r>
        <w:r w:rsidR="00EA23CD" w:rsidRPr="00B53206" w:rsidDel="00434EF5">
          <w:rPr>
            <w:rFonts w:cstheme="minorHAnsi"/>
          </w:rPr>
          <w:fldChar w:fldCharType="begin"/>
        </w:r>
        <w:r w:rsidR="00EA23CD" w:rsidRPr="00B53206" w:rsidDel="00434EF5">
          <w:rPr>
            <w:rFonts w:cstheme="minorHAnsi"/>
          </w:rPr>
          <w:delInstrText xml:space="preserve"> REF _Ref183010800 \h  \* MERGEFORMAT </w:delInstrText>
        </w:r>
        <w:r w:rsidR="00EA23CD" w:rsidRPr="00B53206" w:rsidDel="00434EF5">
          <w:rPr>
            <w:rFonts w:cstheme="minorHAnsi"/>
          </w:rPr>
        </w:r>
        <w:r w:rsidR="00EA23CD" w:rsidRPr="00B53206" w:rsidDel="00434EF5">
          <w:rPr>
            <w:rFonts w:cstheme="minorHAnsi"/>
          </w:rPr>
          <w:fldChar w:fldCharType="separate"/>
        </w:r>
        <w:r w:rsidR="00F3073D" w:rsidRPr="00B53206" w:rsidDel="00434EF5">
          <w:rPr>
            <w:rFonts w:cstheme="minorHAnsi"/>
          </w:rPr>
          <w:delText>Annexe 5</w:delText>
        </w:r>
        <w:r w:rsidR="00EA23CD" w:rsidRPr="00B53206" w:rsidDel="00434EF5">
          <w:rPr>
            <w:rFonts w:cstheme="minorHAnsi"/>
          </w:rPr>
          <w:fldChar w:fldCharType="end"/>
        </w:r>
        <w:r w:rsidR="00EA23CD" w:rsidRPr="00B53206" w:rsidDel="00434EF5">
          <w:rPr>
            <w:rFonts w:cstheme="minorHAnsi"/>
          </w:rPr>
          <w:delText xml:space="preserve"> (</w:delText>
        </w:r>
        <w:r w:rsidR="00EA23CD" w:rsidRPr="00B53206" w:rsidDel="00434EF5">
          <w:rPr>
            <w:rFonts w:cstheme="minorHAnsi"/>
          </w:rPr>
          <w:fldChar w:fldCharType="begin"/>
        </w:r>
        <w:r w:rsidR="00EA23CD" w:rsidRPr="00B53206" w:rsidDel="00434EF5">
          <w:rPr>
            <w:rFonts w:cstheme="minorHAnsi"/>
          </w:rPr>
          <w:delInstrText xml:space="preserve"> REF  _Ref183010965 \h  \* MERGEFORMAT </w:delInstrText>
        </w:r>
        <w:r w:rsidR="00EA23CD" w:rsidRPr="00B53206" w:rsidDel="00434EF5">
          <w:rPr>
            <w:rFonts w:cstheme="minorHAnsi"/>
          </w:rPr>
        </w:r>
        <w:r w:rsidR="00EA23CD" w:rsidRPr="00B53206" w:rsidDel="00434EF5">
          <w:rPr>
            <w:rFonts w:cstheme="minorHAnsi"/>
          </w:rPr>
          <w:fldChar w:fldCharType="separate"/>
        </w:r>
      </w:del>
      <w:del w:id="1532" w:author="BEAUMONT Tiffany" w:date="2025-02-24T15:06:00Z">
        <w:r w:rsidR="00174A71" w:rsidRPr="00B53206" w:rsidDel="00F3073D">
          <w:rPr>
            <w:rFonts w:cstheme="minorHAnsi"/>
          </w:rPr>
          <w:delText>b</w:delText>
        </w:r>
      </w:del>
      <w:del w:id="1533" w:author="BEAUMONT Tiffany" w:date="2025-03-07T14:41:00Z">
        <w:r w:rsidR="00EA23CD" w:rsidRPr="00B53206" w:rsidDel="00434EF5">
          <w:rPr>
            <w:rFonts w:cstheme="minorHAnsi"/>
          </w:rPr>
          <w:fldChar w:fldCharType="end"/>
        </w:r>
        <w:r w:rsidR="00EA23CD" w:rsidRPr="00B53206" w:rsidDel="00434EF5">
          <w:rPr>
            <w:rFonts w:cstheme="minorHAnsi"/>
          </w:rPr>
          <w:delText xml:space="preserve">)) </w:delText>
        </w:r>
        <w:r w:rsidRPr="00B53206" w:rsidDel="00434EF5">
          <w:rPr>
            <w:rFonts w:cstheme="minorHAnsi"/>
          </w:rPr>
          <w:delText>permet de vérifier que l’activité dans les fantômes est bien de 20,8 ± 2,11 MBq en moyenne, que la distance entre le fantôme et le collimateur est comprise entre 8 et 28</w:delText>
        </w:r>
        <w:r w:rsidR="00552406" w:rsidRPr="00B53206" w:rsidDel="00434EF5">
          <w:rPr>
            <w:rFonts w:cstheme="minorHAnsi"/>
          </w:rPr>
          <w:delText> </w:delText>
        </w:r>
        <w:r w:rsidRPr="00B53206" w:rsidDel="00434EF5">
          <w:rPr>
            <w:rFonts w:cstheme="minorHAnsi"/>
          </w:rPr>
          <w:delText>cm</w:delText>
        </w:r>
        <w:r w:rsidR="00552406" w:rsidRPr="00B53206" w:rsidDel="00434EF5">
          <w:rPr>
            <w:rFonts w:cstheme="minorHAnsi"/>
          </w:rPr>
          <w:delText xml:space="preserve"> et</w:delText>
        </w:r>
        <w:r w:rsidRPr="00B53206" w:rsidDel="00434EF5">
          <w:rPr>
            <w:rFonts w:cstheme="minorHAnsi"/>
          </w:rPr>
          <w:delText xml:space="preserve"> que la durée des acquisitions varie de 300 à 600</w:delText>
        </w:r>
        <w:r w:rsidR="00552406" w:rsidRPr="00B53206" w:rsidDel="00434EF5">
          <w:rPr>
            <w:rFonts w:cstheme="minorHAnsi"/>
          </w:rPr>
          <w:delText> </w:delText>
        </w:r>
        <w:r w:rsidRPr="00B53206" w:rsidDel="00434EF5">
          <w:rPr>
            <w:rFonts w:cstheme="minorHAnsi"/>
          </w:rPr>
          <w:delText xml:space="preserve">s. </w:delText>
        </w:r>
      </w:del>
    </w:p>
    <w:p w14:paraId="199CFBFC" w14:textId="2E4811F9" w:rsidR="00671D55" w:rsidRPr="00B53206" w:rsidDel="00032C99" w:rsidRDefault="00671D55" w:rsidP="00903EA6">
      <w:pPr>
        <w:jc w:val="both"/>
        <w:rPr>
          <w:del w:id="1534" w:author="BEAUMONT Tiffany" w:date="2025-03-07T14:58:00Z"/>
          <w:rFonts w:cstheme="minorHAnsi"/>
        </w:rPr>
      </w:pPr>
      <w:del w:id="1535" w:author="BEAUMONT Tiffany" w:date="2025-03-07T14:58:00Z">
        <w:r w:rsidRPr="00B53206" w:rsidDel="00032C99">
          <w:rPr>
            <w:rFonts w:cstheme="minorHAnsi"/>
          </w:rPr>
          <w:delText xml:space="preserve">La sensibilité moyenne est de 58,55 Cps/(s.MBq), </w:delText>
        </w:r>
        <w:r w:rsidR="00552406" w:rsidRPr="00B53206" w:rsidDel="00032C99">
          <w:rPr>
            <w:rFonts w:cstheme="minorHAnsi"/>
          </w:rPr>
          <w:delText xml:space="preserve">avec un </w:delText>
        </w:r>
        <w:r w:rsidRPr="00B53206" w:rsidDel="00032C99">
          <w:rPr>
            <w:rFonts w:cstheme="minorHAnsi"/>
          </w:rPr>
          <w:delText>écart type de 9,17. L’erreur relative est de - 12,88</w:delText>
        </w:r>
        <w:r w:rsidR="00DC2F1A" w:rsidRPr="00B53206" w:rsidDel="00032C99">
          <w:rPr>
            <w:rFonts w:cstheme="minorHAnsi"/>
          </w:rPr>
          <w:delText>%</w:delText>
        </w:r>
        <w:r w:rsidRPr="00B53206" w:rsidDel="00032C99">
          <w:rPr>
            <w:rFonts w:cstheme="minorHAnsi"/>
          </w:rPr>
          <w:delText xml:space="preserve"> avec un écart type de 12,17. La variation de distribution de sensibilité en Cps/(MBq.s) en fonction des centres est représentée sur la </w:delText>
        </w:r>
        <w:r w:rsidRPr="00B53206" w:rsidDel="00032C99">
          <w:rPr>
            <w:rFonts w:cstheme="minorHAnsi"/>
          </w:rPr>
          <w:fldChar w:fldCharType="begin"/>
        </w:r>
        <w:r w:rsidRPr="00B53206" w:rsidDel="00032C99">
          <w:rPr>
            <w:rFonts w:cstheme="minorHAnsi"/>
          </w:rPr>
          <w:delInstrText xml:space="preserve"> REF _Ref175575112 \h </w:delInstrText>
        </w:r>
        <w:r w:rsidR="00B80C00" w:rsidRPr="00B53206" w:rsidDel="00032C99">
          <w:rPr>
            <w:rFonts w:cstheme="minorHAnsi"/>
          </w:rPr>
          <w:delInstrText xml:space="preserve"> \* MERGEFORMAT </w:delInstrText>
        </w:r>
        <w:r w:rsidRPr="00B53206" w:rsidDel="00032C99">
          <w:rPr>
            <w:rFonts w:cstheme="minorHAnsi"/>
          </w:rPr>
        </w:r>
        <w:r w:rsidRPr="00B53206" w:rsidDel="00032C99">
          <w:rPr>
            <w:rFonts w:cstheme="minorHAnsi"/>
          </w:rPr>
          <w:fldChar w:fldCharType="separate"/>
        </w:r>
      </w:del>
      <w:del w:id="1536" w:author="BEAUMONT Tiffany" w:date="2025-02-24T15:06:00Z">
        <w:r w:rsidR="00174A71" w:rsidRPr="00B53206" w:rsidDel="00F3073D">
          <w:rPr>
            <w:rFonts w:cstheme="minorHAnsi"/>
          </w:rPr>
          <w:delText>Figure 19</w:delText>
        </w:r>
      </w:del>
      <w:del w:id="1537" w:author="BEAUMONT Tiffany" w:date="2025-03-07T14:58:00Z">
        <w:r w:rsidRPr="00B53206" w:rsidDel="00032C99">
          <w:rPr>
            <w:rFonts w:cstheme="minorHAnsi"/>
          </w:rPr>
          <w:fldChar w:fldCharType="end"/>
        </w:r>
        <w:r w:rsidRPr="00B53206" w:rsidDel="00032C99">
          <w:rPr>
            <w:rFonts w:cstheme="minorHAnsi"/>
          </w:rPr>
          <w:delText xml:space="preserve"> pour les collimateurs parallèles en conditions locale</w:delText>
        </w:r>
        <w:r w:rsidR="00552406" w:rsidRPr="00B53206" w:rsidDel="00032C99">
          <w:rPr>
            <w:rFonts w:cstheme="minorHAnsi"/>
          </w:rPr>
          <w:delText>s</w:delText>
        </w:r>
        <w:r w:rsidRPr="00B53206" w:rsidDel="00032C99">
          <w:rPr>
            <w:rFonts w:cstheme="minorHAnsi"/>
          </w:rPr>
          <w:delText>, au Tc</w:delText>
        </w:r>
        <w:r w:rsidRPr="00B53206" w:rsidDel="00032C99">
          <w:rPr>
            <w:rFonts w:cstheme="minorHAnsi"/>
          </w:rPr>
          <w:noBreakHyphen/>
          <w:delText>99m. L</w:delText>
        </w:r>
        <w:r w:rsidR="00552406" w:rsidRPr="00B53206" w:rsidDel="00032C99">
          <w:rPr>
            <w:rFonts w:cstheme="minorHAnsi"/>
          </w:rPr>
          <w:delText>’</w:delText>
        </w:r>
        <w:r w:rsidRPr="00B53206" w:rsidDel="00032C99">
          <w:rPr>
            <w:rFonts w:cstheme="minorHAnsi"/>
          </w:rPr>
          <w:delText>écart</w:delText>
        </w:r>
        <w:r w:rsidR="00552406" w:rsidRPr="00B53206" w:rsidDel="00032C99">
          <w:rPr>
            <w:rFonts w:cstheme="minorHAnsi"/>
          </w:rPr>
          <w:delText>-</w:delText>
        </w:r>
        <w:r w:rsidRPr="00B53206" w:rsidDel="00032C99">
          <w:rPr>
            <w:rFonts w:cstheme="minorHAnsi"/>
          </w:rPr>
          <w:delText xml:space="preserve">type sur la sensibilité est </w:delText>
        </w:r>
        <w:r w:rsidR="005C0C5C" w:rsidRPr="00B53206" w:rsidDel="00032C99">
          <w:rPr>
            <w:rFonts w:cstheme="minorHAnsi"/>
          </w:rPr>
          <w:delText>plutôt</w:delText>
        </w:r>
        <w:r w:rsidRPr="00B53206" w:rsidDel="00032C99">
          <w:rPr>
            <w:rFonts w:cstheme="minorHAnsi"/>
          </w:rPr>
          <w:delText xml:space="preserve"> faible (15</w:delText>
        </w:r>
        <w:r w:rsidR="00DC2F1A" w:rsidRPr="00B53206" w:rsidDel="00032C99">
          <w:rPr>
            <w:rFonts w:cstheme="minorHAnsi"/>
          </w:rPr>
          <w:delText>%</w:delText>
        </w:r>
        <w:r w:rsidRPr="00B53206" w:rsidDel="00032C99">
          <w:rPr>
            <w:rFonts w:cstheme="minorHAnsi"/>
          </w:rPr>
          <w:delText xml:space="preserve">) par rapport à la valeur moyenne ce qui suggère </w:delText>
        </w:r>
        <w:r w:rsidR="00552406" w:rsidRPr="00B53206" w:rsidDel="00032C99">
          <w:rPr>
            <w:rFonts w:cstheme="minorHAnsi"/>
          </w:rPr>
          <w:delText>que l</w:delText>
        </w:r>
        <w:r w:rsidRPr="00B53206" w:rsidDel="00032C99">
          <w:rPr>
            <w:rFonts w:cstheme="minorHAnsi"/>
          </w:rPr>
          <w:delText xml:space="preserve">es conditions d’acquisitions et les performances du matériel sont peu différentes. Par contre l’erreur relative est très différente d’un centre à l’autre. Cela questionne sur la différence entre la méthode </w:delText>
        </w:r>
        <w:r w:rsidR="003B6A42" w:rsidRPr="00B53206" w:rsidDel="00032C99">
          <w:rPr>
            <w:rFonts w:cstheme="minorHAnsi"/>
          </w:rPr>
          <w:delText>d’étalonnage</w:delText>
        </w:r>
        <w:r w:rsidR="00CB5AF1" w:rsidRPr="00B53206" w:rsidDel="00032C99">
          <w:rPr>
            <w:rFonts w:cstheme="minorHAnsi"/>
          </w:rPr>
          <w:delText xml:space="preserve"> et les conditions d’examens.</w:delText>
        </w:r>
      </w:del>
    </w:p>
    <w:p w14:paraId="0C3D4B1B" w14:textId="1DE6441E" w:rsidR="00671D55" w:rsidRPr="00B53206" w:rsidDel="00434EF5" w:rsidRDefault="00671D55">
      <w:pPr>
        <w:jc w:val="both"/>
        <w:rPr>
          <w:del w:id="1538" w:author="BEAUMONT Tiffany" w:date="2025-03-07T14:42:00Z"/>
          <w:rFonts w:cstheme="minorHAnsi"/>
        </w:rPr>
        <w:pPrChange w:id="1539" w:author="BEAUMONT Tiffany" w:date="2025-03-26T09:54:00Z">
          <w:pPr>
            <w:spacing w:after="0"/>
          </w:pPr>
        </w:pPrChange>
      </w:pPr>
      <w:commentRangeStart w:id="1540"/>
      <w:del w:id="1541" w:author="BEAUMONT Tiffany" w:date="2025-03-07T14:42:00Z">
        <w:r w:rsidRPr="00B53206" w:rsidDel="00434EF5">
          <w:rPr>
            <w:rFonts w:cstheme="minorHAnsi"/>
            <w:noProof/>
            <w:rPrChange w:id="1542" w:author="BEAUMONT Tiffany" w:date="2025-03-26T09:53:00Z">
              <w:rPr>
                <w:rFonts w:cstheme="minorHAnsi"/>
                <w:noProof/>
                <w:lang w:eastAsia="fr-FR"/>
              </w:rPr>
            </w:rPrChange>
          </w:rPr>
          <w:drawing>
            <wp:inline distT="0" distB="0" distL="0" distR="0" wp14:anchorId="39C4762C" wp14:editId="05E5211D">
              <wp:extent cx="6092798" cy="3132000"/>
              <wp:effectExtent l="0" t="0" r="3810" b="0"/>
              <wp:docPr id="1677623414"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42" cstate="screen">
                        <a:extLst>
                          <a:ext uri="{28A0092B-C50C-407E-A947-70E740481C1C}">
                            <a14:useLocalDpi xmlns:a14="http://schemas.microsoft.com/office/drawing/2010/main"/>
                          </a:ext>
                        </a:extLst>
                      </a:blip>
                      <a:srcRect t="4012"/>
                      <a:stretch/>
                    </pic:blipFill>
                    <pic:spPr bwMode="auto">
                      <a:xfrm>
                        <a:off x="0" y="0"/>
                        <a:ext cx="6092798" cy="3132000"/>
                      </a:xfrm>
                      <a:prstGeom prst="rect">
                        <a:avLst/>
                      </a:prstGeom>
                      <a:noFill/>
                      <a:ln>
                        <a:noFill/>
                      </a:ln>
                      <a:extLst>
                        <a:ext uri="{53640926-AAD7-44D8-BBD7-CCE9431645EC}">
                          <a14:shadowObscured xmlns:a14="http://schemas.microsoft.com/office/drawing/2010/main"/>
                        </a:ext>
                      </a:extLst>
                    </pic:spPr>
                  </pic:pic>
                </a:graphicData>
              </a:graphic>
            </wp:inline>
          </w:drawing>
        </w:r>
      </w:del>
      <w:commentRangeEnd w:id="1540"/>
      <w:del w:id="1543" w:author="BEAUMONT Tiffany" w:date="2025-03-07T14:58:00Z">
        <w:r w:rsidR="00DC2DFE" w:rsidRPr="00B53206" w:rsidDel="00032C99">
          <w:rPr>
            <w:rPrChange w:id="1544" w:author="BEAUMONT Tiffany" w:date="2025-03-26T09:53:00Z">
              <w:rPr>
                <w:rStyle w:val="Marquedecommentaire"/>
                <w:rFonts w:cstheme="minorHAnsi"/>
              </w:rPr>
            </w:rPrChange>
          </w:rPr>
          <w:commentReference w:id="1540"/>
        </w:r>
      </w:del>
    </w:p>
    <w:p w14:paraId="26770208" w14:textId="25CFF164" w:rsidR="00671D55" w:rsidRPr="00B53206" w:rsidDel="00032C99" w:rsidRDefault="00671D55">
      <w:pPr>
        <w:jc w:val="both"/>
        <w:rPr>
          <w:del w:id="1545" w:author="BEAUMONT Tiffany" w:date="2025-03-07T14:58:00Z"/>
          <w:rFonts w:cstheme="minorHAnsi"/>
          <w:rPrChange w:id="1546" w:author="BEAUMONT Tiffany" w:date="2025-03-26T09:53:00Z">
            <w:rPr>
              <w:del w:id="1547" w:author="BEAUMONT Tiffany" w:date="2025-03-07T14:58:00Z"/>
              <w:rFonts w:cstheme="minorHAnsi"/>
              <w:i/>
              <w:iCs/>
              <w:color w:val="44546A" w:themeColor="text2"/>
              <w:sz w:val="18"/>
              <w:szCs w:val="18"/>
            </w:rPr>
          </w:rPrChange>
        </w:rPr>
        <w:pPrChange w:id="1548" w:author="BEAUMONT Tiffany" w:date="2025-03-26T09:54:00Z">
          <w:pPr/>
        </w:pPrChange>
      </w:pPr>
      <w:bookmarkStart w:id="1549" w:name="_Ref175575112"/>
      <w:bookmarkStart w:id="1550" w:name="_Toc186722410"/>
      <w:del w:id="1551" w:author="BEAUMONT Tiffany" w:date="2025-03-07T14:42:00Z">
        <w:r w:rsidRPr="00B53206" w:rsidDel="00434EF5">
          <w:rPr>
            <w:rFonts w:cstheme="minorHAnsi"/>
            <w:rPrChange w:id="1552" w:author="BEAUMONT Tiffany" w:date="2025-03-26T09:53:00Z">
              <w:rPr>
                <w:rFonts w:cstheme="minorHAnsi"/>
                <w:i/>
                <w:iCs/>
                <w:color w:val="44546A" w:themeColor="text2"/>
                <w:sz w:val="18"/>
                <w:szCs w:val="18"/>
              </w:rPr>
            </w:rPrChange>
          </w:rPr>
          <w:delText xml:space="preserve">Figure </w:delText>
        </w:r>
        <w:r w:rsidR="009A4BE0" w:rsidRPr="00B53206" w:rsidDel="00434EF5">
          <w:rPr>
            <w:rFonts w:cstheme="minorHAnsi"/>
            <w:rPrChange w:id="1553" w:author="BEAUMONT Tiffany" w:date="2025-03-26T09:53:00Z">
              <w:rPr>
                <w:rFonts w:cstheme="minorHAnsi"/>
                <w:i/>
                <w:iCs/>
                <w:color w:val="44546A" w:themeColor="text2"/>
                <w:sz w:val="18"/>
                <w:szCs w:val="18"/>
              </w:rPr>
            </w:rPrChange>
          </w:rPr>
          <w:fldChar w:fldCharType="begin"/>
        </w:r>
        <w:r w:rsidR="009A4BE0" w:rsidRPr="00B53206" w:rsidDel="00434EF5">
          <w:rPr>
            <w:rFonts w:cstheme="minorHAnsi"/>
            <w:rPrChange w:id="1554" w:author="BEAUMONT Tiffany" w:date="2025-03-26T09:53:00Z">
              <w:rPr>
                <w:rFonts w:cstheme="minorHAnsi"/>
                <w:i/>
                <w:iCs/>
                <w:color w:val="44546A" w:themeColor="text2"/>
                <w:sz w:val="18"/>
                <w:szCs w:val="18"/>
              </w:rPr>
            </w:rPrChange>
          </w:rPr>
          <w:delInstrText xml:space="preserve"> SEQ Figure \* ARABIC </w:delInstrText>
        </w:r>
        <w:r w:rsidR="009A4BE0" w:rsidRPr="00B53206" w:rsidDel="00434EF5">
          <w:rPr>
            <w:rFonts w:cstheme="minorHAnsi"/>
            <w:rPrChange w:id="1555" w:author="BEAUMONT Tiffany" w:date="2025-03-26T09:53:00Z">
              <w:rPr>
                <w:rFonts w:cstheme="minorHAnsi"/>
                <w:i/>
                <w:iCs/>
                <w:color w:val="44546A" w:themeColor="text2"/>
                <w:sz w:val="18"/>
                <w:szCs w:val="18"/>
              </w:rPr>
            </w:rPrChange>
          </w:rPr>
          <w:fldChar w:fldCharType="separate"/>
        </w:r>
      </w:del>
      <w:del w:id="1556" w:author="BEAUMONT Tiffany" w:date="2025-03-07T12:39:00Z">
        <w:r w:rsidR="00F3073D" w:rsidRPr="00B53206" w:rsidDel="0040571B">
          <w:rPr>
            <w:rFonts w:cstheme="minorHAnsi"/>
            <w:rPrChange w:id="1557" w:author="BEAUMONT Tiffany" w:date="2025-03-26T09:53:00Z">
              <w:rPr>
                <w:rFonts w:cstheme="minorHAnsi"/>
                <w:i/>
                <w:iCs/>
                <w:noProof/>
                <w:color w:val="44546A" w:themeColor="text2"/>
                <w:sz w:val="18"/>
                <w:szCs w:val="18"/>
              </w:rPr>
            </w:rPrChange>
          </w:rPr>
          <w:delText>19</w:delText>
        </w:r>
      </w:del>
      <w:del w:id="1558" w:author="BEAUMONT Tiffany" w:date="2025-03-07T14:42:00Z">
        <w:r w:rsidR="009A4BE0" w:rsidRPr="00B53206" w:rsidDel="00434EF5">
          <w:rPr>
            <w:rFonts w:cstheme="minorHAnsi"/>
            <w:rPrChange w:id="1559" w:author="BEAUMONT Tiffany" w:date="2025-03-26T09:53:00Z">
              <w:rPr>
                <w:rFonts w:cstheme="minorHAnsi"/>
                <w:i/>
                <w:iCs/>
                <w:color w:val="44546A" w:themeColor="text2"/>
                <w:sz w:val="18"/>
                <w:szCs w:val="18"/>
              </w:rPr>
            </w:rPrChange>
          </w:rPr>
          <w:fldChar w:fldCharType="end"/>
        </w:r>
        <w:bookmarkEnd w:id="1549"/>
        <w:r w:rsidRPr="00B53206" w:rsidDel="00434EF5">
          <w:rPr>
            <w:rFonts w:cstheme="minorHAnsi"/>
            <w:rPrChange w:id="1560" w:author="BEAUMONT Tiffany" w:date="2025-03-26T09:53:00Z">
              <w:rPr>
                <w:rFonts w:cstheme="minorHAnsi"/>
                <w:i/>
                <w:iCs/>
                <w:color w:val="44546A" w:themeColor="text2"/>
                <w:sz w:val="18"/>
                <w:szCs w:val="18"/>
              </w:rPr>
            </w:rPrChange>
          </w:rPr>
          <w:delText xml:space="preserve"> : </w:delText>
        </w:r>
        <w:r w:rsidR="00FD0B99" w:rsidRPr="00B53206" w:rsidDel="00434EF5">
          <w:rPr>
            <w:rFonts w:cstheme="minorHAnsi"/>
            <w:rPrChange w:id="1561" w:author="BEAUMONT Tiffany" w:date="2025-03-26T09:53:00Z">
              <w:rPr>
                <w:rFonts w:cstheme="minorHAnsi"/>
                <w:i/>
                <w:iCs/>
                <w:color w:val="44546A" w:themeColor="text2"/>
                <w:sz w:val="18"/>
                <w:szCs w:val="18"/>
              </w:rPr>
            </w:rPrChange>
          </w:rPr>
          <w:delText>Boxplot des erreurs relatives sur les sensibilités en conditions locales pour les différents centres (par rapport au fantôme local)</w:delText>
        </w:r>
        <w:r w:rsidRPr="00B53206" w:rsidDel="00434EF5">
          <w:rPr>
            <w:rFonts w:cstheme="minorHAnsi"/>
            <w:rPrChange w:id="1562" w:author="BEAUMONT Tiffany" w:date="2025-03-26T09:53:00Z">
              <w:rPr>
                <w:rFonts w:cstheme="minorHAnsi"/>
                <w:i/>
                <w:iCs/>
                <w:color w:val="44546A" w:themeColor="text2"/>
                <w:sz w:val="18"/>
                <w:szCs w:val="18"/>
              </w:rPr>
            </w:rPrChange>
          </w:rPr>
          <w:delText xml:space="preserve"> en collimateur parallèle, au Tc</w:delText>
        </w:r>
        <w:r w:rsidRPr="00B53206" w:rsidDel="00434EF5">
          <w:rPr>
            <w:rFonts w:cstheme="minorHAnsi"/>
            <w:rPrChange w:id="1563" w:author="BEAUMONT Tiffany" w:date="2025-03-26T09:53:00Z">
              <w:rPr>
                <w:rFonts w:cstheme="minorHAnsi"/>
                <w:i/>
                <w:iCs/>
                <w:color w:val="44546A" w:themeColor="text2"/>
                <w:sz w:val="18"/>
                <w:szCs w:val="18"/>
              </w:rPr>
            </w:rPrChange>
          </w:rPr>
          <w:noBreakHyphen/>
          <w:delText>99m.</w:delText>
        </w:r>
      </w:del>
      <w:bookmarkEnd w:id="1550"/>
    </w:p>
    <w:p w14:paraId="1235C7BA" w14:textId="13FB2721" w:rsidR="00671D55" w:rsidRPr="00B53206" w:rsidDel="00032C99" w:rsidRDefault="00671D55" w:rsidP="00903EA6">
      <w:pPr>
        <w:jc w:val="both"/>
        <w:rPr>
          <w:del w:id="1564" w:author="BEAUMONT Tiffany" w:date="2025-03-07T14:58:00Z"/>
          <w:rFonts w:cstheme="minorHAnsi"/>
        </w:rPr>
      </w:pPr>
      <w:del w:id="1565" w:author="BEAUMONT Tiffany" w:date="2025-03-07T14:58:00Z">
        <w:r w:rsidRPr="00B53206" w:rsidDel="00032C99">
          <w:rPr>
            <w:rFonts w:cstheme="minorHAnsi"/>
          </w:rPr>
          <w:delText>Il y a une variation de la moyenne de sensibilité et d</w:delText>
        </w:r>
        <w:r w:rsidR="00552406" w:rsidRPr="00B53206" w:rsidDel="00032C99">
          <w:rPr>
            <w:rFonts w:cstheme="minorHAnsi"/>
          </w:rPr>
          <w:delText>e l</w:delText>
        </w:r>
        <w:r w:rsidRPr="00B53206" w:rsidDel="00032C99">
          <w:rPr>
            <w:rFonts w:cstheme="minorHAnsi"/>
          </w:rPr>
          <w:delText>’erreur relative par centre assez faible mais la largeur de la distribution est variable sur les graphiques.</w:delText>
        </w:r>
      </w:del>
    </w:p>
    <w:p w14:paraId="5EDA0BE8" w14:textId="7B6949D8" w:rsidR="00671D55" w:rsidRPr="00B53206" w:rsidDel="003E7501" w:rsidRDefault="00671D55">
      <w:pPr>
        <w:jc w:val="both"/>
        <w:rPr>
          <w:del w:id="1566" w:author="BEAUMONT Tiffany" w:date="2025-03-17T13:26:00Z"/>
          <w:rFonts w:cstheme="minorHAnsi"/>
        </w:rPr>
        <w:pPrChange w:id="1567" w:author="BEAUMONT Tiffany" w:date="2025-03-26T09:54:00Z">
          <w:pPr>
            <w:spacing w:after="0"/>
          </w:pPr>
        </w:pPrChange>
      </w:pPr>
      <w:del w:id="1568" w:author="BEAUMONT Tiffany" w:date="2025-03-17T13:26:00Z">
        <w:r w:rsidRPr="00B53206" w:rsidDel="003E7501">
          <w:rPr>
            <w:rFonts w:cstheme="minorHAnsi"/>
            <w:noProof/>
            <w:rPrChange w:id="1569" w:author="BEAUMONT Tiffany" w:date="2025-03-26T09:53:00Z">
              <w:rPr>
                <w:rFonts w:cstheme="minorHAnsi"/>
                <w:noProof/>
                <w:lang w:eastAsia="fr-FR"/>
              </w:rPr>
            </w:rPrChange>
          </w:rPr>
          <w:drawing>
            <wp:inline distT="0" distB="0" distL="0" distR="0" wp14:anchorId="44C89EAB" wp14:editId="519F2AA0">
              <wp:extent cx="2948846" cy="2214000"/>
              <wp:effectExtent l="0" t="0" r="4445" b="0"/>
              <wp:docPr id="16362912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3" cstate="screen">
                        <a:extLst>
                          <a:ext uri="{28A0092B-C50C-407E-A947-70E740481C1C}">
                            <a14:useLocalDpi xmlns:a14="http://schemas.microsoft.com/office/drawing/2010/main"/>
                          </a:ext>
                        </a:extLst>
                      </a:blip>
                      <a:srcRect/>
                      <a:stretch>
                        <a:fillRect/>
                      </a:stretch>
                    </pic:blipFill>
                    <pic:spPr bwMode="auto">
                      <a:xfrm>
                        <a:off x="0" y="0"/>
                        <a:ext cx="2948846" cy="2214000"/>
                      </a:xfrm>
                      <a:prstGeom prst="rect">
                        <a:avLst/>
                      </a:prstGeom>
                      <a:noFill/>
                      <a:ln>
                        <a:noFill/>
                      </a:ln>
                    </pic:spPr>
                  </pic:pic>
                </a:graphicData>
              </a:graphic>
            </wp:inline>
          </w:drawing>
        </w:r>
        <w:r w:rsidR="001F307B" w:rsidRPr="00B53206" w:rsidDel="003E7501">
          <w:rPr>
            <w:rFonts w:cstheme="minorHAnsi"/>
          </w:rPr>
          <w:delText xml:space="preserve"> </w:delText>
        </w:r>
        <w:r w:rsidRPr="00B53206" w:rsidDel="003E7501">
          <w:rPr>
            <w:rFonts w:cstheme="minorHAnsi"/>
            <w:noProof/>
            <w:rPrChange w:id="1570" w:author="BEAUMONT Tiffany" w:date="2025-03-26T09:53:00Z">
              <w:rPr>
                <w:rFonts w:cstheme="minorHAnsi"/>
                <w:noProof/>
                <w:lang w:eastAsia="fr-FR"/>
              </w:rPr>
            </w:rPrChange>
          </w:rPr>
          <w:drawing>
            <wp:inline distT="0" distB="0" distL="0" distR="0" wp14:anchorId="2EFDEA06" wp14:editId="6233270C">
              <wp:extent cx="2991616" cy="2214000"/>
              <wp:effectExtent l="0" t="0" r="0" b="0"/>
              <wp:docPr id="1309217602"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4" cstate="screen">
                        <a:extLst>
                          <a:ext uri="{28A0092B-C50C-407E-A947-70E740481C1C}">
                            <a14:useLocalDpi xmlns:a14="http://schemas.microsoft.com/office/drawing/2010/main"/>
                          </a:ext>
                        </a:extLst>
                      </a:blip>
                      <a:srcRect/>
                      <a:stretch>
                        <a:fillRect/>
                      </a:stretch>
                    </pic:blipFill>
                    <pic:spPr bwMode="auto">
                      <a:xfrm>
                        <a:off x="0" y="0"/>
                        <a:ext cx="2991616" cy="2214000"/>
                      </a:xfrm>
                      <a:prstGeom prst="rect">
                        <a:avLst/>
                      </a:prstGeom>
                      <a:noFill/>
                      <a:ln>
                        <a:noFill/>
                      </a:ln>
                    </pic:spPr>
                  </pic:pic>
                </a:graphicData>
              </a:graphic>
            </wp:inline>
          </w:drawing>
        </w:r>
      </w:del>
    </w:p>
    <w:p w14:paraId="6E07B518" w14:textId="667A236E" w:rsidR="00671D55" w:rsidRPr="00B53206" w:rsidDel="003E7501" w:rsidRDefault="00671D55">
      <w:pPr>
        <w:jc w:val="both"/>
        <w:rPr>
          <w:del w:id="1571" w:author="BEAUMONT Tiffany" w:date="2025-03-17T13:26:00Z"/>
          <w:rFonts w:cstheme="minorHAnsi"/>
          <w:rPrChange w:id="1572" w:author="BEAUMONT Tiffany" w:date="2025-03-26T09:53:00Z">
            <w:rPr>
              <w:del w:id="1573" w:author="BEAUMONT Tiffany" w:date="2025-03-17T13:26:00Z"/>
              <w:rFonts w:cstheme="minorHAnsi"/>
              <w:i/>
              <w:iCs/>
              <w:color w:val="44546A" w:themeColor="text2"/>
              <w:sz w:val="18"/>
              <w:szCs w:val="18"/>
            </w:rPr>
          </w:rPrChange>
        </w:rPr>
        <w:pPrChange w:id="1574" w:author="BEAUMONT Tiffany" w:date="2025-03-26T09:54:00Z">
          <w:pPr/>
        </w:pPrChange>
      </w:pPr>
      <w:bookmarkStart w:id="1575" w:name="_Ref175575468"/>
      <w:bookmarkStart w:id="1576" w:name="_Toc186722411"/>
      <w:del w:id="1577" w:author="BEAUMONT Tiffany" w:date="2025-03-17T13:26:00Z">
        <w:r w:rsidRPr="00B53206" w:rsidDel="003E7501">
          <w:rPr>
            <w:rFonts w:cstheme="minorHAnsi"/>
            <w:rPrChange w:id="1578" w:author="BEAUMONT Tiffany" w:date="2025-03-26T09:53:00Z">
              <w:rPr>
                <w:rFonts w:cstheme="minorHAnsi"/>
                <w:i/>
                <w:iCs/>
                <w:color w:val="44546A" w:themeColor="text2"/>
                <w:sz w:val="18"/>
                <w:szCs w:val="18"/>
              </w:rPr>
            </w:rPrChange>
          </w:rPr>
          <w:delText xml:space="preserve">Figure </w:delText>
        </w:r>
        <w:r w:rsidR="009A4BE0" w:rsidRPr="00B53206" w:rsidDel="003E7501">
          <w:rPr>
            <w:rFonts w:cstheme="minorHAnsi"/>
            <w:rPrChange w:id="1579" w:author="BEAUMONT Tiffany" w:date="2025-03-26T09:53:00Z">
              <w:rPr>
                <w:rFonts w:cstheme="minorHAnsi"/>
                <w:i/>
                <w:iCs/>
                <w:color w:val="44546A" w:themeColor="text2"/>
                <w:sz w:val="18"/>
                <w:szCs w:val="18"/>
              </w:rPr>
            </w:rPrChange>
          </w:rPr>
          <w:fldChar w:fldCharType="begin"/>
        </w:r>
        <w:r w:rsidR="009A4BE0" w:rsidRPr="00B53206" w:rsidDel="003E7501">
          <w:rPr>
            <w:rFonts w:cstheme="minorHAnsi"/>
            <w:rPrChange w:id="1580" w:author="BEAUMONT Tiffany" w:date="2025-03-26T09:53:00Z">
              <w:rPr>
                <w:rFonts w:cstheme="minorHAnsi"/>
                <w:i/>
                <w:iCs/>
                <w:color w:val="44546A" w:themeColor="text2"/>
                <w:sz w:val="18"/>
                <w:szCs w:val="18"/>
              </w:rPr>
            </w:rPrChange>
          </w:rPr>
          <w:delInstrText xml:space="preserve"> SEQ Figure \* ARABIC </w:delInstrText>
        </w:r>
        <w:r w:rsidR="009A4BE0" w:rsidRPr="00B53206" w:rsidDel="003E7501">
          <w:rPr>
            <w:rFonts w:cstheme="minorHAnsi"/>
            <w:rPrChange w:id="1581" w:author="BEAUMONT Tiffany" w:date="2025-03-26T09:53:00Z">
              <w:rPr>
                <w:rFonts w:cstheme="minorHAnsi"/>
                <w:i/>
                <w:iCs/>
                <w:color w:val="44546A" w:themeColor="text2"/>
                <w:sz w:val="18"/>
                <w:szCs w:val="18"/>
              </w:rPr>
            </w:rPrChange>
          </w:rPr>
          <w:fldChar w:fldCharType="separate"/>
        </w:r>
      </w:del>
      <w:del w:id="1582" w:author="BEAUMONT Tiffany" w:date="2025-03-07T12:39:00Z">
        <w:r w:rsidR="00F3073D" w:rsidRPr="00B53206" w:rsidDel="0040571B">
          <w:rPr>
            <w:rFonts w:cstheme="minorHAnsi"/>
            <w:rPrChange w:id="1583" w:author="BEAUMONT Tiffany" w:date="2025-03-26T09:53:00Z">
              <w:rPr>
                <w:rFonts w:cstheme="minorHAnsi"/>
                <w:i/>
                <w:iCs/>
                <w:noProof/>
                <w:color w:val="44546A" w:themeColor="text2"/>
                <w:sz w:val="18"/>
                <w:szCs w:val="18"/>
              </w:rPr>
            </w:rPrChange>
          </w:rPr>
          <w:delText>20</w:delText>
        </w:r>
      </w:del>
      <w:del w:id="1584" w:author="BEAUMONT Tiffany" w:date="2025-03-17T13:26:00Z">
        <w:r w:rsidR="009A4BE0" w:rsidRPr="00B53206" w:rsidDel="003E7501">
          <w:rPr>
            <w:rFonts w:cstheme="minorHAnsi"/>
            <w:rPrChange w:id="1585" w:author="BEAUMONT Tiffany" w:date="2025-03-26T09:53:00Z">
              <w:rPr>
                <w:rFonts w:cstheme="minorHAnsi"/>
                <w:i/>
                <w:iCs/>
                <w:color w:val="44546A" w:themeColor="text2"/>
                <w:sz w:val="18"/>
                <w:szCs w:val="18"/>
              </w:rPr>
            </w:rPrChange>
          </w:rPr>
          <w:fldChar w:fldCharType="end"/>
        </w:r>
        <w:bookmarkEnd w:id="1575"/>
        <w:r w:rsidRPr="00B53206" w:rsidDel="003E7501">
          <w:rPr>
            <w:rFonts w:cstheme="minorHAnsi"/>
            <w:rPrChange w:id="1586" w:author="BEAUMONT Tiffany" w:date="2025-03-26T09:53:00Z">
              <w:rPr>
                <w:rFonts w:cstheme="minorHAnsi"/>
                <w:i/>
                <w:iCs/>
                <w:color w:val="44546A" w:themeColor="text2"/>
                <w:sz w:val="18"/>
                <w:szCs w:val="18"/>
              </w:rPr>
            </w:rPrChange>
          </w:rPr>
          <w:delText> : Histogrammes de sensibilité et d’erreur relative (calculés par rapport au fantôme local), au Tc</w:delText>
        </w:r>
        <w:r w:rsidRPr="00B53206" w:rsidDel="003E7501">
          <w:rPr>
            <w:rFonts w:cstheme="minorHAnsi"/>
            <w:rPrChange w:id="1587" w:author="BEAUMONT Tiffany" w:date="2025-03-26T09:53:00Z">
              <w:rPr>
                <w:rFonts w:cstheme="minorHAnsi"/>
                <w:i/>
                <w:iCs/>
                <w:color w:val="44546A" w:themeColor="text2"/>
                <w:sz w:val="18"/>
                <w:szCs w:val="18"/>
              </w:rPr>
            </w:rPrChange>
          </w:rPr>
          <w:noBreakHyphen/>
          <w:delText>99m, en collimateur parallèle, en conditions locales. Courbes d’ajustement de la distribution (en bleu) et d’ajustement de la distribution normale (en noir).</w:delText>
        </w:r>
        <w:bookmarkEnd w:id="1576"/>
      </w:del>
    </w:p>
    <w:p w14:paraId="0B89E5AC" w14:textId="2B5FB8C7" w:rsidR="005C0C5C" w:rsidRPr="00B53206" w:rsidDel="003335FD" w:rsidRDefault="00CB5AF1" w:rsidP="00903EA6">
      <w:pPr>
        <w:jc w:val="both"/>
        <w:rPr>
          <w:del w:id="1588" w:author="BEAUMONT Tiffany" w:date="2025-03-17T13:19:00Z"/>
          <w:rFonts w:cstheme="minorHAnsi"/>
        </w:rPr>
      </w:pPr>
      <w:del w:id="1589" w:author="BEAUMONT Tiffany" w:date="2025-03-17T13:19:00Z">
        <w:r w:rsidRPr="00B53206" w:rsidDel="003335FD">
          <w:rPr>
            <w:rFonts w:cstheme="minorHAnsi"/>
          </w:rPr>
          <w:delText xml:space="preserve">Nous avons caractérisé les distributions de ces deux grandeurs ainsi que leur corrélation avec les paramètres d’acquisitions (cf. </w:delText>
        </w:r>
        <w:r w:rsidRPr="00B53206" w:rsidDel="003335FD">
          <w:rPr>
            <w:rFonts w:cstheme="minorHAnsi"/>
          </w:rPr>
          <w:fldChar w:fldCharType="begin"/>
        </w:r>
        <w:r w:rsidRPr="00B53206" w:rsidDel="003335FD">
          <w:rPr>
            <w:rFonts w:cstheme="minorHAnsi"/>
          </w:rPr>
          <w:delInstrText xml:space="preserve"> REF _Ref175575468 \h  \* MERGEFORMAT </w:delInstrText>
        </w:r>
        <w:r w:rsidRPr="00B53206" w:rsidDel="003335FD">
          <w:rPr>
            <w:rFonts w:cstheme="minorHAnsi"/>
          </w:rPr>
        </w:r>
        <w:r w:rsidRPr="00B53206" w:rsidDel="003335FD">
          <w:rPr>
            <w:rFonts w:cstheme="minorHAnsi"/>
          </w:rPr>
          <w:fldChar w:fldCharType="separate"/>
        </w:r>
      </w:del>
      <w:del w:id="1590" w:author="BEAUMONT Tiffany" w:date="2025-02-24T15:06:00Z">
        <w:r w:rsidR="00174A71" w:rsidRPr="00B53206" w:rsidDel="00F3073D">
          <w:rPr>
            <w:rFonts w:cstheme="minorHAnsi"/>
          </w:rPr>
          <w:delText>Figure 20</w:delText>
        </w:r>
      </w:del>
      <w:del w:id="1591" w:author="BEAUMONT Tiffany" w:date="2025-03-17T13:19:00Z">
        <w:r w:rsidRPr="00B53206" w:rsidDel="003335FD">
          <w:rPr>
            <w:rFonts w:cstheme="minorHAnsi"/>
          </w:rPr>
          <w:fldChar w:fldCharType="end"/>
        </w:r>
        <w:r w:rsidRPr="00B53206" w:rsidDel="003335FD">
          <w:rPr>
            <w:rFonts w:cstheme="minorHAnsi"/>
          </w:rPr>
          <w:delText>).</w:delText>
        </w:r>
      </w:del>
    </w:p>
    <w:p w14:paraId="5BD3A4AC" w14:textId="60D51D85" w:rsidR="00CB5AF1" w:rsidRPr="00B53206" w:rsidDel="003335FD" w:rsidRDefault="00CB5AF1" w:rsidP="00903EA6">
      <w:pPr>
        <w:jc w:val="both"/>
        <w:rPr>
          <w:del w:id="1592" w:author="BEAUMONT Tiffany" w:date="2025-03-17T13:19:00Z"/>
          <w:rFonts w:cstheme="minorHAnsi"/>
        </w:rPr>
      </w:pPr>
      <w:del w:id="1593" w:author="BEAUMONT Tiffany" w:date="2025-03-17T13:19:00Z">
        <w:r w:rsidRPr="00B53206" w:rsidDel="003335FD">
          <w:rPr>
            <w:rFonts w:cstheme="minorHAnsi"/>
          </w:rPr>
          <w:delText>Ces figures représentent l’histogramme de la sensibilité et de l’erreur relative des données pour le Tc</w:delText>
        </w:r>
        <w:r w:rsidRPr="00B53206" w:rsidDel="003335FD">
          <w:rPr>
            <w:rFonts w:cstheme="minorHAnsi"/>
          </w:rPr>
          <w:noBreakHyphen/>
          <w:delText>99m, en collimateur parallèle et en configuration locale. Le trait bleu représente la courbe d’ajustement de la distribution et le trait noir la courbe d’ajustement de la distribution normale la plus proche. D’après le test de Shapiro-Wilks nous ne pouvons pas approximer cette distribution par une distribution normale (respectivement p = 0,003 et p = 0,005). Nous avons donc utilisé la méthode de Spearman pour étudier les corrélations.</w:delText>
        </w:r>
      </w:del>
    </w:p>
    <w:p w14:paraId="4A8FA4D4" w14:textId="361D6687" w:rsidR="00552406" w:rsidRPr="00B53206" w:rsidDel="00894666" w:rsidRDefault="005C0C5C" w:rsidP="00903EA6">
      <w:pPr>
        <w:jc w:val="both"/>
        <w:rPr>
          <w:del w:id="1594" w:author="BEAUMONT Tiffany" w:date="2025-03-25T13:16:00Z"/>
          <w:rFonts w:cstheme="minorHAnsi"/>
        </w:rPr>
      </w:pPr>
      <w:del w:id="1595" w:author="BEAUMONT Tiffany" w:date="2025-03-25T13:15:00Z">
        <w:r w:rsidRPr="00B53206" w:rsidDel="00894666">
          <w:rPr>
            <w:rFonts w:cstheme="minorHAnsi"/>
          </w:rPr>
          <w:delText>L</w:delText>
        </w:r>
        <w:r w:rsidR="00552406" w:rsidRPr="00B53206" w:rsidDel="00894666">
          <w:rPr>
            <w:rFonts w:cstheme="minorHAnsi"/>
          </w:rPr>
          <w:delText>a matrice de corrélation</w:delText>
        </w:r>
        <w:r w:rsidRPr="00B53206" w:rsidDel="00894666">
          <w:rPr>
            <w:rFonts w:cstheme="minorHAnsi"/>
          </w:rPr>
          <w:delText xml:space="preserve"> se trouve en </w:delText>
        </w:r>
        <w:r w:rsidRPr="00B53206" w:rsidDel="00894666">
          <w:rPr>
            <w:rFonts w:cstheme="minorHAnsi"/>
          </w:rPr>
          <w:fldChar w:fldCharType="begin"/>
        </w:r>
        <w:r w:rsidRPr="00B53206" w:rsidDel="00894666">
          <w:rPr>
            <w:rFonts w:cstheme="minorHAnsi"/>
          </w:rPr>
          <w:delInstrText xml:space="preserve"> REF _Ref186566015 \h </w:delInstrText>
        </w:r>
      </w:del>
      <w:r w:rsidR="00B53206" w:rsidRPr="00B53206">
        <w:rPr>
          <w:rFonts w:cstheme="minorHAnsi"/>
        </w:rPr>
        <w:instrText xml:space="preserve"> \* MERGEFORMAT </w:instrText>
      </w:r>
      <w:del w:id="1596" w:author="BEAUMONT Tiffany" w:date="2025-03-25T13:15:00Z">
        <w:r w:rsidRPr="00B53206" w:rsidDel="00894666">
          <w:rPr>
            <w:rFonts w:cstheme="minorHAnsi"/>
          </w:rPr>
        </w:r>
        <w:r w:rsidRPr="00B53206" w:rsidDel="00894666">
          <w:rPr>
            <w:rFonts w:cstheme="minorHAnsi"/>
          </w:rPr>
          <w:fldChar w:fldCharType="separate"/>
        </w:r>
        <w:r w:rsidR="00F3073D" w:rsidRPr="00B53206" w:rsidDel="00894666">
          <w:rPr>
            <w:rFonts w:cstheme="minorHAnsi"/>
          </w:rPr>
          <w:delText xml:space="preserve">Annexe </w:delText>
        </w:r>
        <w:r w:rsidR="00F3073D" w:rsidRPr="00B53206" w:rsidDel="00894666">
          <w:rPr>
            <w:rFonts w:cstheme="minorHAnsi"/>
            <w:rPrChange w:id="1597" w:author="BEAUMONT Tiffany" w:date="2025-03-26T09:53:00Z">
              <w:rPr>
                <w:rFonts w:cstheme="minorHAnsi"/>
                <w:noProof/>
              </w:rPr>
            </w:rPrChange>
          </w:rPr>
          <w:delText>6</w:delText>
        </w:r>
        <w:r w:rsidRPr="00B53206" w:rsidDel="00894666">
          <w:rPr>
            <w:rFonts w:cstheme="minorHAnsi"/>
          </w:rPr>
          <w:fldChar w:fldCharType="end"/>
        </w:r>
        <w:r w:rsidRPr="00B53206" w:rsidDel="00894666">
          <w:rPr>
            <w:rFonts w:cstheme="minorHAnsi"/>
          </w:rPr>
          <w:delText xml:space="preserve"> (</w:delText>
        </w:r>
        <w:r w:rsidR="00190046" w:rsidRPr="00B53206" w:rsidDel="00894666">
          <w:rPr>
            <w:rFonts w:cstheme="minorHAnsi"/>
          </w:rPr>
          <w:fldChar w:fldCharType="begin"/>
        </w:r>
        <w:r w:rsidR="00190046" w:rsidRPr="00B53206" w:rsidDel="00894666">
          <w:rPr>
            <w:rFonts w:cstheme="minorHAnsi"/>
          </w:rPr>
          <w:delInstrText xml:space="preserve"> REF _Ref186636479 \h  \* MERGEFORMAT </w:delInstrText>
        </w:r>
        <w:r w:rsidR="00190046" w:rsidRPr="00B53206" w:rsidDel="00894666">
          <w:rPr>
            <w:rFonts w:cstheme="minorHAnsi"/>
          </w:rPr>
        </w:r>
        <w:r w:rsidR="00190046" w:rsidRPr="00B53206" w:rsidDel="00894666">
          <w:rPr>
            <w:rFonts w:cstheme="minorHAnsi"/>
          </w:rPr>
          <w:fldChar w:fldCharType="separate"/>
        </w:r>
      </w:del>
      <w:del w:id="1598" w:author="BEAUMONT Tiffany" w:date="2025-02-24T15:06:00Z">
        <w:r w:rsidR="00174A71" w:rsidRPr="00B53206" w:rsidDel="00F3073D">
          <w:rPr>
            <w:rFonts w:cstheme="minorHAnsi"/>
          </w:rPr>
          <w:delText>a</w:delText>
        </w:r>
      </w:del>
      <w:del w:id="1599" w:author="BEAUMONT Tiffany" w:date="2025-03-25T13:15:00Z">
        <w:r w:rsidR="00190046" w:rsidRPr="00B53206" w:rsidDel="00894666">
          <w:rPr>
            <w:rFonts w:cstheme="minorHAnsi"/>
          </w:rPr>
          <w:fldChar w:fldCharType="end"/>
        </w:r>
        <w:r w:rsidRPr="00B53206" w:rsidDel="00894666">
          <w:rPr>
            <w:rFonts w:cstheme="minorHAnsi"/>
          </w:rPr>
          <w:delText>)</w:delText>
        </w:r>
        <w:r w:rsidR="00552406" w:rsidRPr="00B53206" w:rsidDel="00894666">
          <w:rPr>
            <w:rFonts w:cstheme="minorHAnsi"/>
          </w:rPr>
          <w:delText xml:space="preserve">. </w:delText>
        </w:r>
      </w:del>
      <w:del w:id="1600" w:author="BEAUMONT Tiffany" w:date="2025-03-25T13:16:00Z">
        <w:r w:rsidR="00552406" w:rsidRPr="00B53206" w:rsidDel="00894666">
          <w:rPr>
            <w:rFonts w:cstheme="minorHAnsi"/>
          </w:rPr>
          <w:delText xml:space="preserve">On </w:delText>
        </w:r>
        <w:r w:rsidR="00907A5E" w:rsidRPr="00B53206" w:rsidDel="00894666">
          <w:rPr>
            <w:rFonts w:cstheme="minorHAnsi"/>
          </w:rPr>
          <w:delText xml:space="preserve">peut y </w:delText>
        </w:r>
        <w:r w:rsidR="00552406" w:rsidRPr="00B53206" w:rsidDel="00894666">
          <w:rPr>
            <w:rFonts w:cstheme="minorHAnsi"/>
          </w:rPr>
          <w:delText>remarque</w:delText>
        </w:r>
        <w:r w:rsidR="00907A5E" w:rsidRPr="00B53206" w:rsidDel="00894666">
          <w:rPr>
            <w:rFonts w:cstheme="minorHAnsi"/>
          </w:rPr>
          <w:delText>r</w:delText>
        </w:r>
        <w:r w:rsidR="00552406" w:rsidRPr="00B53206" w:rsidDel="00894666">
          <w:rPr>
            <w:rFonts w:cstheme="minorHAnsi"/>
          </w:rPr>
          <w:delText xml:space="preserve"> que le seuil est très négativement corrélé à la sensibilité et l’erreur relative. Par contre la durée, le modèle de machine, l’épaisseur de cristal ne semble pas ou très faiblement corrélés.</w:delText>
        </w:r>
      </w:del>
    </w:p>
    <w:p w14:paraId="0D4B2661" w14:textId="5EE76A9C" w:rsidR="00552406" w:rsidRPr="00B53206" w:rsidDel="00894666" w:rsidRDefault="00552406" w:rsidP="00903EA6">
      <w:pPr>
        <w:jc w:val="both"/>
        <w:rPr>
          <w:del w:id="1601" w:author="BEAUMONT Tiffany" w:date="2025-03-25T13:16:00Z"/>
          <w:rFonts w:cstheme="minorHAnsi"/>
        </w:rPr>
      </w:pPr>
      <w:del w:id="1602" w:author="BEAUMONT Tiffany" w:date="2025-03-25T13:16:00Z">
        <w:r w:rsidRPr="00B53206" w:rsidDel="00894666">
          <w:rPr>
            <w:rFonts w:cstheme="minorHAnsi"/>
          </w:rPr>
          <w:delText>Nous avons ensuite trié par ordre d’importance les paramètres en tenant compte des multiples tests pour les valeurs de significativités de p-values par une correction de Benjamini-Hochberg. Les paramètres pour des mesures en collimateur parallèle au Tc</w:delText>
        </w:r>
        <w:r w:rsidRPr="00B53206" w:rsidDel="00894666">
          <w:rPr>
            <w:rFonts w:cstheme="minorHAnsi"/>
          </w:rPr>
          <w:noBreakHyphen/>
          <w:delText xml:space="preserve">99m significativement corrélés à la sensibilité sont le seuil, la marque de gamma-caméra et le modèle de collimateur (cf. </w:delText>
        </w:r>
        <w:r w:rsidRPr="00B53206" w:rsidDel="00894666">
          <w:rPr>
            <w:rFonts w:cstheme="minorHAnsi"/>
          </w:rPr>
          <w:fldChar w:fldCharType="begin"/>
        </w:r>
        <w:r w:rsidRPr="00B53206" w:rsidDel="00894666">
          <w:rPr>
            <w:rFonts w:cstheme="minorHAnsi"/>
          </w:rPr>
          <w:delInstrText xml:space="preserve"> REF _Ref175575860 \h  \* MERGEFORMAT </w:delInstrText>
        </w:r>
        <w:r w:rsidRPr="00B53206" w:rsidDel="00894666">
          <w:rPr>
            <w:rFonts w:cstheme="minorHAnsi"/>
          </w:rPr>
        </w:r>
        <w:r w:rsidRPr="00B53206" w:rsidDel="00894666">
          <w:rPr>
            <w:rFonts w:cstheme="minorHAnsi"/>
          </w:rPr>
          <w:fldChar w:fldCharType="separate"/>
        </w:r>
      </w:del>
      <w:del w:id="1603" w:author="BEAUMONT Tiffany" w:date="2025-02-24T15:06:00Z">
        <w:r w:rsidR="00174A71" w:rsidRPr="00B53206" w:rsidDel="00F3073D">
          <w:rPr>
            <w:rFonts w:cstheme="minorHAnsi"/>
          </w:rPr>
          <w:delText>Tableau 19</w:delText>
        </w:r>
      </w:del>
      <w:del w:id="1604" w:author="BEAUMONT Tiffany" w:date="2025-03-25T13:16:00Z">
        <w:r w:rsidRPr="00B53206" w:rsidDel="00894666">
          <w:rPr>
            <w:rFonts w:cstheme="minorHAnsi"/>
          </w:rPr>
          <w:fldChar w:fldCharType="end"/>
        </w:r>
        <w:r w:rsidRPr="00B53206" w:rsidDel="00894666">
          <w:rPr>
            <w:rFonts w:cstheme="minorHAnsi"/>
          </w:rPr>
          <w:delText>).</w:delText>
        </w:r>
      </w:del>
    </w:p>
    <w:p w14:paraId="59800D2F" w14:textId="52290317" w:rsidR="00CB5AF1" w:rsidRPr="00B53206" w:rsidDel="00894666" w:rsidRDefault="00CB5AF1" w:rsidP="00903EA6">
      <w:pPr>
        <w:jc w:val="both"/>
        <w:rPr>
          <w:del w:id="1605" w:author="BEAUMONT Tiffany" w:date="2025-03-25T13:16:00Z"/>
          <w:rFonts w:cstheme="minorHAnsi"/>
        </w:rPr>
      </w:pPr>
      <w:del w:id="1606" w:author="BEAUMONT Tiffany" w:date="2025-03-25T13:16:00Z">
        <w:r w:rsidRPr="00B53206" w:rsidDel="00894666">
          <w:rPr>
            <w:rFonts w:cstheme="minorHAnsi"/>
          </w:rPr>
          <w:delText>Les paramètres pour des mesures en collimateur parallèle au Tc</w:delText>
        </w:r>
        <w:r w:rsidRPr="00B53206" w:rsidDel="00894666">
          <w:rPr>
            <w:rFonts w:cstheme="minorHAnsi"/>
          </w:rPr>
          <w:noBreakHyphen/>
          <w:delText xml:space="preserve">99m significativement corrélés à l’erreur relative sont donc le seuil, la marque, la durée, la distance et la taille de pixel (cf. </w:delText>
        </w:r>
        <w:r w:rsidRPr="00B53206" w:rsidDel="00894666">
          <w:rPr>
            <w:rFonts w:cstheme="minorHAnsi"/>
          </w:rPr>
          <w:fldChar w:fldCharType="begin"/>
        </w:r>
        <w:r w:rsidRPr="00B53206" w:rsidDel="00894666">
          <w:rPr>
            <w:rFonts w:cstheme="minorHAnsi"/>
          </w:rPr>
          <w:delInstrText xml:space="preserve"> REF _Ref175575863 \h  \* MERGEFORMAT </w:delInstrText>
        </w:r>
        <w:r w:rsidRPr="00B53206" w:rsidDel="00894666">
          <w:rPr>
            <w:rFonts w:cstheme="minorHAnsi"/>
          </w:rPr>
        </w:r>
        <w:r w:rsidRPr="00B53206" w:rsidDel="00894666">
          <w:rPr>
            <w:rFonts w:cstheme="minorHAnsi"/>
          </w:rPr>
          <w:fldChar w:fldCharType="separate"/>
        </w:r>
      </w:del>
      <w:del w:id="1607" w:author="BEAUMONT Tiffany" w:date="2025-02-24T15:06:00Z">
        <w:r w:rsidR="00174A71" w:rsidRPr="00B53206" w:rsidDel="00F3073D">
          <w:rPr>
            <w:rFonts w:cstheme="minorHAnsi"/>
          </w:rPr>
          <w:delText>Tableau 20</w:delText>
        </w:r>
      </w:del>
      <w:del w:id="1608" w:author="BEAUMONT Tiffany" w:date="2025-03-25T13:16:00Z">
        <w:r w:rsidRPr="00B53206" w:rsidDel="00894666">
          <w:rPr>
            <w:rFonts w:cstheme="minorHAnsi"/>
          </w:rPr>
          <w:fldChar w:fldCharType="end"/>
        </w:r>
        <w:r w:rsidRPr="00B53206" w:rsidDel="00894666">
          <w:rPr>
            <w:rFonts w:cstheme="minorHAnsi"/>
          </w:rPr>
          <w:delText xml:space="preserve">). Afin d’améliorer la robustesse de nos </w:delText>
        </w:r>
        <w:r w:rsidR="00E3466D" w:rsidRPr="00B53206" w:rsidDel="00894666">
          <w:rPr>
            <w:rFonts w:cstheme="minorHAnsi"/>
          </w:rPr>
          <w:delText>étalonnages</w:delText>
        </w:r>
        <w:r w:rsidRPr="00B53206" w:rsidDel="00894666">
          <w:rPr>
            <w:rFonts w:cstheme="minorHAnsi"/>
          </w:rPr>
          <w:delText xml:space="preserve"> en sensibilité entre les centres en collimateur parallèle et Tc</w:delText>
        </w:r>
        <w:r w:rsidRPr="00B53206" w:rsidDel="00894666">
          <w:rPr>
            <w:rFonts w:cstheme="minorHAnsi"/>
          </w:rPr>
          <w:noBreakHyphen/>
          <w:delText xml:space="preserve">99m on pourrait fixer un seuil pour la segmentation de l’image, une taille de pixel et la durée d’acquisition. Les autres paramètres comme la marque et le modèle de collimateur sont inhérents aux gamma-caméras et doivent donc être identiques entre la mesure </w:delText>
        </w:r>
        <w:r w:rsidR="003B6A42" w:rsidRPr="00B53206" w:rsidDel="00894666">
          <w:rPr>
            <w:rFonts w:cstheme="minorHAnsi"/>
          </w:rPr>
          <w:delText>d’étalonnage</w:delText>
        </w:r>
        <w:r w:rsidRPr="00B53206" w:rsidDel="00894666">
          <w:rPr>
            <w:rFonts w:cstheme="minorHAnsi"/>
          </w:rPr>
          <w:delText xml:space="preserve"> et les mesures sur patients.</w:delText>
        </w:r>
      </w:del>
    </w:p>
    <w:p w14:paraId="1AEE7766" w14:textId="1F1FF87A" w:rsidR="00907A5E" w:rsidRPr="00B53206" w:rsidDel="003E7501" w:rsidRDefault="00907A5E" w:rsidP="00903EA6">
      <w:pPr>
        <w:jc w:val="both"/>
        <w:rPr>
          <w:del w:id="1609" w:author="BEAUMONT Tiffany" w:date="2025-03-17T13:22:00Z"/>
          <w:rFonts w:cstheme="minorHAnsi"/>
        </w:rPr>
      </w:pPr>
    </w:p>
    <w:p w14:paraId="0147641D" w14:textId="2500FE88" w:rsidR="00671D55" w:rsidRPr="00B53206" w:rsidDel="003E7501" w:rsidRDefault="00671D55">
      <w:pPr>
        <w:jc w:val="both"/>
        <w:rPr>
          <w:del w:id="1610" w:author="BEAUMONT Tiffany" w:date="2025-03-17T13:22:00Z"/>
          <w:rFonts w:cstheme="minorHAnsi"/>
        </w:rPr>
        <w:pPrChange w:id="1611" w:author="BEAUMONT Tiffany" w:date="2025-03-26T09:54:00Z">
          <w:pPr>
            <w:pStyle w:val="Titre3"/>
          </w:pPr>
        </w:pPrChange>
      </w:pPr>
      <w:bookmarkStart w:id="1612" w:name="_Collimateur_sténopé,_I-123"/>
      <w:bookmarkStart w:id="1613" w:name="_Toc181034293"/>
      <w:bookmarkStart w:id="1614" w:name="_Ref183011363"/>
      <w:bookmarkStart w:id="1615" w:name="_Ref183011368"/>
      <w:bookmarkEnd w:id="1612"/>
      <w:del w:id="1616" w:author="BEAUMONT Tiffany" w:date="2025-03-17T13:22:00Z">
        <w:r w:rsidRPr="00B53206" w:rsidDel="003E7501">
          <w:rPr>
            <w:rFonts w:cstheme="minorHAnsi"/>
          </w:rPr>
          <w:delText>Collimateur sténopé, I</w:delText>
        </w:r>
        <w:r w:rsidRPr="00B53206" w:rsidDel="003E7501">
          <w:rPr>
            <w:rFonts w:cstheme="minorHAnsi"/>
          </w:rPr>
          <w:noBreakHyphen/>
          <w:delText>123</w:delText>
        </w:r>
        <w:bookmarkEnd w:id="1613"/>
        <w:bookmarkEnd w:id="1614"/>
        <w:bookmarkEnd w:id="1615"/>
      </w:del>
    </w:p>
    <w:p w14:paraId="2AD855D3" w14:textId="09EDB5DF" w:rsidR="00671D55" w:rsidRPr="00B53206" w:rsidDel="00C71F7E" w:rsidRDefault="00671D55">
      <w:pPr>
        <w:jc w:val="both"/>
        <w:rPr>
          <w:del w:id="1617" w:author="BEAUMONT Tiffany" w:date="2025-03-07T15:27:00Z"/>
          <w:rFonts w:cstheme="minorHAnsi"/>
        </w:rPr>
        <w:pPrChange w:id="1618" w:author="BEAUMONT Tiffany" w:date="2025-03-26T09:54:00Z">
          <w:pPr/>
        </w:pPrChange>
      </w:pPr>
    </w:p>
    <w:p w14:paraId="4861365A" w14:textId="1C3FCC27" w:rsidR="00671D55" w:rsidRPr="00B53206" w:rsidDel="004B4461" w:rsidRDefault="00671D55" w:rsidP="00903EA6">
      <w:pPr>
        <w:jc w:val="both"/>
        <w:rPr>
          <w:del w:id="1619" w:author="BEAUMONT Tiffany" w:date="2025-03-07T14:54:00Z"/>
          <w:rFonts w:cstheme="minorHAnsi"/>
        </w:rPr>
      </w:pPr>
      <w:del w:id="1620" w:author="BEAUMONT Tiffany" w:date="2025-03-07T14:54:00Z">
        <w:r w:rsidRPr="00B53206" w:rsidDel="004B4461">
          <w:rPr>
            <w:rFonts w:cstheme="minorHAnsi"/>
          </w:rPr>
          <w:delText>Le tableau de résumé des valeurs (disponible</w:delText>
        </w:r>
        <w:r w:rsidR="0071787B" w:rsidRPr="00B53206" w:rsidDel="004B4461">
          <w:rPr>
            <w:rFonts w:cstheme="minorHAnsi"/>
          </w:rPr>
          <w:delText xml:space="preserve"> en </w:delText>
        </w:r>
        <w:r w:rsidR="00EA23CD" w:rsidRPr="00B53206" w:rsidDel="004B4461">
          <w:rPr>
            <w:rFonts w:cstheme="minorHAnsi"/>
          </w:rPr>
          <w:fldChar w:fldCharType="begin"/>
        </w:r>
        <w:r w:rsidR="00EA23CD" w:rsidRPr="00B53206" w:rsidDel="004B4461">
          <w:rPr>
            <w:rFonts w:cstheme="minorHAnsi"/>
          </w:rPr>
          <w:delInstrText xml:space="preserve"> REF _Ref183010800 \h  \* MERGEFORMAT </w:delInstrText>
        </w:r>
        <w:r w:rsidR="00EA23CD" w:rsidRPr="00B53206" w:rsidDel="004B4461">
          <w:rPr>
            <w:rFonts w:cstheme="minorHAnsi"/>
          </w:rPr>
        </w:r>
        <w:r w:rsidR="00EA23CD" w:rsidRPr="00B53206" w:rsidDel="004B4461">
          <w:rPr>
            <w:rFonts w:cstheme="minorHAnsi"/>
          </w:rPr>
          <w:fldChar w:fldCharType="separate"/>
        </w:r>
        <w:r w:rsidR="00F3073D" w:rsidRPr="00B53206" w:rsidDel="004B4461">
          <w:rPr>
            <w:rFonts w:cstheme="minorHAnsi"/>
          </w:rPr>
          <w:delText>Annexe 5</w:delText>
        </w:r>
        <w:r w:rsidR="00EA23CD" w:rsidRPr="00B53206" w:rsidDel="004B4461">
          <w:rPr>
            <w:rFonts w:cstheme="minorHAnsi"/>
          </w:rPr>
          <w:fldChar w:fldCharType="end"/>
        </w:r>
        <w:r w:rsidR="00EA23CD" w:rsidRPr="00B53206" w:rsidDel="004B4461">
          <w:rPr>
            <w:rFonts w:cstheme="minorHAnsi"/>
          </w:rPr>
          <w:delText xml:space="preserve"> (</w:delText>
        </w:r>
        <w:r w:rsidR="00EA23CD" w:rsidRPr="00B53206" w:rsidDel="004B4461">
          <w:rPr>
            <w:rFonts w:cstheme="minorHAnsi"/>
          </w:rPr>
          <w:fldChar w:fldCharType="begin"/>
        </w:r>
        <w:r w:rsidR="00EA23CD" w:rsidRPr="00B53206" w:rsidDel="004B4461">
          <w:rPr>
            <w:rFonts w:cstheme="minorHAnsi"/>
          </w:rPr>
          <w:delInstrText xml:space="preserve"> REF  _Ref183011060 \h  \* MERGEFORMAT </w:delInstrText>
        </w:r>
        <w:r w:rsidR="00EA23CD" w:rsidRPr="00B53206" w:rsidDel="004B4461">
          <w:rPr>
            <w:rFonts w:cstheme="minorHAnsi"/>
          </w:rPr>
        </w:r>
        <w:r w:rsidR="00EA23CD" w:rsidRPr="00B53206" w:rsidDel="004B4461">
          <w:rPr>
            <w:rFonts w:cstheme="minorHAnsi"/>
          </w:rPr>
          <w:fldChar w:fldCharType="separate"/>
        </w:r>
      </w:del>
      <w:del w:id="1621" w:author="BEAUMONT Tiffany" w:date="2025-02-24T15:06:00Z">
        <w:r w:rsidR="00174A71" w:rsidRPr="00B53206" w:rsidDel="00F3073D">
          <w:rPr>
            <w:rFonts w:cstheme="minorHAnsi"/>
          </w:rPr>
          <w:delText>c</w:delText>
        </w:r>
      </w:del>
      <w:del w:id="1622" w:author="BEAUMONT Tiffany" w:date="2025-03-07T14:54:00Z">
        <w:r w:rsidR="00EA23CD" w:rsidRPr="00B53206" w:rsidDel="004B4461">
          <w:rPr>
            <w:rFonts w:cstheme="minorHAnsi"/>
          </w:rPr>
          <w:fldChar w:fldCharType="end"/>
        </w:r>
        <w:r w:rsidR="00EA23CD" w:rsidRPr="00B53206" w:rsidDel="004B4461">
          <w:rPr>
            <w:rFonts w:cstheme="minorHAnsi"/>
          </w:rPr>
          <w:delText>)</w:delText>
        </w:r>
        <w:r w:rsidRPr="00B53206" w:rsidDel="004B4461">
          <w:rPr>
            <w:rFonts w:cstheme="minorHAnsi"/>
          </w:rPr>
          <w:delText>) permet de vérifier que l’activité dans les fantômes est bien de 4,98 ± 0,96 MBq en moyenne, que la distance entre le fantôme et le collimateur est comprise entre 1 et 12,5 cm,</w:delText>
        </w:r>
        <w:r w:rsidR="0071787B" w:rsidRPr="00B53206" w:rsidDel="004B4461">
          <w:rPr>
            <w:rFonts w:cstheme="minorHAnsi"/>
          </w:rPr>
          <w:delText xml:space="preserve"> et</w:delText>
        </w:r>
        <w:r w:rsidRPr="00B53206" w:rsidDel="004B4461">
          <w:rPr>
            <w:rFonts w:cstheme="minorHAnsi"/>
          </w:rPr>
          <w:delText xml:space="preserve"> que la durée des acquisitions varie de 30 à 1200</w:delText>
        </w:r>
        <w:r w:rsidR="0071787B" w:rsidRPr="00B53206" w:rsidDel="004B4461">
          <w:rPr>
            <w:rFonts w:cstheme="minorHAnsi"/>
          </w:rPr>
          <w:delText> </w:delText>
        </w:r>
        <w:r w:rsidRPr="00B53206" w:rsidDel="004B4461">
          <w:rPr>
            <w:rFonts w:cstheme="minorHAnsi"/>
          </w:rPr>
          <w:delText>s.</w:delText>
        </w:r>
      </w:del>
    </w:p>
    <w:p w14:paraId="546EF09A" w14:textId="0AE87B56" w:rsidR="00671D55" w:rsidRPr="00B53206" w:rsidDel="003E7501" w:rsidRDefault="00671D55" w:rsidP="00903EA6">
      <w:pPr>
        <w:jc w:val="both"/>
        <w:rPr>
          <w:del w:id="1623" w:author="BEAUMONT Tiffany" w:date="2025-03-17T13:22:00Z"/>
          <w:moveFrom w:id="1624" w:author="BEAUMONT Tiffany" w:date="2025-03-07T15:00:00Z"/>
          <w:rFonts w:cstheme="minorHAnsi"/>
        </w:rPr>
      </w:pPr>
      <w:moveFromRangeStart w:id="1625" w:author="BEAUMONT Tiffany" w:date="2025-03-07T15:00:00Z" w:name="move192252028"/>
      <w:moveFrom w:id="1626" w:author="BEAUMONT Tiffany" w:date="2025-03-07T15:00:00Z">
        <w:del w:id="1627" w:author="BEAUMONT Tiffany" w:date="2025-03-17T13:22:00Z">
          <w:r w:rsidRPr="00B53206" w:rsidDel="003E7501">
            <w:rPr>
              <w:rFonts w:cstheme="minorHAnsi"/>
            </w:rPr>
            <w:delText>Les paramètres d’acquisition sont très différents d’un centre à l’autre.</w:delText>
          </w:r>
          <w:bookmarkStart w:id="1628" w:name="_Int_IhwtasZh"/>
          <w:r w:rsidR="0071787B" w:rsidRPr="00B53206" w:rsidDel="003E7501">
            <w:rPr>
              <w:rFonts w:cstheme="minorHAnsi"/>
            </w:rPr>
            <w:delText xml:space="preserve"> Les données récoltées concernent uniquement </w:delText>
          </w:r>
          <w:r w:rsidRPr="00B53206" w:rsidDel="003E7501">
            <w:rPr>
              <w:rFonts w:cstheme="minorHAnsi"/>
            </w:rPr>
            <w:delText>des gamma</w:delText>
          </w:r>
          <w:bookmarkEnd w:id="1628"/>
          <w:r w:rsidRPr="00B53206" w:rsidDel="003E7501">
            <w:rPr>
              <w:rFonts w:cstheme="minorHAnsi"/>
            </w:rPr>
            <w:delText xml:space="preserve">-caméras </w:delText>
          </w:r>
          <w:r w:rsidR="00B20D53" w:rsidRPr="00B53206" w:rsidDel="003E7501">
            <w:rPr>
              <w:rFonts w:cstheme="minorHAnsi"/>
            </w:rPr>
            <w:delText>GE</w:delText>
          </w:r>
          <w:r w:rsidRPr="00B53206" w:rsidDel="003E7501">
            <w:rPr>
              <w:rFonts w:cstheme="minorHAnsi"/>
            </w:rPr>
            <w:delText xml:space="preserve"> et </w:delText>
          </w:r>
          <w:r w:rsidR="0071787B" w:rsidRPr="00B53206" w:rsidDel="003E7501">
            <w:rPr>
              <w:rFonts w:cstheme="minorHAnsi"/>
            </w:rPr>
            <w:delText>leur</w:delText>
          </w:r>
          <w:r w:rsidRPr="00B53206" w:rsidDel="003E7501">
            <w:rPr>
              <w:rFonts w:cstheme="minorHAnsi"/>
            </w:rPr>
            <w:delText xml:space="preserve"> collimateur GPPH avec toujours le même facteur de sténopé (4,45</w:delText>
          </w:r>
          <w:r w:rsidR="00AE7F57" w:rsidRPr="00B53206" w:rsidDel="003E7501">
            <w:rPr>
              <w:rFonts w:cstheme="minorHAnsi"/>
            </w:rPr>
            <w:delText> </w:delText>
          </w:r>
          <w:r w:rsidRPr="00B53206" w:rsidDel="003E7501">
            <w:rPr>
              <w:rFonts w:cstheme="minorHAnsi"/>
            </w:rPr>
            <w:delText>mm de diamètre).</w:delText>
          </w:r>
        </w:del>
      </w:moveFrom>
    </w:p>
    <w:p w14:paraId="3F111445" w14:textId="05A9F62F" w:rsidR="00671D55" w:rsidRPr="00B53206" w:rsidDel="003E7501" w:rsidRDefault="00671D55" w:rsidP="00903EA6">
      <w:pPr>
        <w:jc w:val="both"/>
        <w:rPr>
          <w:del w:id="1629" w:author="BEAUMONT Tiffany" w:date="2025-03-17T13:22:00Z"/>
          <w:moveFrom w:id="1630" w:author="BEAUMONT Tiffany" w:date="2025-03-07T15:00:00Z"/>
          <w:rFonts w:cstheme="minorHAnsi"/>
        </w:rPr>
      </w:pPr>
      <w:moveFrom w:id="1631" w:author="BEAUMONT Tiffany" w:date="2025-03-07T15:00:00Z">
        <w:del w:id="1632" w:author="BEAUMONT Tiffany" w:date="2025-03-17T13:22:00Z">
          <w:r w:rsidRPr="00B53206" w:rsidDel="003E7501">
            <w:rPr>
              <w:rFonts w:cstheme="minorHAnsi"/>
            </w:rPr>
            <w:delText xml:space="preserve">La sensibilité moyenne est de 85,11 Cps/(s.MBq), </w:delText>
          </w:r>
          <w:r w:rsidR="0071787B" w:rsidRPr="00B53206" w:rsidDel="003E7501">
            <w:rPr>
              <w:rFonts w:cstheme="minorHAnsi"/>
            </w:rPr>
            <w:delText xml:space="preserve">avec un </w:delText>
          </w:r>
          <w:r w:rsidRPr="00B53206" w:rsidDel="003E7501">
            <w:rPr>
              <w:rFonts w:cstheme="minorHAnsi"/>
            </w:rPr>
            <w:delText>écart type de 58,24. L’erreur relative est de - 8,73</w:delText>
          </w:r>
          <w:r w:rsidR="00DC2F1A" w:rsidRPr="00B53206" w:rsidDel="003E7501">
            <w:rPr>
              <w:rFonts w:cstheme="minorHAnsi"/>
            </w:rPr>
            <w:delText>%</w:delText>
          </w:r>
          <w:r w:rsidRPr="00B53206" w:rsidDel="003E7501">
            <w:rPr>
              <w:rFonts w:cstheme="minorHAnsi"/>
            </w:rPr>
            <w:delText xml:space="preserve"> mais avec un écart type de 32,72. Pour ces deux valeurs l’écart type est énorme par rapport à la valeur moyenne ce qui témoigne d’une forte dispersion des données. Les écarts type de ces données nous renseignent sur l’amplitude de la différence de sensibilité d’un centre à l’autre ainsi que sur l’erreur relative. Soit les conditions et/ou les machines sont incroyablement différentes d’un centre à l’autre ou ces valeurs témoigne</w:delText>
          </w:r>
          <w:r w:rsidR="0071787B" w:rsidRPr="00B53206" w:rsidDel="003E7501">
            <w:rPr>
              <w:rFonts w:cstheme="minorHAnsi"/>
            </w:rPr>
            <w:delText>nt</w:delText>
          </w:r>
          <w:r w:rsidRPr="00B53206" w:rsidDel="003E7501">
            <w:rPr>
              <w:rFonts w:cstheme="minorHAnsi"/>
            </w:rPr>
            <w:delText xml:space="preserve"> d’une instabilité, d’une sensibilité du système de mesure aux conditions d’acquisition très forte. Des conditions qu’acquisitions standardisée</w:delText>
          </w:r>
          <w:r w:rsidR="0071787B" w:rsidRPr="00B53206" w:rsidDel="003E7501">
            <w:rPr>
              <w:rFonts w:cstheme="minorHAnsi"/>
            </w:rPr>
            <w:delText>s</w:delText>
          </w:r>
          <w:r w:rsidRPr="00B53206" w:rsidDel="003E7501">
            <w:rPr>
              <w:rFonts w:cstheme="minorHAnsi"/>
            </w:rPr>
            <w:delText xml:space="preserve"> permettront-elles d’avoir une meilleure reproductibilité de mesure ? </w:delText>
          </w:r>
        </w:del>
      </w:moveFrom>
    </w:p>
    <w:p w14:paraId="0D436A1F" w14:textId="31D629F4" w:rsidR="00671D55" w:rsidRPr="00B53206" w:rsidDel="003E7501" w:rsidRDefault="00671D55" w:rsidP="00903EA6">
      <w:pPr>
        <w:jc w:val="both"/>
        <w:rPr>
          <w:del w:id="1633" w:author="BEAUMONT Tiffany" w:date="2025-03-17T13:22:00Z"/>
          <w:moveFrom w:id="1634" w:author="BEAUMONT Tiffany" w:date="2025-03-07T15:00:00Z"/>
          <w:rFonts w:cstheme="minorHAnsi"/>
        </w:rPr>
      </w:pPr>
      <w:moveFrom w:id="1635" w:author="BEAUMONT Tiffany" w:date="2025-03-07T15:00:00Z">
        <w:del w:id="1636" w:author="BEAUMONT Tiffany" w:date="2025-03-17T13:22:00Z">
          <w:r w:rsidRPr="00B53206" w:rsidDel="003E7501">
            <w:rPr>
              <w:rFonts w:cstheme="minorHAnsi"/>
            </w:rPr>
            <w:delText xml:space="preserve">La variation de distribution de sensibilité en Cps/(MBq.s) en fonction des centres est représentée sur la </w:delText>
          </w:r>
          <w:r w:rsidRPr="00B53206" w:rsidDel="003E7501">
            <w:rPr>
              <w:rFonts w:cstheme="minorHAnsi"/>
            </w:rPr>
            <w:fldChar w:fldCharType="begin"/>
          </w:r>
          <w:r w:rsidRPr="00B53206" w:rsidDel="003E7501">
            <w:rPr>
              <w:rFonts w:cstheme="minorHAnsi"/>
            </w:rPr>
            <w:delInstrText xml:space="preserve"> REF _Ref175576777 \h </w:delInstrText>
          </w:r>
          <w:r w:rsidR="0071787B" w:rsidRPr="00B53206" w:rsidDel="003E7501">
            <w:rPr>
              <w:rFonts w:cstheme="minorHAnsi"/>
            </w:rPr>
            <w:delInstrText xml:space="preserve"> \* MERGEFORMAT </w:delInstrText>
          </w:r>
        </w:del>
      </w:moveFrom>
      <w:del w:id="1637" w:author="BEAUMONT Tiffany" w:date="2025-03-07T15:00:00Z">
        <w:r w:rsidRPr="00B53206" w:rsidDel="003E7501">
          <w:rPr>
            <w:rFonts w:cstheme="minorHAnsi"/>
          </w:rPr>
        </w:r>
      </w:del>
      <w:moveFrom w:id="1638" w:author="BEAUMONT Tiffany" w:date="2025-03-07T15:00:00Z">
        <w:del w:id="1639" w:author="BEAUMONT Tiffany" w:date="2025-03-17T13:22:00Z">
          <w:r w:rsidRPr="00B53206" w:rsidDel="003E7501">
            <w:rPr>
              <w:rFonts w:cstheme="minorHAnsi"/>
            </w:rPr>
            <w:fldChar w:fldCharType="separate"/>
          </w:r>
          <w:r w:rsidR="00174A71" w:rsidRPr="00B53206" w:rsidDel="003E7501">
            <w:rPr>
              <w:rFonts w:cstheme="minorHAnsi"/>
            </w:rPr>
            <w:delText>Figure 21</w:delText>
          </w:r>
          <w:r w:rsidRPr="00B53206" w:rsidDel="003E7501">
            <w:rPr>
              <w:rFonts w:cstheme="minorHAnsi"/>
            </w:rPr>
            <w:fldChar w:fldCharType="end"/>
          </w:r>
          <w:r w:rsidRPr="00B53206" w:rsidDel="003E7501">
            <w:rPr>
              <w:rFonts w:cstheme="minorHAnsi"/>
            </w:rPr>
            <w:delText xml:space="preserve"> pour les collimateurs sténopés en conditions locales, à l’I-123.</w:delText>
          </w:r>
        </w:del>
      </w:moveFrom>
    </w:p>
    <w:moveFromRangeEnd w:id="1625"/>
    <w:p w14:paraId="46970EC6" w14:textId="5185E10E" w:rsidR="00671D55" w:rsidRPr="00B53206" w:rsidDel="00511130" w:rsidRDefault="00671D55">
      <w:pPr>
        <w:jc w:val="both"/>
        <w:rPr>
          <w:del w:id="1640" w:author="BEAUMONT Tiffany" w:date="2025-03-07T15:00:00Z"/>
          <w:rFonts w:cstheme="minorHAnsi"/>
        </w:rPr>
        <w:pPrChange w:id="1641" w:author="BEAUMONT Tiffany" w:date="2025-03-26T09:54:00Z">
          <w:pPr>
            <w:spacing w:after="0"/>
            <w:ind w:left="-426" w:right="-427"/>
            <w:jc w:val="center"/>
          </w:pPr>
        </w:pPrChange>
      </w:pPr>
      <w:commentRangeStart w:id="1642"/>
      <w:del w:id="1643" w:author="BEAUMONT Tiffany" w:date="2025-03-07T15:00:00Z">
        <w:r w:rsidRPr="00B53206" w:rsidDel="00511130">
          <w:rPr>
            <w:rFonts w:cstheme="minorHAnsi"/>
            <w:noProof/>
            <w:rPrChange w:id="1644" w:author="BEAUMONT Tiffany" w:date="2025-03-26T09:53:00Z">
              <w:rPr>
                <w:rFonts w:cstheme="minorHAnsi"/>
                <w:noProof/>
                <w:lang w:eastAsia="fr-FR"/>
              </w:rPr>
            </w:rPrChange>
          </w:rPr>
          <w:drawing>
            <wp:inline distT="0" distB="0" distL="0" distR="0" wp14:anchorId="737B27F1" wp14:editId="142775E2">
              <wp:extent cx="6335329" cy="3240000"/>
              <wp:effectExtent l="0" t="0" r="8890" b="0"/>
              <wp:docPr id="208490402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5" cstate="screen">
                        <a:extLst>
                          <a:ext uri="{28A0092B-C50C-407E-A947-70E740481C1C}">
                            <a14:useLocalDpi xmlns:a14="http://schemas.microsoft.com/office/drawing/2010/main"/>
                          </a:ext>
                        </a:extLst>
                      </a:blip>
                      <a:srcRect t="4504"/>
                      <a:stretch/>
                    </pic:blipFill>
                    <pic:spPr bwMode="auto">
                      <a:xfrm>
                        <a:off x="0" y="0"/>
                        <a:ext cx="6335329" cy="3240000"/>
                      </a:xfrm>
                      <a:prstGeom prst="rect">
                        <a:avLst/>
                      </a:prstGeom>
                      <a:noFill/>
                      <a:ln>
                        <a:noFill/>
                      </a:ln>
                      <a:extLst>
                        <a:ext uri="{53640926-AAD7-44D8-BBD7-CCE9431645EC}">
                          <a14:shadowObscured xmlns:a14="http://schemas.microsoft.com/office/drawing/2010/main"/>
                        </a:ext>
                      </a:extLst>
                    </pic:spPr>
                  </pic:pic>
                </a:graphicData>
              </a:graphic>
            </wp:inline>
          </w:drawing>
        </w:r>
        <w:commentRangeEnd w:id="1642"/>
        <w:r w:rsidR="005C0C5C" w:rsidRPr="00B53206" w:rsidDel="00511130">
          <w:rPr>
            <w:rPrChange w:id="1645" w:author="BEAUMONT Tiffany" w:date="2025-03-26T09:53:00Z">
              <w:rPr>
                <w:rStyle w:val="Marquedecommentaire"/>
                <w:rFonts w:cstheme="minorHAnsi"/>
              </w:rPr>
            </w:rPrChange>
          </w:rPr>
          <w:commentReference w:id="1642"/>
        </w:r>
      </w:del>
    </w:p>
    <w:p w14:paraId="2C1EA702" w14:textId="6DCEF1B6" w:rsidR="00671D55" w:rsidRPr="00B53206" w:rsidDel="00511130" w:rsidRDefault="00671D55">
      <w:pPr>
        <w:jc w:val="both"/>
        <w:rPr>
          <w:del w:id="1646" w:author="BEAUMONT Tiffany" w:date="2025-03-07T15:00:00Z"/>
          <w:rFonts w:cstheme="minorHAnsi"/>
          <w:rPrChange w:id="1647" w:author="BEAUMONT Tiffany" w:date="2025-03-26T09:53:00Z">
            <w:rPr>
              <w:del w:id="1648" w:author="BEAUMONT Tiffany" w:date="2025-03-07T15:00:00Z"/>
              <w:rFonts w:cstheme="minorHAnsi"/>
              <w:i/>
              <w:iCs/>
              <w:color w:val="44546A" w:themeColor="text2"/>
              <w:sz w:val="18"/>
              <w:szCs w:val="18"/>
            </w:rPr>
          </w:rPrChange>
        </w:rPr>
        <w:pPrChange w:id="1649" w:author="BEAUMONT Tiffany" w:date="2025-03-26T09:54:00Z">
          <w:pPr/>
        </w:pPrChange>
      </w:pPr>
      <w:bookmarkStart w:id="1650" w:name="_Ref175576777"/>
      <w:bookmarkStart w:id="1651" w:name="_Toc186722412"/>
      <w:del w:id="1652" w:author="BEAUMONT Tiffany" w:date="2025-03-07T15:00:00Z">
        <w:r w:rsidRPr="00B53206" w:rsidDel="00511130">
          <w:rPr>
            <w:rFonts w:cstheme="minorHAnsi"/>
            <w:rPrChange w:id="1653" w:author="BEAUMONT Tiffany" w:date="2025-03-26T09:53:00Z">
              <w:rPr>
                <w:rFonts w:cstheme="minorHAnsi"/>
                <w:i/>
                <w:iCs/>
                <w:color w:val="44546A" w:themeColor="text2"/>
                <w:sz w:val="18"/>
                <w:szCs w:val="18"/>
              </w:rPr>
            </w:rPrChange>
          </w:rPr>
          <w:delText xml:space="preserve">Figure </w:delText>
        </w:r>
        <w:r w:rsidR="009A4BE0" w:rsidRPr="00B53206" w:rsidDel="00511130">
          <w:rPr>
            <w:rFonts w:cstheme="minorHAnsi"/>
            <w:rPrChange w:id="1654" w:author="BEAUMONT Tiffany" w:date="2025-03-26T09:53:00Z">
              <w:rPr>
                <w:rFonts w:cstheme="minorHAnsi"/>
                <w:i/>
                <w:iCs/>
                <w:color w:val="44546A" w:themeColor="text2"/>
                <w:sz w:val="18"/>
                <w:szCs w:val="18"/>
              </w:rPr>
            </w:rPrChange>
          </w:rPr>
          <w:fldChar w:fldCharType="begin"/>
        </w:r>
        <w:r w:rsidR="009A4BE0" w:rsidRPr="00B53206" w:rsidDel="00511130">
          <w:rPr>
            <w:rFonts w:cstheme="minorHAnsi"/>
            <w:rPrChange w:id="1655" w:author="BEAUMONT Tiffany" w:date="2025-03-26T09:53:00Z">
              <w:rPr>
                <w:rFonts w:cstheme="minorHAnsi"/>
                <w:i/>
                <w:iCs/>
                <w:color w:val="44546A" w:themeColor="text2"/>
                <w:sz w:val="18"/>
                <w:szCs w:val="18"/>
              </w:rPr>
            </w:rPrChange>
          </w:rPr>
          <w:delInstrText xml:space="preserve"> SEQ Figure \* ARABIC </w:delInstrText>
        </w:r>
        <w:r w:rsidR="009A4BE0" w:rsidRPr="00B53206" w:rsidDel="00511130">
          <w:rPr>
            <w:rFonts w:cstheme="minorHAnsi"/>
            <w:rPrChange w:id="1656" w:author="BEAUMONT Tiffany" w:date="2025-03-26T09:53:00Z">
              <w:rPr>
                <w:rFonts w:cstheme="minorHAnsi"/>
                <w:i/>
                <w:iCs/>
                <w:color w:val="44546A" w:themeColor="text2"/>
                <w:sz w:val="18"/>
                <w:szCs w:val="18"/>
              </w:rPr>
            </w:rPrChange>
          </w:rPr>
          <w:fldChar w:fldCharType="separate"/>
        </w:r>
      </w:del>
      <w:del w:id="1657" w:author="BEAUMONT Tiffany" w:date="2025-03-07T12:39:00Z">
        <w:r w:rsidR="00F3073D" w:rsidRPr="00B53206" w:rsidDel="0040571B">
          <w:rPr>
            <w:rFonts w:cstheme="minorHAnsi"/>
            <w:rPrChange w:id="1658" w:author="BEAUMONT Tiffany" w:date="2025-03-26T09:53:00Z">
              <w:rPr>
                <w:rFonts w:cstheme="minorHAnsi"/>
                <w:i/>
                <w:iCs/>
                <w:noProof/>
                <w:color w:val="44546A" w:themeColor="text2"/>
                <w:sz w:val="18"/>
                <w:szCs w:val="18"/>
              </w:rPr>
            </w:rPrChange>
          </w:rPr>
          <w:delText>21</w:delText>
        </w:r>
      </w:del>
      <w:del w:id="1659" w:author="BEAUMONT Tiffany" w:date="2025-03-07T15:00:00Z">
        <w:r w:rsidR="009A4BE0" w:rsidRPr="00B53206" w:rsidDel="00511130">
          <w:rPr>
            <w:rFonts w:cstheme="minorHAnsi"/>
            <w:rPrChange w:id="1660" w:author="BEAUMONT Tiffany" w:date="2025-03-26T09:53:00Z">
              <w:rPr>
                <w:rFonts w:cstheme="minorHAnsi"/>
                <w:i/>
                <w:iCs/>
                <w:color w:val="44546A" w:themeColor="text2"/>
                <w:sz w:val="18"/>
                <w:szCs w:val="18"/>
              </w:rPr>
            </w:rPrChange>
          </w:rPr>
          <w:fldChar w:fldCharType="end"/>
        </w:r>
        <w:bookmarkEnd w:id="1650"/>
        <w:r w:rsidRPr="00B53206" w:rsidDel="00511130">
          <w:rPr>
            <w:rFonts w:cstheme="minorHAnsi"/>
            <w:rPrChange w:id="1661" w:author="BEAUMONT Tiffany" w:date="2025-03-26T09:53:00Z">
              <w:rPr>
                <w:rFonts w:cstheme="minorHAnsi"/>
                <w:i/>
                <w:iCs/>
                <w:color w:val="44546A" w:themeColor="text2"/>
                <w:sz w:val="18"/>
                <w:szCs w:val="18"/>
              </w:rPr>
            </w:rPrChange>
          </w:rPr>
          <w:delText> : Boxplot des valeurs de l’erreur relative calculés à partir des conditions locales pour les différents centres (calculées par rapport au fantôme local) en collimateur sténopé, à l’I-123</w:delText>
        </w:r>
        <w:bookmarkEnd w:id="1651"/>
      </w:del>
    </w:p>
    <w:p w14:paraId="2EF9D2D7" w14:textId="4CD72CA4" w:rsidR="00671D55" w:rsidRPr="00B53206" w:rsidDel="00C71F7E" w:rsidRDefault="00671D55">
      <w:pPr>
        <w:jc w:val="both"/>
        <w:rPr>
          <w:del w:id="1662" w:author="BEAUMONT Tiffany" w:date="2025-03-07T15:27:00Z"/>
          <w:rFonts w:cstheme="minorHAnsi"/>
        </w:rPr>
        <w:pPrChange w:id="1663" w:author="BEAUMONT Tiffany" w:date="2025-03-26T09:54:00Z">
          <w:pPr/>
        </w:pPrChange>
      </w:pPr>
    </w:p>
    <w:p w14:paraId="411A5726" w14:textId="5018186A" w:rsidR="00671D55" w:rsidRPr="00B53206" w:rsidDel="003E7501" w:rsidRDefault="00671D55" w:rsidP="00903EA6">
      <w:pPr>
        <w:jc w:val="both"/>
        <w:rPr>
          <w:del w:id="1664" w:author="BEAUMONT Tiffany" w:date="2025-03-17T13:22:00Z"/>
          <w:rFonts w:cstheme="minorHAnsi"/>
        </w:rPr>
      </w:pPr>
      <w:del w:id="1665" w:author="BEAUMONT Tiffany" w:date="2025-03-17T13:22:00Z">
        <w:r w:rsidRPr="00B53206" w:rsidDel="003E7501">
          <w:rPr>
            <w:rFonts w:cstheme="minorHAnsi"/>
          </w:rPr>
          <w:delText xml:space="preserve">Nous avons caractérisé les distributions de ces deux grandeurs ainsi que leur corrélation avec les paramètres d’acquisitions (cf. </w:delText>
        </w:r>
        <w:r w:rsidRPr="00B53206" w:rsidDel="003E7501">
          <w:rPr>
            <w:rFonts w:cstheme="minorHAnsi"/>
          </w:rPr>
          <w:fldChar w:fldCharType="begin"/>
        </w:r>
        <w:r w:rsidRPr="00B53206" w:rsidDel="003E7501">
          <w:rPr>
            <w:rFonts w:cstheme="minorHAnsi"/>
          </w:rPr>
          <w:delInstrText xml:space="preserve"> REF _Ref175577283 \h </w:delInstrText>
        </w:r>
        <w:r w:rsidR="0071787B" w:rsidRPr="00B53206" w:rsidDel="003E7501">
          <w:rPr>
            <w:rFonts w:cstheme="minorHAnsi"/>
          </w:rPr>
          <w:delInstrText xml:space="preserve"> \* MERGEFORMAT </w:delInstrText>
        </w:r>
        <w:r w:rsidRPr="00B53206" w:rsidDel="003E7501">
          <w:rPr>
            <w:rFonts w:cstheme="minorHAnsi"/>
          </w:rPr>
        </w:r>
        <w:r w:rsidRPr="00B53206" w:rsidDel="003E7501">
          <w:rPr>
            <w:rFonts w:cstheme="minorHAnsi"/>
          </w:rPr>
          <w:fldChar w:fldCharType="separate"/>
        </w:r>
      </w:del>
      <w:del w:id="1666" w:author="BEAUMONT Tiffany" w:date="2025-02-24T15:06:00Z">
        <w:r w:rsidR="00174A71" w:rsidRPr="00B53206" w:rsidDel="00F3073D">
          <w:rPr>
            <w:rFonts w:cstheme="minorHAnsi"/>
          </w:rPr>
          <w:delText>Figure 22</w:delText>
        </w:r>
      </w:del>
      <w:del w:id="1667" w:author="BEAUMONT Tiffany" w:date="2025-03-17T13:22:00Z">
        <w:r w:rsidRPr="00B53206" w:rsidDel="003E7501">
          <w:rPr>
            <w:rFonts w:cstheme="minorHAnsi"/>
          </w:rPr>
          <w:fldChar w:fldCharType="end"/>
        </w:r>
        <w:r w:rsidRPr="00B53206" w:rsidDel="003E7501">
          <w:rPr>
            <w:rFonts w:cstheme="minorHAnsi"/>
          </w:rPr>
          <w:delText xml:space="preserve">). Ces figures représentent l’histogramme de la sensibilité et de l’erreur relative des données pour l’I-123 en collimateur sténopé en configuration locale. Le trait bleu représente la courbe d’ajustement de la distribution et le noir la courbe d’ajustement de la distribution normale la plus proche. </w:delText>
        </w:r>
      </w:del>
    </w:p>
    <w:p w14:paraId="2A8E2CDD" w14:textId="7DBF6704" w:rsidR="00671D55" w:rsidRPr="00B53206" w:rsidDel="003E7501" w:rsidRDefault="00671D55" w:rsidP="00903EA6">
      <w:pPr>
        <w:jc w:val="both"/>
        <w:rPr>
          <w:del w:id="1668" w:author="BEAUMONT Tiffany" w:date="2025-03-17T13:22:00Z"/>
          <w:rFonts w:cstheme="minorHAnsi"/>
        </w:rPr>
      </w:pPr>
      <w:del w:id="1669" w:author="BEAUMONT Tiffany" w:date="2025-03-17T13:22:00Z">
        <w:r w:rsidRPr="00B53206" w:rsidDel="003E7501">
          <w:rPr>
            <w:rFonts w:cstheme="minorHAnsi"/>
          </w:rPr>
          <w:delText>D’après le test de Shapiro-Wilks nous ne pouvons pas approximer cette distribution par une distribution normale (respectivement p = 1,4.10</w:delText>
        </w:r>
        <w:r w:rsidRPr="00B53206" w:rsidDel="003E7501">
          <w:rPr>
            <w:rFonts w:cstheme="minorHAnsi"/>
            <w:rPrChange w:id="1670" w:author="BEAUMONT Tiffany" w:date="2025-03-26T09:53:00Z">
              <w:rPr>
                <w:rFonts w:cstheme="minorHAnsi"/>
                <w:vertAlign w:val="superscript"/>
              </w:rPr>
            </w:rPrChange>
          </w:rPr>
          <w:delText>-14</w:delText>
        </w:r>
        <w:r w:rsidRPr="00B53206" w:rsidDel="003E7501">
          <w:rPr>
            <w:rFonts w:cstheme="minorHAnsi"/>
          </w:rPr>
          <w:delText xml:space="preserve"> et p=1,5.10</w:delText>
        </w:r>
        <w:r w:rsidRPr="00B53206" w:rsidDel="003E7501">
          <w:rPr>
            <w:rFonts w:cstheme="minorHAnsi"/>
            <w:rPrChange w:id="1671" w:author="BEAUMONT Tiffany" w:date="2025-03-26T09:53:00Z">
              <w:rPr>
                <w:rFonts w:cstheme="minorHAnsi"/>
                <w:vertAlign w:val="superscript"/>
              </w:rPr>
            </w:rPrChange>
          </w:rPr>
          <w:delText>-5</w:delText>
        </w:r>
        <w:r w:rsidRPr="00B53206" w:rsidDel="003E7501">
          <w:rPr>
            <w:rFonts w:cstheme="minorHAnsi"/>
          </w:rPr>
          <w:delText>). Nous avons donc utilisé la méthode de Spearman pour étudier les corrélations.</w:delText>
        </w:r>
      </w:del>
    </w:p>
    <w:p w14:paraId="2B5BEEE1" w14:textId="0267E78F" w:rsidR="00671D55" w:rsidRPr="00B53206" w:rsidDel="00894666" w:rsidRDefault="00671D55">
      <w:pPr>
        <w:jc w:val="both"/>
        <w:rPr>
          <w:del w:id="1672" w:author="BEAUMONT Tiffany" w:date="2025-03-25T13:16:00Z"/>
          <w:rFonts w:cstheme="minorHAnsi"/>
        </w:rPr>
        <w:pPrChange w:id="1673" w:author="BEAUMONT Tiffany" w:date="2025-03-26T09:54:00Z">
          <w:pPr/>
        </w:pPrChange>
      </w:pPr>
    </w:p>
    <w:p w14:paraId="00E80A5B" w14:textId="648296E5" w:rsidR="00671D55" w:rsidRPr="00B53206" w:rsidDel="003E7501" w:rsidRDefault="00671D55">
      <w:pPr>
        <w:jc w:val="both"/>
        <w:rPr>
          <w:del w:id="1674" w:author="BEAUMONT Tiffany" w:date="2025-03-17T13:27:00Z"/>
          <w:rFonts w:cstheme="minorHAnsi"/>
        </w:rPr>
        <w:pPrChange w:id="1675" w:author="BEAUMONT Tiffany" w:date="2025-03-26T09:54:00Z">
          <w:pPr>
            <w:spacing w:after="0"/>
          </w:pPr>
        </w:pPrChange>
      </w:pPr>
      <w:del w:id="1676" w:author="BEAUMONT Tiffany" w:date="2025-03-17T13:27:00Z">
        <w:r w:rsidRPr="00B53206" w:rsidDel="003E7501">
          <w:rPr>
            <w:rFonts w:cstheme="minorHAnsi"/>
            <w:noProof/>
            <w:rPrChange w:id="1677" w:author="BEAUMONT Tiffany" w:date="2025-03-26T09:53:00Z">
              <w:rPr>
                <w:rFonts w:cstheme="minorHAnsi"/>
                <w:noProof/>
                <w:lang w:eastAsia="fr-FR"/>
              </w:rPr>
            </w:rPrChange>
          </w:rPr>
          <w:drawing>
            <wp:inline distT="0" distB="0" distL="0" distR="0" wp14:anchorId="780257E4" wp14:editId="52385C3D">
              <wp:extent cx="3008321" cy="2214000"/>
              <wp:effectExtent l="0" t="0" r="1905" b="0"/>
              <wp:docPr id="1563213585"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cstate="screen">
                        <a:extLst>
                          <a:ext uri="{28A0092B-C50C-407E-A947-70E740481C1C}">
                            <a14:useLocalDpi xmlns:a14="http://schemas.microsoft.com/office/drawing/2010/main"/>
                          </a:ext>
                        </a:extLst>
                      </a:blip>
                      <a:srcRect/>
                      <a:stretch>
                        <a:fillRect/>
                      </a:stretch>
                    </pic:blipFill>
                    <pic:spPr bwMode="auto">
                      <a:xfrm>
                        <a:off x="0" y="0"/>
                        <a:ext cx="3008321" cy="2214000"/>
                      </a:xfrm>
                      <a:prstGeom prst="rect">
                        <a:avLst/>
                      </a:prstGeom>
                      <a:noFill/>
                      <a:ln>
                        <a:noFill/>
                      </a:ln>
                    </pic:spPr>
                  </pic:pic>
                </a:graphicData>
              </a:graphic>
            </wp:inline>
          </w:drawing>
        </w:r>
        <w:r w:rsidRPr="00B53206" w:rsidDel="003E7501">
          <w:rPr>
            <w:rFonts w:cstheme="minorHAnsi"/>
          </w:rPr>
          <w:delText xml:space="preserve"> </w:delText>
        </w:r>
        <w:r w:rsidRPr="00B53206" w:rsidDel="003E7501">
          <w:rPr>
            <w:rFonts w:cstheme="minorHAnsi"/>
            <w:noProof/>
            <w:rPrChange w:id="1678" w:author="BEAUMONT Tiffany" w:date="2025-03-26T09:53:00Z">
              <w:rPr>
                <w:rFonts w:cstheme="minorHAnsi"/>
                <w:noProof/>
                <w:lang w:eastAsia="fr-FR"/>
              </w:rPr>
            </w:rPrChange>
          </w:rPr>
          <w:drawing>
            <wp:inline distT="0" distB="0" distL="0" distR="0" wp14:anchorId="5628AF4F" wp14:editId="17EAD5A6">
              <wp:extent cx="2992016" cy="2214000"/>
              <wp:effectExtent l="0" t="0" r="0" b="0"/>
              <wp:docPr id="999555676"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cstate="screen">
                        <a:extLst>
                          <a:ext uri="{28A0092B-C50C-407E-A947-70E740481C1C}">
                            <a14:useLocalDpi xmlns:a14="http://schemas.microsoft.com/office/drawing/2010/main"/>
                          </a:ext>
                        </a:extLst>
                      </a:blip>
                      <a:srcRect/>
                      <a:stretch>
                        <a:fillRect/>
                      </a:stretch>
                    </pic:blipFill>
                    <pic:spPr bwMode="auto">
                      <a:xfrm>
                        <a:off x="0" y="0"/>
                        <a:ext cx="2992016" cy="2214000"/>
                      </a:xfrm>
                      <a:prstGeom prst="rect">
                        <a:avLst/>
                      </a:prstGeom>
                      <a:noFill/>
                      <a:ln>
                        <a:noFill/>
                      </a:ln>
                    </pic:spPr>
                  </pic:pic>
                </a:graphicData>
              </a:graphic>
            </wp:inline>
          </w:drawing>
        </w:r>
      </w:del>
    </w:p>
    <w:p w14:paraId="60E1E5A7" w14:textId="74B19E74" w:rsidR="00671D55" w:rsidRPr="00B53206" w:rsidDel="003E7501" w:rsidRDefault="00671D55">
      <w:pPr>
        <w:jc w:val="both"/>
        <w:rPr>
          <w:del w:id="1679" w:author="BEAUMONT Tiffany" w:date="2025-03-17T13:27:00Z"/>
          <w:rFonts w:cstheme="minorHAnsi"/>
          <w:rPrChange w:id="1680" w:author="BEAUMONT Tiffany" w:date="2025-03-26T09:53:00Z">
            <w:rPr>
              <w:del w:id="1681" w:author="BEAUMONT Tiffany" w:date="2025-03-17T13:27:00Z"/>
              <w:rFonts w:cstheme="minorHAnsi"/>
              <w:i/>
              <w:iCs/>
              <w:color w:val="44546A" w:themeColor="text2"/>
              <w:sz w:val="18"/>
              <w:szCs w:val="18"/>
            </w:rPr>
          </w:rPrChange>
        </w:rPr>
        <w:pPrChange w:id="1682" w:author="BEAUMONT Tiffany" w:date="2025-03-26T09:54:00Z">
          <w:pPr/>
        </w:pPrChange>
      </w:pPr>
      <w:bookmarkStart w:id="1683" w:name="_Ref175577283"/>
      <w:bookmarkStart w:id="1684" w:name="_Toc186722413"/>
      <w:del w:id="1685" w:author="BEAUMONT Tiffany" w:date="2025-03-17T13:27:00Z">
        <w:r w:rsidRPr="00B53206" w:rsidDel="003E7501">
          <w:rPr>
            <w:rFonts w:cstheme="minorHAnsi"/>
            <w:rPrChange w:id="1686" w:author="BEAUMONT Tiffany" w:date="2025-03-26T09:53:00Z">
              <w:rPr>
                <w:rFonts w:cstheme="minorHAnsi"/>
                <w:i/>
                <w:iCs/>
                <w:color w:val="44546A" w:themeColor="text2"/>
                <w:sz w:val="18"/>
                <w:szCs w:val="18"/>
              </w:rPr>
            </w:rPrChange>
          </w:rPr>
          <w:delText xml:space="preserve">Figure </w:delText>
        </w:r>
        <w:r w:rsidR="009A4BE0" w:rsidRPr="00B53206" w:rsidDel="003E7501">
          <w:rPr>
            <w:rFonts w:cstheme="minorHAnsi"/>
            <w:rPrChange w:id="1687" w:author="BEAUMONT Tiffany" w:date="2025-03-26T09:53:00Z">
              <w:rPr>
                <w:rFonts w:cstheme="minorHAnsi"/>
                <w:i/>
                <w:iCs/>
                <w:color w:val="44546A" w:themeColor="text2"/>
                <w:sz w:val="18"/>
                <w:szCs w:val="18"/>
              </w:rPr>
            </w:rPrChange>
          </w:rPr>
          <w:fldChar w:fldCharType="begin"/>
        </w:r>
        <w:r w:rsidR="009A4BE0" w:rsidRPr="00B53206" w:rsidDel="003E7501">
          <w:rPr>
            <w:rFonts w:cstheme="minorHAnsi"/>
            <w:rPrChange w:id="1688" w:author="BEAUMONT Tiffany" w:date="2025-03-26T09:53:00Z">
              <w:rPr>
                <w:rFonts w:cstheme="minorHAnsi"/>
                <w:i/>
                <w:iCs/>
                <w:color w:val="44546A" w:themeColor="text2"/>
                <w:sz w:val="18"/>
                <w:szCs w:val="18"/>
              </w:rPr>
            </w:rPrChange>
          </w:rPr>
          <w:delInstrText xml:space="preserve"> SEQ Figure \* ARABIC </w:delInstrText>
        </w:r>
        <w:r w:rsidR="009A4BE0" w:rsidRPr="00B53206" w:rsidDel="003E7501">
          <w:rPr>
            <w:rFonts w:cstheme="minorHAnsi"/>
            <w:rPrChange w:id="1689" w:author="BEAUMONT Tiffany" w:date="2025-03-26T09:53:00Z">
              <w:rPr>
                <w:rFonts w:cstheme="minorHAnsi"/>
                <w:i/>
                <w:iCs/>
                <w:color w:val="44546A" w:themeColor="text2"/>
                <w:sz w:val="18"/>
                <w:szCs w:val="18"/>
              </w:rPr>
            </w:rPrChange>
          </w:rPr>
          <w:fldChar w:fldCharType="separate"/>
        </w:r>
      </w:del>
      <w:del w:id="1690" w:author="BEAUMONT Tiffany" w:date="2025-03-07T12:39:00Z">
        <w:r w:rsidR="00F3073D" w:rsidRPr="00B53206" w:rsidDel="0040571B">
          <w:rPr>
            <w:rFonts w:cstheme="minorHAnsi"/>
            <w:rPrChange w:id="1691" w:author="BEAUMONT Tiffany" w:date="2025-03-26T09:53:00Z">
              <w:rPr>
                <w:rFonts w:cstheme="minorHAnsi"/>
                <w:i/>
                <w:iCs/>
                <w:noProof/>
                <w:color w:val="44546A" w:themeColor="text2"/>
                <w:sz w:val="18"/>
                <w:szCs w:val="18"/>
              </w:rPr>
            </w:rPrChange>
          </w:rPr>
          <w:delText>22</w:delText>
        </w:r>
      </w:del>
      <w:del w:id="1692" w:author="BEAUMONT Tiffany" w:date="2025-03-17T13:27:00Z">
        <w:r w:rsidR="009A4BE0" w:rsidRPr="00B53206" w:rsidDel="003E7501">
          <w:rPr>
            <w:rFonts w:cstheme="minorHAnsi"/>
            <w:rPrChange w:id="1693" w:author="BEAUMONT Tiffany" w:date="2025-03-26T09:53:00Z">
              <w:rPr>
                <w:rFonts w:cstheme="minorHAnsi"/>
                <w:i/>
                <w:iCs/>
                <w:color w:val="44546A" w:themeColor="text2"/>
                <w:sz w:val="18"/>
                <w:szCs w:val="18"/>
              </w:rPr>
            </w:rPrChange>
          </w:rPr>
          <w:fldChar w:fldCharType="end"/>
        </w:r>
        <w:bookmarkEnd w:id="1683"/>
        <w:r w:rsidRPr="00B53206" w:rsidDel="003E7501">
          <w:rPr>
            <w:rFonts w:cstheme="minorHAnsi"/>
            <w:rPrChange w:id="1694" w:author="BEAUMONT Tiffany" w:date="2025-03-26T09:53:00Z">
              <w:rPr>
                <w:rFonts w:cstheme="minorHAnsi"/>
                <w:i/>
                <w:iCs/>
                <w:color w:val="44546A" w:themeColor="text2"/>
                <w:sz w:val="18"/>
                <w:szCs w:val="18"/>
              </w:rPr>
            </w:rPrChange>
          </w:rPr>
          <w:delText> : Histogrammes de sensibilité et d’erreur relative (calculés par rapport au fantôme local), à l’I</w:delText>
        </w:r>
        <w:r w:rsidRPr="00B53206" w:rsidDel="003E7501">
          <w:rPr>
            <w:rFonts w:cstheme="minorHAnsi"/>
            <w:rPrChange w:id="1695" w:author="BEAUMONT Tiffany" w:date="2025-03-26T09:53:00Z">
              <w:rPr>
                <w:rFonts w:cstheme="minorHAnsi"/>
                <w:i/>
                <w:iCs/>
                <w:color w:val="44546A" w:themeColor="text2"/>
                <w:sz w:val="18"/>
                <w:szCs w:val="18"/>
              </w:rPr>
            </w:rPrChange>
          </w:rPr>
          <w:noBreakHyphen/>
          <w:delText>123, en collimateur sténopé, en conditions locales. Courbes d’ajustement de la distribution (en bleu) et d’ajustement de la distribution normale (en noir).</w:delText>
        </w:r>
        <w:bookmarkEnd w:id="1684"/>
      </w:del>
    </w:p>
    <w:p w14:paraId="54B42E28" w14:textId="20F324FB" w:rsidR="00671D55" w:rsidRPr="00B53206" w:rsidDel="00480F46" w:rsidRDefault="005951F0" w:rsidP="00903EA6">
      <w:pPr>
        <w:jc w:val="both"/>
        <w:rPr>
          <w:del w:id="1696" w:author="BEAUMONT Tiffany" w:date="2025-03-25T13:17:00Z"/>
          <w:rFonts w:cstheme="minorHAnsi"/>
        </w:rPr>
      </w:pPr>
      <w:del w:id="1697" w:author="BEAUMONT Tiffany" w:date="2025-03-25T11:51:00Z">
        <w:r w:rsidRPr="00B53206" w:rsidDel="00B31461">
          <w:rPr>
            <w:rFonts w:cstheme="minorHAnsi"/>
          </w:rPr>
          <w:delText xml:space="preserve">La matrice de corrélation se trouve en </w:delText>
        </w:r>
        <w:r w:rsidRPr="00B53206" w:rsidDel="00B31461">
          <w:rPr>
            <w:rFonts w:cstheme="minorHAnsi"/>
          </w:rPr>
          <w:fldChar w:fldCharType="begin"/>
        </w:r>
        <w:r w:rsidRPr="00B53206" w:rsidDel="00B31461">
          <w:rPr>
            <w:rFonts w:cstheme="minorHAnsi"/>
          </w:rPr>
          <w:delInstrText xml:space="preserve"> REF _Ref186566015 \h </w:delInstrText>
        </w:r>
      </w:del>
      <w:r w:rsidR="00B53206" w:rsidRPr="00B53206">
        <w:rPr>
          <w:rFonts w:cstheme="minorHAnsi"/>
        </w:rPr>
        <w:instrText xml:space="preserve"> \* MERGEFORMAT </w:instrText>
      </w:r>
      <w:del w:id="1698" w:author="BEAUMONT Tiffany" w:date="2025-03-25T11:51:00Z">
        <w:r w:rsidRPr="00B53206" w:rsidDel="00B31461">
          <w:rPr>
            <w:rFonts w:cstheme="minorHAnsi"/>
          </w:rPr>
        </w:r>
        <w:r w:rsidRPr="00B53206" w:rsidDel="00B31461">
          <w:rPr>
            <w:rFonts w:cstheme="minorHAnsi"/>
          </w:rPr>
          <w:fldChar w:fldCharType="separate"/>
        </w:r>
        <w:r w:rsidR="00F3073D" w:rsidRPr="00B53206" w:rsidDel="00B31461">
          <w:rPr>
            <w:rFonts w:cstheme="minorHAnsi"/>
          </w:rPr>
          <w:delText xml:space="preserve">Annexe </w:delText>
        </w:r>
        <w:r w:rsidR="00F3073D" w:rsidRPr="00B53206" w:rsidDel="00B31461">
          <w:rPr>
            <w:rFonts w:cstheme="minorHAnsi"/>
            <w:rPrChange w:id="1699" w:author="BEAUMONT Tiffany" w:date="2025-03-26T09:53:00Z">
              <w:rPr>
                <w:rFonts w:cstheme="minorHAnsi"/>
                <w:noProof/>
              </w:rPr>
            </w:rPrChange>
          </w:rPr>
          <w:delText>6</w:delText>
        </w:r>
        <w:r w:rsidRPr="00B53206" w:rsidDel="00B31461">
          <w:rPr>
            <w:rFonts w:cstheme="minorHAnsi"/>
          </w:rPr>
          <w:fldChar w:fldCharType="end"/>
        </w:r>
        <w:r w:rsidRPr="00B53206" w:rsidDel="00B31461">
          <w:rPr>
            <w:rFonts w:cstheme="minorHAnsi"/>
          </w:rPr>
          <w:delText xml:space="preserve"> (</w:delText>
        </w:r>
        <w:r w:rsidR="00190046" w:rsidRPr="00B53206" w:rsidDel="00B31461">
          <w:rPr>
            <w:rFonts w:cstheme="minorHAnsi"/>
          </w:rPr>
          <w:fldChar w:fldCharType="begin"/>
        </w:r>
        <w:r w:rsidR="00190046" w:rsidRPr="00B53206" w:rsidDel="00B31461">
          <w:rPr>
            <w:rFonts w:cstheme="minorHAnsi"/>
          </w:rPr>
          <w:delInstrText xml:space="preserve"> REF _Ref186636485 \h  \* MERGEFORMAT </w:delInstrText>
        </w:r>
        <w:r w:rsidR="00190046" w:rsidRPr="00B53206" w:rsidDel="00B31461">
          <w:rPr>
            <w:rFonts w:cstheme="minorHAnsi"/>
          </w:rPr>
        </w:r>
        <w:r w:rsidR="00190046" w:rsidRPr="00B53206" w:rsidDel="00B31461">
          <w:rPr>
            <w:rFonts w:cstheme="minorHAnsi"/>
          </w:rPr>
          <w:fldChar w:fldCharType="separate"/>
        </w:r>
      </w:del>
      <w:del w:id="1700" w:author="BEAUMONT Tiffany" w:date="2025-02-24T15:06:00Z">
        <w:r w:rsidR="00174A71" w:rsidRPr="00B53206" w:rsidDel="00F3073D">
          <w:rPr>
            <w:rFonts w:cstheme="minorHAnsi"/>
          </w:rPr>
          <w:delText>b</w:delText>
        </w:r>
      </w:del>
      <w:del w:id="1701" w:author="BEAUMONT Tiffany" w:date="2025-03-25T11:51:00Z">
        <w:r w:rsidR="00190046" w:rsidRPr="00B53206" w:rsidDel="00B31461">
          <w:rPr>
            <w:rFonts w:cstheme="minorHAnsi"/>
          </w:rPr>
          <w:fldChar w:fldCharType="end"/>
        </w:r>
        <w:r w:rsidRPr="00B53206" w:rsidDel="00B31461">
          <w:rPr>
            <w:rFonts w:cstheme="minorHAnsi"/>
          </w:rPr>
          <w:delText>).</w:delText>
        </w:r>
        <w:r w:rsidR="00671D55" w:rsidRPr="00B53206" w:rsidDel="00B31461">
          <w:rPr>
            <w:rFonts w:cstheme="minorHAnsi"/>
          </w:rPr>
          <w:delText xml:space="preserve"> </w:delText>
        </w:r>
      </w:del>
      <w:del w:id="1702" w:author="BEAUMONT Tiffany" w:date="2025-03-25T13:17:00Z">
        <w:r w:rsidR="00671D55" w:rsidRPr="00B53206" w:rsidDel="00480F46">
          <w:rPr>
            <w:rFonts w:cstheme="minorHAnsi"/>
          </w:rPr>
          <w:delText xml:space="preserve">On </w:delText>
        </w:r>
        <w:r w:rsidR="00907A5E" w:rsidRPr="00B53206" w:rsidDel="00480F46">
          <w:rPr>
            <w:rFonts w:cstheme="minorHAnsi"/>
          </w:rPr>
          <w:delText xml:space="preserve">y </w:delText>
        </w:r>
        <w:r w:rsidR="00671D55" w:rsidRPr="00B53206" w:rsidDel="00480F46">
          <w:rPr>
            <w:rFonts w:cstheme="minorHAnsi"/>
          </w:rPr>
          <w:delText>remarque que le seuil et la durée sont négativement corrélé</w:delText>
        </w:r>
        <w:r w:rsidR="003B1646" w:rsidRPr="00B53206" w:rsidDel="00480F46">
          <w:rPr>
            <w:rFonts w:cstheme="minorHAnsi"/>
          </w:rPr>
          <w:delText>s</w:delText>
        </w:r>
        <w:r w:rsidR="00671D55" w:rsidRPr="00B53206" w:rsidDel="00480F46">
          <w:rPr>
            <w:rFonts w:cstheme="minorHAnsi"/>
          </w:rPr>
          <w:delText xml:space="preserve"> à la sensibilité et</w:delText>
        </w:r>
        <w:r w:rsidR="003B1646" w:rsidRPr="00B53206" w:rsidDel="00480F46">
          <w:rPr>
            <w:rFonts w:cstheme="minorHAnsi"/>
          </w:rPr>
          <w:delText xml:space="preserve"> à</w:delText>
        </w:r>
        <w:r w:rsidR="00671D55" w:rsidRPr="00B53206" w:rsidDel="00480F46">
          <w:rPr>
            <w:rFonts w:cstheme="minorHAnsi"/>
          </w:rPr>
          <w:delText xml:space="preserve"> l’erreur relative. La distance est corrélée à la sensibilit</w:delText>
        </w:r>
        <w:r w:rsidR="00CB5AF1" w:rsidRPr="00B53206" w:rsidDel="00480F46">
          <w:rPr>
            <w:rFonts w:cstheme="minorHAnsi"/>
          </w:rPr>
          <w:delText>é mais pas à l’erreur relative.</w:delText>
        </w:r>
      </w:del>
    </w:p>
    <w:p w14:paraId="105E9271" w14:textId="07D78691" w:rsidR="00CB5AF1" w:rsidRPr="00B53206" w:rsidDel="00480F46" w:rsidRDefault="00CB5AF1" w:rsidP="00903EA6">
      <w:pPr>
        <w:jc w:val="both"/>
        <w:rPr>
          <w:del w:id="1703" w:author="BEAUMONT Tiffany" w:date="2025-03-25T13:17:00Z"/>
          <w:rFonts w:cstheme="minorHAnsi"/>
        </w:rPr>
      </w:pPr>
      <w:del w:id="1704" w:author="BEAUMONT Tiffany" w:date="2025-03-25T13:17:00Z">
        <w:r w:rsidRPr="00B53206" w:rsidDel="00480F46">
          <w:rPr>
            <w:rFonts w:cstheme="minorHAnsi"/>
          </w:rPr>
          <w:delText>Par contre la taille de cristal, la surface des pixels, le modèle de gamma-caméra ne semble pas ou très faiblement corrélées à l’erreur relative. On peut alors trier les paramètres par ordre d’importance tout en tenant compte des multiples tests pour les valeurs de significativité de p-values par une correction de Benjamini-Hochberg.</w:delText>
        </w:r>
      </w:del>
    </w:p>
    <w:p w14:paraId="17088B73" w14:textId="0FB19970" w:rsidR="00AA2D32" w:rsidRPr="00B53206" w:rsidDel="004C6B02" w:rsidRDefault="00CB5AF1" w:rsidP="00903EA6">
      <w:pPr>
        <w:jc w:val="both"/>
        <w:rPr>
          <w:del w:id="1705" w:author="BEAUMONT Tiffany" w:date="2025-03-25T13:01:00Z"/>
          <w:rFonts w:cstheme="minorHAnsi"/>
        </w:rPr>
      </w:pPr>
      <w:del w:id="1706" w:author="BEAUMONT Tiffany" w:date="2025-03-25T13:17:00Z">
        <w:r w:rsidRPr="00B53206" w:rsidDel="00480F46">
          <w:rPr>
            <w:rFonts w:cstheme="minorHAnsi"/>
          </w:rPr>
          <w:delText xml:space="preserve">Les paramètres pour des mesures avec des collimateurs sténopés en I-123 significativement corrélés à la sensibilité sont la distance, la durée, le seuil, l’épaisseur du cristal, la taille des pixels et le volume des fantômes. La distance est le paramètre le plus corrélé (cf. </w:delText>
        </w:r>
        <w:r w:rsidRPr="00B53206" w:rsidDel="00480F46">
          <w:rPr>
            <w:rFonts w:cstheme="minorHAnsi"/>
          </w:rPr>
          <w:fldChar w:fldCharType="begin"/>
        </w:r>
        <w:r w:rsidRPr="00B53206" w:rsidDel="00480F46">
          <w:rPr>
            <w:rFonts w:cstheme="minorHAnsi"/>
          </w:rPr>
          <w:delInstrText xml:space="preserve"> REF _Ref175577669 \h  \* MERGEFORMAT </w:delInstrText>
        </w:r>
        <w:r w:rsidRPr="00B53206" w:rsidDel="00480F46">
          <w:rPr>
            <w:rFonts w:cstheme="minorHAnsi"/>
          </w:rPr>
        </w:r>
        <w:r w:rsidRPr="00B53206" w:rsidDel="00480F46">
          <w:rPr>
            <w:rFonts w:cstheme="minorHAnsi"/>
          </w:rPr>
          <w:fldChar w:fldCharType="separate"/>
        </w:r>
      </w:del>
      <w:del w:id="1707" w:author="BEAUMONT Tiffany" w:date="2025-02-24T15:06:00Z">
        <w:r w:rsidR="00174A71" w:rsidRPr="00B53206" w:rsidDel="00F3073D">
          <w:rPr>
            <w:rFonts w:cstheme="minorHAnsi"/>
          </w:rPr>
          <w:delText>Tableau 21</w:delText>
        </w:r>
      </w:del>
      <w:del w:id="1708" w:author="BEAUMONT Tiffany" w:date="2025-03-25T13:17:00Z">
        <w:r w:rsidRPr="00B53206" w:rsidDel="00480F46">
          <w:rPr>
            <w:rFonts w:cstheme="minorHAnsi"/>
          </w:rPr>
          <w:fldChar w:fldCharType="end"/>
        </w:r>
        <w:r w:rsidRPr="00B53206" w:rsidDel="00480F46">
          <w:rPr>
            <w:rFonts w:cstheme="minorHAnsi"/>
          </w:rPr>
          <w:delText xml:space="preserve">). </w:delText>
        </w:r>
      </w:del>
    </w:p>
    <w:p w14:paraId="3EBFC0ED" w14:textId="3C4AD8DF" w:rsidR="005951F0" w:rsidRPr="00B53206" w:rsidDel="00480F46" w:rsidRDefault="005951F0" w:rsidP="00903EA6">
      <w:pPr>
        <w:jc w:val="both"/>
        <w:rPr>
          <w:moveFrom w:id="1709" w:author="BEAUMONT Tiffany" w:date="2025-03-25T13:45:00Z"/>
          <w:rFonts w:cstheme="minorHAnsi"/>
        </w:rPr>
      </w:pPr>
      <w:moveFromRangeStart w:id="1710" w:author="BEAUMONT Tiffany" w:date="2025-03-25T13:45:00Z" w:name="move193801052"/>
      <w:moveFrom w:id="1711" w:author="BEAUMONT Tiffany" w:date="2025-03-25T13:45:00Z">
        <w:r w:rsidRPr="00B53206" w:rsidDel="00480F46">
          <w:rPr>
            <w:rFonts w:cstheme="minorHAnsi"/>
          </w:rPr>
          <w:t>Les paramètres pour des mesures avec des collimateurs sténopés en I</w:t>
        </w:r>
        <w:r w:rsidRPr="00B53206" w:rsidDel="00480F46">
          <w:rPr>
            <w:rFonts w:cstheme="minorHAnsi"/>
          </w:rPr>
          <w:noBreakHyphen/>
          <w:t xml:space="preserve">123 significativement corrélés à l’erreur relative sont donc le seuil, le volume, la durée et l’épaisseur de cristal (cf. </w:t>
        </w:r>
        <w:r w:rsidRPr="00B53206" w:rsidDel="00480F46">
          <w:rPr>
            <w:rFonts w:cstheme="minorHAnsi"/>
          </w:rPr>
          <w:fldChar w:fldCharType="begin"/>
        </w:r>
        <w:r w:rsidRPr="00B53206" w:rsidDel="00480F46">
          <w:rPr>
            <w:rFonts w:cstheme="minorHAnsi"/>
          </w:rPr>
          <w:instrText xml:space="preserve"> REF _Ref175577788 \h  \* MERGEFORMAT </w:instrText>
        </w:r>
      </w:moveFrom>
      <w:del w:id="1712" w:author="BEAUMONT Tiffany" w:date="2025-03-25T13:45:00Z">
        <w:r w:rsidRPr="00B53206" w:rsidDel="00480F46">
          <w:rPr>
            <w:rFonts w:cstheme="minorHAnsi"/>
          </w:rPr>
        </w:r>
      </w:del>
      <w:moveFrom w:id="1713" w:author="BEAUMONT Tiffany" w:date="2025-03-25T13:45:00Z">
        <w:r w:rsidRPr="00B53206" w:rsidDel="00480F46">
          <w:rPr>
            <w:rFonts w:cstheme="minorHAnsi"/>
          </w:rPr>
          <w:fldChar w:fldCharType="separate"/>
        </w:r>
        <w:r w:rsidR="00174A71" w:rsidRPr="00B53206" w:rsidDel="00F3073D">
          <w:rPr>
            <w:rFonts w:cstheme="minorHAnsi"/>
          </w:rPr>
          <w:t>Tableau 22</w:t>
        </w:r>
        <w:r w:rsidRPr="00B53206" w:rsidDel="00480F46">
          <w:rPr>
            <w:rFonts w:cstheme="minorHAnsi"/>
          </w:rPr>
          <w:fldChar w:fldCharType="end"/>
        </w:r>
        <w:r w:rsidRPr="00B53206" w:rsidDel="00480F46">
          <w:rPr>
            <w:rFonts w:cstheme="minorHAnsi"/>
          </w:rPr>
          <w:t>).</w:t>
        </w:r>
      </w:moveFrom>
    </w:p>
    <w:p w14:paraId="67CC7F7B" w14:textId="19278AAE" w:rsidR="00671D55" w:rsidRPr="00B53206" w:rsidDel="00480F46" w:rsidRDefault="005951F0" w:rsidP="00903EA6">
      <w:pPr>
        <w:jc w:val="both"/>
        <w:rPr>
          <w:moveFrom w:id="1714" w:author="BEAUMONT Tiffany" w:date="2025-03-25T13:45:00Z"/>
          <w:rFonts w:cstheme="minorHAnsi"/>
        </w:rPr>
      </w:pPr>
      <w:moveFrom w:id="1715" w:author="BEAUMONT Tiffany" w:date="2025-03-25T13:45:00Z">
        <w:r w:rsidRPr="00B53206" w:rsidDel="00480F46">
          <w:rPr>
            <w:rFonts w:cstheme="minorHAnsi"/>
          </w:rPr>
          <w:t>Afin d’améliorer la robustesse de nos étalonnages en sensibilité entre les centres en collimateur sténopé en I</w:t>
        </w:r>
        <w:r w:rsidRPr="00B53206" w:rsidDel="00480F46">
          <w:rPr>
            <w:rFonts w:cstheme="minorHAnsi"/>
          </w:rPr>
          <w:noBreakHyphen/>
          <w:t>123 on pourrait fixer un seuil pour la segmentation de l’image, une distance, une taille de pixel et la durée d’acquisition. La distance est un paramètre clé en sténopé et I</w:t>
        </w:r>
        <w:r w:rsidRPr="00B53206" w:rsidDel="00480F46">
          <w:rPr>
            <w:rFonts w:cstheme="minorHAnsi"/>
          </w:rPr>
          <w:noBreakHyphen/>
          <w:t>123 qui devra être gardé constant entre l’étalonnage et les mesures sur patient au risque d’entrainer de grandes variations de sensibilité.</w:t>
        </w:r>
      </w:moveFrom>
    </w:p>
    <w:moveFromRangeEnd w:id="1710"/>
    <w:p w14:paraId="441B3550" w14:textId="5D3AA8D1" w:rsidR="005951F0" w:rsidRPr="00B53206" w:rsidDel="003E7501" w:rsidRDefault="005951F0">
      <w:pPr>
        <w:jc w:val="both"/>
        <w:rPr>
          <w:del w:id="1716" w:author="BEAUMONT Tiffany" w:date="2025-03-17T13:22:00Z"/>
          <w:rFonts w:cstheme="minorHAnsi"/>
        </w:rPr>
        <w:pPrChange w:id="1717" w:author="BEAUMONT Tiffany" w:date="2025-03-26T09:54:00Z">
          <w:pPr/>
        </w:pPrChange>
      </w:pPr>
    </w:p>
    <w:p w14:paraId="2B438287" w14:textId="67B0C333" w:rsidR="00671D55" w:rsidRPr="00B53206" w:rsidDel="003E7501" w:rsidRDefault="00671D55">
      <w:pPr>
        <w:jc w:val="both"/>
        <w:rPr>
          <w:del w:id="1718" w:author="BEAUMONT Tiffany" w:date="2025-03-17T13:22:00Z"/>
          <w:rFonts w:cstheme="minorHAnsi"/>
        </w:rPr>
        <w:pPrChange w:id="1719" w:author="BEAUMONT Tiffany" w:date="2025-03-26T09:54:00Z">
          <w:pPr>
            <w:pStyle w:val="Titre3"/>
          </w:pPr>
        </w:pPrChange>
      </w:pPr>
      <w:bookmarkStart w:id="1720" w:name="_Toc181034294"/>
      <w:del w:id="1721" w:author="BEAUMONT Tiffany" w:date="2025-03-17T13:22:00Z">
        <w:r w:rsidRPr="00B53206" w:rsidDel="003E7501">
          <w:rPr>
            <w:rFonts w:cstheme="minorHAnsi"/>
          </w:rPr>
          <w:delText>Collimateur sténopé, Tc</w:delText>
        </w:r>
        <w:r w:rsidRPr="00B53206" w:rsidDel="003E7501">
          <w:rPr>
            <w:rFonts w:cstheme="minorHAnsi"/>
          </w:rPr>
          <w:noBreakHyphen/>
          <w:delText>99m</w:delText>
        </w:r>
        <w:bookmarkEnd w:id="1720"/>
      </w:del>
    </w:p>
    <w:p w14:paraId="57F33DA6" w14:textId="033D682D" w:rsidR="00671D55" w:rsidRPr="00B53206" w:rsidDel="003E7501" w:rsidRDefault="00671D55">
      <w:pPr>
        <w:jc w:val="both"/>
        <w:rPr>
          <w:del w:id="1722" w:author="BEAUMONT Tiffany" w:date="2025-03-17T13:22:00Z"/>
          <w:rFonts w:cstheme="minorHAnsi"/>
        </w:rPr>
        <w:pPrChange w:id="1723" w:author="BEAUMONT Tiffany" w:date="2025-03-26T09:54:00Z">
          <w:pPr/>
        </w:pPrChange>
      </w:pPr>
    </w:p>
    <w:p w14:paraId="2990E385" w14:textId="4AB9A3D6" w:rsidR="00671D55" w:rsidRPr="00B53206" w:rsidDel="00511130" w:rsidRDefault="00671D55" w:rsidP="00903EA6">
      <w:pPr>
        <w:jc w:val="both"/>
        <w:rPr>
          <w:del w:id="1724" w:author="BEAUMONT Tiffany" w:date="2025-03-07T15:01:00Z"/>
          <w:rFonts w:cstheme="minorHAnsi"/>
        </w:rPr>
      </w:pPr>
      <w:del w:id="1725" w:author="BEAUMONT Tiffany" w:date="2025-03-07T15:01:00Z">
        <w:r w:rsidRPr="00B53206" w:rsidDel="00511130">
          <w:rPr>
            <w:rFonts w:cstheme="minorHAnsi"/>
          </w:rPr>
          <w:delText>Le tableau de résumé des valeurs (disponible en</w:delText>
        </w:r>
        <w:r w:rsidR="000D5CC6" w:rsidRPr="00B53206" w:rsidDel="00511130">
          <w:rPr>
            <w:rFonts w:cstheme="minorHAnsi"/>
          </w:rPr>
          <w:delText xml:space="preserve"> </w:delText>
        </w:r>
        <w:r w:rsidR="00EA23CD" w:rsidRPr="00B53206" w:rsidDel="00511130">
          <w:rPr>
            <w:rFonts w:cstheme="minorHAnsi"/>
          </w:rPr>
          <w:fldChar w:fldCharType="begin"/>
        </w:r>
        <w:r w:rsidR="00EA23CD" w:rsidRPr="00B53206" w:rsidDel="00511130">
          <w:rPr>
            <w:rFonts w:cstheme="minorHAnsi"/>
          </w:rPr>
          <w:delInstrText xml:space="preserve"> REF _Ref183010800 \h  \* MERGEFORMAT </w:delInstrText>
        </w:r>
        <w:r w:rsidR="00EA23CD" w:rsidRPr="00B53206" w:rsidDel="00511130">
          <w:rPr>
            <w:rFonts w:cstheme="minorHAnsi"/>
          </w:rPr>
        </w:r>
        <w:r w:rsidR="00EA23CD" w:rsidRPr="00B53206" w:rsidDel="00511130">
          <w:rPr>
            <w:rFonts w:cstheme="minorHAnsi"/>
          </w:rPr>
          <w:fldChar w:fldCharType="separate"/>
        </w:r>
        <w:r w:rsidR="00F3073D" w:rsidRPr="00B53206" w:rsidDel="00511130">
          <w:rPr>
            <w:rFonts w:cstheme="minorHAnsi"/>
          </w:rPr>
          <w:delText>Annexe 5</w:delText>
        </w:r>
        <w:r w:rsidR="00EA23CD" w:rsidRPr="00B53206" w:rsidDel="00511130">
          <w:rPr>
            <w:rFonts w:cstheme="minorHAnsi"/>
          </w:rPr>
          <w:fldChar w:fldCharType="end"/>
        </w:r>
        <w:r w:rsidR="00EA23CD" w:rsidRPr="00B53206" w:rsidDel="00511130">
          <w:rPr>
            <w:rFonts w:cstheme="minorHAnsi"/>
          </w:rPr>
          <w:delText xml:space="preserve"> (</w:delText>
        </w:r>
        <w:r w:rsidR="00EA23CD" w:rsidRPr="00B53206" w:rsidDel="00511130">
          <w:rPr>
            <w:rFonts w:cstheme="minorHAnsi"/>
          </w:rPr>
          <w:fldChar w:fldCharType="begin"/>
        </w:r>
        <w:r w:rsidR="00EA23CD" w:rsidRPr="00B53206" w:rsidDel="00511130">
          <w:rPr>
            <w:rFonts w:cstheme="minorHAnsi"/>
          </w:rPr>
          <w:delInstrText xml:space="preserve"> REF  _Ref183011129 \h  \* MERGEFORMAT </w:delInstrText>
        </w:r>
        <w:r w:rsidR="00EA23CD" w:rsidRPr="00B53206" w:rsidDel="00511130">
          <w:rPr>
            <w:rFonts w:cstheme="minorHAnsi"/>
          </w:rPr>
        </w:r>
        <w:r w:rsidR="00EA23CD" w:rsidRPr="00B53206" w:rsidDel="00511130">
          <w:rPr>
            <w:rFonts w:cstheme="minorHAnsi"/>
          </w:rPr>
          <w:fldChar w:fldCharType="separate"/>
        </w:r>
      </w:del>
      <w:del w:id="1726" w:author="BEAUMONT Tiffany" w:date="2025-02-24T15:06:00Z">
        <w:r w:rsidR="00174A71" w:rsidRPr="00B53206" w:rsidDel="00F3073D">
          <w:rPr>
            <w:rFonts w:cstheme="minorHAnsi"/>
          </w:rPr>
          <w:delText>d</w:delText>
        </w:r>
      </w:del>
      <w:del w:id="1727" w:author="BEAUMONT Tiffany" w:date="2025-03-07T15:01:00Z">
        <w:r w:rsidR="00EA23CD" w:rsidRPr="00B53206" w:rsidDel="00511130">
          <w:rPr>
            <w:rFonts w:cstheme="minorHAnsi"/>
          </w:rPr>
          <w:fldChar w:fldCharType="end"/>
        </w:r>
        <w:r w:rsidR="00EA23CD" w:rsidRPr="00B53206" w:rsidDel="00511130">
          <w:rPr>
            <w:rFonts w:cstheme="minorHAnsi"/>
          </w:rPr>
          <w:delText xml:space="preserve">)) </w:delText>
        </w:r>
        <w:r w:rsidRPr="00B53206" w:rsidDel="00511130">
          <w:rPr>
            <w:rFonts w:cstheme="minorHAnsi"/>
          </w:rPr>
          <w:delText>permet de vérifier que l’activité dans les fantômes est bien de 18,79 ± 1,5 MBq en moyenne, que la distance entre le fantôme et le collimateur est comprise entre 1 et 1</w:delText>
        </w:r>
        <w:r w:rsidR="006673B8" w:rsidRPr="00B53206" w:rsidDel="00511130">
          <w:rPr>
            <w:rFonts w:cstheme="minorHAnsi"/>
          </w:rPr>
          <w:delText>2,</w:delText>
        </w:r>
        <w:r w:rsidRPr="00B53206" w:rsidDel="00511130">
          <w:rPr>
            <w:rFonts w:cstheme="minorHAnsi"/>
          </w:rPr>
          <w:delText>5</w:delText>
        </w:r>
        <w:r w:rsidR="0019125E" w:rsidRPr="00B53206" w:rsidDel="00511130">
          <w:rPr>
            <w:rFonts w:cstheme="minorHAnsi"/>
          </w:rPr>
          <w:delText> </w:delText>
        </w:r>
        <w:r w:rsidRPr="00B53206" w:rsidDel="00511130">
          <w:rPr>
            <w:rFonts w:cstheme="minorHAnsi"/>
          </w:rPr>
          <w:delText xml:space="preserve">cm, </w:delText>
        </w:r>
        <w:r w:rsidR="0019125E" w:rsidRPr="00B53206" w:rsidDel="00511130">
          <w:rPr>
            <w:rFonts w:cstheme="minorHAnsi"/>
          </w:rPr>
          <w:delText xml:space="preserve">et </w:delText>
        </w:r>
        <w:r w:rsidRPr="00B53206" w:rsidDel="00511130">
          <w:rPr>
            <w:rFonts w:cstheme="minorHAnsi"/>
          </w:rPr>
          <w:delText>que la durée des acquisitions varie de 20 à 600</w:delText>
        </w:r>
        <w:r w:rsidR="0019125E" w:rsidRPr="00B53206" w:rsidDel="00511130">
          <w:rPr>
            <w:rFonts w:cstheme="minorHAnsi"/>
          </w:rPr>
          <w:delText> </w:delText>
        </w:r>
        <w:r w:rsidRPr="00B53206" w:rsidDel="00511130">
          <w:rPr>
            <w:rFonts w:cstheme="minorHAnsi"/>
          </w:rPr>
          <w:delText>s.</w:delText>
        </w:r>
      </w:del>
    </w:p>
    <w:p w14:paraId="6B45D7BF" w14:textId="03C07CE3" w:rsidR="00671D55" w:rsidRPr="00B53206" w:rsidDel="00511130" w:rsidRDefault="00671D55">
      <w:pPr>
        <w:jc w:val="both"/>
        <w:rPr>
          <w:del w:id="1728" w:author="BEAUMONT Tiffany" w:date="2025-03-07T15:01:00Z"/>
          <w:rFonts w:cstheme="minorHAnsi"/>
        </w:rPr>
        <w:pPrChange w:id="1729" w:author="BEAUMONT Tiffany" w:date="2025-03-26T09:54:00Z">
          <w:pPr>
            <w:spacing w:after="0"/>
            <w:ind w:left="-426" w:right="-427"/>
            <w:jc w:val="center"/>
          </w:pPr>
        </w:pPrChange>
      </w:pPr>
      <w:commentRangeStart w:id="1730"/>
      <w:del w:id="1731" w:author="BEAUMONT Tiffany" w:date="2025-03-07T15:01:00Z">
        <w:r w:rsidRPr="00B53206" w:rsidDel="00511130">
          <w:rPr>
            <w:rFonts w:cstheme="minorHAnsi"/>
            <w:noProof/>
            <w:rPrChange w:id="1732" w:author="BEAUMONT Tiffany" w:date="2025-03-26T09:53:00Z">
              <w:rPr>
                <w:rFonts w:cstheme="minorHAnsi"/>
                <w:noProof/>
                <w:lang w:eastAsia="fr-FR"/>
              </w:rPr>
            </w:rPrChange>
          </w:rPr>
          <w:drawing>
            <wp:inline distT="0" distB="0" distL="0" distR="0" wp14:anchorId="51F7F6B2" wp14:editId="101E1429">
              <wp:extent cx="6318014" cy="3240000"/>
              <wp:effectExtent l="0" t="0" r="6985" b="0"/>
              <wp:docPr id="938451745"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8" cstate="screen">
                        <a:extLst>
                          <a:ext uri="{28A0092B-C50C-407E-A947-70E740481C1C}">
                            <a14:useLocalDpi xmlns:a14="http://schemas.microsoft.com/office/drawing/2010/main"/>
                          </a:ext>
                        </a:extLst>
                      </a:blip>
                      <a:srcRect t="4242"/>
                      <a:stretch/>
                    </pic:blipFill>
                    <pic:spPr bwMode="auto">
                      <a:xfrm>
                        <a:off x="0" y="0"/>
                        <a:ext cx="6318014" cy="3240000"/>
                      </a:xfrm>
                      <a:prstGeom prst="rect">
                        <a:avLst/>
                      </a:prstGeom>
                      <a:noFill/>
                      <a:ln>
                        <a:noFill/>
                      </a:ln>
                      <a:extLst>
                        <a:ext uri="{53640926-AAD7-44D8-BBD7-CCE9431645EC}">
                          <a14:shadowObscured xmlns:a14="http://schemas.microsoft.com/office/drawing/2010/main"/>
                        </a:ext>
                      </a:extLst>
                    </pic:spPr>
                  </pic:pic>
                </a:graphicData>
              </a:graphic>
            </wp:inline>
          </w:drawing>
        </w:r>
        <w:commentRangeEnd w:id="1730"/>
        <w:r w:rsidR="005951F0" w:rsidRPr="00B53206" w:rsidDel="00511130">
          <w:rPr>
            <w:rPrChange w:id="1733" w:author="BEAUMONT Tiffany" w:date="2025-03-26T09:53:00Z">
              <w:rPr>
                <w:rStyle w:val="Marquedecommentaire"/>
                <w:rFonts w:cstheme="minorHAnsi"/>
              </w:rPr>
            </w:rPrChange>
          </w:rPr>
          <w:commentReference w:id="1730"/>
        </w:r>
      </w:del>
    </w:p>
    <w:p w14:paraId="7172B8CA" w14:textId="7E842124" w:rsidR="00671D55" w:rsidRPr="00B53206" w:rsidDel="00511130" w:rsidRDefault="00671D55">
      <w:pPr>
        <w:jc w:val="both"/>
        <w:rPr>
          <w:del w:id="1734" w:author="BEAUMONT Tiffany" w:date="2025-03-07T15:01:00Z"/>
          <w:rFonts w:cstheme="minorHAnsi"/>
          <w:rPrChange w:id="1735" w:author="BEAUMONT Tiffany" w:date="2025-03-26T09:53:00Z">
            <w:rPr>
              <w:del w:id="1736" w:author="BEAUMONT Tiffany" w:date="2025-03-07T15:01:00Z"/>
              <w:rFonts w:cstheme="minorHAnsi"/>
              <w:i/>
              <w:iCs/>
              <w:color w:val="44546A" w:themeColor="text2"/>
              <w:sz w:val="18"/>
              <w:szCs w:val="18"/>
            </w:rPr>
          </w:rPrChange>
        </w:rPr>
        <w:pPrChange w:id="1737" w:author="BEAUMONT Tiffany" w:date="2025-03-26T09:54:00Z">
          <w:pPr/>
        </w:pPrChange>
      </w:pPr>
      <w:bookmarkStart w:id="1738" w:name="_Ref175578421"/>
      <w:bookmarkStart w:id="1739" w:name="_Toc186722414"/>
      <w:del w:id="1740" w:author="BEAUMONT Tiffany" w:date="2025-03-07T15:01:00Z">
        <w:r w:rsidRPr="00B53206" w:rsidDel="00511130">
          <w:rPr>
            <w:rFonts w:cstheme="minorHAnsi"/>
            <w:rPrChange w:id="1741" w:author="BEAUMONT Tiffany" w:date="2025-03-26T09:53:00Z">
              <w:rPr>
                <w:rFonts w:cstheme="minorHAnsi"/>
                <w:i/>
                <w:iCs/>
                <w:color w:val="44546A" w:themeColor="text2"/>
                <w:sz w:val="18"/>
                <w:szCs w:val="18"/>
              </w:rPr>
            </w:rPrChange>
          </w:rPr>
          <w:delText xml:space="preserve">Figure </w:delText>
        </w:r>
        <w:r w:rsidR="009A4BE0" w:rsidRPr="00B53206" w:rsidDel="00511130">
          <w:rPr>
            <w:rFonts w:cstheme="minorHAnsi"/>
            <w:rPrChange w:id="1742" w:author="BEAUMONT Tiffany" w:date="2025-03-26T09:53:00Z">
              <w:rPr>
                <w:rFonts w:cstheme="minorHAnsi"/>
                <w:i/>
                <w:iCs/>
                <w:color w:val="44546A" w:themeColor="text2"/>
                <w:sz w:val="18"/>
                <w:szCs w:val="18"/>
              </w:rPr>
            </w:rPrChange>
          </w:rPr>
          <w:fldChar w:fldCharType="begin"/>
        </w:r>
        <w:r w:rsidR="009A4BE0" w:rsidRPr="00B53206" w:rsidDel="00511130">
          <w:rPr>
            <w:rFonts w:cstheme="minorHAnsi"/>
            <w:rPrChange w:id="1743" w:author="BEAUMONT Tiffany" w:date="2025-03-26T09:53:00Z">
              <w:rPr>
                <w:rFonts w:cstheme="minorHAnsi"/>
                <w:i/>
                <w:iCs/>
                <w:color w:val="44546A" w:themeColor="text2"/>
                <w:sz w:val="18"/>
                <w:szCs w:val="18"/>
              </w:rPr>
            </w:rPrChange>
          </w:rPr>
          <w:delInstrText xml:space="preserve"> SEQ Figure \* ARABIC </w:delInstrText>
        </w:r>
        <w:r w:rsidR="009A4BE0" w:rsidRPr="00B53206" w:rsidDel="00511130">
          <w:rPr>
            <w:rFonts w:cstheme="minorHAnsi"/>
            <w:rPrChange w:id="1744" w:author="BEAUMONT Tiffany" w:date="2025-03-26T09:53:00Z">
              <w:rPr>
                <w:rFonts w:cstheme="minorHAnsi"/>
                <w:i/>
                <w:iCs/>
                <w:color w:val="44546A" w:themeColor="text2"/>
                <w:sz w:val="18"/>
                <w:szCs w:val="18"/>
              </w:rPr>
            </w:rPrChange>
          </w:rPr>
          <w:fldChar w:fldCharType="separate"/>
        </w:r>
      </w:del>
      <w:del w:id="1745" w:author="BEAUMONT Tiffany" w:date="2025-03-07T12:39:00Z">
        <w:r w:rsidR="00F3073D" w:rsidRPr="00B53206" w:rsidDel="0040571B">
          <w:rPr>
            <w:rFonts w:cstheme="minorHAnsi"/>
            <w:rPrChange w:id="1746" w:author="BEAUMONT Tiffany" w:date="2025-03-26T09:53:00Z">
              <w:rPr>
                <w:rFonts w:cstheme="minorHAnsi"/>
                <w:i/>
                <w:iCs/>
                <w:noProof/>
                <w:color w:val="44546A" w:themeColor="text2"/>
                <w:sz w:val="18"/>
                <w:szCs w:val="18"/>
              </w:rPr>
            </w:rPrChange>
          </w:rPr>
          <w:delText>23</w:delText>
        </w:r>
      </w:del>
      <w:del w:id="1747" w:author="BEAUMONT Tiffany" w:date="2025-03-07T15:01:00Z">
        <w:r w:rsidR="009A4BE0" w:rsidRPr="00B53206" w:rsidDel="00511130">
          <w:rPr>
            <w:rFonts w:cstheme="minorHAnsi"/>
            <w:rPrChange w:id="1748" w:author="BEAUMONT Tiffany" w:date="2025-03-26T09:53:00Z">
              <w:rPr>
                <w:rFonts w:cstheme="minorHAnsi"/>
                <w:i/>
                <w:iCs/>
                <w:color w:val="44546A" w:themeColor="text2"/>
                <w:sz w:val="18"/>
                <w:szCs w:val="18"/>
              </w:rPr>
            </w:rPrChange>
          </w:rPr>
          <w:fldChar w:fldCharType="end"/>
        </w:r>
        <w:bookmarkEnd w:id="1738"/>
        <w:r w:rsidRPr="00B53206" w:rsidDel="00511130">
          <w:rPr>
            <w:rFonts w:cstheme="minorHAnsi"/>
            <w:rPrChange w:id="1749" w:author="BEAUMONT Tiffany" w:date="2025-03-26T09:53:00Z">
              <w:rPr>
                <w:rFonts w:cstheme="minorHAnsi"/>
                <w:i/>
                <w:iCs/>
                <w:color w:val="44546A" w:themeColor="text2"/>
                <w:sz w:val="18"/>
                <w:szCs w:val="18"/>
              </w:rPr>
            </w:rPrChange>
          </w:rPr>
          <w:delText xml:space="preserve"> : </w:delText>
        </w:r>
        <w:r w:rsidR="00FD0B99" w:rsidRPr="00B53206" w:rsidDel="00511130">
          <w:rPr>
            <w:rFonts w:cstheme="minorHAnsi"/>
            <w:rPrChange w:id="1750" w:author="BEAUMONT Tiffany" w:date="2025-03-26T09:53:00Z">
              <w:rPr>
                <w:rFonts w:cstheme="minorHAnsi"/>
                <w:i/>
                <w:iCs/>
                <w:color w:val="44546A" w:themeColor="text2"/>
                <w:sz w:val="18"/>
                <w:szCs w:val="18"/>
              </w:rPr>
            </w:rPrChange>
          </w:rPr>
          <w:delText xml:space="preserve">Boxplot des erreurs relatives sur les sensibilités en conditions locales pour les différents centres (par rapport au fantôme local) </w:delText>
        </w:r>
        <w:r w:rsidRPr="00B53206" w:rsidDel="00511130">
          <w:rPr>
            <w:rFonts w:cstheme="minorHAnsi"/>
            <w:rPrChange w:id="1751" w:author="BEAUMONT Tiffany" w:date="2025-03-26T09:53:00Z">
              <w:rPr>
                <w:rFonts w:cstheme="minorHAnsi"/>
                <w:i/>
                <w:iCs/>
                <w:color w:val="44546A" w:themeColor="text2"/>
                <w:sz w:val="18"/>
                <w:szCs w:val="18"/>
              </w:rPr>
            </w:rPrChange>
          </w:rPr>
          <w:delText>en collimateur sténopé, au Tc</w:delText>
        </w:r>
        <w:r w:rsidRPr="00B53206" w:rsidDel="00511130">
          <w:rPr>
            <w:rFonts w:cstheme="minorHAnsi"/>
            <w:rPrChange w:id="1752" w:author="BEAUMONT Tiffany" w:date="2025-03-26T09:53:00Z">
              <w:rPr>
                <w:rFonts w:cstheme="minorHAnsi"/>
                <w:i/>
                <w:iCs/>
                <w:color w:val="44546A" w:themeColor="text2"/>
                <w:sz w:val="18"/>
                <w:szCs w:val="18"/>
              </w:rPr>
            </w:rPrChange>
          </w:rPr>
          <w:noBreakHyphen/>
          <w:delText>99m</w:delText>
        </w:r>
        <w:bookmarkEnd w:id="1739"/>
      </w:del>
    </w:p>
    <w:p w14:paraId="03770562" w14:textId="4F2ECC3D" w:rsidR="00CB5AF1" w:rsidRPr="00B53206" w:rsidDel="003E7501" w:rsidRDefault="00CB5AF1" w:rsidP="00903EA6">
      <w:pPr>
        <w:jc w:val="both"/>
        <w:rPr>
          <w:del w:id="1753" w:author="BEAUMONT Tiffany" w:date="2025-03-17T13:22:00Z"/>
          <w:moveFrom w:id="1754" w:author="BEAUMONT Tiffany" w:date="2025-03-07T15:01:00Z"/>
          <w:rFonts w:cstheme="minorHAnsi"/>
        </w:rPr>
      </w:pPr>
      <w:moveFromRangeStart w:id="1755" w:author="BEAUMONT Tiffany" w:date="2025-03-07T15:01:00Z" w:name="move192252105"/>
      <w:moveFrom w:id="1756" w:author="BEAUMONT Tiffany" w:date="2025-03-07T15:01:00Z">
        <w:del w:id="1757" w:author="BEAUMONT Tiffany" w:date="2025-03-17T13:22:00Z">
          <w:r w:rsidRPr="00B53206" w:rsidDel="003E7501">
            <w:rPr>
              <w:rFonts w:cstheme="minorHAnsi"/>
            </w:rPr>
            <w:delText>Les paramètres d’acquisition sont très différents d’un centre à l’autre. Le modèle de collimateur considéré ici est la taille d’ouverture du sténopé (noté « facteur sténopé »).</w:delText>
          </w:r>
        </w:del>
      </w:moveFrom>
    </w:p>
    <w:p w14:paraId="592807B4" w14:textId="3E0A1B0B" w:rsidR="00671D55" w:rsidRPr="00B53206" w:rsidDel="003E7501" w:rsidRDefault="00CB5AF1" w:rsidP="00903EA6">
      <w:pPr>
        <w:jc w:val="both"/>
        <w:rPr>
          <w:del w:id="1758" w:author="BEAUMONT Tiffany" w:date="2025-03-17T13:22:00Z"/>
          <w:moveFrom w:id="1759" w:author="BEAUMONT Tiffany" w:date="2025-03-07T15:01:00Z"/>
          <w:rFonts w:cstheme="minorHAnsi"/>
        </w:rPr>
      </w:pPr>
      <w:moveFrom w:id="1760" w:author="BEAUMONT Tiffany" w:date="2025-03-07T15:01:00Z">
        <w:del w:id="1761" w:author="BEAUMONT Tiffany" w:date="2025-03-17T13:22:00Z">
          <w:r w:rsidRPr="00B53206" w:rsidDel="003E7501">
            <w:rPr>
              <w:rFonts w:cstheme="minorHAnsi"/>
            </w:rPr>
            <w:delText>La sensibilité moyenne est de 73,63 Cps/(s.MBq), avec un écart type de 53</w:delText>
          </w:r>
          <w:r w:rsidR="005951F0" w:rsidRPr="00B53206" w:rsidDel="003E7501">
            <w:rPr>
              <w:rFonts w:cstheme="minorHAnsi"/>
            </w:rPr>
            <w:delText>,60. L’erreur relative est de -</w:delText>
          </w:r>
          <w:r w:rsidR="003E6A37" w:rsidRPr="00B53206" w:rsidDel="003E7501">
            <w:rPr>
              <w:rFonts w:cstheme="minorHAnsi"/>
            </w:rPr>
            <w:delText> </w:delText>
          </w:r>
          <w:r w:rsidRPr="00B53206" w:rsidDel="003E7501">
            <w:rPr>
              <w:rFonts w:cstheme="minorHAnsi"/>
            </w:rPr>
            <w:delText xml:space="preserve">1,95% avec un écart type de 29,79. Pour ces deux valeurs l’écart type est énorme par rapport à la valeur moyenne ce qui témoigne d’une forte dispersion des données. La variation de distribution de sensibilité en fonction des centres est représentée sur la </w:delText>
          </w:r>
          <w:r w:rsidRPr="00B53206" w:rsidDel="003E7501">
            <w:rPr>
              <w:rFonts w:cstheme="minorHAnsi"/>
            </w:rPr>
            <w:fldChar w:fldCharType="begin"/>
          </w:r>
          <w:r w:rsidRPr="00B53206" w:rsidDel="003E7501">
            <w:rPr>
              <w:rFonts w:cstheme="minorHAnsi"/>
            </w:rPr>
            <w:delInstrText xml:space="preserve"> REF _Ref175578421 \h  \* MERGEFORMAT </w:delInstrText>
          </w:r>
        </w:del>
      </w:moveFrom>
      <w:del w:id="1762" w:author="BEAUMONT Tiffany" w:date="2025-03-07T15:01:00Z">
        <w:r w:rsidRPr="00B53206" w:rsidDel="003E7501">
          <w:rPr>
            <w:rFonts w:cstheme="minorHAnsi"/>
          </w:rPr>
        </w:r>
      </w:del>
      <w:moveFrom w:id="1763" w:author="BEAUMONT Tiffany" w:date="2025-03-07T15:01:00Z">
        <w:del w:id="1764" w:author="BEAUMONT Tiffany" w:date="2025-03-17T13:22:00Z">
          <w:r w:rsidRPr="00B53206" w:rsidDel="003E7501">
            <w:rPr>
              <w:rFonts w:cstheme="minorHAnsi"/>
            </w:rPr>
            <w:fldChar w:fldCharType="separate"/>
          </w:r>
          <w:r w:rsidR="00174A71" w:rsidRPr="00B53206" w:rsidDel="003E7501">
            <w:rPr>
              <w:rFonts w:cstheme="minorHAnsi"/>
            </w:rPr>
            <w:delText>Figure 23</w:delText>
          </w:r>
          <w:r w:rsidRPr="00B53206" w:rsidDel="003E7501">
            <w:rPr>
              <w:rFonts w:cstheme="minorHAnsi"/>
            </w:rPr>
            <w:fldChar w:fldCharType="end"/>
          </w:r>
          <w:r w:rsidRPr="00B53206" w:rsidDel="003E7501">
            <w:rPr>
              <w:rFonts w:cstheme="minorHAnsi"/>
            </w:rPr>
            <w:delText xml:space="preserve"> pour les collimateurs sténopés en conditions locales au Tc</w:delText>
          </w:r>
          <w:r w:rsidRPr="00B53206" w:rsidDel="003E7501">
            <w:rPr>
              <w:rFonts w:cstheme="minorHAnsi"/>
            </w:rPr>
            <w:noBreakHyphen/>
            <w:delText>99m.</w:delText>
          </w:r>
        </w:del>
      </w:moveFrom>
    </w:p>
    <w:p w14:paraId="6FBC7B00" w14:textId="14FD02D0" w:rsidR="00671D55" w:rsidRPr="00B53206" w:rsidDel="003E7501" w:rsidRDefault="00671D55" w:rsidP="00903EA6">
      <w:pPr>
        <w:jc w:val="both"/>
        <w:rPr>
          <w:del w:id="1765" w:author="BEAUMONT Tiffany" w:date="2025-03-17T13:22:00Z"/>
          <w:rFonts w:cstheme="minorHAnsi"/>
        </w:rPr>
      </w:pPr>
      <w:moveFrom w:id="1766" w:author="BEAUMONT Tiffany" w:date="2025-03-07T15:01:00Z">
        <w:del w:id="1767" w:author="BEAUMONT Tiffany" w:date="2025-03-17T13:22:00Z">
          <w:r w:rsidRPr="00B53206" w:rsidDel="003E7501">
            <w:rPr>
              <w:rFonts w:cstheme="minorHAnsi"/>
            </w:rPr>
            <w:delText>Il y a une variation importante de la moyenne de sensibilité et d’erreur relative par centre. La largeur de la distribution est aussi très variable selon les centres</w:delText>
          </w:r>
        </w:del>
      </w:moveFrom>
      <w:moveFromRangeEnd w:id="1755"/>
      <w:del w:id="1768" w:author="BEAUMONT Tiffany" w:date="2025-03-07T15:01:00Z">
        <w:r w:rsidRPr="00B53206" w:rsidDel="00511130">
          <w:rPr>
            <w:rFonts w:cstheme="minorHAnsi"/>
          </w:rPr>
          <w:delText xml:space="preserve">. </w:delText>
        </w:r>
      </w:del>
      <w:del w:id="1769" w:author="BEAUMONT Tiffany" w:date="2025-03-17T13:22:00Z">
        <w:r w:rsidRPr="00B53206" w:rsidDel="003E7501">
          <w:rPr>
            <w:rFonts w:cstheme="minorHAnsi"/>
          </w:rPr>
          <w:delText xml:space="preserve">Nous avons caractérisé les distributions de ces deux grandeurs ainsi que leur corrélation avec les paramètres d’acquisitions (cf. </w:delText>
        </w:r>
        <w:r w:rsidRPr="00B53206" w:rsidDel="003E7501">
          <w:rPr>
            <w:rFonts w:cstheme="minorHAnsi"/>
          </w:rPr>
          <w:fldChar w:fldCharType="begin"/>
        </w:r>
        <w:r w:rsidRPr="00B53206" w:rsidDel="003E7501">
          <w:rPr>
            <w:rFonts w:cstheme="minorHAnsi"/>
          </w:rPr>
          <w:delInstrText xml:space="preserve"> REF _Ref175578825 \h </w:delInstrText>
        </w:r>
        <w:r w:rsidR="00E57D6C" w:rsidRPr="00B53206" w:rsidDel="003E7501">
          <w:rPr>
            <w:rFonts w:cstheme="minorHAnsi"/>
          </w:rPr>
          <w:delInstrText xml:space="preserve"> \* MERGEFORMAT </w:delInstrText>
        </w:r>
        <w:r w:rsidRPr="00B53206" w:rsidDel="003E7501">
          <w:rPr>
            <w:rFonts w:cstheme="minorHAnsi"/>
          </w:rPr>
        </w:r>
        <w:r w:rsidRPr="00B53206" w:rsidDel="003E7501">
          <w:rPr>
            <w:rFonts w:cstheme="minorHAnsi"/>
          </w:rPr>
          <w:fldChar w:fldCharType="separate"/>
        </w:r>
      </w:del>
      <w:del w:id="1770" w:author="BEAUMONT Tiffany" w:date="2025-02-24T15:06:00Z">
        <w:r w:rsidR="00174A71" w:rsidRPr="00B53206" w:rsidDel="00F3073D">
          <w:rPr>
            <w:rFonts w:cstheme="minorHAnsi"/>
          </w:rPr>
          <w:delText>Figure 24</w:delText>
        </w:r>
      </w:del>
      <w:del w:id="1771" w:author="BEAUMONT Tiffany" w:date="2025-03-17T13:22:00Z">
        <w:r w:rsidRPr="00B53206" w:rsidDel="003E7501">
          <w:rPr>
            <w:rFonts w:cstheme="minorHAnsi"/>
          </w:rPr>
          <w:fldChar w:fldCharType="end"/>
        </w:r>
        <w:r w:rsidRPr="00B53206" w:rsidDel="003E7501">
          <w:rPr>
            <w:rFonts w:cstheme="minorHAnsi"/>
          </w:rPr>
          <w:delText>).</w:delText>
        </w:r>
      </w:del>
    </w:p>
    <w:p w14:paraId="2CC79D72" w14:textId="52499782" w:rsidR="00671D55" w:rsidRPr="00B53206" w:rsidDel="003E7501" w:rsidRDefault="00671D55" w:rsidP="00903EA6">
      <w:pPr>
        <w:jc w:val="both"/>
        <w:rPr>
          <w:del w:id="1772" w:author="BEAUMONT Tiffany" w:date="2025-03-17T13:22:00Z"/>
          <w:rFonts w:cstheme="minorHAnsi"/>
        </w:rPr>
      </w:pPr>
      <w:del w:id="1773" w:author="BEAUMONT Tiffany" w:date="2025-03-17T13:22:00Z">
        <w:r w:rsidRPr="00B53206" w:rsidDel="003E7501">
          <w:rPr>
            <w:rFonts w:cstheme="minorHAnsi"/>
          </w:rPr>
          <w:delText>Ces figures représentent l’histogramme de la sensibilité et de l’erreur relative des données pour le Tc</w:delText>
        </w:r>
        <w:r w:rsidRPr="00B53206" w:rsidDel="003E7501">
          <w:rPr>
            <w:rFonts w:cstheme="minorHAnsi"/>
          </w:rPr>
          <w:noBreakHyphen/>
          <w:delText>99m en collimateur sténopé en configuration locale. Le trait bleu représente la courbe d’ajustement de la distribution et le noir la courbe d’ajustement de la distribution normale la plus proche. D’après le test de Shapiro-Wilks nous ne pouvons pas approximer cette distribution par une distribution normale (respectivement p = 7</w:delText>
        </w:r>
        <w:r w:rsidR="006673B8" w:rsidRPr="00B53206" w:rsidDel="003E7501">
          <w:rPr>
            <w:rFonts w:cstheme="minorHAnsi"/>
          </w:rPr>
          <w:delText>,</w:delText>
        </w:r>
        <w:r w:rsidRPr="00B53206" w:rsidDel="003E7501">
          <w:rPr>
            <w:rFonts w:cstheme="minorHAnsi"/>
          </w:rPr>
          <w:delText>8.10</w:delText>
        </w:r>
        <w:r w:rsidRPr="00B53206" w:rsidDel="003E7501">
          <w:rPr>
            <w:rFonts w:cstheme="minorHAnsi"/>
            <w:rPrChange w:id="1774" w:author="BEAUMONT Tiffany" w:date="2025-03-26T09:53:00Z">
              <w:rPr>
                <w:rFonts w:cstheme="minorHAnsi"/>
                <w:vertAlign w:val="superscript"/>
              </w:rPr>
            </w:rPrChange>
          </w:rPr>
          <w:delText>-27</w:delText>
        </w:r>
        <w:r w:rsidR="00EA23CD" w:rsidRPr="00B53206" w:rsidDel="003E7501">
          <w:rPr>
            <w:rFonts w:cstheme="minorHAnsi"/>
          </w:rPr>
          <w:delText xml:space="preserve"> et p = </w:delText>
        </w:r>
        <w:r w:rsidR="006673B8" w:rsidRPr="00B53206" w:rsidDel="003E7501">
          <w:rPr>
            <w:rFonts w:cstheme="minorHAnsi"/>
          </w:rPr>
          <w:delText>0,</w:delText>
        </w:r>
        <w:r w:rsidRPr="00B53206" w:rsidDel="003E7501">
          <w:rPr>
            <w:rFonts w:cstheme="minorHAnsi"/>
          </w:rPr>
          <w:delText>0002). Nous avons donc utilisé la méthode de Spearman</w:delText>
        </w:r>
        <w:r w:rsidR="000024A4" w:rsidRPr="00B53206" w:rsidDel="003E7501">
          <w:rPr>
            <w:rFonts w:cstheme="minorHAnsi"/>
          </w:rPr>
          <w:delText xml:space="preserve"> pour</w:delText>
        </w:r>
        <w:r w:rsidRPr="00B53206" w:rsidDel="003E7501">
          <w:rPr>
            <w:rFonts w:cstheme="minorHAnsi"/>
          </w:rPr>
          <w:delText xml:space="preserve"> l’étude des corrélations.</w:delText>
        </w:r>
      </w:del>
    </w:p>
    <w:p w14:paraId="00EFEE5E" w14:textId="2B7BEA48" w:rsidR="00671D55" w:rsidRPr="00B53206" w:rsidDel="003E7501" w:rsidRDefault="00671D55">
      <w:pPr>
        <w:jc w:val="both"/>
        <w:rPr>
          <w:del w:id="1775" w:author="BEAUMONT Tiffany" w:date="2025-03-17T13:28:00Z"/>
          <w:rFonts w:cstheme="minorHAnsi"/>
        </w:rPr>
        <w:pPrChange w:id="1776" w:author="BEAUMONT Tiffany" w:date="2025-03-26T09:54:00Z">
          <w:pPr>
            <w:spacing w:after="0"/>
          </w:pPr>
        </w:pPrChange>
      </w:pPr>
      <w:del w:id="1777" w:author="BEAUMONT Tiffany" w:date="2025-03-17T13:28:00Z">
        <w:r w:rsidRPr="00B53206" w:rsidDel="003E7501">
          <w:rPr>
            <w:rFonts w:cstheme="minorHAnsi"/>
            <w:noProof/>
            <w:rPrChange w:id="1778" w:author="BEAUMONT Tiffany" w:date="2025-03-26T09:53:00Z">
              <w:rPr>
                <w:rFonts w:cstheme="minorHAnsi"/>
                <w:noProof/>
                <w:lang w:eastAsia="fr-FR"/>
              </w:rPr>
            </w:rPrChange>
          </w:rPr>
          <w:drawing>
            <wp:inline distT="0" distB="0" distL="0" distR="0" wp14:anchorId="4DE46C91" wp14:editId="105E3623">
              <wp:extent cx="2992272" cy="2214000"/>
              <wp:effectExtent l="0" t="0" r="0" b="0"/>
              <wp:docPr id="1980785322"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 cstate="screen">
                        <a:extLst>
                          <a:ext uri="{28A0092B-C50C-407E-A947-70E740481C1C}">
                            <a14:useLocalDpi xmlns:a14="http://schemas.microsoft.com/office/drawing/2010/main"/>
                          </a:ext>
                        </a:extLst>
                      </a:blip>
                      <a:srcRect/>
                      <a:stretch>
                        <a:fillRect/>
                      </a:stretch>
                    </pic:blipFill>
                    <pic:spPr bwMode="auto">
                      <a:xfrm>
                        <a:off x="0" y="0"/>
                        <a:ext cx="2992272" cy="2214000"/>
                      </a:xfrm>
                      <a:prstGeom prst="rect">
                        <a:avLst/>
                      </a:prstGeom>
                      <a:noFill/>
                      <a:ln>
                        <a:noFill/>
                      </a:ln>
                    </pic:spPr>
                  </pic:pic>
                </a:graphicData>
              </a:graphic>
            </wp:inline>
          </w:drawing>
        </w:r>
        <w:r w:rsidRPr="00B53206" w:rsidDel="003E7501">
          <w:rPr>
            <w:rFonts w:cstheme="minorHAnsi"/>
            <w:noProof/>
            <w:rPrChange w:id="1779" w:author="BEAUMONT Tiffany" w:date="2025-03-26T09:53:00Z">
              <w:rPr>
                <w:rFonts w:cstheme="minorHAnsi"/>
                <w:noProof/>
                <w:lang w:eastAsia="fr-FR"/>
              </w:rPr>
            </w:rPrChange>
          </w:rPr>
          <w:drawing>
            <wp:inline distT="0" distB="0" distL="0" distR="0" wp14:anchorId="7AF65004" wp14:editId="094FA6AC">
              <wp:extent cx="3037243" cy="2214000"/>
              <wp:effectExtent l="0" t="0" r="0" b="0"/>
              <wp:docPr id="162160322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cstate="screen">
                        <a:extLst>
                          <a:ext uri="{28A0092B-C50C-407E-A947-70E740481C1C}">
                            <a14:useLocalDpi xmlns:a14="http://schemas.microsoft.com/office/drawing/2010/main"/>
                          </a:ext>
                        </a:extLst>
                      </a:blip>
                      <a:srcRect/>
                      <a:stretch>
                        <a:fillRect/>
                      </a:stretch>
                    </pic:blipFill>
                    <pic:spPr bwMode="auto">
                      <a:xfrm>
                        <a:off x="0" y="0"/>
                        <a:ext cx="3037243" cy="2214000"/>
                      </a:xfrm>
                      <a:prstGeom prst="rect">
                        <a:avLst/>
                      </a:prstGeom>
                      <a:noFill/>
                      <a:ln>
                        <a:noFill/>
                      </a:ln>
                    </pic:spPr>
                  </pic:pic>
                </a:graphicData>
              </a:graphic>
            </wp:inline>
          </w:drawing>
        </w:r>
      </w:del>
    </w:p>
    <w:p w14:paraId="0F98385C" w14:textId="7BADC686" w:rsidR="00671D55" w:rsidRPr="00B53206" w:rsidDel="003E7501" w:rsidRDefault="00671D55">
      <w:pPr>
        <w:jc w:val="both"/>
        <w:rPr>
          <w:del w:id="1780" w:author="BEAUMONT Tiffany" w:date="2025-03-17T13:28:00Z"/>
          <w:rFonts w:cstheme="minorHAnsi"/>
          <w:rPrChange w:id="1781" w:author="BEAUMONT Tiffany" w:date="2025-03-26T09:53:00Z">
            <w:rPr>
              <w:del w:id="1782" w:author="BEAUMONT Tiffany" w:date="2025-03-17T13:28:00Z"/>
              <w:rFonts w:cstheme="minorHAnsi"/>
              <w:i/>
              <w:iCs/>
              <w:color w:val="44546A" w:themeColor="text2"/>
              <w:sz w:val="18"/>
              <w:szCs w:val="18"/>
            </w:rPr>
          </w:rPrChange>
        </w:rPr>
        <w:pPrChange w:id="1783" w:author="BEAUMONT Tiffany" w:date="2025-03-26T09:54:00Z">
          <w:pPr>
            <w:spacing w:after="0"/>
          </w:pPr>
        </w:pPrChange>
      </w:pPr>
      <w:bookmarkStart w:id="1784" w:name="_Ref175578825"/>
      <w:bookmarkStart w:id="1785" w:name="_Toc186722415"/>
      <w:del w:id="1786" w:author="BEAUMONT Tiffany" w:date="2025-03-17T13:28:00Z">
        <w:r w:rsidRPr="00B53206" w:rsidDel="003E7501">
          <w:rPr>
            <w:rFonts w:cstheme="minorHAnsi"/>
            <w:rPrChange w:id="1787" w:author="BEAUMONT Tiffany" w:date="2025-03-26T09:53:00Z">
              <w:rPr>
                <w:rFonts w:cstheme="minorHAnsi"/>
                <w:i/>
                <w:iCs/>
                <w:color w:val="44546A" w:themeColor="text2"/>
                <w:sz w:val="18"/>
                <w:szCs w:val="18"/>
              </w:rPr>
            </w:rPrChange>
          </w:rPr>
          <w:delText xml:space="preserve">Figure </w:delText>
        </w:r>
        <w:r w:rsidR="009A4BE0" w:rsidRPr="00B53206" w:rsidDel="003E7501">
          <w:rPr>
            <w:rFonts w:cstheme="minorHAnsi"/>
            <w:rPrChange w:id="1788" w:author="BEAUMONT Tiffany" w:date="2025-03-26T09:53:00Z">
              <w:rPr>
                <w:rFonts w:cstheme="minorHAnsi"/>
                <w:i/>
                <w:iCs/>
                <w:color w:val="44546A" w:themeColor="text2"/>
                <w:sz w:val="18"/>
                <w:szCs w:val="18"/>
              </w:rPr>
            </w:rPrChange>
          </w:rPr>
          <w:fldChar w:fldCharType="begin"/>
        </w:r>
        <w:r w:rsidR="009A4BE0" w:rsidRPr="00B53206" w:rsidDel="003E7501">
          <w:rPr>
            <w:rFonts w:cstheme="minorHAnsi"/>
            <w:rPrChange w:id="1789" w:author="BEAUMONT Tiffany" w:date="2025-03-26T09:53:00Z">
              <w:rPr>
                <w:rFonts w:cstheme="minorHAnsi"/>
                <w:i/>
                <w:iCs/>
                <w:color w:val="44546A" w:themeColor="text2"/>
                <w:sz w:val="18"/>
                <w:szCs w:val="18"/>
              </w:rPr>
            </w:rPrChange>
          </w:rPr>
          <w:delInstrText xml:space="preserve"> SEQ Figure \* ARABIC </w:delInstrText>
        </w:r>
        <w:r w:rsidR="009A4BE0" w:rsidRPr="00B53206" w:rsidDel="003E7501">
          <w:rPr>
            <w:rFonts w:cstheme="minorHAnsi"/>
            <w:rPrChange w:id="1790" w:author="BEAUMONT Tiffany" w:date="2025-03-26T09:53:00Z">
              <w:rPr>
                <w:rFonts w:cstheme="minorHAnsi"/>
                <w:i/>
                <w:iCs/>
                <w:color w:val="44546A" w:themeColor="text2"/>
                <w:sz w:val="18"/>
                <w:szCs w:val="18"/>
              </w:rPr>
            </w:rPrChange>
          </w:rPr>
          <w:fldChar w:fldCharType="separate"/>
        </w:r>
      </w:del>
      <w:del w:id="1791" w:author="BEAUMONT Tiffany" w:date="2025-03-07T12:39:00Z">
        <w:r w:rsidR="00F3073D" w:rsidRPr="00B53206" w:rsidDel="0040571B">
          <w:rPr>
            <w:rFonts w:cstheme="minorHAnsi"/>
            <w:rPrChange w:id="1792" w:author="BEAUMONT Tiffany" w:date="2025-03-26T09:53:00Z">
              <w:rPr>
                <w:rFonts w:cstheme="minorHAnsi"/>
                <w:i/>
                <w:iCs/>
                <w:noProof/>
                <w:color w:val="44546A" w:themeColor="text2"/>
                <w:sz w:val="18"/>
                <w:szCs w:val="18"/>
              </w:rPr>
            </w:rPrChange>
          </w:rPr>
          <w:delText>24</w:delText>
        </w:r>
      </w:del>
      <w:del w:id="1793" w:author="BEAUMONT Tiffany" w:date="2025-03-17T13:28:00Z">
        <w:r w:rsidR="009A4BE0" w:rsidRPr="00B53206" w:rsidDel="003E7501">
          <w:rPr>
            <w:rFonts w:cstheme="minorHAnsi"/>
            <w:rPrChange w:id="1794" w:author="BEAUMONT Tiffany" w:date="2025-03-26T09:53:00Z">
              <w:rPr>
                <w:rFonts w:cstheme="minorHAnsi"/>
                <w:i/>
                <w:iCs/>
                <w:color w:val="44546A" w:themeColor="text2"/>
                <w:sz w:val="18"/>
                <w:szCs w:val="18"/>
              </w:rPr>
            </w:rPrChange>
          </w:rPr>
          <w:fldChar w:fldCharType="end"/>
        </w:r>
        <w:bookmarkEnd w:id="1784"/>
        <w:r w:rsidRPr="00B53206" w:rsidDel="003E7501">
          <w:rPr>
            <w:rFonts w:cstheme="minorHAnsi"/>
            <w:rPrChange w:id="1795" w:author="BEAUMONT Tiffany" w:date="2025-03-26T09:53:00Z">
              <w:rPr>
                <w:rFonts w:cstheme="minorHAnsi"/>
                <w:i/>
                <w:iCs/>
                <w:color w:val="44546A" w:themeColor="text2"/>
                <w:sz w:val="18"/>
                <w:szCs w:val="18"/>
              </w:rPr>
            </w:rPrChange>
          </w:rPr>
          <w:delText> : Histogrammes de sensibilité et d’erreur relative (calculés par rapport au fantôme local), au Tc</w:delText>
        </w:r>
        <w:r w:rsidRPr="00B53206" w:rsidDel="003E7501">
          <w:rPr>
            <w:rFonts w:cstheme="minorHAnsi"/>
            <w:rPrChange w:id="1796" w:author="BEAUMONT Tiffany" w:date="2025-03-26T09:53:00Z">
              <w:rPr>
                <w:rFonts w:cstheme="minorHAnsi"/>
                <w:i/>
                <w:iCs/>
                <w:color w:val="44546A" w:themeColor="text2"/>
                <w:sz w:val="18"/>
                <w:szCs w:val="18"/>
              </w:rPr>
            </w:rPrChange>
          </w:rPr>
          <w:noBreakHyphen/>
          <w:delText>99m, en collimateur sténopé, en conditions locale. Courbes d’ajustement de la distribution (en bleu) et d’ajustement de la distribution normale (en noir).</w:delText>
        </w:r>
        <w:bookmarkEnd w:id="1785"/>
      </w:del>
    </w:p>
    <w:p w14:paraId="6B40370B" w14:textId="77777777" w:rsidR="005951F0" w:rsidRPr="00B53206" w:rsidDel="00480F46" w:rsidRDefault="005951F0" w:rsidP="00903EA6">
      <w:pPr>
        <w:jc w:val="both"/>
        <w:rPr>
          <w:del w:id="1797" w:author="BEAUMONT Tiffany" w:date="2025-03-25T13:19:00Z"/>
          <w:rFonts w:cstheme="minorHAnsi"/>
        </w:rPr>
      </w:pPr>
    </w:p>
    <w:p w14:paraId="22B13531" w14:textId="6C0E4D76" w:rsidR="00602507" w:rsidRPr="00B53206" w:rsidDel="00480F46" w:rsidRDefault="00602507" w:rsidP="00903EA6">
      <w:pPr>
        <w:jc w:val="both"/>
        <w:rPr>
          <w:del w:id="1798" w:author="BEAUMONT Tiffany" w:date="2025-03-25T13:19:00Z"/>
          <w:rFonts w:cstheme="minorHAnsi"/>
        </w:rPr>
      </w:pPr>
      <w:del w:id="1799" w:author="BEAUMONT Tiffany" w:date="2025-03-25T13:19:00Z">
        <w:r w:rsidRPr="00B53206" w:rsidDel="00480F46">
          <w:rPr>
            <w:rFonts w:cstheme="minorHAnsi"/>
          </w:rPr>
          <w:delText xml:space="preserve">La </w:delText>
        </w:r>
        <w:r w:rsidRPr="00B53206" w:rsidDel="00480F46">
          <w:rPr>
            <w:rFonts w:cstheme="minorHAnsi"/>
          </w:rPr>
          <w:fldChar w:fldCharType="begin"/>
        </w:r>
        <w:r w:rsidRPr="00B53206" w:rsidDel="00480F46">
          <w:rPr>
            <w:rFonts w:cstheme="minorHAnsi"/>
          </w:rPr>
          <w:delInstrText xml:space="preserve"> REF _Ref175579000 \h  \* MERGEFORMAT </w:delInstrText>
        </w:r>
        <w:r w:rsidRPr="00B53206" w:rsidDel="00480F46">
          <w:rPr>
            <w:rFonts w:cstheme="minorHAnsi"/>
          </w:rPr>
        </w:r>
        <w:r w:rsidRPr="00B53206" w:rsidDel="00480F46">
          <w:rPr>
            <w:rFonts w:cstheme="minorHAnsi"/>
          </w:rPr>
          <w:fldChar w:fldCharType="separate"/>
        </w:r>
      </w:del>
      <w:del w:id="1800" w:author="BEAUMONT Tiffany" w:date="2025-02-24T15:06:00Z">
        <w:r w:rsidR="00174A71" w:rsidRPr="00B53206" w:rsidDel="00F3073D">
          <w:rPr>
            <w:rFonts w:cstheme="minorHAnsi"/>
          </w:rPr>
          <w:delText>Figure 25</w:delText>
        </w:r>
      </w:del>
      <w:del w:id="1801" w:author="BEAUMONT Tiffany" w:date="2025-03-25T13:19:00Z">
        <w:r w:rsidRPr="00B53206" w:rsidDel="00480F46">
          <w:rPr>
            <w:rFonts w:cstheme="minorHAnsi"/>
          </w:rPr>
          <w:fldChar w:fldCharType="end"/>
        </w:r>
        <w:r w:rsidRPr="00B53206" w:rsidDel="00480F46">
          <w:rPr>
            <w:rFonts w:cstheme="minorHAnsi"/>
          </w:rPr>
          <w:delText xml:space="preserve"> présente la matrice de corrélation. Les valeurs du test de corrélation de Spearman sont sur une échelle de -1 en bleu à +1 en rouge. Une valeur de 0 correspondant à l’absence de corrélation entre les données. Cette représentation matricielle permet d’identifier les facteurs les </w:delText>
        </w:r>
        <w:r w:rsidR="005951F0" w:rsidRPr="00B53206" w:rsidDel="00480F46">
          <w:rPr>
            <w:rFonts w:cstheme="minorHAnsi"/>
          </w:rPr>
          <w:delText>plus corrélés à la sensibilité.</w:delText>
        </w:r>
      </w:del>
    </w:p>
    <w:p w14:paraId="5B840E06" w14:textId="5AB00B8C" w:rsidR="005951F0" w:rsidRPr="00B53206" w:rsidDel="00761DCB" w:rsidRDefault="005951F0">
      <w:pPr>
        <w:jc w:val="both"/>
        <w:rPr>
          <w:del w:id="1802" w:author="BEAUMONT Tiffany" w:date="2025-03-17T14:07:00Z"/>
          <w:rFonts w:cstheme="minorHAnsi"/>
        </w:rPr>
        <w:pPrChange w:id="1803" w:author="BEAUMONT Tiffany" w:date="2025-03-26T09:54:00Z">
          <w:pPr>
            <w:spacing w:after="0"/>
            <w:jc w:val="both"/>
          </w:pPr>
        </w:pPrChange>
      </w:pPr>
    </w:p>
    <w:p w14:paraId="488A522B" w14:textId="309FC966" w:rsidR="00671D55" w:rsidRPr="00B53206" w:rsidDel="00F0554F" w:rsidRDefault="00671D55">
      <w:pPr>
        <w:jc w:val="both"/>
        <w:rPr>
          <w:del w:id="1804" w:author="BEAUMONT Tiffany" w:date="2025-03-21T17:08:00Z"/>
          <w:rFonts w:cstheme="minorHAnsi"/>
        </w:rPr>
        <w:pPrChange w:id="1805" w:author="BEAUMONT Tiffany" w:date="2025-03-26T09:54:00Z">
          <w:pPr>
            <w:spacing w:after="0"/>
            <w:ind w:left="-426" w:right="-427"/>
            <w:jc w:val="center"/>
          </w:pPr>
        </w:pPrChange>
      </w:pPr>
      <w:del w:id="1806" w:author="BEAUMONT Tiffany" w:date="2025-03-25T10:04:00Z">
        <w:r w:rsidRPr="00B53206" w:rsidDel="00E72DF9">
          <w:rPr>
            <w:rFonts w:cstheme="minorHAnsi"/>
            <w:noProof/>
            <w:rPrChange w:id="1807" w:author="BEAUMONT Tiffany" w:date="2025-03-26T09:53:00Z">
              <w:rPr>
                <w:rFonts w:cstheme="minorHAnsi"/>
                <w:noProof/>
                <w:lang w:eastAsia="fr-FR"/>
              </w:rPr>
            </w:rPrChange>
          </w:rPr>
          <w:drawing>
            <wp:inline distT="0" distB="0" distL="0" distR="0" wp14:anchorId="06A37668" wp14:editId="7CFE17EE">
              <wp:extent cx="5948451" cy="5328000"/>
              <wp:effectExtent l="0" t="0" r="0" b="6350"/>
              <wp:docPr id="1231516566"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1" cstate="screen">
                        <a:extLst>
                          <a:ext uri="{28A0092B-C50C-407E-A947-70E740481C1C}">
                            <a14:useLocalDpi xmlns:a14="http://schemas.microsoft.com/office/drawing/2010/main"/>
                          </a:ext>
                        </a:extLst>
                      </a:blip>
                      <a:srcRect/>
                      <a:stretch>
                        <a:fillRect/>
                      </a:stretch>
                    </pic:blipFill>
                    <pic:spPr bwMode="auto">
                      <a:xfrm>
                        <a:off x="0" y="0"/>
                        <a:ext cx="5948451" cy="5328000"/>
                      </a:xfrm>
                      <a:prstGeom prst="rect">
                        <a:avLst/>
                      </a:prstGeom>
                      <a:noFill/>
                      <a:ln>
                        <a:noFill/>
                      </a:ln>
                    </pic:spPr>
                  </pic:pic>
                </a:graphicData>
              </a:graphic>
            </wp:inline>
          </w:drawing>
        </w:r>
      </w:del>
    </w:p>
    <w:p w14:paraId="7D7F13CF" w14:textId="08B8AEEC" w:rsidR="00671D55" w:rsidRPr="00B53206" w:rsidDel="00F0554F" w:rsidRDefault="00671D55">
      <w:pPr>
        <w:jc w:val="both"/>
        <w:rPr>
          <w:del w:id="1808" w:author="BEAUMONT Tiffany" w:date="2025-03-21T17:08:00Z"/>
          <w:rFonts w:cstheme="minorHAnsi"/>
          <w:rPrChange w:id="1809" w:author="BEAUMONT Tiffany" w:date="2025-03-26T09:53:00Z">
            <w:rPr>
              <w:del w:id="1810" w:author="BEAUMONT Tiffany" w:date="2025-03-21T17:08:00Z"/>
              <w:rFonts w:cstheme="minorHAnsi"/>
              <w:i/>
              <w:iCs/>
              <w:color w:val="44546A" w:themeColor="text2"/>
              <w:sz w:val="18"/>
              <w:szCs w:val="18"/>
            </w:rPr>
          </w:rPrChange>
        </w:rPr>
        <w:pPrChange w:id="1811" w:author="BEAUMONT Tiffany" w:date="2025-03-26T09:54:00Z">
          <w:pPr/>
        </w:pPrChange>
      </w:pPr>
      <w:bookmarkStart w:id="1812" w:name="_Ref175579000"/>
      <w:bookmarkStart w:id="1813" w:name="_Toc186722416"/>
      <w:del w:id="1814" w:author="BEAUMONT Tiffany" w:date="2025-03-21T17:08:00Z">
        <w:r w:rsidRPr="00B53206" w:rsidDel="00F0554F">
          <w:rPr>
            <w:rFonts w:cstheme="minorHAnsi"/>
            <w:rPrChange w:id="1815" w:author="BEAUMONT Tiffany" w:date="2025-03-26T09:53:00Z">
              <w:rPr>
                <w:rFonts w:cstheme="minorHAnsi"/>
                <w:i/>
                <w:iCs/>
                <w:color w:val="44546A" w:themeColor="text2"/>
                <w:sz w:val="18"/>
                <w:szCs w:val="18"/>
              </w:rPr>
            </w:rPrChange>
          </w:rPr>
          <w:delText xml:space="preserve">Figure </w:delText>
        </w:r>
        <w:r w:rsidR="009A4BE0" w:rsidRPr="00B53206" w:rsidDel="00F0554F">
          <w:rPr>
            <w:rFonts w:cstheme="minorHAnsi"/>
            <w:rPrChange w:id="1816" w:author="BEAUMONT Tiffany" w:date="2025-03-26T09:53:00Z">
              <w:rPr>
                <w:rFonts w:cstheme="minorHAnsi"/>
                <w:i/>
                <w:iCs/>
                <w:color w:val="44546A" w:themeColor="text2"/>
                <w:sz w:val="18"/>
                <w:szCs w:val="18"/>
              </w:rPr>
            </w:rPrChange>
          </w:rPr>
          <w:fldChar w:fldCharType="begin"/>
        </w:r>
        <w:r w:rsidR="009A4BE0" w:rsidRPr="00B53206" w:rsidDel="00F0554F">
          <w:rPr>
            <w:rFonts w:cstheme="minorHAnsi"/>
            <w:rPrChange w:id="1817" w:author="BEAUMONT Tiffany" w:date="2025-03-26T09:53:00Z">
              <w:rPr>
                <w:rFonts w:cstheme="minorHAnsi"/>
                <w:i/>
                <w:iCs/>
                <w:color w:val="44546A" w:themeColor="text2"/>
                <w:sz w:val="18"/>
                <w:szCs w:val="18"/>
              </w:rPr>
            </w:rPrChange>
          </w:rPr>
          <w:delInstrText xml:space="preserve"> SEQ Figure \* ARABIC </w:delInstrText>
        </w:r>
        <w:r w:rsidR="009A4BE0" w:rsidRPr="00B53206" w:rsidDel="00F0554F">
          <w:rPr>
            <w:rFonts w:cstheme="minorHAnsi"/>
            <w:rPrChange w:id="1818" w:author="BEAUMONT Tiffany" w:date="2025-03-26T09:53:00Z">
              <w:rPr>
                <w:rFonts w:cstheme="minorHAnsi"/>
                <w:i/>
                <w:iCs/>
                <w:color w:val="44546A" w:themeColor="text2"/>
                <w:sz w:val="18"/>
                <w:szCs w:val="18"/>
              </w:rPr>
            </w:rPrChange>
          </w:rPr>
          <w:fldChar w:fldCharType="separate"/>
        </w:r>
      </w:del>
      <w:del w:id="1819" w:author="BEAUMONT Tiffany" w:date="2025-03-07T12:39:00Z">
        <w:r w:rsidR="00F3073D" w:rsidRPr="00B53206" w:rsidDel="0040571B">
          <w:rPr>
            <w:rFonts w:cstheme="minorHAnsi"/>
            <w:rPrChange w:id="1820" w:author="BEAUMONT Tiffany" w:date="2025-03-26T09:53:00Z">
              <w:rPr>
                <w:rFonts w:cstheme="minorHAnsi"/>
                <w:i/>
                <w:iCs/>
                <w:noProof/>
                <w:color w:val="44546A" w:themeColor="text2"/>
                <w:sz w:val="18"/>
                <w:szCs w:val="18"/>
              </w:rPr>
            </w:rPrChange>
          </w:rPr>
          <w:delText>25</w:delText>
        </w:r>
      </w:del>
      <w:del w:id="1821" w:author="BEAUMONT Tiffany" w:date="2025-03-21T17:08:00Z">
        <w:r w:rsidR="009A4BE0" w:rsidRPr="00B53206" w:rsidDel="00F0554F">
          <w:rPr>
            <w:rFonts w:cstheme="minorHAnsi"/>
            <w:rPrChange w:id="1822" w:author="BEAUMONT Tiffany" w:date="2025-03-26T09:53:00Z">
              <w:rPr>
                <w:rFonts w:cstheme="minorHAnsi"/>
                <w:i/>
                <w:iCs/>
                <w:color w:val="44546A" w:themeColor="text2"/>
                <w:sz w:val="18"/>
                <w:szCs w:val="18"/>
              </w:rPr>
            </w:rPrChange>
          </w:rPr>
          <w:fldChar w:fldCharType="end"/>
        </w:r>
        <w:bookmarkEnd w:id="1812"/>
        <w:r w:rsidRPr="00B53206" w:rsidDel="00F0554F">
          <w:rPr>
            <w:rFonts w:cstheme="minorHAnsi"/>
            <w:rPrChange w:id="1823" w:author="BEAUMONT Tiffany" w:date="2025-03-26T09:53:00Z">
              <w:rPr>
                <w:rFonts w:cstheme="minorHAnsi"/>
                <w:i/>
                <w:iCs/>
                <w:color w:val="44546A" w:themeColor="text2"/>
                <w:sz w:val="18"/>
                <w:szCs w:val="18"/>
              </w:rPr>
            </w:rPrChange>
          </w:rPr>
          <w:delText> : Matrice de corrélation des différents paramètres, au Tc</w:delText>
        </w:r>
        <w:r w:rsidRPr="00B53206" w:rsidDel="00F0554F">
          <w:rPr>
            <w:rFonts w:cstheme="minorHAnsi"/>
            <w:rPrChange w:id="1824" w:author="BEAUMONT Tiffany" w:date="2025-03-26T09:53:00Z">
              <w:rPr>
                <w:rFonts w:cstheme="minorHAnsi"/>
                <w:i/>
                <w:iCs/>
                <w:color w:val="44546A" w:themeColor="text2"/>
                <w:sz w:val="18"/>
                <w:szCs w:val="18"/>
              </w:rPr>
            </w:rPrChange>
          </w:rPr>
          <w:noBreakHyphen/>
          <w:delText xml:space="preserve">99m, en collimateur </w:delText>
        </w:r>
        <w:r w:rsidR="005951F0" w:rsidRPr="00B53206" w:rsidDel="00F0554F">
          <w:rPr>
            <w:rFonts w:cstheme="minorHAnsi"/>
            <w:rPrChange w:id="1825" w:author="BEAUMONT Tiffany" w:date="2025-03-26T09:53:00Z">
              <w:rPr>
                <w:rFonts w:cstheme="minorHAnsi"/>
                <w:i/>
                <w:iCs/>
                <w:color w:val="44546A" w:themeColor="text2"/>
                <w:sz w:val="18"/>
                <w:szCs w:val="18"/>
              </w:rPr>
            </w:rPrChange>
          </w:rPr>
          <w:delText>sténopé</w:delText>
        </w:r>
        <w:r w:rsidRPr="00B53206" w:rsidDel="00F0554F">
          <w:rPr>
            <w:rFonts w:cstheme="minorHAnsi"/>
            <w:rPrChange w:id="1826" w:author="BEAUMONT Tiffany" w:date="2025-03-26T09:53:00Z">
              <w:rPr>
                <w:rFonts w:cstheme="minorHAnsi"/>
                <w:i/>
                <w:iCs/>
                <w:color w:val="44546A" w:themeColor="text2"/>
                <w:sz w:val="18"/>
                <w:szCs w:val="18"/>
              </w:rPr>
            </w:rPrChange>
          </w:rPr>
          <w:delText>, en conditions locales, par rapport au fantôme local. Résultats du test de Spearman (échelle de -1 en bleu à +1 en rouge).</w:delText>
        </w:r>
        <w:bookmarkEnd w:id="1813"/>
      </w:del>
    </w:p>
    <w:p w14:paraId="55AED163" w14:textId="01F855B1" w:rsidR="006F1510" w:rsidRPr="00B53206" w:rsidDel="006F1510" w:rsidRDefault="005951F0">
      <w:pPr>
        <w:pStyle w:val="Tableau"/>
        <w:spacing w:after="160" w:line="259" w:lineRule="auto"/>
        <w:rPr>
          <w:del w:id="1827" w:author="BEAUMONT Tiffany" w:date="2025-03-25T21:25:00Z"/>
          <w:rFonts w:cstheme="minorHAnsi"/>
        </w:rPr>
        <w:pPrChange w:id="1828" w:author="BEAUMONT Tiffany" w:date="2025-03-26T09:54:00Z">
          <w:pPr>
            <w:jc w:val="both"/>
          </w:pPr>
        </w:pPrChange>
      </w:pPr>
      <w:del w:id="1829" w:author="BEAUMONT Tiffany" w:date="2025-03-26T09:47:00Z">
        <w:r w:rsidRPr="00B53206" w:rsidDel="003D51B9">
          <w:rPr>
            <w:rFonts w:asciiTheme="minorHAnsi" w:eastAsiaTheme="minorHAnsi" w:hAnsiTheme="minorHAnsi" w:cstheme="minorHAnsi"/>
          </w:rPr>
          <w:delText>On remarque déjà que la</w:delText>
        </w:r>
      </w:del>
      <w:ins w:id="1830" w:author="BEAUMONT Tiffany" w:date="2025-03-26T09:47:00Z">
        <w:r w:rsidR="003D51B9" w:rsidRPr="00B53206">
          <w:rPr>
            <w:rFonts w:asciiTheme="minorHAnsi" w:eastAsiaTheme="minorHAnsi" w:hAnsiTheme="minorHAnsi" w:cstheme="minorHAnsi"/>
          </w:rPr>
          <w:t>La</w:t>
        </w:r>
      </w:ins>
      <w:r w:rsidRPr="00B53206">
        <w:rPr>
          <w:rFonts w:asciiTheme="minorHAnsi" w:eastAsiaTheme="minorHAnsi" w:hAnsiTheme="minorHAnsi" w:cstheme="minorHAnsi"/>
        </w:rPr>
        <w:t xml:space="preserve"> distance </w:t>
      </w:r>
      <w:del w:id="1831" w:author="BEAUMONT Tiffany" w:date="2025-03-26T09:47:00Z">
        <w:r w:rsidRPr="00B53206" w:rsidDel="003D51B9">
          <w:rPr>
            <w:rFonts w:asciiTheme="minorHAnsi" w:eastAsiaTheme="minorHAnsi" w:hAnsiTheme="minorHAnsi" w:cstheme="minorHAnsi"/>
          </w:rPr>
          <w:delText>et la durée sont</w:delText>
        </w:r>
      </w:del>
      <w:ins w:id="1832" w:author="BEAUMONT Tiffany" w:date="2025-03-26T09:47:00Z">
        <w:r w:rsidR="003D51B9" w:rsidRPr="00B53206">
          <w:rPr>
            <w:rFonts w:asciiTheme="minorHAnsi" w:eastAsiaTheme="minorHAnsi" w:hAnsiTheme="minorHAnsi" w:cstheme="minorHAnsi"/>
          </w:rPr>
          <w:t>est très</w:t>
        </w:r>
      </w:ins>
      <w:r w:rsidRPr="00B53206">
        <w:rPr>
          <w:rFonts w:asciiTheme="minorHAnsi" w:eastAsiaTheme="minorHAnsi" w:hAnsiTheme="minorHAnsi" w:cstheme="minorHAnsi"/>
        </w:rPr>
        <w:t xml:space="preserve"> négativement corrélé</w:t>
      </w:r>
      <w:ins w:id="1833" w:author="BEAUMONT Tiffany" w:date="2025-03-26T09:47:00Z">
        <w:r w:rsidR="003D51B9" w:rsidRPr="00B53206">
          <w:rPr>
            <w:rFonts w:asciiTheme="minorHAnsi" w:eastAsiaTheme="minorHAnsi" w:hAnsiTheme="minorHAnsi" w:cstheme="minorHAnsi"/>
          </w:rPr>
          <w:t xml:space="preserve"> (p=1.40E</w:t>
        </w:r>
      </w:ins>
      <w:ins w:id="1834" w:author="BEAUMONT Tiffany" w:date="2025-03-26T09:48:00Z">
        <w:r w:rsidR="003D51B9" w:rsidRPr="00B53206">
          <w:rPr>
            <w:rFonts w:asciiTheme="minorHAnsi" w:eastAsiaTheme="minorHAnsi" w:hAnsiTheme="minorHAnsi" w:cstheme="minorHAnsi"/>
          </w:rPr>
          <w:t>-71)</w:t>
        </w:r>
      </w:ins>
      <w:r w:rsidRPr="00B53206">
        <w:rPr>
          <w:rFonts w:asciiTheme="minorHAnsi" w:eastAsiaTheme="minorHAnsi" w:hAnsiTheme="minorHAnsi" w:cstheme="minorHAnsi"/>
        </w:rPr>
        <w:t xml:space="preserve"> </w:t>
      </w:r>
      <w:del w:id="1835" w:author="BEAUMONT Tiffany" w:date="2025-03-26T09:47:00Z">
        <w:r w:rsidRPr="00B53206" w:rsidDel="003D51B9">
          <w:rPr>
            <w:rFonts w:asciiTheme="minorHAnsi" w:eastAsiaTheme="minorHAnsi" w:hAnsiTheme="minorHAnsi" w:cstheme="minorHAnsi"/>
          </w:rPr>
          <w:delText>à la sensibilité</w:delText>
        </w:r>
      </w:del>
      <w:ins w:id="1836" w:author="BEAUMONT Tiffany" w:date="2025-03-26T09:47:00Z">
        <w:r w:rsidR="003D51B9" w:rsidRPr="00B53206">
          <w:rPr>
            <w:rFonts w:asciiTheme="minorHAnsi" w:eastAsiaTheme="minorHAnsi" w:hAnsiTheme="minorHAnsi" w:cstheme="minorHAnsi"/>
          </w:rPr>
          <w:t>au facteur d’étalonnage mais pas à l’erreur relative (p=3.13E-01</w:t>
        </w:r>
      </w:ins>
      <w:ins w:id="1837" w:author="BEAUMONT Tiffany" w:date="2025-03-26T09:48:00Z">
        <w:r w:rsidR="003D51B9" w:rsidRPr="00B53206">
          <w:rPr>
            <w:rFonts w:asciiTheme="minorHAnsi" w:eastAsiaTheme="minorHAnsi" w:hAnsiTheme="minorHAnsi" w:cstheme="minorHAnsi"/>
          </w:rPr>
          <w:t xml:space="preserve">), ce qui traduit d’une bonne maitrise de la distance entre condition d’étalonnage et mesure patient. </w:t>
        </w:r>
      </w:ins>
      <w:del w:id="1838" w:author="BEAUMONT Tiffany" w:date="2025-03-26T09:48:00Z">
        <w:r w:rsidRPr="00B53206" w:rsidDel="003D51B9">
          <w:rPr>
            <w:rFonts w:asciiTheme="minorHAnsi" w:eastAsiaTheme="minorHAnsi" w:hAnsiTheme="minorHAnsi" w:cstheme="minorHAnsi"/>
          </w:rPr>
          <w:delText xml:space="preserve">. La distance est corrélée à la sensibilité mais pas à l’erreur relative. </w:delText>
        </w:r>
      </w:del>
      <w:del w:id="1839" w:author="BEAUMONT Tiffany" w:date="2025-03-26T09:49:00Z">
        <w:r w:rsidRPr="00B53206" w:rsidDel="003D51B9">
          <w:rPr>
            <w:rFonts w:asciiTheme="minorHAnsi" w:eastAsiaTheme="minorHAnsi" w:hAnsiTheme="minorHAnsi" w:cstheme="minorHAnsi"/>
          </w:rPr>
          <w:delText>La sensibilité</w:delText>
        </w:r>
      </w:del>
      <w:ins w:id="1840" w:author="BEAUMONT Tiffany" w:date="2025-03-26T09:49:00Z">
        <w:r w:rsidR="003D51B9" w:rsidRPr="00B53206">
          <w:rPr>
            <w:rFonts w:asciiTheme="minorHAnsi" w:eastAsiaTheme="minorHAnsi" w:hAnsiTheme="minorHAnsi" w:cstheme="minorHAnsi"/>
          </w:rPr>
          <w:t>Le facteur d’étalonnage</w:t>
        </w:r>
      </w:ins>
      <w:r w:rsidRPr="00B53206">
        <w:rPr>
          <w:rFonts w:asciiTheme="minorHAnsi" w:eastAsiaTheme="minorHAnsi" w:hAnsiTheme="minorHAnsi" w:cstheme="minorHAnsi"/>
        </w:rPr>
        <w:t xml:space="preserve"> ne semble pas significativement </w:t>
      </w:r>
      <w:del w:id="1841" w:author="BEAUMONT Tiffany" w:date="2025-03-26T09:49:00Z">
        <w:r w:rsidRPr="00B53206" w:rsidDel="003D51B9">
          <w:rPr>
            <w:rFonts w:asciiTheme="minorHAnsi" w:eastAsiaTheme="minorHAnsi" w:hAnsiTheme="minorHAnsi" w:cstheme="minorHAnsi"/>
          </w:rPr>
          <w:delText>corrélée</w:delText>
        </w:r>
      </w:del>
      <w:ins w:id="1842" w:author="BEAUMONT Tiffany" w:date="2025-03-26T09:49:00Z">
        <w:r w:rsidR="003D51B9" w:rsidRPr="00B53206">
          <w:rPr>
            <w:rFonts w:asciiTheme="minorHAnsi" w:eastAsiaTheme="minorHAnsi" w:hAnsiTheme="minorHAnsi" w:cstheme="minorHAnsi"/>
          </w:rPr>
          <w:t>corrélé</w:t>
        </w:r>
      </w:ins>
      <w:r w:rsidRPr="00B53206">
        <w:rPr>
          <w:rFonts w:asciiTheme="minorHAnsi" w:eastAsiaTheme="minorHAnsi" w:hAnsiTheme="minorHAnsi" w:cstheme="minorHAnsi"/>
        </w:rPr>
        <w:t xml:space="preserve"> à l’erreur relative</w:t>
      </w:r>
      <w:ins w:id="1843" w:author="BEAUMONT Tiffany" w:date="2025-03-26T09:49:00Z">
        <w:r w:rsidR="003D51B9" w:rsidRPr="00B53206">
          <w:rPr>
            <w:rFonts w:asciiTheme="minorHAnsi" w:eastAsiaTheme="minorHAnsi" w:hAnsiTheme="minorHAnsi" w:cstheme="minorHAnsi"/>
          </w:rPr>
          <w:t xml:space="preserve">, </w:t>
        </w:r>
      </w:ins>
      <w:del w:id="1844" w:author="BEAUMONT Tiffany" w:date="2025-03-26T09:49:00Z">
        <w:r w:rsidRPr="00B53206" w:rsidDel="003D51B9">
          <w:rPr>
            <w:rFonts w:asciiTheme="minorHAnsi" w:eastAsiaTheme="minorHAnsi" w:hAnsiTheme="minorHAnsi" w:cstheme="minorHAnsi"/>
          </w:rPr>
          <w:delText xml:space="preserve"> ce qui est étonnant. L</w:delText>
        </w:r>
      </w:del>
      <w:ins w:id="1845" w:author="BEAUMONT Tiffany" w:date="2025-03-26T09:49:00Z">
        <w:r w:rsidR="003D51B9" w:rsidRPr="00B53206">
          <w:rPr>
            <w:rFonts w:asciiTheme="minorHAnsi" w:eastAsiaTheme="minorHAnsi" w:hAnsiTheme="minorHAnsi" w:cstheme="minorHAnsi"/>
          </w:rPr>
          <w:t>l</w:t>
        </w:r>
      </w:ins>
      <w:r w:rsidRPr="00B53206">
        <w:rPr>
          <w:rFonts w:asciiTheme="minorHAnsi" w:eastAsiaTheme="minorHAnsi" w:hAnsiTheme="minorHAnsi" w:cstheme="minorHAnsi"/>
        </w:rPr>
        <w:t>a dispersion des données est telle que cela peut expliquer cette non-corrélation</w:t>
      </w:r>
      <w:ins w:id="1846" w:author="BEAUMONT Tiffany" w:date="2025-03-25T21:25:00Z">
        <w:r w:rsidR="006F1510" w:rsidRPr="00B53206">
          <w:rPr>
            <w:rFonts w:asciiTheme="minorHAnsi" w:eastAsiaTheme="minorHAnsi" w:hAnsiTheme="minorHAnsi" w:cstheme="minorHAnsi"/>
          </w:rPr>
          <w:t xml:space="preserve">. </w:t>
        </w:r>
      </w:ins>
      <w:del w:id="1847" w:author="BEAUMONT Tiffany" w:date="2025-03-25T21:25:00Z">
        <w:r w:rsidRPr="00B53206" w:rsidDel="006F1510">
          <w:rPr>
            <w:rFonts w:asciiTheme="minorHAnsi" w:eastAsiaTheme="minorHAnsi" w:hAnsiTheme="minorHAnsi" w:cstheme="minorHAnsi"/>
          </w:rPr>
          <w:delText>.</w:delText>
        </w:r>
      </w:del>
    </w:p>
    <w:p w14:paraId="4A4667DA" w14:textId="795C661F" w:rsidR="005951F0" w:rsidRPr="00B53206" w:rsidDel="00DE72A2" w:rsidRDefault="005951F0">
      <w:pPr>
        <w:pStyle w:val="Tableau"/>
        <w:rPr>
          <w:del w:id="1848" w:author="BEAUMONT Tiffany" w:date="2025-03-25T13:47:00Z"/>
          <w:rFonts w:cstheme="minorHAnsi"/>
        </w:rPr>
        <w:pPrChange w:id="1849" w:author="BEAUMONT Tiffany" w:date="2025-03-26T09:54:00Z">
          <w:pPr>
            <w:jc w:val="both"/>
          </w:pPr>
        </w:pPrChange>
      </w:pPr>
      <w:del w:id="1850" w:author="BEAUMONT Tiffany" w:date="2025-03-25T13:47:00Z">
        <w:r w:rsidRPr="00B53206" w:rsidDel="00DE72A2">
          <w:rPr>
            <w:rFonts w:asciiTheme="minorHAnsi" w:eastAsiaTheme="minorHAnsi" w:hAnsiTheme="minorHAnsi" w:cstheme="minorHAnsi"/>
          </w:rPr>
          <w:delText xml:space="preserve">On peut ensuite trier les paramètres par ordre d’importance tout en tenant compte des multiples tests pour les valeurs de significativités (p-values) par une correction de Benjamini-Hochberg. </w:delText>
        </w:r>
      </w:del>
      <w:del w:id="1851" w:author="BEAUMONT Tiffany" w:date="2025-03-25T21:25:00Z">
        <w:r w:rsidRPr="00B53206" w:rsidDel="006F1510">
          <w:rPr>
            <w:rFonts w:asciiTheme="minorHAnsi" w:eastAsiaTheme="minorHAnsi" w:hAnsiTheme="minorHAnsi" w:cstheme="minorHAnsi"/>
          </w:rPr>
          <w:delText>T</w:delText>
        </w:r>
      </w:del>
      <w:ins w:id="1852" w:author="BEAUMONT Tiffany" w:date="2025-03-25T21:25:00Z">
        <w:r w:rsidR="006F1510" w:rsidRPr="00B53206">
          <w:rPr>
            <w:rFonts w:asciiTheme="minorHAnsi" w:eastAsiaTheme="minorHAnsi" w:hAnsiTheme="minorHAnsi" w:cstheme="minorHAnsi"/>
          </w:rPr>
          <w:t>T</w:t>
        </w:r>
      </w:ins>
      <w:r w:rsidRPr="00B53206">
        <w:rPr>
          <w:rFonts w:asciiTheme="minorHAnsi" w:eastAsiaTheme="minorHAnsi" w:hAnsiTheme="minorHAnsi" w:cstheme="minorHAnsi"/>
        </w:rPr>
        <w:t>ous les paramètres sont significativement corrélés avec l</w:t>
      </w:r>
      <w:ins w:id="1853" w:author="BEAUMONT Tiffany" w:date="2025-03-26T09:50:00Z">
        <w:r w:rsidR="003D51B9" w:rsidRPr="00B53206">
          <w:rPr>
            <w:rFonts w:asciiTheme="minorHAnsi" w:eastAsiaTheme="minorHAnsi" w:hAnsiTheme="minorHAnsi" w:cstheme="minorHAnsi"/>
          </w:rPr>
          <w:t>e facteur d’étalonnage</w:t>
        </w:r>
      </w:ins>
      <w:del w:id="1854" w:author="BEAUMONT Tiffany" w:date="2025-03-26T09:50:00Z">
        <w:r w:rsidRPr="00B53206" w:rsidDel="003D51B9">
          <w:rPr>
            <w:rFonts w:asciiTheme="minorHAnsi" w:eastAsiaTheme="minorHAnsi" w:hAnsiTheme="minorHAnsi" w:cstheme="minorHAnsi"/>
          </w:rPr>
          <w:delText>a</w:delText>
        </w:r>
      </w:del>
      <w:r w:rsidRPr="00B53206">
        <w:rPr>
          <w:rFonts w:asciiTheme="minorHAnsi" w:eastAsiaTheme="minorHAnsi" w:hAnsiTheme="minorHAnsi" w:cstheme="minorHAnsi"/>
        </w:rPr>
        <w:t xml:space="preserve"> </w:t>
      </w:r>
      <w:del w:id="1855" w:author="BEAUMONT Tiffany" w:date="2025-03-26T09:49:00Z">
        <w:r w:rsidRPr="00B53206" w:rsidDel="003D51B9">
          <w:rPr>
            <w:rFonts w:asciiTheme="minorHAnsi" w:eastAsiaTheme="minorHAnsi" w:hAnsiTheme="minorHAnsi" w:cstheme="minorHAnsi"/>
          </w:rPr>
          <w:delText xml:space="preserve">sensibilité </w:delText>
        </w:r>
      </w:del>
      <w:ins w:id="1856" w:author="BEAUMONT Tiffany" w:date="2025-03-26T09:49:00Z">
        <w:r w:rsidR="003D51B9" w:rsidRPr="00B53206">
          <w:rPr>
            <w:rFonts w:asciiTheme="minorHAnsi" w:eastAsiaTheme="minorHAnsi" w:hAnsiTheme="minorHAnsi" w:cstheme="minorHAnsi"/>
          </w:rPr>
          <w:t xml:space="preserve"> </w:t>
        </w:r>
      </w:ins>
      <w:r w:rsidRPr="00B53206">
        <w:rPr>
          <w:rFonts w:asciiTheme="minorHAnsi" w:eastAsiaTheme="minorHAnsi" w:hAnsiTheme="minorHAnsi" w:cstheme="minorHAnsi"/>
        </w:rPr>
        <w:t>(cf.</w:t>
      </w:r>
      <w:del w:id="1857" w:author="BEAUMONT Tiffany" w:date="2025-03-26T09:50:00Z">
        <w:r w:rsidRPr="00B53206" w:rsidDel="003D51B9">
          <w:rPr>
            <w:rFonts w:asciiTheme="minorHAnsi" w:eastAsiaTheme="minorHAnsi" w:hAnsiTheme="minorHAnsi" w:cstheme="minorHAnsi"/>
          </w:rPr>
          <w:delText xml:space="preserve"> </w:delText>
        </w:r>
        <w:r w:rsidRPr="00B53206" w:rsidDel="003D51B9">
          <w:rPr>
            <w:rFonts w:cstheme="minorHAnsi"/>
          </w:rPr>
          <w:fldChar w:fldCharType="begin"/>
        </w:r>
        <w:r w:rsidRPr="00B53206" w:rsidDel="003D51B9">
          <w:rPr>
            <w:rFonts w:asciiTheme="minorHAnsi" w:eastAsiaTheme="minorHAnsi" w:hAnsiTheme="minorHAnsi" w:cstheme="minorHAnsi"/>
          </w:rPr>
          <w:delInstrText xml:space="preserve"> REF _Ref181202575 \h  \* MERGEFORMAT </w:delInstrText>
        </w:r>
        <w:r w:rsidRPr="00B53206" w:rsidDel="003D51B9">
          <w:rPr>
            <w:rFonts w:cstheme="minorHAnsi"/>
          </w:rPr>
        </w:r>
        <w:r w:rsidRPr="00B53206" w:rsidDel="003D51B9">
          <w:rPr>
            <w:rFonts w:cstheme="minorHAnsi"/>
          </w:rPr>
          <w:fldChar w:fldCharType="separate"/>
        </w:r>
      </w:del>
      <w:del w:id="1858" w:author="BEAUMONT Tiffany" w:date="2025-02-24T15:06:00Z">
        <w:r w:rsidR="00174A71" w:rsidRPr="00B53206" w:rsidDel="00F3073D">
          <w:rPr>
            <w:rFonts w:asciiTheme="minorHAnsi" w:eastAsiaTheme="minorHAnsi" w:hAnsiTheme="minorHAnsi" w:cstheme="minorHAnsi"/>
          </w:rPr>
          <w:delText>Tableau 23</w:delText>
        </w:r>
      </w:del>
      <w:del w:id="1859" w:author="BEAUMONT Tiffany" w:date="2025-03-26T09:50:00Z">
        <w:r w:rsidRPr="00B53206" w:rsidDel="003D51B9">
          <w:rPr>
            <w:rFonts w:cstheme="minorHAnsi"/>
          </w:rPr>
          <w:fldChar w:fldCharType="end"/>
        </w:r>
      </w:del>
      <w:ins w:id="1860" w:author="BEAUMONT Tiffany" w:date="2025-03-26T09:50:00Z">
        <w:r w:rsidR="003D51B9" w:rsidRPr="00B53206">
          <w:rPr>
            <w:rFonts w:asciiTheme="minorHAnsi" w:eastAsiaTheme="minorHAnsi" w:hAnsiTheme="minorHAnsi" w:cstheme="minorHAnsi"/>
          </w:rPr>
          <w:t xml:space="preserve"> </w:t>
        </w:r>
        <w:r w:rsidR="003D51B9" w:rsidRPr="00B53206">
          <w:rPr>
            <w:rFonts w:cstheme="minorHAnsi"/>
            <w:highlight w:val="yellow"/>
            <w:rPrChange w:id="1861" w:author="BEAUMONT Tiffany" w:date="2025-03-26T09:54:00Z">
              <w:rPr>
                <w:rFonts w:cstheme="minorHAnsi"/>
              </w:rPr>
            </w:rPrChange>
          </w:rPr>
          <w:t>Tableau 22</w:t>
        </w:r>
      </w:ins>
      <w:r w:rsidRPr="00B53206">
        <w:rPr>
          <w:rFonts w:asciiTheme="minorHAnsi" w:eastAsiaTheme="minorHAnsi" w:hAnsiTheme="minorHAnsi" w:cstheme="minorHAnsi"/>
        </w:rPr>
        <w:t>).</w:t>
      </w:r>
    </w:p>
    <w:p w14:paraId="0A0ADFC7" w14:textId="6AB3BD20" w:rsidR="005951F0" w:rsidRPr="00B53206" w:rsidDel="00B53206" w:rsidRDefault="005951F0">
      <w:pPr>
        <w:jc w:val="both"/>
        <w:rPr>
          <w:del w:id="1862" w:author="BEAUMONT Tiffany" w:date="2025-03-25T21:25:00Z"/>
        </w:rPr>
        <w:pPrChange w:id="1863" w:author="BEAUMONT Tiffany" w:date="2025-03-26T09:54:00Z">
          <w:pPr/>
        </w:pPrChange>
      </w:pPr>
      <w:r w:rsidRPr="00B53206">
        <w:rPr>
          <w:rFonts w:cstheme="minorHAnsi"/>
        </w:rPr>
        <w:t>L</w:t>
      </w:r>
      <w:ins w:id="1864" w:author="BEAUMONT Tiffany" w:date="2025-03-26T09:51:00Z">
        <w:r w:rsidR="003D51B9" w:rsidRPr="00B53206">
          <w:rPr>
            <w:rFonts w:cstheme="minorHAnsi"/>
          </w:rPr>
          <w:t xml:space="preserve">’erreur relative est quant à elle significativement corrélée </w:t>
        </w:r>
      </w:ins>
      <w:del w:id="1865" w:author="BEAUMONT Tiffany" w:date="2025-03-26T09:51:00Z">
        <w:r w:rsidRPr="00B53206" w:rsidDel="003D51B9">
          <w:rPr>
            <w:rFonts w:cstheme="minorHAnsi"/>
          </w:rPr>
          <w:delText>es paramètres pour des mesures avec des collimateurs sténopé au Tc</w:delText>
        </w:r>
        <w:r w:rsidRPr="00B53206" w:rsidDel="003D51B9">
          <w:rPr>
            <w:rFonts w:cstheme="minorHAnsi"/>
          </w:rPr>
          <w:noBreakHyphen/>
          <w:delText>99m significativement corrélées à l’erreur relative sont le</w:delText>
        </w:r>
      </w:del>
      <w:ins w:id="1866" w:author="BEAUMONT Tiffany" w:date="2025-03-26T09:51:00Z">
        <w:r w:rsidR="003D51B9" w:rsidRPr="00B53206">
          <w:rPr>
            <w:rFonts w:cstheme="minorHAnsi"/>
          </w:rPr>
          <w:t>au</w:t>
        </w:r>
      </w:ins>
      <w:r w:rsidRPr="00B53206">
        <w:rPr>
          <w:rFonts w:cstheme="minorHAnsi"/>
        </w:rPr>
        <w:t xml:space="preserve"> seuil, le volume, la durée et</w:t>
      </w:r>
      <w:ins w:id="1867" w:author="BEAUMONT Tiffany" w:date="2025-03-26T09:51:00Z">
        <w:r w:rsidR="003D51B9" w:rsidRPr="00B53206">
          <w:rPr>
            <w:rFonts w:cstheme="minorHAnsi"/>
          </w:rPr>
          <w:t xml:space="preserve"> à</w:t>
        </w:r>
      </w:ins>
      <w:r w:rsidRPr="00B53206">
        <w:rPr>
          <w:rFonts w:cstheme="minorHAnsi"/>
        </w:rPr>
        <w:t xml:space="preserve"> l’épaisseur de cristal</w:t>
      </w:r>
      <w:del w:id="1868" w:author="BEAUMONT Tiffany" w:date="2025-03-26T09:51:00Z">
        <w:r w:rsidRPr="00B53206" w:rsidDel="003D51B9">
          <w:rPr>
            <w:rFonts w:cstheme="minorHAnsi"/>
          </w:rPr>
          <w:delText xml:space="preserve"> (cf. </w:delText>
        </w:r>
        <w:r w:rsidRPr="00B53206" w:rsidDel="003D51B9">
          <w:rPr>
            <w:rFonts w:cstheme="minorHAnsi"/>
          </w:rPr>
          <w:fldChar w:fldCharType="begin"/>
        </w:r>
        <w:r w:rsidRPr="00B53206" w:rsidDel="003D51B9">
          <w:rPr>
            <w:rFonts w:cstheme="minorHAnsi"/>
          </w:rPr>
          <w:delInstrText xml:space="preserve"> REF _Ref181202689 \h  \* MERGEFORMAT </w:delInstrText>
        </w:r>
        <w:r w:rsidRPr="00B53206" w:rsidDel="003D51B9">
          <w:rPr>
            <w:rFonts w:cstheme="minorHAnsi"/>
          </w:rPr>
        </w:r>
        <w:r w:rsidRPr="00B53206" w:rsidDel="003D51B9">
          <w:rPr>
            <w:rFonts w:cstheme="minorHAnsi"/>
          </w:rPr>
          <w:fldChar w:fldCharType="separate"/>
        </w:r>
      </w:del>
      <w:del w:id="1869" w:author="BEAUMONT Tiffany" w:date="2025-02-24T15:06:00Z">
        <w:r w:rsidR="00174A71" w:rsidRPr="00B53206" w:rsidDel="00F3073D">
          <w:rPr>
            <w:rFonts w:cstheme="minorHAnsi"/>
          </w:rPr>
          <w:delText>Tableau 24</w:delText>
        </w:r>
      </w:del>
      <w:del w:id="1870" w:author="BEAUMONT Tiffany" w:date="2025-03-26T09:51:00Z">
        <w:r w:rsidRPr="00B53206" w:rsidDel="003D51B9">
          <w:rPr>
            <w:rFonts w:cstheme="minorHAnsi"/>
          </w:rPr>
          <w:fldChar w:fldCharType="end"/>
        </w:r>
        <w:r w:rsidRPr="00B53206" w:rsidDel="003D51B9">
          <w:rPr>
            <w:rFonts w:cstheme="minorHAnsi"/>
          </w:rPr>
          <w:delText>)</w:delText>
        </w:r>
      </w:del>
      <w:r w:rsidRPr="00B53206">
        <w:rPr>
          <w:rFonts w:cstheme="minorHAnsi"/>
        </w:rPr>
        <w:t>.</w:t>
      </w:r>
      <w:ins w:id="1871" w:author="BEAUMONT Tiffany" w:date="2025-03-26T09:53:00Z">
        <w:r w:rsidR="00B53206" w:rsidRPr="00B53206">
          <w:t xml:space="preserve"> </w:t>
        </w:r>
        <w:r w:rsidR="00B53206">
          <w:t xml:space="preserve">Tout comme pour l’I-123, il est difficile d’imaginer que des conditions d’acquisitions standardisées permettront d’avoir une meilleure reproductibilité de mesure et d’aller vers une harmonisation des pratiques en collimation sténopé. Néanmoins, afin d’améliorer la robustesse des étalonnages dans les centres utilisant ce type de collimation, certains paramètres pourraient être fixer (distance, seuil, taille de pixel et durée d’acquisition). </w:t>
        </w:r>
      </w:ins>
      <w:del w:id="1872" w:author="BEAUMONT Tiffany" w:date="2025-03-26T09:41:00Z">
        <w:r w:rsidRPr="00B53206" w:rsidDel="00E91EF2">
          <w:rPr>
            <w:rFonts w:cstheme="minorHAnsi"/>
          </w:rPr>
          <w:delText xml:space="preserve"> </w:delText>
        </w:r>
      </w:del>
    </w:p>
    <w:p w14:paraId="6F675CF2" w14:textId="77777777" w:rsidR="00E91EF2" w:rsidRPr="00B53206" w:rsidRDefault="00E91EF2" w:rsidP="00B53206">
      <w:pPr>
        <w:jc w:val="both"/>
        <w:rPr>
          <w:ins w:id="1873" w:author="BEAUMONT Tiffany" w:date="2025-03-26T09:41:00Z"/>
        </w:rPr>
      </w:pPr>
    </w:p>
    <w:p w14:paraId="34F4CD17" w14:textId="2D80D90A" w:rsidR="00354563" w:rsidDel="00354563" w:rsidRDefault="005951F0">
      <w:pPr>
        <w:pStyle w:val="Lgende"/>
        <w:rPr>
          <w:del w:id="1874" w:author="BEAUMONT Tiffany" w:date="2025-03-26T09:30:00Z"/>
          <w:moveTo w:id="1875" w:author="BEAUMONT Tiffany" w:date="2025-03-26T09:30:00Z"/>
        </w:rPr>
        <w:pPrChange w:id="1876" w:author="BEAUMONT Tiffany" w:date="2025-03-26T09:30:00Z">
          <w:pPr>
            <w:ind w:left="1560" w:right="1274"/>
          </w:pPr>
        </w:pPrChange>
      </w:pPr>
      <w:del w:id="1877" w:author="BEAUMONT Tiffany" w:date="2025-03-26T09:43:00Z">
        <w:r w:rsidDel="000F1D52">
          <w:delText>Afin d’améliorer la robustesse de nos étalonnages en sensibilité entre les centres en collimateur sténopé en I</w:delText>
        </w:r>
        <w:r w:rsidDel="000F1D52">
          <w:noBreakHyphen/>
          <w:delText>123 on pourrait fixer un seuil pour la segmentation de l’image, une distance, une taille de pixel et la durée d’acquisition. La distance est un paramètre clé en sténopé et I</w:delText>
        </w:r>
        <w:r w:rsidDel="000F1D52">
          <w:noBreakHyphen/>
          <w:delText>123 qui devra être gardé constant entre l’étalonnage et les mesures sur patient au risque d’entrainer de grandes variations de sensibilité.</w:delText>
        </w:r>
      </w:del>
      <w:bookmarkStart w:id="1878" w:name="_Ref181202575"/>
      <w:bookmarkStart w:id="1879" w:name="_Ref181202554"/>
      <w:moveToRangeStart w:id="1880" w:author="BEAUMONT Tiffany" w:date="2025-03-26T09:30:00Z" w:name="move193873850"/>
      <w:moveTo w:id="1881" w:author="BEAUMONT Tiffany" w:date="2025-03-26T09:30:00Z">
        <w:r w:rsidR="00354563" w:rsidRPr="00862043">
          <w:t xml:space="preserve">Tableau </w:t>
        </w:r>
        <w:r w:rsidR="00354563" w:rsidRPr="00862043">
          <w:rPr>
            <w:i w:val="0"/>
            <w:iCs w:val="0"/>
          </w:rPr>
          <w:fldChar w:fldCharType="begin"/>
        </w:r>
        <w:r w:rsidR="00354563" w:rsidRPr="00862043">
          <w:instrText xml:space="preserve"> SEQ Tableau \* ARABIC </w:instrText>
        </w:r>
        <w:r w:rsidR="00354563" w:rsidRPr="00862043">
          <w:rPr>
            <w:i w:val="0"/>
            <w:iCs w:val="0"/>
          </w:rPr>
          <w:fldChar w:fldCharType="separate"/>
        </w:r>
      </w:moveTo>
      <w:r w:rsidR="00C30592">
        <w:rPr>
          <w:noProof/>
        </w:rPr>
        <w:t>22</w:t>
      </w:r>
      <w:moveTo w:id="1882" w:author="BEAUMONT Tiffany" w:date="2025-03-26T09:30:00Z">
        <w:r w:rsidR="00354563" w:rsidRPr="00862043">
          <w:rPr>
            <w:i w:val="0"/>
            <w:iCs w:val="0"/>
          </w:rPr>
          <w:fldChar w:fldCharType="end"/>
        </w:r>
        <w:bookmarkEnd w:id="1878"/>
        <w:r w:rsidR="00354563" w:rsidRPr="00862043">
          <w:t> </w:t>
        </w:r>
        <w:bookmarkStart w:id="1883" w:name="_Ref181202567"/>
        <w:r w:rsidR="00354563" w:rsidRPr="00862043">
          <w:t>: Corrélations et p-values d</w:t>
        </w:r>
        <w:r w:rsidR="00354563">
          <w:t xml:space="preserve">u facteur d’étalonnage et de l’erreur relative </w:t>
        </w:r>
        <w:r w:rsidR="00354563" w:rsidRPr="00862043">
          <w:t>par rapport aux autres paramètres, au Tc</w:t>
        </w:r>
        <w:r w:rsidR="00354563" w:rsidRPr="00862043">
          <w:noBreakHyphen/>
          <w:t>99m, en collimateur sténopé, en conditions locales, par rapport au fantôme local.</w:t>
        </w:r>
        <w:bookmarkEnd w:id="1879"/>
        <w:bookmarkEnd w:id="1883"/>
      </w:moveTo>
    </w:p>
    <w:moveToRangeEnd w:id="1880"/>
    <w:p w14:paraId="121F6188" w14:textId="77777777" w:rsidR="00480F46" w:rsidRDefault="00480F46">
      <w:pPr>
        <w:pStyle w:val="Lgende"/>
        <w:rPr>
          <w:ins w:id="1884" w:author="BEAUMONT Tiffany" w:date="2025-03-25T13:22:00Z"/>
        </w:rPr>
        <w:pPrChange w:id="1885" w:author="BEAUMONT Tiffany" w:date="2025-03-26T09:30:00Z">
          <w:pPr>
            <w:jc w:val="both"/>
          </w:pPr>
        </w:pPrChange>
      </w:pPr>
    </w:p>
    <w:tbl>
      <w:tblPr>
        <w:tblStyle w:val="TableauGrille5Fonc-Accentuation1"/>
        <w:tblW w:w="0" w:type="auto"/>
        <w:tblLayout w:type="fixed"/>
        <w:tblLook w:val="04A0" w:firstRow="1" w:lastRow="0" w:firstColumn="1" w:lastColumn="0" w:noHBand="0" w:noVBand="1"/>
      </w:tblPr>
      <w:tblGrid>
        <w:gridCol w:w="1838"/>
        <w:gridCol w:w="1287"/>
        <w:gridCol w:w="1180"/>
        <w:gridCol w:w="1437"/>
        <w:gridCol w:w="1437"/>
        <w:gridCol w:w="1180"/>
        <w:gridCol w:w="1559"/>
        <w:tblGridChange w:id="1886">
          <w:tblGrid>
            <w:gridCol w:w="1838"/>
            <w:gridCol w:w="1287"/>
            <w:gridCol w:w="1180"/>
            <w:gridCol w:w="1437"/>
            <w:gridCol w:w="1437"/>
            <w:gridCol w:w="1180"/>
            <w:gridCol w:w="1559"/>
          </w:tblGrid>
        </w:tblGridChange>
      </w:tblGrid>
      <w:tr w:rsidR="00480F46" w:rsidRPr="00602273" w14:paraId="64C169D3" w14:textId="77777777" w:rsidTr="00537691">
        <w:trPr>
          <w:cnfStyle w:val="100000000000" w:firstRow="1" w:lastRow="0" w:firstColumn="0" w:lastColumn="0" w:oddVBand="0" w:evenVBand="0" w:oddHBand="0" w:evenHBand="0" w:firstRowFirstColumn="0" w:firstRowLastColumn="0" w:lastRowFirstColumn="0" w:lastRowLastColumn="0"/>
          <w:trHeight w:val="340"/>
          <w:ins w:id="1887" w:author="BEAUMONT Tiffany" w:date="2025-03-25T13:22:00Z"/>
        </w:trPr>
        <w:tc>
          <w:tcPr>
            <w:cnfStyle w:val="001000000000" w:firstRow="0" w:lastRow="0" w:firstColumn="1" w:lastColumn="0" w:oddVBand="0" w:evenVBand="0" w:oddHBand="0" w:evenHBand="0" w:firstRowFirstColumn="0" w:firstRowLastColumn="0" w:lastRowFirstColumn="0" w:lastRowLastColumn="0"/>
            <w:tcW w:w="1838" w:type="dxa"/>
            <w:vMerge w:val="restart"/>
          </w:tcPr>
          <w:p w14:paraId="7223B780" w14:textId="77777777" w:rsidR="00480F46" w:rsidRPr="00B31E44" w:rsidRDefault="00480F46" w:rsidP="00537691">
            <w:pPr>
              <w:rPr>
                <w:ins w:id="1888" w:author="BEAUMONT Tiffany" w:date="2025-03-25T13:22:00Z"/>
              </w:rPr>
            </w:pPr>
            <w:ins w:id="1889" w:author="BEAUMONT Tiffany" w:date="2025-03-25T13:22:00Z">
              <w:r w:rsidRPr="00B31E44">
                <w:t>Indice</w:t>
              </w:r>
            </w:ins>
          </w:p>
        </w:tc>
        <w:tc>
          <w:tcPr>
            <w:tcW w:w="3904" w:type="dxa"/>
            <w:gridSpan w:val="3"/>
          </w:tcPr>
          <w:p w14:paraId="5F43AD4C" w14:textId="77777777" w:rsidR="00480F46" w:rsidRPr="00B31E44" w:rsidRDefault="00480F46" w:rsidP="00537691">
            <w:pPr>
              <w:jc w:val="center"/>
              <w:cnfStyle w:val="100000000000" w:firstRow="1" w:lastRow="0" w:firstColumn="0" w:lastColumn="0" w:oddVBand="0" w:evenVBand="0" w:oddHBand="0" w:evenHBand="0" w:firstRowFirstColumn="0" w:firstRowLastColumn="0" w:lastRowFirstColumn="0" w:lastRowLastColumn="0"/>
              <w:rPr>
                <w:ins w:id="1890" w:author="BEAUMONT Tiffany" w:date="2025-03-25T13:22:00Z"/>
              </w:rPr>
            </w:pPr>
            <w:ins w:id="1891" w:author="BEAUMONT Tiffany" w:date="2025-03-25T13:22:00Z">
              <w:r>
                <w:t>Facteur d’étalonnage FE</w:t>
              </w:r>
            </w:ins>
          </w:p>
        </w:tc>
        <w:tc>
          <w:tcPr>
            <w:tcW w:w="4176" w:type="dxa"/>
            <w:gridSpan w:val="3"/>
          </w:tcPr>
          <w:p w14:paraId="425C29EE" w14:textId="77777777" w:rsidR="00480F46" w:rsidRDefault="00480F46" w:rsidP="00537691">
            <w:pPr>
              <w:jc w:val="center"/>
              <w:cnfStyle w:val="100000000000" w:firstRow="1" w:lastRow="0" w:firstColumn="0" w:lastColumn="0" w:oddVBand="0" w:evenVBand="0" w:oddHBand="0" w:evenHBand="0" w:firstRowFirstColumn="0" w:firstRowLastColumn="0" w:lastRowFirstColumn="0" w:lastRowLastColumn="0"/>
              <w:rPr>
                <w:ins w:id="1892" w:author="BEAUMONT Tiffany" w:date="2025-03-25T13:22:00Z"/>
              </w:rPr>
            </w:pPr>
            <w:ins w:id="1893" w:author="BEAUMONT Tiffany" w:date="2025-03-25T13:22:00Z">
              <w:r>
                <w:t>Erreur relative</w:t>
              </w:r>
            </w:ins>
          </w:p>
        </w:tc>
      </w:tr>
      <w:tr w:rsidR="00480F46" w:rsidRPr="00602273" w14:paraId="15D63E70" w14:textId="77777777" w:rsidTr="00537691">
        <w:trPr>
          <w:cnfStyle w:val="000000100000" w:firstRow="0" w:lastRow="0" w:firstColumn="0" w:lastColumn="0" w:oddVBand="0" w:evenVBand="0" w:oddHBand="1" w:evenHBand="0" w:firstRowFirstColumn="0" w:firstRowLastColumn="0" w:lastRowFirstColumn="0" w:lastRowLastColumn="0"/>
          <w:trHeight w:val="340"/>
          <w:ins w:id="1894" w:author="BEAUMONT Tiffany" w:date="2025-03-25T13:22:00Z"/>
        </w:trPr>
        <w:tc>
          <w:tcPr>
            <w:cnfStyle w:val="001000000000" w:firstRow="0" w:lastRow="0" w:firstColumn="1" w:lastColumn="0" w:oddVBand="0" w:evenVBand="0" w:oddHBand="0" w:evenHBand="0" w:firstRowFirstColumn="0" w:firstRowLastColumn="0" w:lastRowFirstColumn="0" w:lastRowLastColumn="0"/>
            <w:tcW w:w="1838" w:type="dxa"/>
            <w:vMerge/>
            <w:hideMark/>
          </w:tcPr>
          <w:p w14:paraId="6B059FBD" w14:textId="77777777" w:rsidR="00480F46" w:rsidRPr="00B31E44" w:rsidRDefault="00480F46" w:rsidP="00537691">
            <w:pPr>
              <w:rPr>
                <w:ins w:id="1895" w:author="BEAUMONT Tiffany" w:date="2025-03-25T13:22:00Z"/>
              </w:rPr>
            </w:pPr>
          </w:p>
        </w:tc>
        <w:tc>
          <w:tcPr>
            <w:tcW w:w="1287" w:type="dxa"/>
            <w:hideMark/>
          </w:tcPr>
          <w:p w14:paraId="51CDF891" w14:textId="77777777" w:rsidR="00480F46" w:rsidRPr="00B31E44" w:rsidRDefault="00480F46" w:rsidP="00537691">
            <w:pPr>
              <w:cnfStyle w:val="000000100000" w:firstRow="0" w:lastRow="0" w:firstColumn="0" w:lastColumn="0" w:oddVBand="0" w:evenVBand="0" w:oddHBand="1" w:evenHBand="0" w:firstRowFirstColumn="0" w:firstRowLastColumn="0" w:lastRowFirstColumn="0" w:lastRowLastColumn="0"/>
              <w:rPr>
                <w:ins w:id="1896" w:author="BEAUMONT Tiffany" w:date="2025-03-25T13:22:00Z"/>
              </w:rPr>
            </w:pPr>
            <w:ins w:id="1897" w:author="BEAUMONT Tiffany" w:date="2025-03-25T13:22:00Z">
              <w:r w:rsidRPr="00B31E44">
                <w:t>Corrélation</w:t>
              </w:r>
            </w:ins>
          </w:p>
        </w:tc>
        <w:tc>
          <w:tcPr>
            <w:tcW w:w="1180" w:type="dxa"/>
            <w:hideMark/>
          </w:tcPr>
          <w:p w14:paraId="65C5A385" w14:textId="77777777" w:rsidR="00480F46" w:rsidRPr="00B31E44" w:rsidRDefault="00480F46" w:rsidP="00537691">
            <w:pPr>
              <w:cnfStyle w:val="000000100000" w:firstRow="0" w:lastRow="0" w:firstColumn="0" w:lastColumn="0" w:oddVBand="0" w:evenVBand="0" w:oddHBand="1" w:evenHBand="0" w:firstRowFirstColumn="0" w:firstRowLastColumn="0" w:lastRowFirstColumn="0" w:lastRowLastColumn="0"/>
              <w:rPr>
                <w:ins w:id="1898" w:author="BEAUMONT Tiffany" w:date="2025-03-25T13:22:00Z"/>
              </w:rPr>
            </w:pPr>
            <w:ins w:id="1899" w:author="BEAUMONT Tiffany" w:date="2025-03-25T13:22:00Z">
              <w:r w:rsidRPr="00B31E44">
                <w:t>p-value</w:t>
              </w:r>
            </w:ins>
          </w:p>
        </w:tc>
        <w:tc>
          <w:tcPr>
            <w:tcW w:w="1437" w:type="dxa"/>
            <w:hideMark/>
          </w:tcPr>
          <w:p w14:paraId="6A1F2524" w14:textId="77777777" w:rsidR="00480F46" w:rsidRPr="00B31E44" w:rsidRDefault="00480F46" w:rsidP="00537691">
            <w:pPr>
              <w:cnfStyle w:val="000000100000" w:firstRow="0" w:lastRow="0" w:firstColumn="0" w:lastColumn="0" w:oddVBand="0" w:evenVBand="0" w:oddHBand="1" w:evenHBand="0" w:firstRowFirstColumn="0" w:firstRowLastColumn="0" w:lastRowFirstColumn="0" w:lastRowLastColumn="0"/>
              <w:rPr>
                <w:ins w:id="1900" w:author="BEAUMONT Tiffany" w:date="2025-03-25T13:22:00Z"/>
              </w:rPr>
            </w:pPr>
            <w:ins w:id="1901" w:author="BEAUMONT Tiffany" w:date="2025-03-25T13:22:00Z">
              <w:r w:rsidRPr="00B31E44">
                <w:t>Significativité Corrigée BH</w:t>
              </w:r>
            </w:ins>
          </w:p>
        </w:tc>
        <w:tc>
          <w:tcPr>
            <w:tcW w:w="1437" w:type="dxa"/>
          </w:tcPr>
          <w:p w14:paraId="47E0D1A2" w14:textId="77777777" w:rsidR="00480F46" w:rsidRPr="00B31E44" w:rsidRDefault="00480F46" w:rsidP="00537691">
            <w:pPr>
              <w:cnfStyle w:val="000000100000" w:firstRow="0" w:lastRow="0" w:firstColumn="0" w:lastColumn="0" w:oddVBand="0" w:evenVBand="0" w:oddHBand="1" w:evenHBand="0" w:firstRowFirstColumn="0" w:firstRowLastColumn="0" w:lastRowFirstColumn="0" w:lastRowLastColumn="0"/>
              <w:rPr>
                <w:ins w:id="1902" w:author="BEAUMONT Tiffany" w:date="2025-03-25T13:22:00Z"/>
              </w:rPr>
            </w:pPr>
            <w:ins w:id="1903" w:author="BEAUMONT Tiffany" w:date="2025-03-25T13:22:00Z">
              <w:r w:rsidRPr="00B31E44">
                <w:t>Corrélation</w:t>
              </w:r>
            </w:ins>
          </w:p>
        </w:tc>
        <w:tc>
          <w:tcPr>
            <w:tcW w:w="1180" w:type="dxa"/>
          </w:tcPr>
          <w:p w14:paraId="16D721D9" w14:textId="77777777" w:rsidR="00480F46" w:rsidRPr="00B31E44" w:rsidRDefault="00480F46" w:rsidP="00537691">
            <w:pPr>
              <w:cnfStyle w:val="000000100000" w:firstRow="0" w:lastRow="0" w:firstColumn="0" w:lastColumn="0" w:oddVBand="0" w:evenVBand="0" w:oddHBand="1" w:evenHBand="0" w:firstRowFirstColumn="0" w:firstRowLastColumn="0" w:lastRowFirstColumn="0" w:lastRowLastColumn="0"/>
              <w:rPr>
                <w:ins w:id="1904" w:author="BEAUMONT Tiffany" w:date="2025-03-25T13:22:00Z"/>
              </w:rPr>
            </w:pPr>
            <w:ins w:id="1905" w:author="BEAUMONT Tiffany" w:date="2025-03-25T13:22:00Z">
              <w:r w:rsidRPr="00B31E44">
                <w:t>p-value</w:t>
              </w:r>
            </w:ins>
          </w:p>
        </w:tc>
        <w:tc>
          <w:tcPr>
            <w:tcW w:w="1559" w:type="dxa"/>
          </w:tcPr>
          <w:p w14:paraId="563A4E2F" w14:textId="77777777" w:rsidR="00480F46" w:rsidRPr="00B31E44" w:rsidRDefault="00480F46" w:rsidP="00537691">
            <w:pPr>
              <w:cnfStyle w:val="000000100000" w:firstRow="0" w:lastRow="0" w:firstColumn="0" w:lastColumn="0" w:oddVBand="0" w:evenVBand="0" w:oddHBand="1" w:evenHBand="0" w:firstRowFirstColumn="0" w:firstRowLastColumn="0" w:lastRowFirstColumn="0" w:lastRowLastColumn="0"/>
              <w:rPr>
                <w:ins w:id="1906" w:author="BEAUMONT Tiffany" w:date="2025-03-25T13:22:00Z"/>
              </w:rPr>
            </w:pPr>
            <w:ins w:id="1907" w:author="BEAUMONT Tiffany" w:date="2025-03-25T13:22:00Z">
              <w:r w:rsidRPr="00B31E44">
                <w:t>Significativité Corrigée BH</w:t>
              </w:r>
            </w:ins>
          </w:p>
        </w:tc>
      </w:tr>
      <w:tr w:rsidR="008829E5" w:rsidRPr="00602273" w14:paraId="35E37216" w14:textId="77777777" w:rsidTr="002A246D">
        <w:tblPrEx>
          <w:tblW w:w="0" w:type="auto"/>
          <w:tblLayout w:type="fixed"/>
          <w:tblPrExChange w:id="1908" w:author="BEAUMONT Tiffany" w:date="2025-03-25T13:25:00Z">
            <w:tblPrEx>
              <w:tblW w:w="0" w:type="auto"/>
              <w:tblLayout w:type="fixed"/>
            </w:tblPrEx>
          </w:tblPrExChange>
        </w:tblPrEx>
        <w:trPr>
          <w:trHeight w:val="340"/>
          <w:ins w:id="1909" w:author="BEAUMONT Tiffany" w:date="2025-03-25T13:22:00Z"/>
          <w:trPrChange w:id="1910" w:author="BEAUMONT Tiffany" w:date="2025-03-25T13:25:00Z">
            <w:trPr>
              <w:trHeight w:val="340"/>
            </w:trPr>
          </w:trPrChange>
        </w:trPr>
        <w:tc>
          <w:tcPr>
            <w:cnfStyle w:val="001000000000" w:firstRow="0" w:lastRow="0" w:firstColumn="1" w:lastColumn="0" w:oddVBand="0" w:evenVBand="0" w:oddHBand="0" w:evenHBand="0" w:firstRowFirstColumn="0" w:firstRowLastColumn="0" w:lastRowFirstColumn="0" w:lastRowLastColumn="0"/>
            <w:tcW w:w="1838" w:type="dxa"/>
            <w:vAlign w:val="bottom"/>
            <w:tcPrChange w:id="1911" w:author="BEAUMONT Tiffany" w:date="2025-03-25T13:25:00Z">
              <w:tcPr>
                <w:tcW w:w="1838" w:type="dxa"/>
              </w:tcPr>
            </w:tcPrChange>
          </w:tcPr>
          <w:p w14:paraId="57260E9A" w14:textId="491F3557" w:rsidR="008829E5" w:rsidRPr="00B31E44" w:rsidRDefault="008829E5" w:rsidP="008829E5">
            <w:pPr>
              <w:rPr>
                <w:ins w:id="1912" w:author="BEAUMONT Tiffany" w:date="2025-03-25T13:22:00Z"/>
              </w:rPr>
            </w:pPr>
            <w:ins w:id="1913" w:author="BEAUMONT Tiffany" w:date="2025-03-25T13:14:00Z">
              <w:r>
                <w:rPr>
                  <w:rFonts w:ascii="Calibri" w:hAnsi="Calibri" w:cs="Calibri"/>
                </w:rPr>
                <w:t>Distance</w:t>
              </w:r>
            </w:ins>
          </w:p>
        </w:tc>
        <w:tc>
          <w:tcPr>
            <w:tcW w:w="1287" w:type="dxa"/>
            <w:vAlign w:val="center"/>
            <w:tcPrChange w:id="1914" w:author="BEAUMONT Tiffany" w:date="2025-03-25T13:25:00Z">
              <w:tcPr>
                <w:tcW w:w="1287" w:type="dxa"/>
              </w:tcPr>
            </w:tcPrChange>
          </w:tcPr>
          <w:p w14:paraId="6A0B0176" w14:textId="4D4E286A" w:rsidR="008829E5" w:rsidRPr="00480F46" w:rsidRDefault="008829E5" w:rsidP="008829E5">
            <w:pPr>
              <w:cnfStyle w:val="000000000000" w:firstRow="0" w:lastRow="0" w:firstColumn="0" w:lastColumn="0" w:oddVBand="0" w:evenVBand="0" w:oddHBand="0" w:evenHBand="0" w:firstRowFirstColumn="0" w:firstRowLastColumn="0" w:lastRowFirstColumn="0" w:lastRowLastColumn="0"/>
              <w:rPr>
                <w:ins w:id="1915" w:author="BEAUMONT Tiffany" w:date="2025-03-25T13:22:00Z"/>
                <w:b/>
                <w:bCs/>
              </w:rPr>
            </w:pPr>
            <w:r>
              <w:rPr>
                <w:rFonts w:ascii="Calibri" w:hAnsi="Calibri" w:cs="Calibri"/>
                <w:color w:val="000000"/>
              </w:rPr>
              <w:t>-0,73</w:t>
            </w:r>
          </w:p>
        </w:tc>
        <w:tc>
          <w:tcPr>
            <w:tcW w:w="1180" w:type="dxa"/>
            <w:vAlign w:val="center"/>
            <w:tcPrChange w:id="1916" w:author="BEAUMONT Tiffany" w:date="2025-03-25T13:25:00Z">
              <w:tcPr>
                <w:tcW w:w="1180" w:type="dxa"/>
              </w:tcPr>
            </w:tcPrChange>
          </w:tcPr>
          <w:p w14:paraId="4343EBB3" w14:textId="4A71543B" w:rsidR="008829E5" w:rsidRPr="00480F46" w:rsidRDefault="008829E5" w:rsidP="008829E5">
            <w:pPr>
              <w:cnfStyle w:val="000000000000" w:firstRow="0" w:lastRow="0" w:firstColumn="0" w:lastColumn="0" w:oddVBand="0" w:evenVBand="0" w:oddHBand="0" w:evenHBand="0" w:firstRowFirstColumn="0" w:firstRowLastColumn="0" w:lastRowFirstColumn="0" w:lastRowLastColumn="0"/>
              <w:rPr>
                <w:ins w:id="1917" w:author="BEAUMONT Tiffany" w:date="2025-03-25T13:22:00Z"/>
                <w:b/>
                <w:bCs/>
              </w:rPr>
            </w:pPr>
            <w:r>
              <w:rPr>
                <w:rFonts w:ascii="Calibri" w:hAnsi="Calibri" w:cs="Calibri"/>
                <w:color w:val="000000"/>
              </w:rPr>
              <w:t>3,82E-12</w:t>
            </w:r>
          </w:p>
        </w:tc>
        <w:tc>
          <w:tcPr>
            <w:tcW w:w="1437" w:type="dxa"/>
            <w:vAlign w:val="center"/>
            <w:tcPrChange w:id="1918" w:author="BEAUMONT Tiffany" w:date="2025-03-25T13:25:00Z">
              <w:tcPr>
                <w:tcW w:w="1437" w:type="dxa"/>
              </w:tcPr>
            </w:tcPrChange>
          </w:tcPr>
          <w:p w14:paraId="1FB61815" w14:textId="202CB919" w:rsidR="008829E5" w:rsidRPr="00480F46" w:rsidRDefault="008829E5" w:rsidP="008829E5">
            <w:pPr>
              <w:cnfStyle w:val="000000000000" w:firstRow="0" w:lastRow="0" w:firstColumn="0" w:lastColumn="0" w:oddVBand="0" w:evenVBand="0" w:oddHBand="0" w:evenHBand="0" w:firstRowFirstColumn="0" w:firstRowLastColumn="0" w:lastRowFirstColumn="0" w:lastRowLastColumn="0"/>
              <w:rPr>
                <w:ins w:id="1919" w:author="BEAUMONT Tiffany" w:date="2025-03-25T13:22:00Z"/>
                <w:b/>
                <w:bCs/>
              </w:rPr>
            </w:pPr>
            <w:r>
              <w:rPr>
                <w:rFonts w:ascii="Calibri" w:hAnsi="Calibri" w:cs="Calibri"/>
                <w:color w:val="000000"/>
              </w:rPr>
              <w:t>Vrai</w:t>
            </w:r>
          </w:p>
        </w:tc>
        <w:tc>
          <w:tcPr>
            <w:tcW w:w="1437" w:type="dxa"/>
            <w:vAlign w:val="center"/>
            <w:tcPrChange w:id="1920" w:author="BEAUMONT Tiffany" w:date="2025-03-25T13:25:00Z">
              <w:tcPr>
                <w:tcW w:w="1437" w:type="dxa"/>
              </w:tcPr>
            </w:tcPrChange>
          </w:tcPr>
          <w:p w14:paraId="27C6A03E" w14:textId="6C8239D7" w:rsidR="008829E5" w:rsidRPr="00537691" w:rsidRDefault="008829E5" w:rsidP="008829E5">
            <w:pPr>
              <w:cnfStyle w:val="000000000000" w:firstRow="0" w:lastRow="0" w:firstColumn="0" w:lastColumn="0" w:oddVBand="0" w:evenVBand="0" w:oddHBand="0" w:evenHBand="0" w:firstRowFirstColumn="0" w:firstRowLastColumn="0" w:lastRowFirstColumn="0" w:lastRowLastColumn="0"/>
              <w:rPr>
                <w:ins w:id="1921" w:author="BEAUMONT Tiffany" w:date="2025-03-25T13:22:00Z"/>
                <w:b/>
                <w:bCs/>
              </w:rPr>
            </w:pPr>
            <w:r>
              <w:rPr>
                <w:rFonts w:ascii="Calibri" w:hAnsi="Calibri" w:cs="Calibri"/>
                <w:color w:val="000000"/>
              </w:rPr>
              <w:t>-0,04</w:t>
            </w:r>
          </w:p>
        </w:tc>
        <w:tc>
          <w:tcPr>
            <w:tcW w:w="1180" w:type="dxa"/>
            <w:vAlign w:val="center"/>
            <w:tcPrChange w:id="1922" w:author="BEAUMONT Tiffany" w:date="2025-03-25T13:25:00Z">
              <w:tcPr>
                <w:tcW w:w="1180" w:type="dxa"/>
              </w:tcPr>
            </w:tcPrChange>
          </w:tcPr>
          <w:p w14:paraId="09FE305C" w14:textId="5AF1D089" w:rsidR="008829E5" w:rsidRPr="00537691" w:rsidRDefault="008829E5" w:rsidP="008829E5">
            <w:pPr>
              <w:cnfStyle w:val="000000000000" w:firstRow="0" w:lastRow="0" w:firstColumn="0" w:lastColumn="0" w:oddVBand="0" w:evenVBand="0" w:oddHBand="0" w:evenHBand="0" w:firstRowFirstColumn="0" w:firstRowLastColumn="0" w:lastRowFirstColumn="0" w:lastRowLastColumn="0"/>
              <w:rPr>
                <w:ins w:id="1923" w:author="BEAUMONT Tiffany" w:date="2025-03-25T13:22:00Z"/>
                <w:b/>
                <w:bCs/>
              </w:rPr>
            </w:pPr>
            <w:r>
              <w:rPr>
                <w:rFonts w:ascii="Calibri" w:hAnsi="Calibri" w:cs="Calibri"/>
                <w:color w:val="000000"/>
              </w:rPr>
              <w:t>7,59E-01</w:t>
            </w:r>
          </w:p>
        </w:tc>
        <w:tc>
          <w:tcPr>
            <w:tcW w:w="1559" w:type="dxa"/>
            <w:vAlign w:val="center"/>
            <w:tcPrChange w:id="1924" w:author="BEAUMONT Tiffany" w:date="2025-03-25T13:25:00Z">
              <w:tcPr>
                <w:tcW w:w="1559" w:type="dxa"/>
              </w:tcPr>
            </w:tcPrChange>
          </w:tcPr>
          <w:p w14:paraId="7791F7FC" w14:textId="09D9F31C" w:rsidR="008829E5" w:rsidRPr="00537691" w:rsidRDefault="008829E5" w:rsidP="008829E5">
            <w:pPr>
              <w:cnfStyle w:val="000000000000" w:firstRow="0" w:lastRow="0" w:firstColumn="0" w:lastColumn="0" w:oddVBand="0" w:evenVBand="0" w:oddHBand="0" w:evenHBand="0" w:firstRowFirstColumn="0" w:firstRowLastColumn="0" w:lastRowFirstColumn="0" w:lastRowLastColumn="0"/>
              <w:rPr>
                <w:ins w:id="1925" w:author="BEAUMONT Tiffany" w:date="2025-03-25T13:22:00Z"/>
                <w:b/>
                <w:bCs/>
              </w:rPr>
            </w:pPr>
            <w:r>
              <w:rPr>
                <w:rFonts w:ascii="Calibri" w:hAnsi="Calibri" w:cs="Calibri"/>
                <w:color w:val="000000"/>
              </w:rPr>
              <w:t>False</w:t>
            </w:r>
          </w:p>
        </w:tc>
      </w:tr>
      <w:tr w:rsidR="008829E5" w:rsidRPr="00602273" w14:paraId="2767A714" w14:textId="77777777" w:rsidTr="002A246D">
        <w:tblPrEx>
          <w:tblW w:w="0" w:type="auto"/>
          <w:tblLayout w:type="fixed"/>
          <w:tblPrExChange w:id="1926" w:author="BEAUMONT Tiffany" w:date="2025-03-25T13:25:00Z">
            <w:tblPrEx>
              <w:tblW w:w="0" w:type="auto"/>
              <w:tblLayout w:type="fixed"/>
            </w:tblPrEx>
          </w:tblPrExChange>
        </w:tblPrEx>
        <w:trPr>
          <w:cnfStyle w:val="000000100000" w:firstRow="0" w:lastRow="0" w:firstColumn="0" w:lastColumn="0" w:oddVBand="0" w:evenVBand="0" w:oddHBand="1" w:evenHBand="0" w:firstRowFirstColumn="0" w:firstRowLastColumn="0" w:lastRowFirstColumn="0" w:lastRowLastColumn="0"/>
          <w:trHeight w:val="340"/>
          <w:ins w:id="1927" w:author="BEAUMONT Tiffany" w:date="2025-03-25T13:22:00Z"/>
          <w:trPrChange w:id="1928" w:author="BEAUMONT Tiffany" w:date="2025-03-25T13:25:00Z">
            <w:trPr>
              <w:trHeight w:val="340"/>
            </w:trPr>
          </w:trPrChange>
        </w:trPr>
        <w:tc>
          <w:tcPr>
            <w:cnfStyle w:val="001000000000" w:firstRow="0" w:lastRow="0" w:firstColumn="1" w:lastColumn="0" w:oddVBand="0" w:evenVBand="0" w:oddHBand="0" w:evenHBand="0" w:firstRowFirstColumn="0" w:firstRowLastColumn="0" w:lastRowFirstColumn="0" w:lastRowLastColumn="0"/>
            <w:tcW w:w="1838" w:type="dxa"/>
            <w:vAlign w:val="bottom"/>
            <w:tcPrChange w:id="1929" w:author="BEAUMONT Tiffany" w:date="2025-03-25T13:25:00Z">
              <w:tcPr>
                <w:tcW w:w="1838" w:type="dxa"/>
              </w:tcPr>
            </w:tcPrChange>
          </w:tcPr>
          <w:p w14:paraId="719C936D" w14:textId="04568467" w:rsidR="008829E5" w:rsidRPr="00B31E44" w:rsidRDefault="008829E5" w:rsidP="008829E5">
            <w:pPr>
              <w:cnfStyle w:val="001000100000" w:firstRow="0" w:lastRow="0" w:firstColumn="1" w:lastColumn="0" w:oddVBand="0" w:evenVBand="0" w:oddHBand="1" w:evenHBand="0" w:firstRowFirstColumn="0" w:firstRowLastColumn="0" w:lastRowFirstColumn="0" w:lastRowLastColumn="0"/>
              <w:rPr>
                <w:ins w:id="1930" w:author="BEAUMONT Tiffany" w:date="2025-03-25T13:22:00Z"/>
              </w:rPr>
            </w:pPr>
            <w:proofErr w:type="spellStart"/>
            <w:ins w:id="1931" w:author="BEAUMONT Tiffany" w:date="2025-03-25T13:14:00Z">
              <w:r>
                <w:rPr>
                  <w:rFonts w:ascii="Calibri" w:hAnsi="Calibri" w:cs="Calibri"/>
                </w:rPr>
                <w:t>Ép</w:t>
              </w:r>
              <w:proofErr w:type="spellEnd"/>
              <w:r>
                <w:rPr>
                  <w:rFonts w:ascii="Calibri" w:hAnsi="Calibri" w:cs="Calibri"/>
                </w:rPr>
                <w:t>, du cristal</w:t>
              </w:r>
            </w:ins>
          </w:p>
        </w:tc>
        <w:tc>
          <w:tcPr>
            <w:tcW w:w="1287" w:type="dxa"/>
            <w:vAlign w:val="center"/>
            <w:tcPrChange w:id="1932" w:author="BEAUMONT Tiffany" w:date="2025-03-25T13:25:00Z">
              <w:tcPr>
                <w:tcW w:w="1287" w:type="dxa"/>
              </w:tcPr>
            </w:tcPrChange>
          </w:tcPr>
          <w:p w14:paraId="1ED0A9D8" w14:textId="06222489" w:rsidR="008829E5" w:rsidRPr="00B31E44" w:rsidRDefault="008829E5" w:rsidP="008829E5">
            <w:pPr>
              <w:cnfStyle w:val="000000100000" w:firstRow="0" w:lastRow="0" w:firstColumn="0" w:lastColumn="0" w:oddVBand="0" w:evenVBand="0" w:oddHBand="1" w:evenHBand="0" w:firstRowFirstColumn="0" w:firstRowLastColumn="0" w:lastRowFirstColumn="0" w:lastRowLastColumn="0"/>
              <w:rPr>
                <w:ins w:id="1933" w:author="BEAUMONT Tiffany" w:date="2025-03-25T13:22:00Z"/>
              </w:rPr>
            </w:pPr>
            <w:r>
              <w:rPr>
                <w:rFonts w:ascii="Calibri" w:hAnsi="Calibri" w:cs="Calibri"/>
                <w:color w:val="000000"/>
              </w:rPr>
              <w:t>0,42</w:t>
            </w:r>
          </w:p>
        </w:tc>
        <w:tc>
          <w:tcPr>
            <w:tcW w:w="1180" w:type="dxa"/>
            <w:vAlign w:val="center"/>
            <w:tcPrChange w:id="1934" w:author="BEAUMONT Tiffany" w:date="2025-03-25T13:25:00Z">
              <w:tcPr>
                <w:tcW w:w="1180" w:type="dxa"/>
              </w:tcPr>
            </w:tcPrChange>
          </w:tcPr>
          <w:p w14:paraId="46109704" w14:textId="66E04953" w:rsidR="008829E5" w:rsidRPr="00B31E44" w:rsidRDefault="008829E5" w:rsidP="008829E5">
            <w:pPr>
              <w:cnfStyle w:val="000000100000" w:firstRow="0" w:lastRow="0" w:firstColumn="0" w:lastColumn="0" w:oddVBand="0" w:evenVBand="0" w:oddHBand="1" w:evenHBand="0" w:firstRowFirstColumn="0" w:firstRowLastColumn="0" w:lastRowFirstColumn="0" w:lastRowLastColumn="0"/>
              <w:rPr>
                <w:ins w:id="1935" w:author="BEAUMONT Tiffany" w:date="2025-03-25T13:22:00Z"/>
              </w:rPr>
            </w:pPr>
            <w:r>
              <w:rPr>
                <w:rFonts w:ascii="Calibri" w:hAnsi="Calibri" w:cs="Calibri"/>
                <w:color w:val="000000"/>
              </w:rPr>
              <w:t>4,89E-04</w:t>
            </w:r>
          </w:p>
        </w:tc>
        <w:tc>
          <w:tcPr>
            <w:tcW w:w="1437" w:type="dxa"/>
            <w:vAlign w:val="center"/>
            <w:tcPrChange w:id="1936" w:author="BEAUMONT Tiffany" w:date="2025-03-25T13:25:00Z">
              <w:tcPr>
                <w:tcW w:w="1437" w:type="dxa"/>
              </w:tcPr>
            </w:tcPrChange>
          </w:tcPr>
          <w:p w14:paraId="057E3C3D" w14:textId="73EBC62C" w:rsidR="008829E5" w:rsidRPr="00B31E44" w:rsidRDefault="008829E5" w:rsidP="008829E5">
            <w:pPr>
              <w:cnfStyle w:val="000000100000" w:firstRow="0" w:lastRow="0" w:firstColumn="0" w:lastColumn="0" w:oddVBand="0" w:evenVBand="0" w:oddHBand="1" w:evenHBand="0" w:firstRowFirstColumn="0" w:firstRowLastColumn="0" w:lastRowFirstColumn="0" w:lastRowLastColumn="0"/>
              <w:rPr>
                <w:ins w:id="1937" w:author="BEAUMONT Tiffany" w:date="2025-03-25T13:22:00Z"/>
              </w:rPr>
            </w:pPr>
            <w:r>
              <w:rPr>
                <w:rFonts w:ascii="Calibri" w:hAnsi="Calibri" w:cs="Calibri"/>
                <w:color w:val="000000"/>
              </w:rPr>
              <w:t>Vrai</w:t>
            </w:r>
          </w:p>
        </w:tc>
        <w:tc>
          <w:tcPr>
            <w:tcW w:w="1437" w:type="dxa"/>
            <w:vAlign w:val="center"/>
            <w:tcPrChange w:id="1938" w:author="BEAUMONT Tiffany" w:date="2025-03-25T13:25:00Z">
              <w:tcPr>
                <w:tcW w:w="1437" w:type="dxa"/>
              </w:tcPr>
            </w:tcPrChange>
          </w:tcPr>
          <w:p w14:paraId="56D9A416" w14:textId="5386728F" w:rsidR="008829E5" w:rsidRPr="00B31E44" w:rsidRDefault="008829E5" w:rsidP="008829E5">
            <w:pPr>
              <w:cnfStyle w:val="000000100000" w:firstRow="0" w:lastRow="0" w:firstColumn="0" w:lastColumn="0" w:oddVBand="0" w:evenVBand="0" w:oddHBand="1" w:evenHBand="0" w:firstRowFirstColumn="0" w:firstRowLastColumn="0" w:lastRowFirstColumn="0" w:lastRowLastColumn="0"/>
              <w:rPr>
                <w:ins w:id="1939" w:author="BEAUMONT Tiffany" w:date="2025-03-25T13:22:00Z"/>
              </w:rPr>
            </w:pPr>
            <w:r>
              <w:rPr>
                <w:rFonts w:ascii="Calibri" w:hAnsi="Calibri" w:cs="Calibri"/>
                <w:color w:val="000000"/>
              </w:rPr>
              <w:t>-0,18</w:t>
            </w:r>
          </w:p>
        </w:tc>
        <w:tc>
          <w:tcPr>
            <w:tcW w:w="1180" w:type="dxa"/>
            <w:vAlign w:val="center"/>
            <w:tcPrChange w:id="1940" w:author="BEAUMONT Tiffany" w:date="2025-03-25T13:25:00Z">
              <w:tcPr>
                <w:tcW w:w="1180" w:type="dxa"/>
              </w:tcPr>
            </w:tcPrChange>
          </w:tcPr>
          <w:p w14:paraId="7678B51C" w14:textId="67E5BB9A" w:rsidR="008829E5" w:rsidRPr="00B31E44" w:rsidRDefault="008829E5" w:rsidP="008829E5">
            <w:pPr>
              <w:cnfStyle w:val="000000100000" w:firstRow="0" w:lastRow="0" w:firstColumn="0" w:lastColumn="0" w:oddVBand="0" w:evenVBand="0" w:oddHBand="1" w:evenHBand="0" w:firstRowFirstColumn="0" w:firstRowLastColumn="0" w:lastRowFirstColumn="0" w:lastRowLastColumn="0"/>
              <w:rPr>
                <w:ins w:id="1941" w:author="BEAUMONT Tiffany" w:date="2025-03-25T13:22:00Z"/>
              </w:rPr>
            </w:pPr>
            <w:r>
              <w:rPr>
                <w:rFonts w:ascii="Calibri" w:hAnsi="Calibri" w:cs="Calibri"/>
                <w:color w:val="000000"/>
              </w:rPr>
              <w:t>1,58E-01</w:t>
            </w:r>
          </w:p>
        </w:tc>
        <w:tc>
          <w:tcPr>
            <w:tcW w:w="1559" w:type="dxa"/>
            <w:vAlign w:val="center"/>
            <w:tcPrChange w:id="1942" w:author="BEAUMONT Tiffany" w:date="2025-03-25T13:25:00Z">
              <w:tcPr>
                <w:tcW w:w="1559" w:type="dxa"/>
              </w:tcPr>
            </w:tcPrChange>
          </w:tcPr>
          <w:p w14:paraId="0FC8DA34" w14:textId="735AF31C" w:rsidR="008829E5" w:rsidRPr="00B31E44" w:rsidRDefault="008829E5" w:rsidP="008829E5">
            <w:pPr>
              <w:cnfStyle w:val="000000100000" w:firstRow="0" w:lastRow="0" w:firstColumn="0" w:lastColumn="0" w:oddVBand="0" w:evenVBand="0" w:oddHBand="1" w:evenHBand="0" w:firstRowFirstColumn="0" w:firstRowLastColumn="0" w:lastRowFirstColumn="0" w:lastRowLastColumn="0"/>
              <w:rPr>
                <w:ins w:id="1943" w:author="BEAUMONT Tiffany" w:date="2025-03-25T13:22:00Z"/>
              </w:rPr>
            </w:pPr>
            <w:r>
              <w:rPr>
                <w:rFonts w:ascii="Calibri" w:hAnsi="Calibri" w:cs="Calibri"/>
                <w:color w:val="000000"/>
              </w:rPr>
              <w:t>False</w:t>
            </w:r>
          </w:p>
        </w:tc>
      </w:tr>
      <w:tr w:rsidR="008829E5" w:rsidRPr="00602273" w14:paraId="18BEB09D" w14:textId="77777777" w:rsidTr="002A246D">
        <w:tblPrEx>
          <w:tblW w:w="0" w:type="auto"/>
          <w:tblLayout w:type="fixed"/>
          <w:tblPrExChange w:id="1944" w:author="BEAUMONT Tiffany" w:date="2025-03-25T13:25:00Z">
            <w:tblPrEx>
              <w:tblW w:w="0" w:type="auto"/>
              <w:tblLayout w:type="fixed"/>
            </w:tblPrEx>
          </w:tblPrExChange>
        </w:tblPrEx>
        <w:trPr>
          <w:trHeight w:val="340"/>
          <w:ins w:id="1945" w:author="BEAUMONT Tiffany" w:date="2025-03-25T13:22:00Z"/>
          <w:trPrChange w:id="1946" w:author="BEAUMONT Tiffany" w:date="2025-03-25T13:25:00Z">
            <w:trPr>
              <w:trHeight w:val="340"/>
            </w:trPr>
          </w:trPrChange>
        </w:trPr>
        <w:tc>
          <w:tcPr>
            <w:cnfStyle w:val="001000000000" w:firstRow="0" w:lastRow="0" w:firstColumn="1" w:lastColumn="0" w:oddVBand="0" w:evenVBand="0" w:oddHBand="0" w:evenHBand="0" w:firstRowFirstColumn="0" w:firstRowLastColumn="0" w:lastRowFirstColumn="0" w:lastRowLastColumn="0"/>
            <w:tcW w:w="1838" w:type="dxa"/>
            <w:vAlign w:val="bottom"/>
            <w:tcPrChange w:id="1947" w:author="BEAUMONT Tiffany" w:date="2025-03-25T13:25:00Z">
              <w:tcPr>
                <w:tcW w:w="1838" w:type="dxa"/>
              </w:tcPr>
            </w:tcPrChange>
          </w:tcPr>
          <w:p w14:paraId="4E8167DB" w14:textId="56D83FD0" w:rsidR="008829E5" w:rsidRPr="00B31E44" w:rsidRDefault="008829E5" w:rsidP="008829E5">
            <w:pPr>
              <w:rPr>
                <w:ins w:id="1948" w:author="BEAUMONT Tiffany" w:date="2025-03-25T13:22:00Z"/>
              </w:rPr>
            </w:pPr>
            <w:ins w:id="1949" w:author="BEAUMONT Tiffany" w:date="2025-03-25T13:14:00Z">
              <w:r>
                <w:rPr>
                  <w:rFonts w:ascii="Calibri" w:hAnsi="Calibri" w:cs="Calibri"/>
                </w:rPr>
                <w:t>Durée</w:t>
              </w:r>
            </w:ins>
          </w:p>
        </w:tc>
        <w:tc>
          <w:tcPr>
            <w:tcW w:w="1287" w:type="dxa"/>
            <w:vAlign w:val="center"/>
            <w:tcPrChange w:id="1950" w:author="BEAUMONT Tiffany" w:date="2025-03-25T13:25:00Z">
              <w:tcPr>
                <w:tcW w:w="1287" w:type="dxa"/>
              </w:tcPr>
            </w:tcPrChange>
          </w:tcPr>
          <w:p w14:paraId="557A223C" w14:textId="4114E3FB" w:rsidR="008829E5" w:rsidRPr="00B31E44" w:rsidRDefault="008829E5" w:rsidP="008829E5">
            <w:pPr>
              <w:cnfStyle w:val="000000000000" w:firstRow="0" w:lastRow="0" w:firstColumn="0" w:lastColumn="0" w:oddVBand="0" w:evenVBand="0" w:oddHBand="0" w:evenHBand="0" w:firstRowFirstColumn="0" w:firstRowLastColumn="0" w:lastRowFirstColumn="0" w:lastRowLastColumn="0"/>
              <w:rPr>
                <w:ins w:id="1951" w:author="BEAUMONT Tiffany" w:date="2025-03-25T13:22:00Z"/>
              </w:rPr>
            </w:pPr>
            <w:r>
              <w:rPr>
                <w:rFonts w:ascii="Calibri" w:hAnsi="Calibri" w:cs="Calibri"/>
                <w:color w:val="000000"/>
              </w:rPr>
              <w:t>-0,37</w:t>
            </w:r>
          </w:p>
        </w:tc>
        <w:tc>
          <w:tcPr>
            <w:tcW w:w="1180" w:type="dxa"/>
            <w:vAlign w:val="center"/>
            <w:tcPrChange w:id="1952" w:author="BEAUMONT Tiffany" w:date="2025-03-25T13:25:00Z">
              <w:tcPr>
                <w:tcW w:w="1180" w:type="dxa"/>
              </w:tcPr>
            </w:tcPrChange>
          </w:tcPr>
          <w:p w14:paraId="4980444B" w14:textId="597AF0B8" w:rsidR="008829E5" w:rsidRPr="00B31E44" w:rsidRDefault="008829E5" w:rsidP="008829E5">
            <w:pPr>
              <w:cnfStyle w:val="000000000000" w:firstRow="0" w:lastRow="0" w:firstColumn="0" w:lastColumn="0" w:oddVBand="0" w:evenVBand="0" w:oddHBand="0" w:evenHBand="0" w:firstRowFirstColumn="0" w:firstRowLastColumn="0" w:lastRowFirstColumn="0" w:lastRowLastColumn="0"/>
              <w:rPr>
                <w:ins w:id="1953" w:author="BEAUMONT Tiffany" w:date="2025-03-25T13:22:00Z"/>
              </w:rPr>
            </w:pPr>
            <w:r>
              <w:rPr>
                <w:rFonts w:ascii="Calibri" w:hAnsi="Calibri" w:cs="Calibri"/>
                <w:color w:val="000000"/>
              </w:rPr>
              <w:t>2,49E-03</w:t>
            </w:r>
          </w:p>
        </w:tc>
        <w:tc>
          <w:tcPr>
            <w:tcW w:w="1437" w:type="dxa"/>
            <w:vAlign w:val="center"/>
            <w:tcPrChange w:id="1954" w:author="BEAUMONT Tiffany" w:date="2025-03-25T13:25:00Z">
              <w:tcPr>
                <w:tcW w:w="1437" w:type="dxa"/>
              </w:tcPr>
            </w:tcPrChange>
          </w:tcPr>
          <w:p w14:paraId="58C8CBAF" w14:textId="524858EC" w:rsidR="008829E5" w:rsidRPr="00B31E44" w:rsidRDefault="008829E5" w:rsidP="008829E5">
            <w:pPr>
              <w:cnfStyle w:val="000000000000" w:firstRow="0" w:lastRow="0" w:firstColumn="0" w:lastColumn="0" w:oddVBand="0" w:evenVBand="0" w:oddHBand="0" w:evenHBand="0" w:firstRowFirstColumn="0" w:firstRowLastColumn="0" w:lastRowFirstColumn="0" w:lastRowLastColumn="0"/>
              <w:rPr>
                <w:ins w:id="1955" w:author="BEAUMONT Tiffany" w:date="2025-03-25T13:22:00Z"/>
              </w:rPr>
            </w:pPr>
            <w:r>
              <w:rPr>
                <w:rFonts w:ascii="Calibri" w:hAnsi="Calibri" w:cs="Calibri"/>
                <w:color w:val="000000"/>
              </w:rPr>
              <w:t>Vrai</w:t>
            </w:r>
          </w:p>
        </w:tc>
        <w:tc>
          <w:tcPr>
            <w:tcW w:w="1437" w:type="dxa"/>
            <w:vAlign w:val="center"/>
            <w:tcPrChange w:id="1956" w:author="BEAUMONT Tiffany" w:date="2025-03-25T13:25:00Z">
              <w:tcPr>
                <w:tcW w:w="1437" w:type="dxa"/>
              </w:tcPr>
            </w:tcPrChange>
          </w:tcPr>
          <w:p w14:paraId="2A3ADBA2" w14:textId="4A3D587F" w:rsidR="008829E5" w:rsidRPr="00B31E44" w:rsidRDefault="008829E5" w:rsidP="008829E5">
            <w:pPr>
              <w:cnfStyle w:val="000000000000" w:firstRow="0" w:lastRow="0" w:firstColumn="0" w:lastColumn="0" w:oddVBand="0" w:evenVBand="0" w:oddHBand="0" w:evenHBand="0" w:firstRowFirstColumn="0" w:firstRowLastColumn="0" w:lastRowFirstColumn="0" w:lastRowLastColumn="0"/>
              <w:rPr>
                <w:ins w:id="1957" w:author="BEAUMONT Tiffany" w:date="2025-03-25T13:22:00Z"/>
              </w:rPr>
            </w:pPr>
            <w:r>
              <w:rPr>
                <w:rFonts w:ascii="Calibri" w:hAnsi="Calibri" w:cs="Calibri"/>
                <w:color w:val="000000"/>
              </w:rPr>
              <w:t>0,13</w:t>
            </w:r>
          </w:p>
        </w:tc>
        <w:tc>
          <w:tcPr>
            <w:tcW w:w="1180" w:type="dxa"/>
            <w:vAlign w:val="center"/>
            <w:tcPrChange w:id="1958" w:author="BEAUMONT Tiffany" w:date="2025-03-25T13:25:00Z">
              <w:tcPr>
                <w:tcW w:w="1180" w:type="dxa"/>
              </w:tcPr>
            </w:tcPrChange>
          </w:tcPr>
          <w:p w14:paraId="2F088E46" w14:textId="2E78D422" w:rsidR="008829E5" w:rsidRPr="00B31E44" w:rsidRDefault="008829E5" w:rsidP="008829E5">
            <w:pPr>
              <w:cnfStyle w:val="000000000000" w:firstRow="0" w:lastRow="0" w:firstColumn="0" w:lastColumn="0" w:oddVBand="0" w:evenVBand="0" w:oddHBand="0" w:evenHBand="0" w:firstRowFirstColumn="0" w:firstRowLastColumn="0" w:lastRowFirstColumn="0" w:lastRowLastColumn="0"/>
              <w:rPr>
                <w:ins w:id="1959" w:author="BEAUMONT Tiffany" w:date="2025-03-25T13:22:00Z"/>
              </w:rPr>
            </w:pPr>
            <w:r>
              <w:rPr>
                <w:rFonts w:ascii="Calibri" w:hAnsi="Calibri" w:cs="Calibri"/>
                <w:color w:val="000000"/>
              </w:rPr>
              <w:t>3,15E-01</w:t>
            </w:r>
          </w:p>
        </w:tc>
        <w:tc>
          <w:tcPr>
            <w:tcW w:w="1559" w:type="dxa"/>
            <w:vAlign w:val="center"/>
            <w:tcPrChange w:id="1960" w:author="BEAUMONT Tiffany" w:date="2025-03-25T13:25:00Z">
              <w:tcPr>
                <w:tcW w:w="1559" w:type="dxa"/>
              </w:tcPr>
            </w:tcPrChange>
          </w:tcPr>
          <w:p w14:paraId="7646E4A6" w14:textId="6C6EE794" w:rsidR="008829E5" w:rsidRPr="00B31E44" w:rsidRDefault="008829E5" w:rsidP="008829E5">
            <w:pPr>
              <w:cnfStyle w:val="000000000000" w:firstRow="0" w:lastRow="0" w:firstColumn="0" w:lastColumn="0" w:oddVBand="0" w:evenVBand="0" w:oddHBand="0" w:evenHBand="0" w:firstRowFirstColumn="0" w:firstRowLastColumn="0" w:lastRowFirstColumn="0" w:lastRowLastColumn="0"/>
              <w:rPr>
                <w:ins w:id="1961" w:author="BEAUMONT Tiffany" w:date="2025-03-25T13:22:00Z"/>
              </w:rPr>
            </w:pPr>
            <w:r>
              <w:rPr>
                <w:rFonts w:ascii="Calibri" w:hAnsi="Calibri" w:cs="Calibri"/>
                <w:color w:val="000000"/>
              </w:rPr>
              <w:t>False</w:t>
            </w:r>
          </w:p>
        </w:tc>
      </w:tr>
      <w:tr w:rsidR="008829E5" w:rsidRPr="00602273" w14:paraId="3DAAF99E" w14:textId="77777777" w:rsidTr="002A246D">
        <w:tblPrEx>
          <w:tblW w:w="0" w:type="auto"/>
          <w:tblLayout w:type="fixed"/>
          <w:tblPrExChange w:id="1962" w:author="BEAUMONT Tiffany" w:date="2025-03-25T13:23:00Z">
            <w:tblPrEx>
              <w:tblW w:w="0" w:type="auto"/>
              <w:tblLayout w:type="fixed"/>
            </w:tblPrEx>
          </w:tblPrExChange>
        </w:tblPrEx>
        <w:trPr>
          <w:cnfStyle w:val="000000100000" w:firstRow="0" w:lastRow="0" w:firstColumn="0" w:lastColumn="0" w:oddVBand="0" w:evenVBand="0" w:oddHBand="1" w:evenHBand="0" w:firstRowFirstColumn="0" w:firstRowLastColumn="0" w:lastRowFirstColumn="0" w:lastRowLastColumn="0"/>
          <w:trHeight w:val="340"/>
          <w:ins w:id="1963" w:author="BEAUMONT Tiffany" w:date="2025-03-25T13:22:00Z"/>
          <w:trPrChange w:id="1964" w:author="BEAUMONT Tiffany" w:date="2025-03-25T13:23:00Z">
            <w:trPr>
              <w:trHeight w:val="340"/>
            </w:trPr>
          </w:trPrChange>
        </w:trPr>
        <w:tc>
          <w:tcPr>
            <w:cnfStyle w:val="001000000000" w:firstRow="0" w:lastRow="0" w:firstColumn="1" w:lastColumn="0" w:oddVBand="0" w:evenVBand="0" w:oddHBand="0" w:evenHBand="0" w:firstRowFirstColumn="0" w:firstRowLastColumn="0" w:lastRowFirstColumn="0" w:lastRowLastColumn="0"/>
            <w:tcW w:w="1838" w:type="dxa"/>
            <w:vAlign w:val="bottom"/>
            <w:tcPrChange w:id="1965" w:author="BEAUMONT Tiffany" w:date="2025-03-25T13:23:00Z">
              <w:tcPr>
                <w:tcW w:w="1838" w:type="dxa"/>
              </w:tcPr>
            </w:tcPrChange>
          </w:tcPr>
          <w:p w14:paraId="668A37B2" w14:textId="0D35D905" w:rsidR="008829E5" w:rsidRPr="00B31E44" w:rsidRDefault="008829E5" w:rsidP="008829E5">
            <w:pPr>
              <w:cnfStyle w:val="001000100000" w:firstRow="0" w:lastRow="0" w:firstColumn="1" w:lastColumn="0" w:oddVBand="0" w:evenVBand="0" w:oddHBand="1" w:evenHBand="0" w:firstRowFirstColumn="0" w:firstRowLastColumn="0" w:lastRowFirstColumn="0" w:lastRowLastColumn="0"/>
              <w:rPr>
                <w:ins w:id="1966" w:author="BEAUMONT Tiffany" w:date="2025-03-25T13:22:00Z"/>
              </w:rPr>
            </w:pPr>
            <w:ins w:id="1967" w:author="BEAUMONT Tiffany" w:date="2025-03-25T13:14:00Z">
              <w:r>
                <w:rPr>
                  <w:rFonts w:ascii="Calibri" w:hAnsi="Calibri" w:cs="Calibri"/>
                </w:rPr>
                <w:t>Marque</w:t>
              </w:r>
            </w:ins>
          </w:p>
        </w:tc>
        <w:tc>
          <w:tcPr>
            <w:tcW w:w="1287" w:type="dxa"/>
            <w:vAlign w:val="center"/>
            <w:tcPrChange w:id="1968" w:author="BEAUMONT Tiffany" w:date="2025-03-25T13:23:00Z">
              <w:tcPr>
                <w:tcW w:w="1287" w:type="dxa"/>
              </w:tcPr>
            </w:tcPrChange>
          </w:tcPr>
          <w:p w14:paraId="5F879E80" w14:textId="65D354E1" w:rsidR="008829E5" w:rsidRPr="00B31E44" w:rsidRDefault="008829E5" w:rsidP="008829E5">
            <w:pPr>
              <w:cnfStyle w:val="000000100000" w:firstRow="0" w:lastRow="0" w:firstColumn="0" w:lastColumn="0" w:oddVBand="0" w:evenVBand="0" w:oddHBand="1" w:evenHBand="0" w:firstRowFirstColumn="0" w:firstRowLastColumn="0" w:lastRowFirstColumn="0" w:lastRowLastColumn="0"/>
              <w:rPr>
                <w:ins w:id="1969" w:author="BEAUMONT Tiffany" w:date="2025-03-25T13:22:00Z"/>
              </w:rPr>
            </w:pPr>
            <w:r>
              <w:rPr>
                <w:rFonts w:ascii="Calibri" w:hAnsi="Calibri" w:cs="Calibri"/>
                <w:color w:val="000000"/>
              </w:rPr>
              <w:t>0,27</w:t>
            </w:r>
          </w:p>
        </w:tc>
        <w:tc>
          <w:tcPr>
            <w:tcW w:w="1180" w:type="dxa"/>
            <w:vAlign w:val="center"/>
            <w:tcPrChange w:id="1970" w:author="BEAUMONT Tiffany" w:date="2025-03-25T13:23:00Z">
              <w:tcPr>
                <w:tcW w:w="1180" w:type="dxa"/>
              </w:tcPr>
            </w:tcPrChange>
          </w:tcPr>
          <w:p w14:paraId="70D8717C" w14:textId="776C2130" w:rsidR="008829E5" w:rsidRPr="00B31E44" w:rsidRDefault="008829E5" w:rsidP="008829E5">
            <w:pPr>
              <w:cnfStyle w:val="000000100000" w:firstRow="0" w:lastRow="0" w:firstColumn="0" w:lastColumn="0" w:oddVBand="0" w:evenVBand="0" w:oddHBand="1" w:evenHBand="0" w:firstRowFirstColumn="0" w:firstRowLastColumn="0" w:lastRowFirstColumn="0" w:lastRowLastColumn="0"/>
              <w:rPr>
                <w:ins w:id="1971" w:author="BEAUMONT Tiffany" w:date="2025-03-25T13:22:00Z"/>
              </w:rPr>
            </w:pPr>
            <w:r>
              <w:rPr>
                <w:rFonts w:ascii="Calibri" w:hAnsi="Calibri" w:cs="Calibri"/>
                <w:color w:val="000000"/>
              </w:rPr>
              <w:t>3,19E-02</w:t>
            </w:r>
          </w:p>
        </w:tc>
        <w:tc>
          <w:tcPr>
            <w:tcW w:w="1437" w:type="dxa"/>
            <w:vAlign w:val="center"/>
            <w:tcPrChange w:id="1972" w:author="BEAUMONT Tiffany" w:date="2025-03-25T13:23:00Z">
              <w:tcPr>
                <w:tcW w:w="1437" w:type="dxa"/>
              </w:tcPr>
            </w:tcPrChange>
          </w:tcPr>
          <w:p w14:paraId="3A868BD9" w14:textId="066A54D3" w:rsidR="008829E5" w:rsidRPr="00B31E44" w:rsidRDefault="008829E5" w:rsidP="008829E5">
            <w:pPr>
              <w:cnfStyle w:val="000000100000" w:firstRow="0" w:lastRow="0" w:firstColumn="0" w:lastColumn="0" w:oddVBand="0" w:evenVBand="0" w:oddHBand="1" w:evenHBand="0" w:firstRowFirstColumn="0" w:firstRowLastColumn="0" w:lastRowFirstColumn="0" w:lastRowLastColumn="0"/>
              <w:rPr>
                <w:ins w:id="1973" w:author="BEAUMONT Tiffany" w:date="2025-03-25T13:22:00Z"/>
              </w:rPr>
            </w:pPr>
            <w:r>
              <w:rPr>
                <w:rFonts w:ascii="Calibri" w:hAnsi="Calibri" w:cs="Calibri"/>
                <w:color w:val="000000"/>
              </w:rPr>
              <w:t>Faux</w:t>
            </w:r>
          </w:p>
        </w:tc>
        <w:tc>
          <w:tcPr>
            <w:tcW w:w="1437" w:type="dxa"/>
            <w:vAlign w:val="center"/>
            <w:tcPrChange w:id="1974" w:author="BEAUMONT Tiffany" w:date="2025-03-25T13:23:00Z">
              <w:tcPr>
                <w:tcW w:w="1437" w:type="dxa"/>
              </w:tcPr>
            </w:tcPrChange>
          </w:tcPr>
          <w:p w14:paraId="56AFC997" w14:textId="70F97929" w:rsidR="008829E5" w:rsidRPr="00480F46" w:rsidRDefault="008829E5" w:rsidP="008829E5">
            <w:pPr>
              <w:cnfStyle w:val="000000100000" w:firstRow="0" w:lastRow="0" w:firstColumn="0" w:lastColumn="0" w:oddVBand="0" w:evenVBand="0" w:oddHBand="1" w:evenHBand="0" w:firstRowFirstColumn="0" w:firstRowLastColumn="0" w:lastRowFirstColumn="0" w:lastRowLastColumn="0"/>
              <w:rPr>
                <w:ins w:id="1975" w:author="BEAUMONT Tiffany" w:date="2025-03-25T13:22:00Z"/>
                <w:b/>
                <w:bCs/>
                <w:rPrChange w:id="1976" w:author="BEAUMONT Tiffany" w:date="2025-03-25T13:23:00Z">
                  <w:rPr>
                    <w:ins w:id="1977" w:author="BEAUMONT Tiffany" w:date="2025-03-25T13:22:00Z"/>
                  </w:rPr>
                </w:rPrChange>
              </w:rPr>
            </w:pPr>
            <w:r>
              <w:rPr>
                <w:rFonts w:ascii="Calibri" w:hAnsi="Calibri" w:cs="Calibri"/>
                <w:color w:val="000000"/>
              </w:rPr>
              <w:t>0,36</w:t>
            </w:r>
          </w:p>
        </w:tc>
        <w:tc>
          <w:tcPr>
            <w:tcW w:w="1180" w:type="dxa"/>
            <w:vAlign w:val="center"/>
            <w:tcPrChange w:id="1978" w:author="BEAUMONT Tiffany" w:date="2025-03-25T13:23:00Z">
              <w:tcPr>
                <w:tcW w:w="1180" w:type="dxa"/>
              </w:tcPr>
            </w:tcPrChange>
          </w:tcPr>
          <w:p w14:paraId="30D583D1" w14:textId="2DAA07D1" w:rsidR="008829E5" w:rsidRPr="00480F46" w:rsidRDefault="008829E5" w:rsidP="008829E5">
            <w:pPr>
              <w:cnfStyle w:val="000000100000" w:firstRow="0" w:lastRow="0" w:firstColumn="0" w:lastColumn="0" w:oddVBand="0" w:evenVBand="0" w:oddHBand="1" w:evenHBand="0" w:firstRowFirstColumn="0" w:firstRowLastColumn="0" w:lastRowFirstColumn="0" w:lastRowLastColumn="0"/>
              <w:rPr>
                <w:ins w:id="1979" w:author="BEAUMONT Tiffany" w:date="2025-03-25T13:22:00Z"/>
                <w:b/>
                <w:bCs/>
                <w:rPrChange w:id="1980" w:author="BEAUMONT Tiffany" w:date="2025-03-25T13:23:00Z">
                  <w:rPr>
                    <w:ins w:id="1981" w:author="BEAUMONT Tiffany" w:date="2025-03-25T13:22:00Z"/>
                  </w:rPr>
                </w:rPrChange>
              </w:rPr>
            </w:pPr>
            <w:r>
              <w:rPr>
                <w:rFonts w:ascii="Calibri" w:hAnsi="Calibri" w:cs="Calibri"/>
                <w:color w:val="000000"/>
              </w:rPr>
              <w:t>3,33E-03</w:t>
            </w:r>
          </w:p>
        </w:tc>
        <w:tc>
          <w:tcPr>
            <w:tcW w:w="1559" w:type="dxa"/>
            <w:vAlign w:val="center"/>
            <w:tcPrChange w:id="1982" w:author="BEAUMONT Tiffany" w:date="2025-03-25T13:23:00Z">
              <w:tcPr>
                <w:tcW w:w="1559" w:type="dxa"/>
              </w:tcPr>
            </w:tcPrChange>
          </w:tcPr>
          <w:p w14:paraId="0A2EBA3A" w14:textId="6EFAA262" w:rsidR="008829E5" w:rsidRPr="00480F46" w:rsidRDefault="008829E5" w:rsidP="008829E5">
            <w:pPr>
              <w:cnfStyle w:val="000000100000" w:firstRow="0" w:lastRow="0" w:firstColumn="0" w:lastColumn="0" w:oddVBand="0" w:evenVBand="0" w:oddHBand="1" w:evenHBand="0" w:firstRowFirstColumn="0" w:firstRowLastColumn="0" w:lastRowFirstColumn="0" w:lastRowLastColumn="0"/>
              <w:rPr>
                <w:ins w:id="1983" w:author="BEAUMONT Tiffany" w:date="2025-03-25T13:22:00Z"/>
                <w:b/>
                <w:bCs/>
                <w:rPrChange w:id="1984" w:author="BEAUMONT Tiffany" w:date="2025-03-25T13:23:00Z">
                  <w:rPr>
                    <w:ins w:id="1985" w:author="BEAUMONT Tiffany" w:date="2025-03-25T13:22:00Z"/>
                  </w:rPr>
                </w:rPrChange>
              </w:rPr>
            </w:pPr>
            <w:proofErr w:type="spellStart"/>
            <w:r>
              <w:rPr>
                <w:rFonts w:ascii="Calibri" w:hAnsi="Calibri" w:cs="Calibri"/>
                <w:color w:val="000000"/>
              </w:rPr>
              <w:t>True</w:t>
            </w:r>
            <w:proofErr w:type="spellEnd"/>
          </w:p>
        </w:tc>
      </w:tr>
      <w:tr w:rsidR="008829E5" w:rsidRPr="00602273" w14:paraId="0822C043" w14:textId="77777777" w:rsidTr="002A246D">
        <w:tblPrEx>
          <w:tblW w:w="0" w:type="auto"/>
          <w:tblLayout w:type="fixed"/>
          <w:tblPrExChange w:id="1986" w:author="BEAUMONT Tiffany" w:date="2025-03-25T13:24:00Z">
            <w:tblPrEx>
              <w:tblW w:w="0" w:type="auto"/>
              <w:tblLayout w:type="fixed"/>
            </w:tblPrEx>
          </w:tblPrExChange>
        </w:tblPrEx>
        <w:trPr>
          <w:trHeight w:val="340"/>
          <w:ins w:id="1987" w:author="BEAUMONT Tiffany" w:date="2025-03-25T13:22:00Z"/>
          <w:trPrChange w:id="1988" w:author="BEAUMONT Tiffany" w:date="2025-03-25T13:24:00Z">
            <w:trPr>
              <w:trHeight w:val="340"/>
            </w:trPr>
          </w:trPrChange>
        </w:trPr>
        <w:tc>
          <w:tcPr>
            <w:cnfStyle w:val="001000000000" w:firstRow="0" w:lastRow="0" w:firstColumn="1" w:lastColumn="0" w:oddVBand="0" w:evenVBand="0" w:oddHBand="0" w:evenHBand="0" w:firstRowFirstColumn="0" w:firstRowLastColumn="0" w:lastRowFirstColumn="0" w:lastRowLastColumn="0"/>
            <w:tcW w:w="1838" w:type="dxa"/>
            <w:vAlign w:val="bottom"/>
            <w:tcPrChange w:id="1989" w:author="BEAUMONT Tiffany" w:date="2025-03-25T13:24:00Z">
              <w:tcPr>
                <w:tcW w:w="1838" w:type="dxa"/>
              </w:tcPr>
            </w:tcPrChange>
          </w:tcPr>
          <w:p w14:paraId="6337053A" w14:textId="5458B6CA" w:rsidR="008829E5" w:rsidRPr="00B31E44" w:rsidRDefault="008829E5" w:rsidP="008829E5">
            <w:pPr>
              <w:rPr>
                <w:ins w:id="1990" w:author="BEAUMONT Tiffany" w:date="2025-03-25T13:22:00Z"/>
              </w:rPr>
            </w:pPr>
            <w:ins w:id="1991" w:author="BEAUMONT Tiffany" w:date="2025-03-25T13:14:00Z">
              <w:r>
                <w:rPr>
                  <w:rFonts w:ascii="Calibri" w:hAnsi="Calibri" w:cs="Calibri"/>
                </w:rPr>
                <w:t>Modèle caméra</w:t>
              </w:r>
            </w:ins>
          </w:p>
        </w:tc>
        <w:tc>
          <w:tcPr>
            <w:tcW w:w="1287" w:type="dxa"/>
            <w:vAlign w:val="center"/>
            <w:tcPrChange w:id="1992" w:author="BEAUMONT Tiffany" w:date="2025-03-25T13:24:00Z">
              <w:tcPr>
                <w:tcW w:w="1287" w:type="dxa"/>
              </w:tcPr>
            </w:tcPrChange>
          </w:tcPr>
          <w:p w14:paraId="50D07250" w14:textId="6A69489C" w:rsidR="008829E5" w:rsidRPr="00B31E44" w:rsidRDefault="008829E5" w:rsidP="008829E5">
            <w:pPr>
              <w:cnfStyle w:val="000000000000" w:firstRow="0" w:lastRow="0" w:firstColumn="0" w:lastColumn="0" w:oddVBand="0" w:evenVBand="0" w:oddHBand="0" w:evenHBand="0" w:firstRowFirstColumn="0" w:firstRowLastColumn="0" w:lastRowFirstColumn="0" w:lastRowLastColumn="0"/>
              <w:rPr>
                <w:ins w:id="1993" w:author="BEAUMONT Tiffany" w:date="2025-03-25T13:22:00Z"/>
              </w:rPr>
            </w:pPr>
            <w:r>
              <w:rPr>
                <w:rFonts w:ascii="Calibri" w:hAnsi="Calibri" w:cs="Calibri"/>
                <w:color w:val="000000"/>
              </w:rPr>
              <w:t>-0,24</w:t>
            </w:r>
          </w:p>
        </w:tc>
        <w:tc>
          <w:tcPr>
            <w:tcW w:w="1180" w:type="dxa"/>
            <w:vAlign w:val="center"/>
            <w:tcPrChange w:id="1994" w:author="BEAUMONT Tiffany" w:date="2025-03-25T13:24:00Z">
              <w:tcPr>
                <w:tcW w:w="1180" w:type="dxa"/>
              </w:tcPr>
            </w:tcPrChange>
          </w:tcPr>
          <w:p w14:paraId="67BE44A5" w14:textId="641371B8" w:rsidR="008829E5" w:rsidRPr="00B31E44" w:rsidRDefault="008829E5" w:rsidP="008829E5">
            <w:pPr>
              <w:cnfStyle w:val="000000000000" w:firstRow="0" w:lastRow="0" w:firstColumn="0" w:lastColumn="0" w:oddVBand="0" w:evenVBand="0" w:oddHBand="0" w:evenHBand="0" w:firstRowFirstColumn="0" w:firstRowLastColumn="0" w:lastRowFirstColumn="0" w:lastRowLastColumn="0"/>
              <w:rPr>
                <w:ins w:id="1995" w:author="BEAUMONT Tiffany" w:date="2025-03-25T13:22:00Z"/>
              </w:rPr>
            </w:pPr>
            <w:r>
              <w:rPr>
                <w:rFonts w:ascii="Calibri" w:hAnsi="Calibri" w:cs="Calibri"/>
                <w:color w:val="000000"/>
              </w:rPr>
              <w:t>5,40E-02</w:t>
            </w:r>
          </w:p>
        </w:tc>
        <w:tc>
          <w:tcPr>
            <w:tcW w:w="1437" w:type="dxa"/>
            <w:vAlign w:val="center"/>
            <w:tcPrChange w:id="1996" w:author="BEAUMONT Tiffany" w:date="2025-03-25T13:24:00Z">
              <w:tcPr>
                <w:tcW w:w="1437" w:type="dxa"/>
              </w:tcPr>
            </w:tcPrChange>
          </w:tcPr>
          <w:p w14:paraId="095C6921" w14:textId="6C5E3173" w:rsidR="008829E5" w:rsidRPr="00B31E44" w:rsidRDefault="008829E5" w:rsidP="008829E5">
            <w:pPr>
              <w:cnfStyle w:val="000000000000" w:firstRow="0" w:lastRow="0" w:firstColumn="0" w:lastColumn="0" w:oddVBand="0" w:evenVBand="0" w:oddHBand="0" w:evenHBand="0" w:firstRowFirstColumn="0" w:firstRowLastColumn="0" w:lastRowFirstColumn="0" w:lastRowLastColumn="0"/>
              <w:rPr>
                <w:ins w:id="1997" w:author="BEAUMONT Tiffany" w:date="2025-03-25T13:22:00Z"/>
              </w:rPr>
            </w:pPr>
            <w:r>
              <w:rPr>
                <w:rFonts w:ascii="Calibri" w:hAnsi="Calibri" w:cs="Calibri"/>
                <w:color w:val="000000"/>
              </w:rPr>
              <w:t>Faux</w:t>
            </w:r>
          </w:p>
        </w:tc>
        <w:tc>
          <w:tcPr>
            <w:tcW w:w="1437" w:type="dxa"/>
            <w:vAlign w:val="center"/>
            <w:tcPrChange w:id="1998" w:author="BEAUMONT Tiffany" w:date="2025-03-25T13:24:00Z">
              <w:tcPr>
                <w:tcW w:w="1437" w:type="dxa"/>
              </w:tcPr>
            </w:tcPrChange>
          </w:tcPr>
          <w:p w14:paraId="3939BBC7" w14:textId="4E620828" w:rsidR="008829E5" w:rsidRPr="00B31E44" w:rsidRDefault="008829E5" w:rsidP="008829E5">
            <w:pPr>
              <w:cnfStyle w:val="000000000000" w:firstRow="0" w:lastRow="0" w:firstColumn="0" w:lastColumn="0" w:oddVBand="0" w:evenVBand="0" w:oddHBand="0" w:evenHBand="0" w:firstRowFirstColumn="0" w:firstRowLastColumn="0" w:lastRowFirstColumn="0" w:lastRowLastColumn="0"/>
              <w:rPr>
                <w:ins w:id="1999" w:author="BEAUMONT Tiffany" w:date="2025-03-25T13:22:00Z"/>
              </w:rPr>
            </w:pPr>
            <w:r>
              <w:rPr>
                <w:rFonts w:ascii="Calibri" w:hAnsi="Calibri" w:cs="Calibri"/>
                <w:color w:val="000000"/>
              </w:rPr>
              <w:t>-0,31</w:t>
            </w:r>
          </w:p>
        </w:tc>
        <w:tc>
          <w:tcPr>
            <w:tcW w:w="1180" w:type="dxa"/>
            <w:vAlign w:val="center"/>
            <w:tcPrChange w:id="2000" w:author="BEAUMONT Tiffany" w:date="2025-03-25T13:24:00Z">
              <w:tcPr>
                <w:tcW w:w="1180" w:type="dxa"/>
              </w:tcPr>
            </w:tcPrChange>
          </w:tcPr>
          <w:p w14:paraId="76E5A23F" w14:textId="21DFD008" w:rsidR="008829E5" w:rsidRPr="00B31E44" w:rsidRDefault="008829E5" w:rsidP="008829E5">
            <w:pPr>
              <w:cnfStyle w:val="000000000000" w:firstRow="0" w:lastRow="0" w:firstColumn="0" w:lastColumn="0" w:oddVBand="0" w:evenVBand="0" w:oddHBand="0" w:evenHBand="0" w:firstRowFirstColumn="0" w:firstRowLastColumn="0" w:lastRowFirstColumn="0" w:lastRowLastColumn="0"/>
              <w:rPr>
                <w:ins w:id="2001" w:author="BEAUMONT Tiffany" w:date="2025-03-25T13:22:00Z"/>
              </w:rPr>
            </w:pPr>
            <w:r>
              <w:rPr>
                <w:rFonts w:ascii="Calibri" w:hAnsi="Calibri" w:cs="Calibri"/>
                <w:color w:val="000000"/>
              </w:rPr>
              <w:t>1,16E-02</w:t>
            </w:r>
          </w:p>
        </w:tc>
        <w:tc>
          <w:tcPr>
            <w:tcW w:w="1559" w:type="dxa"/>
            <w:vAlign w:val="center"/>
            <w:tcPrChange w:id="2002" w:author="BEAUMONT Tiffany" w:date="2025-03-25T13:24:00Z">
              <w:tcPr>
                <w:tcW w:w="1559" w:type="dxa"/>
              </w:tcPr>
            </w:tcPrChange>
          </w:tcPr>
          <w:p w14:paraId="628E4CBC" w14:textId="223C9328" w:rsidR="008829E5" w:rsidRPr="00B31E44" w:rsidRDefault="008829E5" w:rsidP="008829E5">
            <w:pPr>
              <w:cnfStyle w:val="000000000000" w:firstRow="0" w:lastRow="0" w:firstColumn="0" w:lastColumn="0" w:oddVBand="0" w:evenVBand="0" w:oddHBand="0" w:evenHBand="0" w:firstRowFirstColumn="0" w:firstRowLastColumn="0" w:lastRowFirstColumn="0" w:lastRowLastColumn="0"/>
              <w:rPr>
                <w:ins w:id="2003" w:author="BEAUMONT Tiffany" w:date="2025-03-25T13:22:00Z"/>
              </w:rPr>
            </w:pPr>
            <w:proofErr w:type="spellStart"/>
            <w:r>
              <w:rPr>
                <w:rFonts w:ascii="Calibri" w:hAnsi="Calibri" w:cs="Calibri"/>
                <w:color w:val="000000"/>
              </w:rPr>
              <w:t>True</w:t>
            </w:r>
            <w:proofErr w:type="spellEnd"/>
          </w:p>
        </w:tc>
      </w:tr>
      <w:tr w:rsidR="008829E5" w:rsidRPr="00602273" w14:paraId="601D1B99" w14:textId="77777777" w:rsidTr="002A246D">
        <w:tblPrEx>
          <w:tblW w:w="0" w:type="auto"/>
          <w:tblLayout w:type="fixed"/>
          <w:tblPrExChange w:id="2004" w:author="BEAUMONT Tiffany" w:date="2025-03-25T13:24:00Z">
            <w:tblPrEx>
              <w:tblW w:w="0" w:type="auto"/>
              <w:tblLayout w:type="fixed"/>
            </w:tblPrEx>
          </w:tblPrExChange>
        </w:tblPrEx>
        <w:trPr>
          <w:cnfStyle w:val="000000100000" w:firstRow="0" w:lastRow="0" w:firstColumn="0" w:lastColumn="0" w:oddVBand="0" w:evenVBand="0" w:oddHBand="1" w:evenHBand="0" w:firstRowFirstColumn="0" w:firstRowLastColumn="0" w:lastRowFirstColumn="0" w:lastRowLastColumn="0"/>
          <w:trHeight w:val="340"/>
          <w:ins w:id="2005" w:author="BEAUMONT Tiffany" w:date="2025-03-25T13:22:00Z"/>
          <w:trPrChange w:id="2006" w:author="BEAUMONT Tiffany" w:date="2025-03-25T13:24:00Z">
            <w:trPr>
              <w:trHeight w:val="340"/>
            </w:trPr>
          </w:trPrChange>
        </w:trPr>
        <w:tc>
          <w:tcPr>
            <w:cnfStyle w:val="001000000000" w:firstRow="0" w:lastRow="0" w:firstColumn="1" w:lastColumn="0" w:oddVBand="0" w:evenVBand="0" w:oddHBand="0" w:evenHBand="0" w:firstRowFirstColumn="0" w:firstRowLastColumn="0" w:lastRowFirstColumn="0" w:lastRowLastColumn="0"/>
            <w:tcW w:w="1838" w:type="dxa"/>
            <w:vAlign w:val="bottom"/>
            <w:tcPrChange w:id="2007" w:author="BEAUMONT Tiffany" w:date="2025-03-25T13:24:00Z">
              <w:tcPr>
                <w:tcW w:w="1838" w:type="dxa"/>
              </w:tcPr>
            </w:tcPrChange>
          </w:tcPr>
          <w:p w14:paraId="38367666" w14:textId="63011952" w:rsidR="008829E5" w:rsidRPr="00B31E44" w:rsidRDefault="008829E5" w:rsidP="008829E5">
            <w:pPr>
              <w:cnfStyle w:val="001000100000" w:firstRow="0" w:lastRow="0" w:firstColumn="1" w:lastColumn="0" w:oddVBand="0" w:evenVBand="0" w:oddHBand="1" w:evenHBand="0" w:firstRowFirstColumn="0" w:firstRowLastColumn="0" w:lastRowFirstColumn="0" w:lastRowLastColumn="0"/>
              <w:rPr>
                <w:ins w:id="2008" w:author="BEAUMONT Tiffany" w:date="2025-03-25T13:22:00Z"/>
              </w:rPr>
            </w:pPr>
            <w:ins w:id="2009" w:author="BEAUMONT Tiffany" w:date="2025-03-25T13:14:00Z">
              <w:r>
                <w:rPr>
                  <w:rFonts w:ascii="Calibri" w:hAnsi="Calibri" w:cs="Calibri"/>
                </w:rPr>
                <w:t>Volume</w:t>
              </w:r>
            </w:ins>
          </w:p>
        </w:tc>
        <w:tc>
          <w:tcPr>
            <w:tcW w:w="1287" w:type="dxa"/>
            <w:vAlign w:val="center"/>
            <w:tcPrChange w:id="2010" w:author="BEAUMONT Tiffany" w:date="2025-03-25T13:24:00Z">
              <w:tcPr>
                <w:tcW w:w="1287" w:type="dxa"/>
              </w:tcPr>
            </w:tcPrChange>
          </w:tcPr>
          <w:p w14:paraId="1C68F967" w14:textId="3C35388E" w:rsidR="008829E5" w:rsidRPr="00B31E44" w:rsidRDefault="008829E5" w:rsidP="008829E5">
            <w:pPr>
              <w:cnfStyle w:val="000000100000" w:firstRow="0" w:lastRow="0" w:firstColumn="0" w:lastColumn="0" w:oddVBand="0" w:evenVBand="0" w:oddHBand="1" w:evenHBand="0" w:firstRowFirstColumn="0" w:firstRowLastColumn="0" w:lastRowFirstColumn="0" w:lastRowLastColumn="0"/>
              <w:rPr>
                <w:ins w:id="2011" w:author="BEAUMONT Tiffany" w:date="2025-03-25T13:22:00Z"/>
              </w:rPr>
            </w:pPr>
            <w:r>
              <w:rPr>
                <w:rFonts w:ascii="Calibri" w:hAnsi="Calibri" w:cs="Calibri"/>
                <w:color w:val="000000"/>
              </w:rPr>
              <w:t>-0,17</w:t>
            </w:r>
          </w:p>
        </w:tc>
        <w:tc>
          <w:tcPr>
            <w:tcW w:w="1180" w:type="dxa"/>
            <w:vAlign w:val="center"/>
            <w:tcPrChange w:id="2012" w:author="BEAUMONT Tiffany" w:date="2025-03-25T13:24:00Z">
              <w:tcPr>
                <w:tcW w:w="1180" w:type="dxa"/>
              </w:tcPr>
            </w:tcPrChange>
          </w:tcPr>
          <w:p w14:paraId="0234AFCD" w14:textId="60C76A4A" w:rsidR="008829E5" w:rsidRPr="00B31E44" w:rsidRDefault="008829E5" w:rsidP="008829E5">
            <w:pPr>
              <w:cnfStyle w:val="000000100000" w:firstRow="0" w:lastRow="0" w:firstColumn="0" w:lastColumn="0" w:oddVBand="0" w:evenVBand="0" w:oddHBand="1" w:evenHBand="0" w:firstRowFirstColumn="0" w:firstRowLastColumn="0" w:lastRowFirstColumn="0" w:lastRowLastColumn="0"/>
              <w:rPr>
                <w:ins w:id="2013" w:author="BEAUMONT Tiffany" w:date="2025-03-25T13:22:00Z"/>
              </w:rPr>
            </w:pPr>
            <w:r>
              <w:rPr>
                <w:rFonts w:ascii="Calibri" w:hAnsi="Calibri" w:cs="Calibri"/>
                <w:color w:val="000000"/>
              </w:rPr>
              <w:t>1,84E-01</w:t>
            </w:r>
          </w:p>
        </w:tc>
        <w:tc>
          <w:tcPr>
            <w:tcW w:w="1437" w:type="dxa"/>
            <w:vAlign w:val="center"/>
            <w:tcPrChange w:id="2014" w:author="BEAUMONT Tiffany" w:date="2025-03-25T13:24:00Z">
              <w:tcPr>
                <w:tcW w:w="1437" w:type="dxa"/>
              </w:tcPr>
            </w:tcPrChange>
          </w:tcPr>
          <w:p w14:paraId="3A48F49C" w14:textId="7763C4AF" w:rsidR="008829E5" w:rsidRPr="00B31E44" w:rsidRDefault="008829E5" w:rsidP="008829E5">
            <w:pPr>
              <w:cnfStyle w:val="000000100000" w:firstRow="0" w:lastRow="0" w:firstColumn="0" w:lastColumn="0" w:oddVBand="0" w:evenVBand="0" w:oddHBand="1" w:evenHBand="0" w:firstRowFirstColumn="0" w:firstRowLastColumn="0" w:lastRowFirstColumn="0" w:lastRowLastColumn="0"/>
              <w:rPr>
                <w:ins w:id="2015" w:author="BEAUMONT Tiffany" w:date="2025-03-25T13:22:00Z"/>
              </w:rPr>
            </w:pPr>
            <w:r>
              <w:rPr>
                <w:rFonts w:ascii="Calibri" w:hAnsi="Calibri" w:cs="Calibri"/>
                <w:color w:val="000000"/>
              </w:rPr>
              <w:t>Faux</w:t>
            </w:r>
          </w:p>
        </w:tc>
        <w:tc>
          <w:tcPr>
            <w:tcW w:w="1437" w:type="dxa"/>
            <w:vAlign w:val="center"/>
            <w:tcPrChange w:id="2016" w:author="BEAUMONT Tiffany" w:date="2025-03-25T13:24:00Z">
              <w:tcPr>
                <w:tcW w:w="1437" w:type="dxa"/>
              </w:tcPr>
            </w:tcPrChange>
          </w:tcPr>
          <w:p w14:paraId="1BDCD3CD" w14:textId="0DB55B7E" w:rsidR="008829E5" w:rsidRPr="00B31E44" w:rsidRDefault="008829E5" w:rsidP="008829E5">
            <w:pPr>
              <w:cnfStyle w:val="000000100000" w:firstRow="0" w:lastRow="0" w:firstColumn="0" w:lastColumn="0" w:oddVBand="0" w:evenVBand="0" w:oddHBand="1" w:evenHBand="0" w:firstRowFirstColumn="0" w:firstRowLastColumn="0" w:lastRowFirstColumn="0" w:lastRowLastColumn="0"/>
              <w:rPr>
                <w:ins w:id="2017" w:author="BEAUMONT Tiffany" w:date="2025-03-25T13:22:00Z"/>
              </w:rPr>
            </w:pPr>
            <w:r>
              <w:rPr>
                <w:rFonts w:ascii="Calibri" w:hAnsi="Calibri" w:cs="Calibri"/>
                <w:color w:val="000000"/>
              </w:rPr>
              <w:t>-0,31</w:t>
            </w:r>
          </w:p>
        </w:tc>
        <w:tc>
          <w:tcPr>
            <w:tcW w:w="1180" w:type="dxa"/>
            <w:vAlign w:val="center"/>
            <w:tcPrChange w:id="2018" w:author="BEAUMONT Tiffany" w:date="2025-03-25T13:24:00Z">
              <w:tcPr>
                <w:tcW w:w="1180" w:type="dxa"/>
              </w:tcPr>
            </w:tcPrChange>
          </w:tcPr>
          <w:p w14:paraId="01B622C3" w14:textId="0183AB4C" w:rsidR="008829E5" w:rsidRPr="00B31E44" w:rsidRDefault="008829E5" w:rsidP="008829E5">
            <w:pPr>
              <w:cnfStyle w:val="000000100000" w:firstRow="0" w:lastRow="0" w:firstColumn="0" w:lastColumn="0" w:oddVBand="0" w:evenVBand="0" w:oddHBand="1" w:evenHBand="0" w:firstRowFirstColumn="0" w:firstRowLastColumn="0" w:lastRowFirstColumn="0" w:lastRowLastColumn="0"/>
              <w:rPr>
                <w:ins w:id="2019" w:author="BEAUMONT Tiffany" w:date="2025-03-25T13:22:00Z"/>
              </w:rPr>
            </w:pPr>
            <w:r>
              <w:rPr>
                <w:rFonts w:ascii="Calibri" w:hAnsi="Calibri" w:cs="Calibri"/>
                <w:color w:val="000000"/>
              </w:rPr>
              <w:t>1,29E-02</w:t>
            </w:r>
          </w:p>
        </w:tc>
        <w:tc>
          <w:tcPr>
            <w:tcW w:w="1559" w:type="dxa"/>
            <w:vAlign w:val="center"/>
            <w:tcPrChange w:id="2020" w:author="BEAUMONT Tiffany" w:date="2025-03-25T13:24:00Z">
              <w:tcPr>
                <w:tcW w:w="1559" w:type="dxa"/>
              </w:tcPr>
            </w:tcPrChange>
          </w:tcPr>
          <w:p w14:paraId="43604AA9" w14:textId="334F30C4" w:rsidR="008829E5" w:rsidRPr="00B31E44" w:rsidRDefault="008829E5" w:rsidP="008829E5">
            <w:pPr>
              <w:cnfStyle w:val="000000100000" w:firstRow="0" w:lastRow="0" w:firstColumn="0" w:lastColumn="0" w:oddVBand="0" w:evenVBand="0" w:oddHBand="1" w:evenHBand="0" w:firstRowFirstColumn="0" w:firstRowLastColumn="0" w:lastRowFirstColumn="0" w:lastRowLastColumn="0"/>
              <w:rPr>
                <w:ins w:id="2021" w:author="BEAUMONT Tiffany" w:date="2025-03-25T13:22:00Z"/>
              </w:rPr>
            </w:pPr>
            <w:proofErr w:type="spellStart"/>
            <w:r>
              <w:rPr>
                <w:rFonts w:ascii="Calibri" w:hAnsi="Calibri" w:cs="Calibri"/>
                <w:color w:val="000000"/>
              </w:rPr>
              <w:t>True</w:t>
            </w:r>
            <w:proofErr w:type="spellEnd"/>
          </w:p>
        </w:tc>
      </w:tr>
      <w:tr w:rsidR="008829E5" w:rsidRPr="00602273" w14:paraId="2CB47532" w14:textId="77777777" w:rsidTr="002A246D">
        <w:tblPrEx>
          <w:tblW w:w="0" w:type="auto"/>
          <w:tblLayout w:type="fixed"/>
          <w:tblPrExChange w:id="2022" w:author="BEAUMONT Tiffany" w:date="2025-03-25T13:24:00Z">
            <w:tblPrEx>
              <w:tblW w:w="0" w:type="auto"/>
              <w:tblLayout w:type="fixed"/>
            </w:tblPrEx>
          </w:tblPrExChange>
        </w:tblPrEx>
        <w:trPr>
          <w:trHeight w:val="340"/>
          <w:ins w:id="2023" w:author="BEAUMONT Tiffany" w:date="2025-03-25T13:22:00Z"/>
          <w:trPrChange w:id="2024" w:author="BEAUMONT Tiffany" w:date="2025-03-25T13:24:00Z">
            <w:trPr>
              <w:trHeight w:val="340"/>
            </w:trPr>
          </w:trPrChange>
        </w:trPr>
        <w:tc>
          <w:tcPr>
            <w:cnfStyle w:val="001000000000" w:firstRow="0" w:lastRow="0" w:firstColumn="1" w:lastColumn="0" w:oddVBand="0" w:evenVBand="0" w:oddHBand="0" w:evenHBand="0" w:firstRowFirstColumn="0" w:firstRowLastColumn="0" w:lastRowFirstColumn="0" w:lastRowLastColumn="0"/>
            <w:tcW w:w="1838" w:type="dxa"/>
            <w:vAlign w:val="bottom"/>
            <w:tcPrChange w:id="2025" w:author="BEAUMONT Tiffany" w:date="2025-03-25T13:24:00Z">
              <w:tcPr>
                <w:tcW w:w="1838" w:type="dxa"/>
              </w:tcPr>
            </w:tcPrChange>
          </w:tcPr>
          <w:p w14:paraId="57B8A422" w14:textId="278F79C6" w:rsidR="008829E5" w:rsidRPr="00B31E44" w:rsidRDefault="008829E5" w:rsidP="008829E5">
            <w:pPr>
              <w:rPr>
                <w:ins w:id="2026" w:author="BEAUMONT Tiffany" w:date="2025-03-25T13:22:00Z"/>
              </w:rPr>
            </w:pPr>
            <w:ins w:id="2027" w:author="BEAUMONT Tiffany" w:date="2025-03-25T13:14:00Z">
              <w:r>
                <w:rPr>
                  <w:rFonts w:ascii="Calibri" w:hAnsi="Calibri" w:cs="Calibri"/>
                </w:rPr>
                <w:t>Taille du pixel</w:t>
              </w:r>
            </w:ins>
          </w:p>
        </w:tc>
        <w:tc>
          <w:tcPr>
            <w:tcW w:w="1287" w:type="dxa"/>
            <w:vAlign w:val="center"/>
            <w:tcPrChange w:id="2028" w:author="BEAUMONT Tiffany" w:date="2025-03-25T13:24:00Z">
              <w:tcPr>
                <w:tcW w:w="1287" w:type="dxa"/>
              </w:tcPr>
            </w:tcPrChange>
          </w:tcPr>
          <w:p w14:paraId="617D873D" w14:textId="463F5B26" w:rsidR="008829E5" w:rsidRPr="00B31E44" w:rsidRDefault="008829E5" w:rsidP="008829E5">
            <w:pPr>
              <w:cnfStyle w:val="000000000000" w:firstRow="0" w:lastRow="0" w:firstColumn="0" w:lastColumn="0" w:oddVBand="0" w:evenVBand="0" w:oddHBand="0" w:evenHBand="0" w:firstRowFirstColumn="0" w:firstRowLastColumn="0" w:lastRowFirstColumn="0" w:lastRowLastColumn="0"/>
              <w:rPr>
                <w:ins w:id="2029" w:author="BEAUMONT Tiffany" w:date="2025-03-25T13:22:00Z"/>
              </w:rPr>
            </w:pPr>
            <w:r>
              <w:rPr>
                <w:rFonts w:ascii="Calibri" w:hAnsi="Calibri" w:cs="Calibri"/>
                <w:color w:val="000000"/>
              </w:rPr>
              <w:t>-0,17</w:t>
            </w:r>
          </w:p>
        </w:tc>
        <w:tc>
          <w:tcPr>
            <w:tcW w:w="1180" w:type="dxa"/>
            <w:vAlign w:val="center"/>
            <w:tcPrChange w:id="2030" w:author="BEAUMONT Tiffany" w:date="2025-03-25T13:24:00Z">
              <w:tcPr>
                <w:tcW w:w="1180" w:type="dxa"/>
              </w:tcPr>
            </w:tcPrChange>
          </w:tcPr>
          <w:p w14:paraId="27BA15AA" w14:textId="07989FD1" w:rsidR="008829E5" w:rsidRPr="00B31E44" w:rsidRDefault="008829E5" w:rsidP="008829E5">
            <w:pPr>
              <w:cnfStyle w:val="000000000000" w:firstRow="0" w:lastRow="0" w:firstColumn="0" w:lastColumn="0" w:oddVBand="0" w:evenVBand="0" w:oddHBand="0" w:evenHBand="0" w:firstRowFirstColumn="0" w:firstRowLastColumn="0" w:lastRowFirstColumn="0" w:lastRowLastColumn="0"/>
              <w:rPr>
                <w:ins w:id="2031" w:author="BEAUMONT Tiffany" w:date="2025-03-25T13:22:00Z"/>
              </w:rPr>
            </w:pPr>
            <w:r>
              <w:rPr>
                <w:rFonts w:ascii="Calibri" w:hAnsi="Calibri" w:cs="Calibri"/>
                <w:color w:val="000000"/>
              </w:rPr>
              <w:t>1,87E-01</w:t>
            </w:r>
          </w:p>
        </w:tc>
        <w:tc>
          <w:tcPr>
            <w:tcW w:w="1437" w:type="dxa"/>
            <w:vAlign w:val="center"/>
            <w:tcPrChange w:id="2032" w:author="BEAUMONT Tiffany" w:date="2025-03-25T13:24:00Z">
              <w:tcPr>
                <w:tcW w:w="1437" w:type="dxa"/>
              </w:tcPr>
            </w:tcPrChange>
          </w:tcPr>
          <w:p w14:paraId="28DDE0D1" w14:textId="137180FF" w:rsidR="008829E5" w:rsidRPr="00B31E44" w:rsidRDefault="008829E5" w:rsidP="008829E5">
            <w:pPr>
              <w:cnfStyle w:val="000000000000" w:firstRow="0" w:lastRow="0" w:firstColumn="0" w:lastColumn="0" w:oddVBand="0" w:evenVBand="0" w:oddHBand="0" w:evenHBand="0" w:firstRowFirstColumn="0" w:firstRowLastColumn="0" w:lastRowFirstColumn="0" w:lastRowLastColumn="0"/>
              <w:rPr>
                <w:ins w:id="2033" w:author="BEAUMONT Tiffany" w:date="2025-03-25T13:22:00Z"/>
              </w:rPr>
            </w:pPr>
            <w:r>
              <w:rPr>
                <w:rFonts w:ascii="Calibri" w:hAnsi="Calibri" w:cs="Calibri"/>
                <w:color w:val="000000"/>
              </w:rPr>
              <w:t>Faux</w:t>
            </w:r>
          </w:p>
        </w:tc>
        <w:tc>
          <w:tcPr>
            <w:tcW w:w="1437" w:type="dxa"/>
            <w:vAlign w:val="center"/>
            <w:tcPrChange w:id="2034" w:author="BEAUMONT Tiffany" w:date="2025-03-25T13:24:00Z">
              <w:tcPr>
                <w:tcW w:w="1437" w:type="dxa"/>
              </w:tcPr>
            </w:tcPrChange>
          </w:tcPr>
          <w:p w14:paraId="63068565" w14:textId="72579157" w:rsidR="008829E5" w:rsidRPr="00B31E44" w:rsidRDefault="008829E5" w:rsidP="008829E5">
            <w:pPr>
              <w:cnfStyle w:val="000000000000" w:firstRow="0" w:lastRow="0" w:firstColumn="0" w:lastColumn="0" w:oddVBand="0" w:evenVBand="0" w:oddHBand="0" w:evenHBand="0" w:firstRowFirstColumn="0" w:firstRowLastColumn="0" w:lastRowFirstColumn="0" w:lastRowLastColumn="0"/>
              <w:rPr>
                <w:ins w:id="2035" w:author="BEAUMONT Tiffany" w:date="2025-03-25T13:22:00Z"/>
              </w:rPr>
            </w:pPr>
            <w:r>
              <w:rPr>
                <w:rFonts w:ascii="Calibri" w:hAnsi="Calibri" w:cs="Calibri"/>
                <w:color w:val="000000"/>
              </w:rPr>
              <w:t>-0,27</w:t>
            </w:r>
          </w:p>
        </w:tc>
        <w:tc>
          <w:tcPr>
            <w:tcW w:w="1180" w:type="dxa"/>
            <w:vAlign w:val="center"/>
            <w:tcPrChange w:id="2036" w:author="BEAUMONT Tiffany" w:date="2025-03-25T13:24:00Z">
              <w:tcPr>
                <w:tcW w:w="1180" w:type="dxa"/>
              </w:tcPr>
            </w:tcPrChange>
          </w:tcPr>
          <w:p w14:paraId="0C385ADF" w14:textId="246F9F0F" w:rsidR="008829E5" w:rsidRPr="00B31E44" w:rsidRDefault="008829E5" w:rsidP="008829E5">
            <w:pPr>
              <w:cnfStyle w:val="000000000000" w:firstRow="0" w:lastRow="0" w:firstColumn="0" w:lastColumn="0" w:oddVBand="0" w:evenVBand="0" w:oddHBand="0" w:evenHBand="0" w:firstRowFirstColumn="0" w:firstRowLastColumn="0" w:lastRowFirstColumn="0" w:lastRowLastColumn="0"/>
              <w:rPr>
                <w:ins w:id="2037" w:author="BEAUMONT Tiffany" w:date="2025-03-25T13:22:00Z"/>
              </w:rPr>
            </w:pPr>
            <w:r>
              <w:rPr>
                <w:rFonts w:ascii="Calibri" w:hAnsi="Calibri" w:cs="Calibri"/>
                <w:color w:val="000000"/>
              </w:rPr>
              <w:t>3,14E-02</w:t>
            </w:r>
          </w:p>
        </w:tc>
        <w:tc>
          <w:tcPr>
            <w:tcW w:w="1559" w:type="dxa"/>
            <w:vAlign w:val="center"/>
            <w:tcPrChange w:id="2038" w:author="BEAUMONT Tiffany" w:date="2025-03-25T13:24:00Z">
              <w:tcPr>
                <w:tcW w:w="1559" w:type="dxa"/>
              </w:tcPr>
            </w:tcPrChange>
          </w:tcPr>
          <w:p w14:paraId="6902D50E" w14:textId="6935BE04" w:rsidR="008829E5" w:rsidRPr="00B31E44" w:rsidRDefault="008829E5" w:rsidP="008829E5">
            <w:pPr>
              <w:cnfStyle w:val="000000000000" w:firstRow="0" w:lastRow="0" w:firstColumn="0" w:lastColumn="0" w:oddVBand="0" w:evenVBand="0" w:oddHBand="0" w:evenHBand="0" w:firstRowFirstColumn="0" w:firstRowLastColumn="0" w:lastRowFirstColumn="0" w:lastRowLastColumn="0"/>
              <w:rPr>
                <w:ins w:id="2039" w:author="BEAUMONT Tiffany" w:date="2025-03-25T13:22:00Z"/>
              </w:rPr>
            </w:pPr>
            <w:r>
              <w:rPr>
                <w:rFonts w:ascii="Calibri" w:hAnsi="Calibri" w:cs="Calibri"/>
                <w:color w:val="000000"/>
              </w:rPr>
              <w:t>False</w:t>
            </w:r>
          </w:p>
        </w:tc>
      </w:tr>
      <w:tr w:rsidR="008829E5" w:rsidRPr="00602273" w14:paraId="53C9F2A8" w14:textId="77777777" w:rsidTr="002A246D">
        <w:tblPrEx>
          <w:tblW w:w="0" w:type="auto"/>
          <w:tblLayout w:type="fixed"/>
          <w:tblPrExChange w:id="2040" w:author="BEAUMONT Tiffany" w:date="2025-03-25T13:24:00Z">
            <w:tblPrEx>
              <w:tblW w:w="0" w:type="auto"/>
              <w:tblLayout w:type="fixed"/>
            </w:tblPrEx>
          </w:tblPrExChange>
        </w:tblPrEx>
        <w:trPr>
          <w:cnfStyle w:val="000000100000" w:firstRow="0" w:lastRow="0" w:firstColumn="0" w:lastColumn="0" w:oddVBand="0" w:evenVBand="0" w:oddHBand="1" w:evenHBand="0" w:firstRowFirstColumn="0" w:firstRowLastColumn="0" w:lastRowFirstColumn="0" w:lastRowLastColumn="0"/>
          <w:trHeight w:val="340"/>
          <w:ins w:id="2041" w:author="BEAUMONT Tiffany" w:date="2025-03-25T13:22:00Z"/>
          <w:trPrChange w:id="2042" w:author="BEAUMONT Tiffany" w:date="2025-03-25T13:24:00Z">
            <w:trPr>
              <w:trHeight w:val="340"/>
            </w:trPr>
          </w:trPrChange>
        </w:trPr>
        <w:tc>
          <w:tcPr>
            <w:cnfStyle w:val="001000000000" w:firstRow="0" w:lastRow="0" w:firstColumn="1" w:lastColumn="0" w:oddVBand="0" w:evenVBand="0" w:oddHBand="0" w:evenHBand="0" w:firstRowFirstColumn="0" w:firstRowLastColumn="0" w:lastRowFirstColumn="0" w:lastRowLastColumn="0"/>
            <w:tcW w:w="1838" w:type="dxa"/>
            <w:vAlign w:val="bottom"/>
            <w:tcPrChange w:id="2043" w:author="BEAUMONT Tiffany" w:date="2025-03-25T13:24:00Z">
              <w:tcPr>
                <w:tcW w:w="1838" w:type="dxa"/>
              </w:tcPr>
            </w:tcPrChange>
          </w:tcPr>
          <w:p w14:paraId="2200C35A" w14:textId="4A89C6D0" w:rsidR="008829E5" w:rsidRPr="00B31E44" w:rsidRDefault="008829E5" w:rsidP="008829E5">
            <w:pPr>
              <w:cnfStyle w:val="001000100000" w:firstRow="0" w:lastRow="0" w:firstColumn="1" w:lastColumn="0" w:oddVBand="0" w:evenVBand="0" w:oddHBand="1" w:evenHBand="0" w:firstRowFirstColumn="0" w:firstRowLastColumn="0" w:lastRowFirstColumn="0" w:lastRowLastColumn="0"/>
              <w:rPr>
                <w:ins w:id="2044" w:author="BEAUMONT Tiffany" w:date="2025-03-25T13:22:00Z"/>
              </w:rPr>
            </w:pPr>
            <w:r>
              <w:rPr>
                <w:rFonts w:ascii="Calibri" w:hAnsi="Calibri" w:cs="Calibri"/>
              </w:rPr>
              <w:t>Facteur Sténo.</w:t>
            </w:r>
          </w:p>
        </w:tc>
        <w:tc>
          <w:tcPr>
            <w:tcW w:w="1287" w:type="dxa"/>
            <w:vAlign w:val="center"/>
            <w:tcPrChange w:id="2045" w:author="BEAUMONT Tiffany" w:date="2025-03-25T13:24:00Z">
              <w:tcPr>
                <w:tcW w:w="1287" w:type="dxa"/>
              </w:tcPr>
            </w:tcPrChange>
          </w:tcPr>
          <w:p w14:paraId="1253126A" w14:textId="229CFEDE" w:rsidR="008829E5" w:rsidRPr="00B31E44" w:rsidRDefault="008829E5" w:rsidP="008829E5">
            <w:pPr>
              <w:cnfStyle w:val="000000100000" w:firstRow="0" w:lastRow="0" w:firstColumn="0" w:lastColumn="0" w:oddVBand="0" w:evenVBand="0" w:oddHBand="1" w:evenHBand="0" w:firstRowFirstColumn="0" w:firstRowLastColumn="0" w:lastRowFirstColumn="0" w:lastRowLastColumn="0"/>
              <w:rPr>
                <w:ins w:id="2046" w:author="BEAUMONT Tiffany" w:date="2025-03-25T13:22:00Z"/>
              </w:rPr>
            </w:pPr>
            <w:r>
              <w:rPr>
                <w:rFonts w:ascii="Calibri" w:hAnsi="Calibri" w:cs="Calibri"/>
                <w:color w:val="000000"/>
              </w:rPr>
              <w:t>0,10</w:t>
            </w:r>
          </w:p>
        </w:tc>
        <w:tc>
          <w:tcPr>
            <w:tcW w:w="1180" w:type="dxa"/>
            <w:vAlign w:val="center"/>
            <w:tcPrChange w:id="2047" w:author="BEAUMONT Tiffany" w:date="2025-03-25T13:24:00Z">
              <w:tcPr>
                <w:tcW w:w="1180" w:type="dxa"/>
              </w:tcPr>
            </w:tcPrChange>
          </w:tcPr>
          <w:p w14:paraId="17F62143" w14:textId="7BEA544D" w:rsidR="008829E5" w:rsidRPr="00B31E44" w:rsidRDefault="008829E5" w:rsidP="008829E5">
            <w:pPr>
              <w:cnfStyle w:val="000000100000" w:firstRow="0" w:lastRow="0" w:firstColumn="0" w:lastColumn="0" w:oddVBand="0" w:evenVBand="0" w:oddHBand="1" w:evenHBand="0" w:firstRowFirstColumn="0" w:firstRowLastColumn="0" w:lastRowFirstColumn="0" w:lastRowLastColumn="0"/>
              <w:rPr>
                <w:ins w:id="2048" w:author="BEAUMONT Tiffany" w:date="2025-03-25T13:22:00Z"/>
              </w:rPr>
            </w:pPr>
            <w:r>
              <w:rPr>
                <w:rFonts w:ascii="Calibri" w:hAnsi="Calibri" w:cs="Calibri"/>
                <w:color w:val="000000"/>
              </w:rPr>
              <w:t>4,50E-01</w:t>
            </w:r>
          </w:p>
        </w:tc>
        <w:tc>
          <w:tcPr>
            <w:tcW w:w="1437" w:type="dxa"/>
            <w:vAlign w:val="center"/>
            <w:tcPrChange w:id="2049" w:author="BEAUMONT Tiffany" w:date="2025-03-25T13:24:00Z">
              <w:tcPr>
                <w:tcW w:w="1437" w:type="dxa"/>
              </w:tcPr>
            </w:tcPrChange>
          </w:tcPr>
          <w:p w14:paraId="5866B605" w14:textId="46E2E1F6" w:rsidR="008829E5" w:rsidRPr="00B31E44" w:rsidRDefault="008829E5" w:rsidP="008829E5">
            <w:pPr>
              <w:cnfStyle w:val="000000100000" w:firstRow="0" w:lastRow="0" w:firstColumn="0" w:lastColumn="0" w:oddVBand="0" w:evenVBand="0" w:oddHBand="1" w:evenHBand="0" w:firstRowFirstColumn="0" w:firstRowLastColumn="0" w:lastRowFirstColumn="0" w:lastRowLastColumn="0"/>
              <w:rPr>
                <w:ins w:id="2050" w:author="BEAUMONT Tiffany" w:date="2025-03-25T13:22:00Z"/>
              </w:rPr>
            </w:pPr>
            <w:r>
              <w:rPr>
                <w:rFonts w:ascii="Calibri" w:hAnsi="Calibri" w:cs="Calibri"/>
                <w:color w:val="000000"/>
              </w:rPr>
              <w:t>Faux</w:t>
            </w:r>
          </w:p>
        </w:tc>
        <w:tc>
          <w:tcPr>
            <w:tcW w:w="1437" w:type="dxa"/>
            <w:vAlign w:val="center"/>
            <w:tcPrChange w:id="2051" w:author="BEAUMONT Tiffany" w:date="2025-03-25T13:24:00Z">
              <w:tcPr>
                <w:tcW w:w="1437" w:type="dxa"/>
              </w:tcPr>
            </w:tcPrChange>
          </w:tcPr>
          <w:p w14:paraId="7761BDDF" w14:textId="0071A8CC" w:rsidR="008829E5" w:rsidRPr="00B31E44" w:rsidRDefault="008829E5" w:rsidP="008829E5">
            <w:pPr>
              <w:cnfStyle w:val="000000100000" w:firstRow="0" w:lastRow="0" w:firstColumn="0" w:lastColumn="0" w:oddVBand="0" w:evenVBand="0" w:oddHBand="1" w:evenHBand="0" w:firstRowFirstColumn="0" w:firstRowLastColumn="0" w:lastRowFirstColumn="0" w:lastRowLastColumn="0"/>
              <w:rPr>
                <w:ins w:id="2052" w:author="BEAUMONT Tiffany" w:date="2025-03-25T13:22:00Z"/>
              </w:rPr>
            </w:pPr>
            <w:r>
              <w:rPr>
                <w:rFonts w:ascii="Calibri" w:hAnsi="Calibri" w:cs="Calibri"/>
                <w:color w:val="000000"/>
              </w:rPr>
              <w:t>-0,03</w:t>
            </w:r>
          </w:p>
        </w:tc>
        <w:tc>
          <w:tcPr>
            <w:tcW w:w="1180" w:type="dxa"/>
            <w:vAlign w:val="center"/>
            <w:tcPrChange w:id="2053" w:author="BEAUMONT Tiffany" w:date="2025-03-25T13:24:00Z">
              <w:tcPr>
                <w:tcW w:w="1180" w:type="dxa"/>
              </w:tcPr>
            </w:tcPrChange>
          </w:tcPr>
          <w:p w14:paraId="7BBE0EF7" w14:textId="2365480B" w:rsidR="008829E5" w:rsidRPr="00B31E44" w:rsidRDefault="008829E5" w:rsidP="008829E5">
            <w:pPr>
              <w:cnfStyle w:val="000000100000" w:firstRow="0" w:lastRow="0" w:firstColumn="0" w:lastColumn="0" w:oddVBand="0" w:evenVBand="0" w:oddHBand="1" w:evenHBand="0" w:firstRowFirstColumn="0" w:firstRowLastColumn="0" w:lastRowFirstColumn="0" w:lastRowLastColumn="0"/>
              <w:rPr>
                <w:ins w:id="2054" w:author="BEAUMONT Tiffany" w:date="2025-03-25T13:22:00Z"/>
              </w:rPr>
            </w:pPr>
            <w:r>
              <w:rPr>
                <w:rFonts w:ascii="Calibri" w:hAnsi="Calibri" w:cs="Calibri"/>
                <w:color w:val="000000"/>
              </w:rPr>
              <w:t>8,16E-01</w:t>
            </w:r>
          </w:p>
        </w:tc>
        <w:tc>
          <w:tcPr>
            <w:tcW w:w="1559" w:type="dxa"/>
            <w:vAlign w:val="center"/>
            <w:tcPrChange w:id="2055" w:author="BEAUMONT Tiffany" w:date="2025-03-25T13:24:00Z">
              <w:tcPr>
                <w:tcW w:w="1559" w:type="dxa"/>
              </w:tcPr>
            </w:tcPrChange>
          </w:tcPr>
          <w:p w14:paraId="45511CC8" w14:textId="7F898EBB" w:rsidR="008829E5" w:rsidRPr="00B31E44" w:rsidRDefault="008829E5" w:rsidP="008829E5">
            <w:pPr>
              <w:cnfStyle w:val="000000100000" w:firstRow="0" w:lastRow="0" w:firstColumn="0" w:lastColumn="0" w:oddVBand="0" w:evenVBand="0" w:oddHBand="1" w:evenHBand="0" w:firstRowFirstColumn="0" w:firstRowLastColumn="0" w:lastRowFirstColumn="0" w:lastRowLastColumn="0"/>
              <w:rPr>
                <w:ins w:id="2056" w:author="BEAUMONT Tiffany" w:date="2025-03-25T13:22:00Z"/>
              </w:rPr>
            </w:pPr>
            <w:r>
              <w:rPr>
                <w:rFonts w:ascii="Calibri" w:hAnsi="Calibri" w:cs="Calibri"/>
                <w:color w:val="000000"/>
              </w:rPr>
              <w:t>False</w:t>
            </w:r>
          </w:p>
        </w:tc>
      </w:tr>
    </w:tbl>
    <w:p w14:paraId="4F86246A" w14:textId="77777777" w:rsidR="00480F46" w:rsidDel="000F1D52" w:rsidRDefault="00480F46">
      <w:pPr>
        <w:rPr>
          <w:del w:id="2057" w:author="BEAUMONT Tiffany" w:date="2025-03-25T13:26:00Z"/>
        </w:rPr>
      </w:pPr>
    </w:p>
    <w:p w14:paraId="3C2168CE" w14:textId="48F63B1A" w:rsidR="00671D55" w:rsidDel="00354563" w:rsidRDefault="00671D55" w:rsidP="00BE57CB">
      <w:pPr>
        <w:ind w:left="1560" w:right="1274"/>
        <w:rPr>
          <w:moveFrom w:id="2058" w:author="BEAUMONT Tiffany" w:date="2025-03-26T09:30:00Z"/>
          <w:i/>
          <w:iCs/>
          <w:color w:val="44546A" w:themeColor="text2"/>
          <w:sz w:val="18"/>
          <w:szCs w:val="18"/>
        </w:rPr>
      </w:pPr>
      <w:bookmarkStart w:id="2059" w:name="_Toc193803398"/>
      <w:moveFromRangeStart w:id="2060" w:author="BEAUMONT Tiffany" w:date="2025-03-26T09:30:00Z" w:name="move193873850"/>
      <w:moveFrom w:id="2061" w:author="BEAUMONT Tiffany" w:date="2025-03-26T09:30:00Z">
        <w:r w:rsidRPr="00862043" w:rsidDel="00354563">
          <w:rPr>
            <w:i/>
            <w:iCs/>
            <w:color w:val="44546A" w:themeColor="text2"/>
            <w:sz w:val="18"/>
            <w:szCs w:val="18"/>
          </w:rPr>
          <w:t xml:space="preserve">Tableau </w:t>
        </w:r>
        <w:r w:rsidR="009A4BE0" w:rsidRPr="00862043" w:rsidDel="00354563">
          <w:rPr>
            <w:i/>
            <w:iCs/>
            <w:color w:val="44546A" w:themeColor="text2"/>
            <w:sz w:val="18"/>
            <w:szCs w:val="18"/>
          </w:rPr>
          <w:fldChar w:fldCharType="begin"/>
        </w:r>
        <w:r w:rsidR="009A4BE0" w:rsidRPr="00862043" w:rsidDel="00354563">
          <w:rPr>
            <w:i/>
            <w:iCs/>
            <w:color w:val="44546A" w:themeColor="text2"/>
            <w:sz w:val="18"/>
            <w:szCs w:val="18"/>
          </w:rPr>
          <w:instrText xml:space="preserve"> SEQ Tableau \* ARABIC </w:instrText>
        </w:r>
        <w:r w:rsidR="009A4BE0" w:rsidRPr="00862043" w:rsidDel="00354563">
          <w:rPr>
            <w:i/>
            <w:iCs/>
            <w:color w:val="44546A" w:themeColor="text2"/>
            <w:sz w:val="18"/>
            <w:szCs w:val="18"/>
          </w:rPr>
          <w:fldChar w:fldCharType="separate"/>
        </w:r>
        <w:r w:rsidR="00DE72A2" w:rsidDel="00354563">
          <w:rPr>
            <w:i/>
            <w:iCs/>
            <w:noProof/>
            <w:color w:val="44546A" w:themeColor="text2"/>
            <w:sz w:val="18"/>
            <w:szCs w:val="18"/>
          </w:rPr>
          <w:t>22</w:t>
        </w:r>
        <w:r w:rsidR="009A4BE0" w:rsidRPr="00862043" w:rsidDel="00354563">
          <w:rPr>
            <w:i/>
            <w:iCs/>
            <w:color w:val="44546A" w:themeColor="text2"/>
            <w:sz w:val="18"/>
            <w:szCs w:val="18"/>
          </w:rPr>
          <w:fldChar w:fldCharType="end"/>
        </w:r>
        <w:r w:rsidRPr="00862043" w:rsidDel="00354563">
          <w:rPr>
            <w:i/>
            <w:iCs/>
            <w:color w:val="44546A" w:themeColor="text2"/>
            <w:sz w:val="18"/>
            <w:szCs w:val="18"/>
          </w:rPr>
          <w:t> : Corrélations et p-values d</w:t>
        </w:r>
        <w:r w:rsidR="00706214" w:rsidDel="00354563">
          <w:rPr>
            <w:i/>
            <w:iCs/>
            <w:color w:val="44546A" w:themeColor="text2"/>
            <w:sz w:val="18"/>
            <w:szCs w:val="18"/>
          </w:rPr>
          <w:t xml:space="preserve">u facteur d’étalonnage et de l’erreur relative </w:t>
        </w:r>
        <w:r w:rsidRPr="00862043" w:rsidDel="00354563">
          <w:rPr>
            <w:i/>
            <w:iCs/>
            <w:color w:val="44546A" w:themeColor="text2"/>
            <w:sz w:val="18"/>
            <w:szCs w:val="18"/>
          </w:rPr>
          <w:t>par rapport aux autres paramètres, au Tc</w:t>
        </w:r>
        <w:r w:rsidRPr="00862043" w:rsidDel="00354563">
          <w:rPr>
            <w:i/>
            <w:iCs/>
            <w:color w:val="44546A" w:themeColor="text2"/>
            <w:sz w:val="18"/>
            <w:szCs w:val="18"/>
          </w:rPr>
          <w:noBreakHyphen/>
          <w:t>99m, en collimateur sténopé, en conditions locales, par rapport au fantôme local.</w:t>
        </w:r>
        <w:bookmarkEnd w:id="2059"/>
      </w:moveFrom>
    </w:p>
    <w:moveFromRangeEnd w:id="2060"/>
    <w:p w14:paraId="1F4CD68B" w14:textId="77777777" w:rsidR="005951F0" w:rsidRDefault="005951F0">
      <w:pPr>
        <w:rPr>
          <w:rFonts w:asciiTheme="majorHAnsi" w:eastAsiaTheme="majorEastAsia" w:hAnsiTheme="majorHAnsi" w:cstheme="majorBidi"/>
          <w:color w:val="2F5496" w:themeColor="accent1" w:themeShade="BF"/>
          <w:sz w:val="26"/>
          <w:szCs w:val="26"/>
        </w:rPr>
      </w:pPr>
      <w:r>
        <w:br w:type="page"/>
      </w:r>
    </w:p>
    <w:p w14:paraId="4A0BFEAD" w14:textId="0668EE30" w:rsidR="00671D55" w:rsidRDefault="00C863ED" w:rsidP="00671D55">
      <w:pPr>
        <w:pStyle w:val="Titre2"/>
      </w:pPr>
      <w:bookmarkStart w:id="2062" w:name="_Toc193972800"/>
      <w:r>
        <w:lastRenderedPageBreak/>
        <w:t>Choix d’un</w:t>
      </w:r>
      <w:r w:rsidR="00C96516">
        <w:t xml:space="preserve"> seuil optimal</w:t>
      </w:r>
      <w:bookmarkEnd w:id="2062"/>
    </w:p>
    <w:p w14:paraId="4B782F29" w14:textId="77777777" w:rsidR="00671D55" w:rsidRPr="00671D55" w:rsidRDefault="00671D55" w:rsidP="00671D55"/>
    <w:p w14:paraId="49361A2C" w14:textId="721E51C0" w:rsidR="00671D55" w:rsidDel="0068133B" w:rsidRDefault="0068133B" w:rsidP="001710BA">
      <w:pPr>
        <w:jc w:val="both"/>
        <w:rPr>
          <w:del w:id="2063" w:author="BEAUMONT Tiffany" w:date="2025-03-26T10:27:00Z"/>
        </w:rPr>
      </w:pPr>
      <w:ins w:id="2064" w:author="BEAUMONT Tiffany" w:date="2025-03-26T10:21:00Z">
        <w:r>
          <w:t xml:space="preserve">L’étude </w:t>
        </w:r>
      </w:ins>
      <w:ins w:id="2065" w:author="BEAUMONT Tiffany" w:date="2025-03-26T10:23:00Z">
        <w:r>
          <w:t>des corrélations en</w:t>
        </w:r>
      </w:ins>
      <w:ins w:id="2066" w:author="BEAUMONT Tiffany" w:date="2025-03-26T10:21:00Z">
        <w:r>
          <w:t xml:space="preserve"> conditions locales a permis de mettre</w:t>
        </w:r>
      </w:ins>
      <w:ins w:id="2067" w:author="BEAUMONT Tiffany" w:date="2025-03-26T10:24:00Z">
        <w:r>
          <w:t xml:space="preserve"> en évidence</w:t>
        </w:r>
      </w:ins>
      <w:ins w:id="2068" w:author="BEAUMONT Tiffany" w:date="2025-03-26T10:21:00Z">
        <w:r>
          <w:t xml:space="preserve"> </w:t>
        </w:r>
      </w:ins>
      <w:ins w:id="2069" w:author="BEAUMONT Tiffany" w:date="2025-03-26T10:23:00Z">
        <w:r>
          <w:t>l’impact des p</w:t>
        </w:r>
      </w:ins>
      <w:ins w:id="2070" w:author="BEAUMONT Tiffany" w:date="2025-03-26T10:21:00Z">
        <w:r>
          <w:t xml:space="preserve">aramètres d’acquisition utilisés en routine </w:t>
        </w:r>
      </w:ins>
      <w:ins w:id="2071" w:author="BEAUMONT Tiffany" w:date="2025-03-26T10:23:00Z">
        <w:r>
          <w:t>sur le</w:t>
        </w:r>
      </w:ins>
      <w:ins w:id="2072" w:author="BEAUMONT Tiffany" w:date="2025-03-26T10:21:00Z">
        <w:r>
          <w:t xml:space="preserve"> facteur d’étalonnage.</w:t>
        </w:r>
      </w:ins>
      <w:ins w:id="2073" w:author="BEAUMONT Tiffany" w:date="2025-03-26T10:22:00Z">
        <w:r>
          <w:t xml:space="preserve"> </w:t>
        </w:r>
        <w:del w:id="2074" w:author="BEAUMONT Tiffany" w:date="2025-03-25T14:41:00Z">
          <w:r w:rsidDel="00C247BB">
            <w:delText xml:space="preserve">Les paramètres pour des mesures avec des collimateurs parallèles en I-123 significativement corrélés à l’erreur relative sont donc </w:delText>
          </w:r>
          <w:commentRangeStart w:id="2075"/>
          <w:r w:rsidDel="00C247BB">
            <w:delText>le seuil, l’épaisseur de cristal, la taille de pixel, la durée et le modèle</w:delText>
          </w:r>
          <w:commentRangeEnd w:id="2075"/>
          <w:r w:rsidDel="00C247BB">
            <w:commentReference w:id="2075"/>
          </w:r>
          <w:r w:rsidDel="00C247BB">
            <w:delText xml:space="preserve"> de collimateur </w:delText>
          </w:r>
        </w:del>
        <w:del w:id="2076" w:author="BEAUMONT Tiffany" w:date="2025-03-25T14:37:00Z">
          <w:r w:rsidDel="00C247BB">
            <w:delText xml:space="preserve">(cf. </w:delText>
          </w:r>
          <w:r w:rsidDel="00C247BB">
            <w:fldChar w:fldCharType="begin"/>
          </w:r>
          <w:r w:rsidDel="00C247BB">
            <w:delInstrText xml:space="preserve"> REF _Ref175574232 \h  \* MERGEFORMAT </w:delInstrText>
          </w:r>
        </w:del>
      </w:ins>
      <w:del w:id="2077" w:author="BEAUMONT Tiffany" w:date="2025-03-25T14:37:00Z"/>
      <w:ins w:id="2078" w:author="BEAUMONT Tiffany" w:date="2025-03-26T10:22:00Z">
        <w:del w:id="2079" w:author="BEAUMONT Tiffany" w:date="2025-03-25T14:37:00Z">
          <w:r w:rsidDel="00C247BB">
            <w:fldChar w:fldCharType="separate"/>
          </w:r>
          <w:r w:rsidRPr="00537691" w:rsidDel="00C247BB">
            <w:delText>Tableau 18</w:delText>
          </w:r>
          <w:r w:rsidDel="00C247BB">
            <w:fldChar w:fldCharType="end"/>
          </w:r>
          <w:r w:rsidDel="00C247BB">
            <w:delText xml:space="preserve">). </w:delText>
          </w:r>
        </w:del>
        <w:del w:id="2080" w:author="BEAUMONT Tiffany" w:date="2025-03-25T14:42:00Z">
          <w:r w:rsidDel="008363A7">
            <w:delText xml:space="preserve">Afin d’améliorer la robustesse de nos étalonnages en sensibilité entre les centres en collimateur parallèle à l’I-123 on pourrait fixer un seuil pour la segmentation de l’image, une taille de pixel et la durée d’acquisition. </w:delText>
          </w:r>
        </w:del>
        <w:del w:id="2081" w:author="BEAUMONT Tiffany" w:date="2025-03-25T14:47:00Z">
          <w:r w:rsidDel="00C34AE1">
            <w:delText xml:space="preserve">Les </w:delText>
          </w:r>
        </w:del>
        <w:del w:id="2082" w:author="BEAUMONT Tiffany" w:date="2025-03-25T14:37:00Z">
          <w:r w:rsidDel="00C247BB">
            <w:delText xml:space="preserve">autres </w:delText>
          </w:r>
        </w:del>
        <w:del w:id="2083" w:author="BEAUMONT Tiffany" w:date="2025-03-25T14:47:00Z">
          <w:r w:rsidDel="00C34AE1">
            <w:delText>paramètres comme l</w:delText>
          </w:r>
        </w:del>
        <w:del w:id="2084" w:author="BEAUMONT Tiffany" w:date="2025-03-25T14:43:00Z">
          <w:r w:rsidDel="008363A7">
            <w:delText>’</w:delText>
          </w:r>
        </w:del>
        <w:del w:id="2085" w:author="BEAUMONT Tiffany" w:date="2025-03-25T14:47:00Z">
          <w:r w:rsidDel="00C34AE1">
            <w:delText xml:space="preserve">épaisseur de cristal et le modèle de collimateur sont inhérents aux gamma-caméras. Ils </w:delText>
          </w:r>
        </w:del>
        <w:del w:id="2086" w:author="BEAUMONT Tiffany" w:date="2025-03-25T14:37:00Z">
          <w:r w:rsidDel="00C247BB">
            <w:delText>resteront</w:delText>
          </w:r>
        </w:del>
        <w:del w:id="2087" w:author="BEAUMONT Tiffany" w:date="2025-03-25T14:47:00Z">
          <w:r w:rsidDel="00C34AE1">
            <w:delText xml:space="preserve"> identiques entre la mesure d’étalonnage et les mesures sur patients.</w:delText>
          </w:r>
        </w:del>
        <w:r>
          <w:t xml:space="preserve">Pour aller vers une homogénéisation des </w:t>
        </w:r>
      </w:ins>
      <w:ins w:id="2088" w:author="BEAUMONT Tiffany" w:date="2025-03-26T10:24:00Z">
        <w:r>
          <w:t>pratiques</w:t>
        </w:r>
      </w:ins>
      <w:ins w:id="2089" w:author="BEAUMONT Tiffany" w:date="2025-03-26T10:22:00Z">
        <w:r>
          <w:t xml:space="preserve">, certains paramètres </w:t>
        </w:r>
      </w:ins>
      <w:ins w:id="2090" w:author="BEAUMONT Tiffany" w:date="2025-03-26T10:25:00Z">
        <w:r>
          <w:t xml:space="preserve">propres à l’acquisition </w:t>
        </w:r>
      </w:ins>
      <w:ins w:id="2091" w:author="BEAUMONT Tiffany" w:date="2025-03-26T10:24:00Z">
        <w:r>
          <w:t>doivent</w:t>
        </w:r>
      </w:ins>
      <w:ins w:id="2092" w:author="BEAUMONT Tiffany" w:date="2025-03-26T10:22:00Z">
        <w:r>
          <w:t xml:space="preserve"> être fixer</w:t>
        </w:r>
      </w:ins>
      <w:ins w:id="2093" w:author="BEAUMONT Tiffany" w:date="2025-03-26T10:49:00Z">
        <w:r w:rsidR="005368F9">
          <w:t xml:space="preserve"> dans l’étude multicentriqu</w:t>
        </w:r>
      </w:ins>
      <w:ins w:id="2094" w:author="BEAUMONT Tiffany" w:date="2025-03-26T10:50:00Z">
        <w:r w:rsidR="005368F9">
          <w:t>e</w:t>
        </w:r>
      </w:ins>
      <w:ins w:id="2095" w:author="BEAUMONT Tiffany" w:date="2025-03-26T10:22:00Z">
        <w:r>
          <w:t xml:space="preserve">. </w:t>
        </w:r>
      </w:ins>
      <w:ins w:id="2096" w:author="BEAUMONT Tiffany" w:date="2025-03-26T10:26:00Z">
        <w:r>
          <w:t xml:space="preserve">Dans le but de répondre à ce besoin d’homogénéisation des pratiques, </w:t>
        </w:r>
      </w:ins>
      <w:del w:id="2097" w:author="BEAUMONT Tiffany" w:date="2025-03-26T10:26:00Z">
        <w:r w:rsidR="00671D55" w:rsidDel="0068133B">
          <w:delText>Dans le but d’atténuer les différences de résultat</w:delText>
        </w:r>
        <w:r w:rsidR="001710BA" w:rsidDel="0068133B">
          <w:delText>s</w:delText>
        </w:r>
        <w:r w:rsidR="00671D55" w:rsidDel="0068133B">
          <w:delText xml:space="preserve"> sur la sensibilité inter- et intra-centre, </w:delText>
        </w:r>
      </w:del>
      <w:r w:rsidR="00671D55">
        <w:t xml:space="preserve">un protocole d’acquisition standardisé a </w:t>
      </w:r>
      <w:ins w:id="2098" w:author="BEAUMONT Tiffany" w:date="2025-03-26T10:53:00Z">
        <w:r w:rsidR="005368F9">
          <w:t xml:space="preserve">donc </w:t>
        </w:r>
      </w:ins>
      <w:r w:rsidR="00671D55">
        <w:t xml:space="preserve">été défini </w:t>
      </w:r>
      <w:del w:id="2099" w:author="BEAUMONT Tiffany" w:date="2025-03-26T10:26:00Z">
        <w:r w:rsidR="00671D55" w:rsidDel="0068133B">
          <w:delText>afin de</w:delText>
        </w:r>
      </w:del>
      <w:ins w:id="2100" w:author="BEAUMONT Tiffany" w:date="2025-03-26T10:26:00Z">
        <w:r>
          <w:t>et permettra de</w:t>
        </w:r>
      </w:ins>
      <w:r w:rsidR="00671D55">
        <w:t xml:space="preserve"> comparer les résultats dans des conditions se voulant identiques</w:t>
      </w:r>
      <w:ins w:id="2101" w:author="BEAUMONT Tiffany" w:date="2025-03-26T10:26:00Z">
        <w:r>
          <w:t xml:space="preserve">. </w:t>
        </w:r>
      </w:ins>
      <w:del w:id="2102" w:author="BEAUMONT Tiffany" w:date="2025-03-26T10:26:00Z">
        <w:r w:rsidR="00671D55" w:rsidDel="0068133B">
          <w:delText> : géométrie d’acquisition, activité et temps d’acquisition, paramètres d’acquisition.</w:delText>
        </w:r>
      </w:del>
    </w:p>
    <w:p w14:paraId="79A1811C" w14:textId="71AA7A6B" w:rsidR="0068133B" w:rsidRDefault="00671D55" w:rsidP="001710BA">
      <w:pPr>
        <w:jc w:val="both"/>
        <w:rPr>
          <w:ins w:id="2103" w:author="BEAUMONT Tiffany" w:date="2025-03-26T10:50:00Z"/>
        </w:rPr>
      </w:pPr>
      <w:r>
        <w:t xml:space="preserve">Les conditions standardisées ont été choisies pour être </w:t>
      </w:r>
      <w:ins w:id="2104" w:author="BEAUMONT Tiffany" w:date="2025-03-26T10:27:00Z">
        <w:r w:rsidR="0068133B">
          <w:t>très facilement adaptable</w:t>
        </w:r>
      </w:ins>
      <w:ins w:id="2105" w:author="BEAUMONT Tiffany" w:date="2025-03-26T10:50:00Z">
        <w:r w:rsidR="005368F9">
          <w:t>s</w:t>
        </w:r>
      </w:ins>
      <w:ins w:id="2106" w:author="BEAUMONT Tiffany" w:date="2025-03-26T10:27:00Z">
        <w:r w:rsidR="0068133B">
          <w:t xml:space="preserve"> en routine et </w:t>
        </w:r>
      </w:ins>
      <w:r>
        <w:t>au plus p</w:t>
      </w:r>
      <w:r w:rsidR="00047FB5">
        <w:t xml:space="preserve">roche des pratiques </w:t>
      </w:r>
      <w:del w:id="2107" w:author="BEAUMONT Tiffany" w:date="2025-03-26T10:27:00Z">
        <w:r w:rsidR="00047FB5" w:rsidDel="0068133B">
          <w:delText xml:space="preserve">retrouvées </w:delText>
        </w:r>
        <w:r w:rsidDel="0068133B">
          <w:delText>à partir de l’enquête initiale réalisée auprès des participants</w:delText>
        </w:r>
      </w:del>
      <w:ins w:id="2108" w:author="BEAUMONT Tiffany" w:date="2025-03-26T10:27:00Z">
        <w:r w:rsidR="0068133B">
          <w:t xml:space="preserve">déjà utilisés dans les </w:t>
        </w:r>
      </w:ins>
      <w:ins w:id="2109" w:author="BEAUMONT Tiffany" w:date="2025-03-26T10:29:00Z">
        <w:r w:rsidR="0068133B">
          <w:t>services de médecine nucléaire</w:t>
        </w:r>
      </w:ins>
      <w:ins w:id="2110" w:author="BEAUMONT Tiffany" w:date="2025-03-26T10:27:00Z">
        <w:r w:rsidR="0068133B">
          <w:t xml:space="preserve"> français</w:t>
        </w:r>
      </w:ins>
      <w:r>
        <w:t xml:space="preserve">. </w:t>
      </w:r>
    </w:p>
    <w:p w14:paraId="179DD0F0" w14:textId="15798A61" w:rsidR="004864A4" w:rsidRDefault="005368F9" w:rsidP="001710BA">
      <w:pPr>
        <w:jc w:val="both"/>
        <w:rPr>
          <w:ins w:id="2111" w:author="BEAUMONT Tiffany" w:date="2025-03-26T11:00:00Z"/>
        </w:rPr>
      </w:pPr>
      <w:ins w:id="2112" w:author="BEAUMONT Tiffany" w:date="2025-03-26T10:50:00Z">
        <w:r>
          <w:t>Pour rappel</w:t>
        </w:r>
      </w:ins>
      <w:ins w:id="2113" w:author="BEAUMONT Tiffany" w:date="2025-03-26T11:00:00Z">
        <w:r w:rsidR="004864A4">
          <w:t xml:space="preserve">, le protocole standardisé est défini comme suit : </w:t>
        </w:r>
      </w:ins>
    </w:p>
    <w:p w14:paraId="78A7990F" w14:textId="2C5F515E" w:rsidR="004864A4" w:rsidRDefault="004864A4" w:rsidP="004864A4">
      <w:pPr>
        <w:pStyle w:val="Paragraphedeliste"/>
        <w:numPr>
          <w:ilvl w:val="0"/>
          <w:numId w:val="7"/>
        </w:numPr>
        <w:jc w:val="both"/>
        <w:rPr>
          <w:ins w:id="2114" w:author="BEAUMONT Tiffany" w:date="2025-03-26T11:01:00Z"/>
        </w:rPr>
      </w:pPr>
      <w:ins w:id="2115" w:author="BEAUMONT Tiffany" w:date="2025-03-26T11:01:00Z">
        <w:r>
          <w:t xml:space="preserve">Distance : </w:t>
        </w:r>
      </w:ins>
      <w:ins w:id="2116" w:author="BEAUMONT Tiffany" w:date="2025-03-26T11:03:00Z">
        <w:r>
          <w:t>8 cm</w:t>
        </w:r>
      </w:ins>
      <w:ins w:id="2117" w:author="BEAUMONT Tiffany" w:date="2025-03-26T11:04:00Z">
        <w:r>
          <w:t>, assu</w:t>
        </w:r>
      </w:ins>
      <w:ins w:id="2118" w:author="BEAUMONT Tiffany" w:date="2025-03-26T11:05:00Z">
        <w:r>
          <w:t>rée par une cale de positionnement ;</w:t>
        </w:r>
      </w:ins>
    </w:p>
    <w:p w14:paraId="2997D967" w14:textId="28F34104" w:rsidR="004864A4" w:rsidRPr="00551CEA" w:rsidRDefault="004864A4" w:rsidP="004864A4">
      <w:pPr>
        <w:pStyle w:val="Paragraphedeliste"/>
        <w:numPr>
          <w:ilvl w:val="0"/>
          <w:numId w:val="7"/>
        </w:numPr>
        <w:jc w:val="both"/>
        <w:rPr>
          <w:ins w:id="2119" w:author="BEAUMONT Tiffany" w:date="2025-03-26T11:00:00Z"/>
        </w:rPr>
      </w:pPr>
      <w:ins w:id="2120" w:author="BEAUMONT Tiffany" w:date="2025-03-26T11:01:00Z">
        <w:r>
          <w:t xml:space="preserve">Taille de pixel : </w:t>
        </w:r>
      </w:ins>
      <w:ins w:id="2121" w:author="BEAUMONT Tiffany" w:date="2025-03-26T11:05:00Z">
        <w:r>
          <w:t xml:space="preserve">fixé par la </w:t>
        </w:r>
      </w:ins>
      <w:ins w:id="2122" w:author="BEAUMONT Tiffany" w:date="2025-03-26T11:00:00Z">
        <w:r w:rsidRPr="00551CEA">
          <w:t>matrice 256x256</w:t>
        </w:r>
        <w:r>
          <w:t> </w:t>
        </w:r>
      </w:ins>
      <w:ins w:id="2123" w:author="BEAUMONT Tiffany" w:date="2025-03-26T11:01:00Z">
        <w:r>
          <w:t xml:space="preserve">et </w:t>
        </w:r>
      </w:ins>
      <w:ins w:id="2124" w:author="BEAUMONT Tiffany" w:date="2025-03-26T11:00:00Z">
        <w:r w:rsidRPr="00551CEA">
          <w:t>zoom 2</w:t>
        </w:r>
        <w:r>
          <w:t> ;</w:t>
        </w:r>
      </w:ins>
    </w:p>
    <w:p w14:paraId="417C1724" w14:textId="6BEA0206" w:rsidR="004864A4" w:rsidRDefault="004864A4" w:rsidP="004864A4">
      <w:pPr>
        <w:pStyle w:val="Paragraphedeliste"/>
        <w:numPr>
          <w:ilvl w:val="0"/>
          <w:numId w:val="7"/>
        </w:numPr>
        <w:jc w:val="both"/>
        <w:rPr>
          <w:ins w:id="2125" w:author="BEAUMONT Tiffany" w:date="2025-03-26T11:01:00Z"/>
        </w:rPr>
      </w:pPr>
      <w:ins w:id="2126" w:author="BEAUMONT Tiffany" w:date="2025-03-26T11:01:00Z">
        <w:r>
          <w:t>D</w:t>
        </w:r>
      </w:ins>
      <w:ins w:id="2127" w:author="BEAUMONT Tiffany" w:date="2025-03-26T11:00:00Z">
        <w:r w:rsidRPr="00551CEA">
          <w:t>urée d’acquisition : 5 minutes</w:t>
        </w:r>
        <w:r>
          <w:t> ;</w:t>
        </w:r>
      </w:ins>
    </w:p>
    <w:p w14:paraId="1B23388A" w14:textId="608FC3B4" w:rsidR="004864A4" w:rsidRDefault="004864A4" w:rsidP="004864A4">
      <w:pPr>
        <w:pStyle w:val="Paragraphedeliste"/>
        <w:numPr>
          <w:ilvl w:val="0"/>
          <w:numId w:val="7"/>
        </w:numPr>
        <w:jc w:val="both"/>
        <w:rPr>
          <w:ins w:id="2128" w:author="BEAUMONT Tiffany" w:date="2025-03-26T11:00:00Z"/>
        </w:rPr>
      </w:pPr>
      <w:ins w:id="2129" w:author="BEAUMONT Tiffany" w:date="2025-03-26T11:01:00Z">
        <w:r>
          <w:t>Segmentation par seuillage</w:t>
        </w:r>
      </w:ins>
      <w:ins w:id="2130" w:author="BEAUMONT Tiffany" w:date="2025-03-26T11:02:00Z">
        <w:r>
          <w:t>.</w:t>
        </w:r>
      </w:ins>
    </w:p>
    <w:p w14:paraId="3B96F655" w14:textId="0D28935D" w:rsidR="00671D55" w:rsidDel="0068133B" w:rsidRDefault="0068133B" w:rsidP="001710BA">
      <w:pPr>
        <w:jc w:val="both"/>
        <w:rPr>
          <w:del w:id="2131" w:author="BEAUMONT Tiffany" w:date="2025-03-26T10:28:00Z"/>
        </w:rPr>
      </w:pPr>
      <w:ins w:id="2132" w:author="BEAUMONT Tiffany" w:date="2025-03-26T10:27:00Z">
        <w:r>
          <w:t>L’analyse</w:t>
        </w:r>
      </w:ins>
      <w:ins w:id="2133" w:author="BEAUMONT Tiffany" w:date="2025-03-26T10:28:00Z">
        <w:r>
          <w:t xml:space="preserve"> et plus particulièrement, la méthode de segmentation par seuillage avec un seuil optimisé, sera développé</w:t>
        </w:r>
      </w:ins>
      <w:ins w:id="2134" w:author="BEAUMONT Tiffany" w:date="2025-03-26T10:50:00Z">
        <w:r w:rsidR="005368F9">
          <w:t>e</w:t>
        </w:r>
      </w:ins>
      <w:ins w:id="2135" w:author="BEAUMONT Tiffany" w:date="2025-03-26T10:28:00Z">
        <w:r>
          <w:t xml:space="preserve"> </w:t>
        </w:r>
      </w:ins>
      <w:del w:id="2136" w:author="BEAUMONT Tiffany" w:date="2025-03-26T10:28:00Z">
        <w:r w:rsidR="00671D55" w:rsidDel="0068133B">
          <w:delText>Le choix d’un seuil pour l</w:delText>
        </w:r>
        <w:r w:rsidR="00281CD6" w:rsidDel="0068133B">
          <w:delText>a segmentation</w:delText>
        </w:r>
        <w:r w:rsidR="005951F0" w:rsidDel="0068133B">
          <w:delText xml:space="preserve"> des images</w:delText>
        </w:r>
        <w:r w:rsidR="00671D55" w:rsidDel="0068133B">
          <w:delText xml:space="preserve"> a</w:delText>
        </w:r>
      </w:del>
      <w:ins w:id="2137" w:author="BEAUMONT Tiffany" w:date="2025-03-26T10:28:00Z">
        <w:r>
          <w:t>a</w:t>
        </w:r>
      </w:ins>
      <w:r w:rsidR="00671D55">
        <w:t>fin d</w:t>
      </w:r>
      <w:ins w:id="2138" w:author="BEAUMONT Tiffany" w:date="2025-03-26T10:32:00Z">
        <w:r w:rsidR="00903EA6">
          <w:t>’automatiser la segmentation, d</w:t>
        </w:r>
      </w:ins>
      <w:r w:rsidR="00671D55">
        <w:t xml:space="preserve">e minimiser </w:t>
      </w:r>
      <w:del w:id="2139" w:author="BEAUMONT Tiffany" w:date="2025-03-26T10:28:00Z">
        <w:r w:rsidR="00671D55" w:rsidDel="0068133B">
          <w:delText>les effets de</w:delText>
        </w:r>
        <w:r w:rsidR="005951F0" w:rsidDel="0068133B">
          <w:delText xml:space="preserve"> volume des différents fantômes</w:delText>
        </w:r>
      </w:del>
      <w:ins w:id="2140" w:author="BEAUMONT Tiffany" w:date="2025-03-26T10:28:00Z">
        <w:r>
          <w:t>l’effet du volume thyroïdien</w:t>
        </w:r>
      </w:ins>
      <w:ins w:id="2141" w:author="BEAUMONT Tiffany" w:date="2025-03-26T10:30:00Z">
        <w:r>
          <w:t xml:space="preserve"> et de garantir une quantification fiable de l’activité</w:t>
        </w:r>
      </w:ins>
      <w:ins w:id="2142" w:author="BEAUMONT Tiffany" w:date="2025-03-26T10:28:00Z">
        <w:r>
          <w:t xml:space="preserve">. </w:t>
        </w:r>
      </w:ins>
      <w:del w:id="2143" w:author="BEAUMONT Tiffany" w:date="2025-03-26T10:28:00Z">
        <w:r w:rsidR="005951F0" w:rsidDel="0068133B">
          <w:delText xml:space="preserve"> est développé dans cette partie</w:delText>
        </w:r>
        <w:r w:rsidR="00671D55" w:rsidDel="0068133B">
          <w:delText>.</w:delText>
        </w:r>
      </w:del>
    </w:p>
    <w:p w14:paraId="71F9D9CA" w14:textId="77777777" w:rsidR="0068133B" w:rsidRDefault="0068133B" w:rsidP="00634243">
      <w:pPr>
        <w:jc w:val="both"/>
        <w:rPr>
          <w:ins w:id="2144" w:author="BEAUMONT Tiffany" w:date="2025-03-26T10:28:00Z"/>
        </w:rPr>
      </w:pPr>
      <w:bookmarkStart w:id="2145" w:name="_Protocole_standardisé"/>
      <w:bookmarkEnd w:id="2145"/>
    </w:p>
    <w:p w14:paraId="4733A8BE" w14:textId="741FDA43" w:rsidR="00671D55" w:rsidDel="007217ED" w:rsidRDefault="00671D55" w:rsidP="00634243">
      <w:pPr>
        <w:jc w:val="both"/>
        <w:rPr>
          <w:del w:id="2146" w:author="BEAUMONT Tiffany" w:date="2025-03-26T11:22:00Z"/>
        </w:rPr>
      </w:pPr>
      <w:del w:id="2147" w:author="BEAUMONT Tiffany" w:date="2025-03-26T10:32:00Z">
        <w:r w:rsidRPr="00903EA6" w:rsidDel="00903EA6">
          <w:rPr>
            <w:highlight w:val="yellow"/>
            <w:rPrChange w:id="2148" w:author="BEAUMONT Tiffany" w:date="2025-03-26T10:32:00Z">
              <w:rPr/>
            </w:rPrChange>
          </w:rPr>
          <w:delText xml:space="preserve">Le but de cette étape est de définir un seuil optimal permettant de s’affranchir </w:delText>
        </w:r>
      </w:del>
      <w:del w:id="2149" w:author="BEAUMONT Tiffany" w:date="2025-03-26T10:00:00Z">
        <w:r w:rsidRPr="00903EA6" w:rsidDel="00604959">
          <w:rPr>
            <w:highlight w:val="yellow"/>
            <w:rPrChange w:id="2150" w:author="BEAUMONT Tiffany" w:date="2025-03-26T10:32:00Z">
              <w:rPr/>
            </w:rPrChange>
          </w:rPr>
          <w:delText>au mieux</w:delText>
        </w:r>
      </w:del>
      <w:del w:id="2151" w:author="BEAUMONT Tiffany" w:date="2025-03-26T10:32:00Z">
        <w:r w:rsidRPr="00903EA6" w:rsidDel="00903EA6">
          <w:rPr>
            <w:highlight w:val="yellow"/>
            <w:rPrChange w:id="2152" w:author="BEAUMONT Tiffany" w:date="2025-03-26T10:32:00Z">
              <w:rPr/>
            </w:rPrChange>
          </w:rPr>
          <w:delText xml:space="preserve"> du volume </w:delText>
        </w:r>
      </w:del>
      <w:del w:id="2153" w:author="BEAUMONT Tiffany" w:date="2025-03-26T10:00:00Z">
        <w:r w:rsidRPr="00903EA6" w:rsidDel="00604959">
          <w:rPr>
            <w:highlight w:val="yellow"/>
            <w:rPrChange w:id="2154" w:author="BEAUMONT Tiffany" w:date="2025-03-26T10:32:00Z">
              <w:rPr/>
            </w:rPrChange>
          </w:rPr>
          <w:delText>des fantômes</w:delText>
        </w:r>
      </w:del>
      <w:del w:id="2155" w:author="BEAUMONT Tiffany" w:date="2025-03-26T10:32:00Z">
        <w:r w:rsidRPr="00903EA6" w:rsidDel="00903EA6">
          <w:rPr>
            <w:highlight w:val="yellow"/>
            <w:rPrChange w:id="2156" w:author="BEAUMONT Tiffany" w:date="2025-03-26T10:32:00Z">
              <w:rPr/>
            </w:rPrChange>
          </w:rPr>
          <w:delText xml:space="preserve">. </w:delText>
        </w:r>
      </w:del>
      <w:del w:id="2157" w:author="BEAUMONT Tiffany" w:date="2025-03-26T11:22:00Z">
        <w:r w:rsidRPr="00903EA6" w:rsidDel="007217ED">
          <w:rPr>
            <w:highlight w:val="yellow"/>
            <w:rPrChange w:id="2158" w:author="BEAUMONT Tiffany" w:date="2025-03-26T10:32:00Z">
              <w:rPr/>
            </w:rPrChange>
          </w:rPr>
          <w:delText>Après avoir calcul</w:delText>
        </w:r>
        <w:r w:rsidR="00634243" w:rsidRPr="00903EA6" w:rsidDel="007217ED">
          <w:rPr>
            <w:highlight w:val="yellow"/>
            <w:rPrChange w:id="2159" w:author="BEAUMONT Tiffany" w:date="2025-03-26T10:32:00Z">
              <w:rPr/>
            </w:rPrChange>
          </w:rPr>
          <w:delText>é</w:delText>
        </w:r>
        <w:r w:rsidRPr="00903EA6" w:rsidDel="007217ED">
          <w:rPr>
            <w:highlight w:val="yellow"/>
            <w:rPrChange w:id="2160" w:author="BEAUMONT Tiffany" w:date="2025-03-26T10:32:00Z">
              <w:rPr/>
            </w:rPrChange>
          </w:rPr>
          <w:delText xml:space="preserve"> la sensibilité à partir de chaque image de fantôme thyroïdien (images DICOM n°1 à 5) et de la seringue (image DICOM n°6), nous avons étudié la dispersion des résultats pour chaque seuil étudié. Le seuil montrant la plus faible dispersion des résultats de sensibilité sera choisi.</w:delText>
        </w:r>
      </w:del>
    </w:p>
    <w:p w14:paraId="23DD6EDF" w14:textId="77777777" w:rsidR="00671D55" w:rsidRDefault="00671D55" w:rsidP="00634243">
      <w:pPr>
        <w:jc w:val="both"/>
      </w:pPr>
    </w:p>
    <w:p w14:paraId="69315E57" w14:textId="10F850A3" w:rsidR="00671D55" w:rsidRDefault="00671D55" w:rsidP="00C96516">
      <w:pPr>
        <w:pStyle w:val="Titre3"/>
      </w:pPr>
      <w:bookmarkStart w:id="2161" w:name="_Calcul_des_sensibilités"/>
      <w:bookmarkStart w:id="2162" w:name="_Ref175585106"/>
      <w:bookmarkStart w:id="2163" w:name="_Toc181034301"/>
      <w:bookmarkStart w:id="2164" w:name="_Toc193972801"/>
      <w:bookmarkEnd w:id="2161"/>
      <w:r>
        <w:t xml:space="preserve">Résultats </w:t>
      </w:r>
      <w:del w:id="2165" w:author="BEAUMONT Tiffany" w:date="2025-03-26T10:00:00Z">
        <w:r w:rsidDel="00604959">
          <w:delText>des calculs de sensibilités</w:delText>
        </w:r>
      </w:del>
      <w:bookmarkEnd w:id="2162"/>
      <w:bookmarkEnd w:id="2163"/>
      <w:ins w:id="2166" w:author="BEAUMONT Tiffany" w:date="2025-03-26T10:00:00Z">
        <w:r w:rsidR="00604959">
          <w:t>des facteurs d’étalonnage</w:t>
        </w:r>
      </w:ins>
      <w:bookmarkEnd w:id="2164"/>
    </w:p>
    <w:p w14:paraId="56B68449" w14:textId="77777777" w:rsidR="00C96516" w:rsidRDefault="00C96516" w:rsidP="00634243">
      <w:pPr>
        <w:jc w:val="both"/>
      </w:pPr>
    </w:p>
    <w:p w14:paraId="1C7359A9" w14:textId="3DC8234D" w:rsidR="007217ED" w:rsidRDefault="007217ED" w:rsidP="00634243">
      <w:pPr>
        <w:jc w:val="both"/>
        <w:rPr>
          <w:ins w:id="2167" w:author="BEAUMONT Tiffany" w:date="2025-03-26T11:21:00Z"/>
        </w:rPr>
      </w:pPr>
      <w:ins w:id="2168" w:author="BEAUMONT Tiffany" w:date="2025-03-26T11:21:00Z">
        <w:r>
          <w:t xml:space="preserve">Le facteur d’étalonnage a été calculé sur chaque image de fantôme thyroïdien </w:t>
        </w:r>
        <w:r w:rsidRPr="007217ED">
          <w:t>(images DICOM n°1 à 5)</w:t>
        </w:r>
        <w:r>
          <w:t xml:space="preserve"> ainsi que pour la seringue (image DICOM n°6). La dispersion des résulta</w:t>
        </w:r>
      </w:ins>
      <w:ins w:id="2169" w:author="BEAUMONT Tiffany" w:date="2025-03-26T11:22:00Z">
        <w:r>
          <w:t xml:space="preserve">ts pour chaque seuil (5% à 40% par pas de 5%) a été étudié. </w:t>
        </w:r>
      </w:ins>
    </w:p>
    <w:p w14:paraId="794E95D7" w14:textId="1AF3644E" w:rsidR="00671D55" w:rsidRDefault="00307DB8" w:rsidP="00634243">
      <w:pPr>
        <w:jc w:val="both"/>
      </w:pPr>
      <w:r>
        <w:t xml:space="preserve">Les </w:t>
      </w:r>
      <w:del w:id="2170" w:author="BEAUMONT Tiffany" w:date="2025-03-26T10:03:00Z">
        <w:r w:rsidDel="00271F84">
          <w:delText>résultats</w:delText>
        </w:r>
      </w:del>
      <w:ins w:id="2171" w:author="BEAUMONT Tiffany" w:date="2025-03-26T10:03:00Z">
        <w:r w:rsidR="00271F84">
          <w:t>facteurs d’étalonnage</w:t>
        </w:r>
      </w:ins>
      <w:del w:id="2172" w:author="BEAUMONT Tiffany" w:date="2025-03-26T10:03:00Z">
        <w:r w:rsidDel="00271F84">
          <w:delText xml:space="preserve"> des sensibilités</w:delText>
        </w:r>
      </w:del>
      <w:r>
        <w:t xml:space="preserve"> en géométrie standardisée sont détaillés sur les figures en </w:t>
      </w:r>
      <w:r w:rsidR="003B7D71">
        <w:fldChar w:fldCharType="begin"/>
      </w:r>
      <w:r w:rsidR="003B7D71">
        <w:instrText xml:space="preserve"> REF _Ref186567703 \h </w:instrText>
      </w:r>
      <w:r w:rsidR="003B7D71">
        <w:fldChar w:fldCharType="separate"/>
      </w:r>
      <w:r w:rsidR="00C30592">
        <w:t xml:space="preserve">Annexe </w:t>
      </w:r>
      <w:r w:rsidR="00C30592">
        <w:rPr>
          <w:noProof/>
        </w:rPr>
        <w:t>7</w:t>
      </w:r>
      <w:r w:rsidR="003B7D71">
        <w:fldChar w:fldCharType="end"/>
      </w:r>
      <w:r>
        <w:t xml:space="preserve"> </w:t>
      </w:r>
      <w:r w:rsidR="00671D55" w:rsidRPr="008F5C37">
        <w:t xml:space="preserve">pour chaque configuration. Le type de détecteur et </w:t>
      </w:r>
      <w:r w:rsidR="00671D55">
        <w:t>le constructeur pour</w:t>
      </w:r>
      <w:r w:rsidR="00671D55" w:rsidRPr="008F5C37">
        <w:t xml:space="preserve"> chaque configuration sont précisés, ainsi que le modèle de collimateur parallèle ou le diamètre des sténopés pour les collimateurs </w:t>
      </w:r>
      <w:r w:rsidR="00412068">
        <w:t>sténopé</w:t>
      </w:r>
      <w:r w:rsidR="00671D55" w:rsidRPr="008F5C37">
        <w:t>s.</w:t>
      </w:r>
    </w:p>
    <w:p w14:paraId="1AC1AD8B" w14:textId="62A19530" w:rsidR="001447F3" w:rsidRDefault="00671D55" w:rsidP="001447F3">
      <w:pPr>
        <w:jc w:val="both"/>
        <w:rPr>
          <w:ins w:id="2173" w:author="BEAUMONT Tiffany" w:date="2025-03-26T11:31:00Z"/>
        </w:rPr>
      </w:pPr>
      <w:r w:rsidRPr="008F5C37">
        <w:t>En collimation parallèle à l’</w:t>
      </w:r>
      <w:r>
        <w:t>I-</w:t>
      </w:r>
      <w:r w:rsidRPr="008F5C37">
        <w:t>123, il ne semble pas y avoir clairement un effet du volume des fantômes sur la détermination de la sensibilité</w:t>
      </w:r>
      <w:r>
        <w:t xml:space="preserve"> (cf. </w:t>
      </w:r>
      <w:r>
        <w:fldChar w:fldCharType="begin"/>
      </w:r>
      <w:r>
        <w:instrText xml:space="preserve"> REF _Ref175585000 \h </w:instrText>
      </w:r>
      <w:r w:rsidR="00634243">
        <w:instrText xml:space="preserve"> \* MERGEFORMAT </w:instrText>
      </w:r>
      <w:r>
        <w:fldChar w:fldCharType="separate"/>
      </w:r>
      <w:r w:rsidR="00C30592" w:rsidRPr="00C30592">
        <w:t>Figure 18</w:t>
      </w:r>
      <w:r>
        <w:fldChar w:fldCharType="end"/>
      </w:r>
      <w:r>
        <w:t>-B, configuration 14)</w:t>
      </w:r>
      <w:r w:rsidRPr="008F5C37">
        <w:t xml:space="preserve">. L’augmentation du seuil diminue </w:t>
      </w:r>
      <w:del w:id="2174" w:author="BEAUMONT Tiffany" w:date="2025-03-26T10:04:00Z">
        <w:r w:rsidRPr="008F5C37" w:rsidDel="00271F84">
          <w:delText>la sensibilité</w:delText>
        </w:r>
      </w:del>
      <w:ins w:id="2175" w:author="BEAUMONT Tiffany" w:date="2025-03-26T10:04:00Z">
        <w:r w:rsidR="00271F84">
          <w:t>la valeur du facteur d’étalonnage</w:t>
        </w:r>
      </w:ins>
      <w:r>
        <w:t xml:space="preserve"> mesurée</w:t>
      </w:r>
      <w:r w:rsidRPr="008F5C37">
        <w:t xml:space="preserve"> comme attendue. </w:t>
      </w:r>
      <w:del w:id="2176" w:author="BEAUMONT Tiffany" w:date="2025-03-26T11:30:00Z">
        <w:r w:rsidRPr="008F5C37" w:rsidDel="001447F3">
          <w:delText xml:space="preserve">Le </w:delText>
        </w:r>
      </w:del>
      <w:ins w:id="2177" w:author="BEAUMONT Tiffany" w:date="2025-03-26T11:30:00Z">
        <w:r w:rsidR="001447F3">
          <w:t>un</w:t>
        </w:r>
        <w:r w:rsidR="001447F3" w:rsidRPr="008F5C37">
          <w:t xml:space="preserve"> </w:t>
        </w:r>
      </w:ins>
      <w:r w:rsidRPr="008F5C37">
        <w:t xml:space="preserve">seuil </w:t>
      </w:r>
      <w:del w:id="2178" w:author="BEAUMONT Tiffany" w:date="2025-03-26T11:30:00Z">
        <w:r w:rsidRPr="008F5C37" w:rsidDel="001447F3">
          <w:delText xml:space="preserve">à </w:delText>
        </w:r>
      </w:del>
      <w:ins w:id="2179" w:author="BEAUMONT Tiffany" w:date="2025-03-26T11:30:00Z">
        <w:r w:rsidR="001447F3">
          <w:t>de</w:t>
        </w:r>
        <w:r w:rsidR="001447F3" w:rsidRPr="008F5C37">
          <w:t xml:space="preserve"> </w:t>
        </w:r>
      </w:ins>
      <w:r w:rsidRPr="008F5C37">
        <w:t xml:space="preserve">10% et la méthode </w:t>
      </w:r>
      <w:del w:id="2180" w:author="BEAUMONT Tiffany" w:date="2025-03-26T10:04:00Z">
        <w:r w:rsidRPr="008F5C37" w:rsidDel="00271F84">
          <w:delText>S</w:delText>
        </w:r>
      </w:del>
      <w:r w:rsidRPr="008F5C37">
        <w:t>SAM diminue</w:t>
      </w:r>
      <w:r w:rsidR="0044573B">
        <w:t>nt</w:t>
      </w:r>
      <w:r w:rsidRPr="008F5C37">
        <w:t xml:space="preserve"> </w:t>
      </w:r>
      <w:r>
        <w:t>la dispersion des sensibilités.</w:t>
      </w:r>
      <w:ins w:id="2181" w:author="BEAUMONT Tiffany" w:date="2025-03-26T11:31:00Z">
        <w:r w:rsidR="001447F3" w:rsidRPr="001447F3">
          <w:t xml:space="preserve"> </w:t>
        </w:r>
        <w:r w:rsidR="001447F3">
          <w:t>En collimation parallèle</w:t>
        </w:r>
      </w:ins>
      <w:ins w:id="2182" w:author="BEAUMONT Tiffany" w:date="2025-03-26T11:38:00Z">
        <w:r w:rsidR="001447F3">
          <w:t xml:space="preserve"> LEHR</w:t>
        </w:r>
      </w:ins>
      <w:ins w:id="2183" w:author="BEAUMONT Tiffany" w:date="2025-03-26T11:31:00Z">
        <w:r w:rsidR="001447F3">
          <w:t xml:space="preserve"> au Tc-99m, l</w:t>
        </w:r>
        <w:r w:rsidR="001447F3" w:rsidRPr="008F5C37">
          <w:t xml:space="preserve">es valeurs de sensibilités pour les seringues sont </w:t>
        </w:r>
        <w:r w:rsidR="001447F3">
          <w:t>s</w:t>
        </w:r>
        <w:r w:rsidR="001447F3" w:rsidRPr="008F5C37">
          <w:t xml:space="preserve">upérieures à celles dans le fantôme </w:t>
        </w:r>
        <w:r w:rsidR="001447F3">
          <w:t>F0</w:t>
        </w:r>
        <w:r w:rsidR="001447F3" w:rsidRPr="008F5C37">
          <w:t>3</w:t>
        </w:r>
      </w:ins>
      <w:ins w:id="2184" w:author="BEAUMONT Tiffany" w:date="2025-03-26T11:32:00Z">
        <w:r w:rsidR="001447F3">
          <w:t xml:space="preserve"> alors que le volume est similaire (3 ml vs 3.4 ml) comme illustré sur la </w:t>
        </w:r>
      </w:ins>
      <w:ins w:id="2185" w:author="BEAUMONT Tiffany" w:date="2025-03-26T11:31:00Z">
        <w:r w:rsidR="001447F3">
          <w:t xml:space="preserve"> </w:t>
        </w:r>
        <w:r w:rsidR="001447F3">
          <w:fldChar w:fldCharType="begin"/>
        </w:r>
        <w:r w:rsidR="001447F3">
          <w:instrText xml:space="preserve"> REF _Ref175585000 \h  \* MERGEFORMAT </w:instrText>
        </w:r>
      </w:ins>
      <w:ins w:id="2186" w:author="BEAUMONT Tiffany" w:date="2025-03-26T11:31:00Z">
        <w:r w:rsidR="001447F3">
          <w:fldChar w:fldCharType="separate"/>
        </w:r>
      </w:ins>
      <w:r w:rsidR="00C30592" w:rsidRPr="00C30592">
        <w:t>Figure 18</w:t>
      </w:r>
      <w:ins w:id="2187" w:author="BEAUMONT Tiffany" w:date="2025-03-26T11:31:00Z">
        <w:r w:rsidR="001447F3">
          <w:fldChar w:fldCharType="end"/>
        </w:r>
        <w:r w:rsidR="001447F3">
          <w:t>-A</w:t>
        </w:r>
      </w:ins>
      <w:ins w:id="2188" w:author="BEAUMONT Tiffany" w:date="2025-03-26T11:32:00Z">
        <w:r w:rsidR="001447F3">
          <w:t xml:space="preserve"> </w:t>
        </w:r>
      </w:ins>
      <w:ins w:id="2189" w:author="BEAUMONT Tiffany" w:date="2025-03-26T11:39:00Z">
        <w:r w:rsidR="001447F3">
          <w:t>(</w:t>
        </w:r>
      </w:ins>
      <w:ins w:id="2190" w:author="BEAUMONT Tiffany" w:date="2025-03-26T11:31:00Z">
        <w:r w:rsidR="001447F3">
          <w:t>configuration 26</w:t>
        </w:r>
      </w:ins>
      <w:ins w:id="2191" w:author="BEAUMONT Tiffany" w:date="2025-03-26T11:39:00Z">
        <w:r w:rsidR="001447F3">
          <w:t>)</w:t>
        </w:r>
      </w:ins>
      <w:ins w:id="2192" w:author="BEAUMONT Tiffany" w:date="2025-03-26T11:31:00Z">
        <w:r w:rsidR="001447F3">
          <w:t>.</w:t>
        </w:r>
      </w:ins>
      <w:ins w:id="2193" w:author="BEAUMONT Tiffany" w:date="2025-03-26T11:38:00Z">
        <w:r w:rsidR="001447F3">
          <w:t xml:space="preserve"> Il est à noter que pour une collimation LEHRS, la tendance s’inverse </w:t>
        </w:r>
      </w:ins>
      <w:ins w:id="2194" w:author="BEAUMONT Tiffany" w:date="2025-03-26T11:42:00Z">
        <w:r w:rsidR="008D461D">
          <w:t>et les valeurs restes dis</w:t>
        </w:r>
      </w:ins>
      <w:ins w:id="2195" w:author="BEAUMONT Tiffany" w:date="2025-03-26T11:43:00Z">
        <w:r w:rsidR="008D461D">
          <w:t xml:space="preserve">persées </w:t>
        </w:r>
      </w:ins>
      <w:ins w:id="2196" w:author="BEAUMONT Tiffany" w:date="2025-03-26T11:38:00Z">
        <w:r w:rsidR="001447F3">
          <w:t>comme illustré sur la Figure 26-B (config. 36)</w:t>
        </w:r>
      </w:ins>
    </w:p>
    <w:p w14:paraId="56D74693" w14:textId="132B70DC" w:rsidR="00671D55" w:rsidRDefault="00671D55" w:rsidP="00634243">
      <w:pPr>
        <w:jc w:val="both"/>
      </w:pPr>
    </w:p>
    <w:p w14:paraId="1BBB5DC8" w14:textId="77777777" w:rsidR="00671D55" w:rsidRDefault="00671D55" w:rsidP="00671D55"/>
    <w:p w14:paraId="7E09761A" w14:textId="15F1F5F4" w:rsidR="00671D55" w:rsidRDefault="00671D55" w:rsidP="00E907A2">
      <w:pPr>
        <w:spacing w:after="0"/>
      </w:pPr>
      <w:commentRangeStart w:id="2197"/>
      <w:r>
        <w:rPr>
          <w:noProof/>
          <w:lang w:eastAsia="fr-FR"/>
        </w:rPr>
        <w:lastRenderedPageBreak/>
        <w:drawing>
          <wp:inline distT="0" distB="0" distL="0" distR="0" wp14:anchorId="3D73A0D4" wp14:editId="340CD64D">
            <wp:extent cx="6026150" cy="2406650"/>
            <wp:effectExtent l="0" t="0" r="0" b="0"/>
            <wp:docPr id="87" name="Imag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2" cstate="screen">
                      <a:extLst>
                        <a:ext uri="{28A0092B-C50C-407E-A947-70E740481C1C}">
                          <a14:useLocalDpi xmlns:a14="http://schemas.microsoft.com/office/drawing/2010/main"/>
                        </a:ext>
                      </a:extLst>
                    </a:blip>
                    <a:srcRect/>
                    <a:stretch>
                      <a:fillRect/>
                    </a:stretch>
                  </pic:blipFill>
                  <pic:spPr bwMode="auto">
                    <a:xfrm>
                      <a:off x="0" y="0"/>
                      <a:ext cx="6026150" cy="2406650"/>
                    </a:xfrm>
                    <a:prstGeom prst="rect">
                      <a:avLst/>
                    </a:prstGeom>
                    <a:noFill/>
                    <a:ln>
                      <a:noFill/>
                    </a:ln>
                  </pic:spPr>
                </pic:pic>
              </a:graphicData>
            </a:graphic>
          </wp:inline>
        </w:drawing>
      </w:r>
      <w:commentRangeEnd w:id="2197"/>
      <w:r w:rsidR="008D461D">
        <w:rPr>
          <w:rStyle w:val="Marquedecommentaire"/>
        </w:rPr>
        <w:commentReference w:id="2197"/>
      </w:r>
      <w:ins w:id="2198" w:author="BEAUMONT Tiffany" w:date="2025-03-26T11:43:00Z">
        <w:r w:rsidR="008D461D">
          <w:t xml:space="preserve"> </w:t>
        </w:r>
      </w:ins>
    </w:p>
    <w:p w14:paraId="4C04C957" w14:textId="3A2FDFAD" w:rsidR="00671D55" w:rsidRPr="00862043" w:rsidRDefault="00671D55" w:rsidP="00671D55">
      <w:pPr>
        <w:rPr>
          <w:i/>
          <w:iCs/>
          <w:color w:val="44546A" w:themeColor="text2"/>
          <w:sz w:val="18"/>
          <w:szCs w:val="18"/>
        </w:rPr>
      </w:pPr>
      <w:bookmarkStart w:id="2199" w:name="_Ref175585000"/>
      <w:bookmarkStart w:id="2200" w:name="_Toc186722417"/>
      <w:r w:rsidRPr="00862043">
        <w:rPr>
          <w:i/>
          <w:iCs/>
          <w:color w:val="44546A" w:themeColor="text2"/>
          <w:sz w:val="18"/>
          <w:szCs w:val="18"/>
        </w:rPr>
        <w:t xml:space="preserve">Figure </w:t>
      </w:r>
      <w:r w:rsidR="009A4BE0" w:rsidRPr="00862043">
        <w:rPr>
          <w:i/>
          <w:iCs/>
          <w:color w:val="44546A" w:themeColor="text2"/>
          <w:sz w:val="18"/>
          <w:szCs w:val="18"/>
        </w:rPr>
        <w:fldChar w:fldCharType="begin"/>
      </w:r>
      <w:r w:rsidR="009A4BE0" w:rsidRPr="00862043">
        <w:rPr>
          <w:i/>
          <w:iCs/>
          <w:color w:val="44546A" w:themeColor="text2"/>
          <w:sz w:val="18"/>
          <w:szCs w:val="18"/>
        </w:rPr>
        <w:instrText xml:space="preserve"> SEQ Figure \* ARABIC </w:instrText>
      </w:r>
      <w:r w:rsidR="009A4BE0" w:rsidRPr="00862043">
        <w:rPr>
          <w:i/>
          <w:iCs/>
          <w:color w:val="44546A" w:themeColor="text2"/>
          <w:sz w:val="18"/>
          <w:szCs w:val="18"/>
        </w:rPr>
        <w:fldChar w:fldCharType="separate"/>
      </w:r>
      <w:r w:rsidR="00C30592">
        <w:rPr>
          <w:i/>
          <w:iCs/>
          <w:noProof/>
          <w:color w:val="44546A" w:themeColor="text2"/>
          <w:sz w:val="18"/>
          <w:szCs w:val="18"/>
        </w:rPr>
        <w:t>18</w:t>
      </w:r>
      <w:r w:rsidR="009A4BE0" w:rsidRPr="00862043">
        <w:rPr>
          <w:i/>
          <w:iCs/>
          <w:color w:val="44546A" w:themeColor="text2"/>
          <w:sz w:val="18"/>
          <w:szCs w:val="18"/>
        </w:rPr>
        <w:fldChar w:fldCharType="end"/>
      </w:r>
      <w:bookmarkEnd w:id="2199"/>
      <w:r w:rsidRPr="00862043">
        <w:rPr>
          <w:i/>
          <w:iCs/>
          <w:color w:val="44546A" w:themeColor="text2"/>
          <w:sz w:val="18"/>
          <w:szCs w:val="18"/>
        </w:rPr>
        <w:t> : Exemples de sensibilités pour différents seuils en conditions standardisées, en collimation parallèle (A) au Tc-99m (Configuration 26) et (B) à l’I-123 (Configurations 26 et 36).</w:t>
      </w:r>
      <w:bookmarkEnd w:id="2200"/>
    </w:p>
    <w:p w14:paraId="6EACFF38" w14:textId="77777777" w:rsidR="00671D55" w:rsidRDefault="00671D55" w:rsidP="00671D55"/>
    <w:p w14:paraId="7DC807C4" w14:textId="03BA3CF8" w:rsidR="00671D55" w:rsidDel="001447F3" w:rsidRDefault="00671D55" w:rsidP="00634243">
      <w:pPr>
        <w:jc w:val="both"/>
        <w:rPr>
          <w:del w:id="2201" w:author="BEAUMONT Tiffany" w:date="2025-03-26T11:31:00Z"/>
        </w:rPr>
      </w:pPr>
      <w:del w:id="2202" w:author="BEAUMONT Tiffany" w:date="2025-03-26T11:31:00Z">
        <w:r w:rsidDel="001447F3">
          <w:delText>En collimation parallèle au Tc-99m, l</w:delText>
        </w:r>
        <w:r w:rsidRPr="008F5C37" w:rsidDel="001447F3">
          <w:delText xml:space="preserve">es valeurs de sensibilités pour les seringues sont toujours supérieures à celles dans le fantôme </w:delText>
        </w:r>
        <w:r w:rsidDel="001447F3">
          <w:delText>F0</w:delText>
        </w:r>
        <w:r w:rsidRPr="008F5C37" w:rsidDel="001447F3">
          <w:delText xml:space="preserve">3 </w:delText>
        </w:r>
        <w:r w:rsidDel="001447F3">
          <w:delText xml:space="preserve">(par exemple </w:delText>
        </w:r>
        <w:r w:rsidDel="001447F3">
          <w:fldChar w:fldCharType="begin"/>
        </w:r>
        <w:r w:rsidDel="001447F3">
          <w:delInstrText xml:space="preserve"> REF _Ref175585000 \h </w:delInstrText>
        </w:r>
        <w:r w:rsidR="00634243" w:rsidDel="001447F3">
          <w:delInstrText xml:space="preserve"> \* MERGEFORMAT </w:delInstrText>
        </w:r>
        <w:r w:rsidDel="001447F3">
          <w:fldChar w:fldCharType="separate"/>
        </w:r>
      </w:del>
      <w:del w:id="2203" w:author="BEAUMONT Tiffany" w:date="2025-02-24T15:06:00Z">
        <w:r w:rsidR="00174A71" w:rsidRPr="00174A71" w:rsidDel="00F3073D">
          <w:delText>Figure 26</w:delText>
        </w:r>
      </w:del>
      <w:del w:id="2204" w:author="BEAUMONT Tiffany" w:date="2025-03-26T11:31:00Z">
        <w:r w:rsidDel="001447F3">
          <w:fldChar w:fldCharType="end"/>
        </w:r>
        <w:r w:rsidR="00C96516" w:rsidDel="001447F3">
          <w:delText>-A, configuration 26).</w:delText>
        </w:r>
      </w:del>
    </w:p>
    <w:p w14:paraId="6DC1D348" w14:textId="154BD091" w:rsidR="00671D55" w:rsidRDefault="00671D55" w:rsidP="00634243">
      <w:pPr>
        <w:jc w:val="both"/>
      </w:pPr>
      <w:r w:rsidRPr="000C08F0">
        <w:t xml:space="preserve">En collimation </w:t>
      </w:r>
      <w:del w:id="2205" w:author="BEAUMONT Tiffany" w:date="2025-03-26T11:45:00Z">
        <w:r w:rsidR="00412068" w:rsidDel="007A0C7B">
          <w:delText>sténopée</w:delText>
        </w:r>
      </w:del>
      <w:ins w:id="2206" w:author="BEAUMONT Tiffany" w:date="2025-03-26T11:45:00Z">
        <w:r w:rsidR="007A0C7B">
          <w:t>sténopé</w:t>
        </w:r>
      </w:ins>
      <w:r w:rsidRPr="000C08F0">
        <w:t xml:space="preserve"> à l’</w:t>
      </w:r>
      <w:r>
        <w:t>I-</w:t>
      </w:r>
      <w:r w:rsidRPr="000C08F0">
        <w:t xml:space="preserve">123, certaines configurations donnent </w:t>
      </w:r>
      <w:del w:id="2207" w:author="BEAUMONT Tiffany" w:date="2025-03-26T11:45:00Z">
        <w:r w:rsidRPr="000C08F0" w:rsidDel="007A0C7B">
          <w:delText xml:space="preserve">des sensibilités </w:delText>
        </w:r>
      </w:del>
      <w:ins w:id="2208" w:author="BEAUMONT Tiffany" w:date="2025-03-26T11:45:00Z">
        <w:r w:rsidR="007A0C7B">
          <w:t xml:space="preserve">des facteurs d’étalonnage </w:t>
        </w:r>
      </w:ins>
      <w:r w:rsidRPr="000C08F0">
        <w:t>comparables</w:t>
      </w:r>
      <w:r>
        <w:t xml:space="preserve"> comme la configuration 9, la 20 et la 23 (pour exemple cf. </w:t>
      </w:r>
      <w:r>
        <w:fldChar w:fldCharType="begin"/>
      </w:r>
      <w:r>
        <w:instrText xml:space="preserve"> REF _Ref175587067 \h </w:instrText>
      </w:r>
      <w:r w:rsidR="00634243">
        <w:instrText xml:space="preserve"> \* MERGEFORMAT </w:instrText>
      </w:r>
      <w:r>
        <w:fldChar w:fldCharType="separate"/>
      </w:r>
      <w:r w:rsidR="00C30592" w:rsidRPr="00C30592">
        <w:t>Figure 19</w:t>
      </w:r>
      <w:r>
        <w:fldChar w:fldCharType="end"/>
      </w:r>
      <w:r>
        <w:t xml:space="preserve">, configuration 23). Tandis que d’autres configurations présentent des résultats très différents comme les configurations 47 et 13 </w:t>
      </w:r>
      <w:ins w:id="2209" w:author="BEAUMONT Tiffany" w:date="2025-03-26T11:54:00Z">
        <w:r w:rsidR="00D4632B">
          <w:t xml:space="preserve">et ce malgré l’utilisation d’un protocole standardisé </w:t>
        </w:r>
      </w:ins>
      <w:r>
        <w:t xml:space="preserve">(cf. </w:t>
      </w:r>
      <w:r>
        <w:fldChar w:fldCharType="begin"/>
      </w:r>
      <w:r>
        <w:instrText xml:space="preserve"> REF _Ref175587067 \h </w:instrText>
      </w:r>
      <w:r w:rsidR="00634243">
        <w:instrText xml:space="preserve"> \* MERGEFORMAT </w:instrText>
      </w:r>
      <w:r>
        <w:fldChar w:fldCharType="separate"/>
      </w:r>
      <w:r w:rsidR="00C30592" w:rsidRPr="00C30592">
        <w:t>Figure 19</w:t>
      </w:r>
      <w:r>
        <w:fldChar w:fldCharType="end"/>
      </w:r>
      <w:r>
        <w:t xml:space="preserve">, configurations 47 et 13). </w:t>
      </w:r>
    </w:p>
    <w:p w14:paraId="3FD365AC" w14:textId="77777777" w:rsidR="00671D55" w:rsidRDefault="00671D55" w:rsidP="00E907A2">
      <w:pPr>
        <w:spacing w:after="0"/>
        <w:jc w:val="center"/>
      </w:pPr>
      <w:r>
        <w:rPr>
          <w:noProof/>
          <w:lang w:eastAsia="fr-FR"/>
        </w:rPr>
        <w:drawing>
          <wp:inline distT="0" distB="0" distL="0" distR="0" wp14:anchorId="153E7A90" wp14:editId="6B861B5E">
            <wp:extent cx="6026150" cy="2406650"/>
            <wp:effectExtent l="0" t="0" r="0" b="0"/>
            <wp:docPr id="91"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3" cstate="screen">
                      <a:extLst>
                        <a:ext uri="{28A0092B-C50C-407E-A947-70E740481C1C}">
                          <a14:useLocalDpi xmlns:a14="http://schemas.microsoft.com/office/drawing/2010/main"/>
                        </a:ext>
                      </a:extLst>
                    </a:blip>
                    <a:srcRect/>
                    <a:stretch>
                      <a:fillRect/>
                    </a:stretch>
                  </pic:blipFill>
                  <pic:spPr bwMode="auto">
                    <a:xfrm>
                      <a:off x="0" y="0"/>
                      <a:ext cx="6026150" cy="2406650"/>
                    </a:xfrm>
                    <a:prstGeom prst="rect">
                      <a:avLst/>
                    </a:prstGeom>
                    <a:noFill/>
                    <a:ln>
                      <a:noFill/>
                    </a:ln>
                  </pic:spPr>
                </pic:pic>
              </a:graphicData>
            </a:graphic>
          </wp:inline>
        </w:drawing>
      </w:r>
    </w:p>
    <w:p w14:paraId="2BF03C58" w14:textId="58AB6177" w:rsidR="00671D55" w:rsidRPr="00862043" w:rsidRDefault="00671D55" w:rsidP="00E907A2">
      <w:pPr>
        <w:ind w:left="567" w:right="707"/>
        <w:rPr>
          <w:i/>
          <w:iCs/>
          <w:color w:val="44546A" w:themeColor="text2"/>
          <w:sz w:val="18"/>
          <w:szCs w:val="18"/>
        </w:rPr>
      </w:pPr>
      <w:bookmarkStart w:id="2210" w:name="_Ref175587067"/>
      <w:bookmarkStart w:id="2211" w:name="_Toc186722418"/>
      <w:r w:rsidRPr="00862043">
        <w:rPr>
          <w:i/>
          <w:iCs/>
          <w:color w:val="44546A" w:themeColor="text2"/>
          <w:sz w:val="18"/>
          <w:szCs w:val="18"/>
        </w:rPr>
        <w:t xml:space="preserve">Figure </w:t>
      </w:r>
      <w:r w:rsidR="009A4BE0" w:rsidRPr="00862043">
        <w:rPr>
          <w:i/>
          <w:iCs/>
          <w:color w:val="44546A" w:themeColor="text2"/>
          <w:sz w:val="18"/>
          <w:szCs w:val="18"/>
        </w:rPr>
        <w:fldChar w:fldCharType="begin"/>
      </w:r>
      <w:r w:rsidR="009A4BE0" w:rsidRPr="00862043">
        <w:rPr>
          <w:i/>
          <w:iCs/>
          <w:color w:val="44546A" w:themeColor="text2"/>
          <w:sz w:val="18"/>
          <w:szCs w:val="18"/>
        </w:rPr>
        <w:instrText xml:space="preserve"> SEQ Figure \* ARABIC </w:instrText>
      </w:r>
      <w:r w:rsidR="009A4BE0" w:rsidRPr="00862043">
        <w:rPr>
          <w:i/>
          <w:iCs/>
          <w:color w:val="44546A" w:themeColor="text2"/>
          <w:sz w:val="18"/>
          <w:szCs w:val="18"/>
        </w:rPr>
        <w:fldChar w:fldCharType="separate"/>
      </w:r>
      <w:r w:rsidR="00C30592">
        <w:rPr>
          <w:i/>
          <w:iCs/>
          <w:noProof/>
          <w:color w:val="44546A" w:themeColor="text2"/>
          <w:sz w:val="18"/>
          <w:szCs w:val="18"/>
        </w:rPr>
        <w:t>19</w:t>
      </w:r>
      <w:r w:rsidR="009A4BE0" w:rsidRPr="00862043">
        <w:rPr>
          <w:i/>
          <w:iCs/>
          <w:color w:val="44546A" w:themeColor="text2"/>
          <w:sz w:val="18"/>
          <w:szCs w:val="18"/>
        </w:rPr>
        <w:fldChar w:fldCharType="end"/>
      </w:r>
      <w:bookmarkEnd w:id="2210"/>
      <w:r w:rsidRPr="00862043">
        <w:rPr>
          <w:i/>
          <w:iCs/>
          <w:color w:val="44546A" w:themeColor="text2"/>
          <w:sz w:val="18"/>
          <w:szCs w:val="18"/>
        </w:rPr>
        <w:t xml:space="preserve"> : Exemples de sensibilités pour différents seuils en conditions standardisées en collimation </w:t>
      </w:r>
      <w:proofErr w:type="spellStart"/>
      <w:r w:rsidR="00412068" w:rsidRPr="00862043">
        <w:rPr>
          <w:i/>
          <w:iCs/>
          <w:color w:val="44546A" w:themeColor="text2"/>
          <w:sz w:val="18"/>
          <w:szCs w:val="18"/>
        </w:rPr>
        <w:t>sténopée</w:t>
      </w:r>
      <w:proofErr w:type="spellEnd"/>
      <w:r w:rsidRPr="00862043">
        <w:rPr>
          <w:i/>
          <w:iCs/>
          <w:color w:val="44546A" w:themeColor="text2"/>
          <w:sz w:val="18"/>
          <w:szCs w:val="18"/>
        </w:rPr>
        <w:t xml:space="preserve"> à l’I-123, pour les configurations 23, 47 et 13.</w:t>
      </w:r>
      <w:bookmarkEnd w:id="2211"/>
    </w:p>
    <w:p w14:paraId="3A47D309" w14:textId="77777777" w:rsidR="00671D55" w:rsidRDefault="00671D55" w:rsidP="00634243">
      <w:pPr>
        <w:jc w:val="both"/>
      </w:pPr>
    </w:p>
    <w:p w14:paraId="7077DCA7" w14:textId="432CEB94" w:rsidR="00671D55" w:rsidRDefault="00671D55" w:rsidP="00634243">
      <w:pPr>
        <w:jc w:val="both"/>
      </w:pPr>
      <w:del w:id="2212" w:author="BEAUMONT Tiffany" w:date="2025-03-26T12:08:00Z">
        <w:r w:rsidDel="002F0DAF">
          <w:delText>De même en</w:delText>
        </w:r>
      </w:del>
      <w:ins w:id="2213" w:author="BEAUMONT Tiffany" w:date="2025-03-26T12:08:00Z">
        <w:r w:rsidR="002F0DAF">
          <w:t>En</w:t>
        </w:r>
      </w:ins>
      <w:r>
        <w:t xml:space="preserve"> collimation </w:t>
      </w:r>
      <w:proofErr w:type="spellStart"/>
      <w:r w:rsidR="00412068">
        <w:t>sténopée</w:t>
      </w:r>
      <w:proofErr w:type="spellEnd"/>
      <w:r>
        <w:t xml:space="preserve"> au Tc-99m, les configurations présentent les mêmes ordres de grandeurs, autour de 80 coups/</w:t>
      </w:r>
      <w:proofErr w:type="spellStart"/>
      <w:r>
        <w:t>MBq.s</w:t>
      </w:r>
      <w:proofErr w:type="spellEnd"/>
      <w:r>
        <w:t xml:space="preserve"> (pour exemple cf. </w:t>
      </w:r>
      <w:r>
        <w:fldChar w:fldCharType="begin"/>
      </w:r>
      <w:r>
        <w:instrText xml:space="preserve"> REF _Ref175587244 \h </w:instrText>
      </w:r>
      <w:r w:rsidR="00634243">
        <w:instrText xml:space="preserve"> \* MERGEFORMAT </w:instrText>
      </w:r>
      <w:r>
        <w:fldChar w:fldCharType="separate"/>
      </w:r>
      <w:r w:rsidR="00C30592" w:rsidRPr="00C30592">
        <w:t>Figure 20</w:t>
      </w:r>
      <w:r>
        <w:fldChar w:fldCharType="end"/>
      </w:r>
      <w:r>
        <w:t xml:space="preserve">, configuration 22) et les mêmes tendances de sensibilités en fonction du seuil et des fantômes pour </w:t>
      </w:r>
      <w:del w:id="2214" w:author="BEAUMONT Tiffany" w:date="2025-03-26T12:07:00Z">
        <w:r w:rsidDel="002F0DAF">
          <w:delText xml:space="preserve">la plupart </w:delText>
        </w:r>
      </w:del>
      <w:ins w:id="2215" w:author="BEAUMONT Tiffany" w:date="2025-03-26T12:07:00Z">
        <w:r w:rsidR="002F0DAF">
          <w:t xml:space="preserve">la grande majorité </w:t>
        </w:r>
      </w:ins>
      <w:r>
        <w:t>des configurations.</w:t>
      </w:r>
    </w:p>
    <w:p w14:paraId="4158F172" w14:textId="3B3F8F38" w:rsidR="00671D55" w:rsidRDefault="00A21170" w:rsidP="00634243">
      <w:pPr>
        <w:jc w:val="both"/>
      </w:pPr>
      <w:r>
        <w:t xml:space="preserve">À </w:t>
      </w:r>
      <w:commentRangeStart w:id="2216"/>
      <w:commentRangeStart w:id="2217"/>
      <w:r w:rsidR="00671D55">
        <w:t xml:space="preserve">l’exception des configurations 11 (pour exemple cf. </w:t>
      </w:r>
      <w:r w:rsidR="00671D55">
        <w:fldChar w:fldCharType="begin"/>
      </w:r>
      <w:r w:rsidR="00671D55">
        <w:instrText xml:space="preserve"> REF _Ref175587244 \h </w:instrText>
      </w:r>
      <w:r w:rsidR="00634243">
        <w:instrText xml:space="preserve"> \* MERGEFORMAT </w:instrText>
      </w:r>
      <w:r w:rsidR="00671D55">
        <w:fldChar w:fldCharType="separate"/>
      </w:r>
      <w:r w:rsidR="00C30592" w:rsidRPr="00C30592">
        <w:t>Figure 20</w:t>
      </w:r>
      <w:r w:rsidR="00671D55">
        <w:fldChar w:fldCharType="end"/>
      </w:r>
      <w:r w:rsidR="00671D55">
        <w:t>) et 46 qui présentent des sensibilités plutôt voisines de 150 coups/</w:t>
      </w:r>
      <w:proofErr w:type="spellStart"/>
      <w:r w:rsidR="00671D55">
        <w:t>MBq.s</w:t>
      </w:r>
      <w:proofErr w:type="spellEnd"/>
      <w:r w:rsidR="00671D55">
        <w:t>, la configuration 11 correspondant cependant à une caméra de cristal 5/8" contrairement aux autres configurations qui sont des caméras 3/8" un peu moins sensibles.</w:t>
      </w:r>
    </w:p>
    <w:p w14:paraId="0C338925" w14:textId="408A2CB5" w:rsidR="00671D55" w:rsidRDefault="00A21170" w:rsidP="00634243">
      <w:pPr>
        <w:jc w:val="both"/>
      </w:pPr>
      <w:r>
        <w:t xml:space="preserve">À </w:t>
      </w:r>
      <w:r w:rsidR="00671D55">
        <w:t xml:space="preserve">l’inverse, la configuration 48 (cf. </w:t>
      </w:r>
      <w:r w:rsidR="00671D55">
        <w:fldChar w:fldCharType="begin"/>
      </w:r>
      <w:r w:rsidR="00671D55">
        <w:instrText xml:space="preserve"> REF _Ref175587244 \h </w:instrText>
      </w:r>
      <w:r w:rsidR="00634243">
        <w:instrText xml:space="preserve"> \* MERGEFORMAT </w:instrText>
      </w:r>
      <w:r w:rsidR="00671D55">
        <w:fldChar w:fldCharType="separate"/>
      </w:r>
      <w:r w:rsidR="00C30592" w:rsidRPr="00C30592">
        <w:t>Figure 20</w:t>
      </w:r>
      <w:r w:rsidR="00671D55">
        <w:fldChar w:fldCharType="end"/>
      </w:r>
      <w:r w:rsidR="00671D55">
        <w:t>) présente une sensibilité voisine de 50 coups/</w:t>
      </w:r>
      <w:proofErr w:type="spellStart"/>
      <w:r w:rsidR="00671D55">
        <w:t>MBq.s</w:t>
      </w:r>
      <w:proofErr w:type="spellEnd"/>
      <w:r w:rsidR="00671D55">
        <w:t xml:space="preserve">, le collimateur utilisé pour cette configuration ayant un diamètre de sténopé de 3,35 mm, plus faible que les sténopés des autres configurations qui ont des diamètres de 4 à 4,45 </w:t>
      </w:r>
      <w:proofErr w:type="spellStart"/>
      <w:r w:rsidR="00671D55">
        <w:t>mm.</w:t>
      </w:r>
      <w:commentRangeEnd w:id="2216"/>
      <w:proofErr w:type="spellEnd"/>
      <w:r w:rsidR="00BD3886">
        <w:rPr>
          <w:rStyle w:val="Marquedecommentaire"/>
        </w:rPr>
        <w:commentReference w:id="2216"/>
      </w:r>
      <w:commentRangeEnd w:id="2217"/>
      <w:r w:rsidR="002F0DAF">
        <w:rPr>
          <w:rStyle w:val="Marquedecommentaire"/>
        </w:rPr>
        <w:commentReference w:id="2217"/>
      </w:r>
    </w:p>
    <w:p w14:paraId="3021050B" w14:textId="77777777" w:rsidR="00671D55" w:rsidRDefault="00671D55" w:rsidP="00E907A2">
      <w:pPr>
        <w:spacing w:after="0"/>
        <w:jc w:val="center"/>
      </w:pPr>
      <w:r>
        <w:rPr>
          <w:noProof/>
          <w:lang w:eastAsia="fr-FR"/>
        </w:rPr>
        <w:lastRenderedPageBreak/>
        <w:drawing>
          <wp:inline distT="0" distB="0" distL="0" distR="0" wp14:anchorId="637C12B4" wp14:editId="12D4C55C">
            <wp:extent cx="6026150" cy="2406650"/>
            <wp:effectExtent l="0" t="0" r="0" b="0"/>
            <wp:docPr id="90" name="Imag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4" cstate="screen">
                      <a:extLst>
                        <a:ext uri="{28A0092B-C50C-407E-A947-70E740481C1C}">
                          <a14:useLocalDpi xmlns:a14="http://schemas.microsoft.com/office/drawing/2010/main"/>
                        </a:ext>
                      </a:extLst>
                    </a:blip>
                    <a:srcRect/>
                    <a:stretch>
                      <a:fillRect/>
                    </a:stretch>
                  </pic:blipFill>
                  <pic:spPr bwMode="auto">
                    <a:xfrm>
                      <a:off x="0" y="0"/>
                      <a:ext cx="6026150" cy="2406650"/>
                    </a:xfrm>
                    <a:prstGeom prst="rect">
                      <a:avLst/>
                    </a:prstGeom>
                    <a:noFill/>
                    <a:ln>
                      <a:noFill/>
                    </a:ln>
                  </pic:spPr>
                </pic:pic>
              </a:graphicData>
            </a:graphic>
          </wp:inline>
        </w:drawing>
      </w:r>
    </w:p>
    <w:p w14:paraId="7DCB3E19" w14:textId="6D356CDE" w:rsidR="00671D55" w:rsidRPr="00862043" w:rsidRDefault="00671D55" w:rsidP="00E907A2">
      <w:pPr>
        <w:ind w:left="567" w:right="707"/>
        <w:rPr>
          <w:i/>
          <w:iCs/>
          <w:color w:val="44546A" w:themeColor="text2"/>
          <w:sz w:val="18"/>
          <w:szCs w:val="18"/>
        </w:rPr>
      </w:pPr>
      <w:bookmarkStart w:id="2218" w:name="_Ref175587244"/>
      <w:bookmarkStart w:id="2219" w:name="_Toc186722419"/>
      <w:r w:rsidRPr="00862043">
        <w:rPr>
          <w:i/>
          <w:iCs/>
          <w:color w:val="44546A" w:themeColor="text2"/>
          <w:sz w:val="18"/>
          <w:szCs w:val="18"/>
        </w:rPr>
        <w:t xml:space="preserve">Figure </w:t>
      </w:r>
      <w:r w:rsidR="009A4BE0" w:rsidRPr="00862043">
        <w:rPr>
          <w:i/>
          <w:iCs/>
          <w:color w:val="44546A" w:themeColor="text2"/>
          <w:sz w:val="18"/>
          <w:szCs w:val="18"/>
        </w:rPr>
        <w:fldChar w:fldCharType="begin"/>
      </w:r>
      <w:r w:rsidR="009A4BE0" w:rsidRPr="00862043">
        <w:rPr>
          <w:i/>
          <w:iCs/>
          <w:color w:val="44546A" w:themeColor="text2"/>
          <w:sz w:val="18"/>
          <w:szCs w:val="18"/>
        </w:rPr>
        <w:instrText xml:space="preserve"> SEQ Figure \* ARABIC </w:instrText>
      </w:r>
      <w:r w:rsidR="009A4BE0" w:rsidRPr="00862043">
        <w:rPr>
          <w:i/>
          <w:iCs/>
          <w:color w:val="44546A" w:themeColor="text2"/>
          <w:sz w:val="18"/>
          <w:szCs w:val="18"/>
        </w:rPr>
        <w:fldChar w:fldCharType="separate"/>
      </w:r>
      <w:r w:rsidR="00C30592">
        <w:rPr>
          <w:i/>
          <w:iCs/>
          <w:noProof/>
          <w:color w:val="44546A" w:themeColor="text2"/>
          <w:sz w:val="18"/>
          <w:szCs w:val="18"/>
        </w:rPr>
        <w:t>20</w:t>
      </w:r>
      <w:r w:rsidR="009A4BE0" w:rsidRPr="00862043">
        <w:rPr>
          <w:i/>
          <w:iCs/>
          <w:color w:val="44546A" w:themeColor="text2"/>
          <w:sz w:val="18"/>
          <w:szCs w:val="18"/>
        </w:rPr>
        <w:fldChar w:fldCharType="end"/>
      </w:r>
      <w:bookmarkEnd w:id="2218"/>
      <w:r w:rsidRPr="00862043">
        <w:rPr>
          <w:i/>
          <w:iCs/>
          <w:color w:val="44546A" w:themeColor="text2"/>
          <w:sz w:val="18"/>
          <w:szCs w:val="18"/>
        </w:rPr>
        <w:t xml:space="preserve"> : Exemples de sensibilités en conditions standardisées en collimation </w:t>
      </w:r>
      <w:proofErr w:type="spellStart"/>
      <w:r w:rsidR="00412068" w:rsidRPr="00862043">
        <w:rPr>
          <w:i/>
          <w:iCs/>
          <w:color w:val="44546A" w:themeColor="text2"/>
          <w:sz w:val="18"/>
          <w:szCs w:val="18"/>
        </w:rPr>
        <w:t>sténopée</w:t>
      </w:r>
      <w:proofErr w:type="spellEnd"/>
      <w:r w:rsidRPr="00862043">
        <w:rPr>
          <w:i/>
          <w:iCs/>
          <w:color w:val="44546A" w:themeColor="text2"/>
          <w:sz w:val="18"/>
          <w:szCs w:val="18"/>
        </w:rPr>
        <w:t xml:space="preserve"> au Tc-99m pour différents seuils, pour les configurations 22, 48 et 11.</w:t>
      </w:r>
      <w:bookmarkEnd w:id="2219"/>
      <w:r w:rsidRPr="00862043">
        <w:rPr>
          <w:i/>
          <w:iCs/>
          <w:color w:val="44546A" w:themeColor="text2"/>
          <w:sz w:val="18"/>
          <w:szCs w:val="18"/>
        </w:rPr>
        <w:t xml:space="preserve"> </w:t>
      </w:r>
    </w:p>
    <w:p w14:paraId="020B9A3C" w14:textId="77777777" w:rsidR="00671D55" w:rsidRPr="00E176F3" w:rsidRDefault="00671D55" w:rsidP="00634243">
      <w:pPr>
        <w:jc w:val="both"/>
      </w:pPr>
    </w:p>
    <w:p w14:paraId="1F3BEE89" w14:textId="77777777" w:rsidR="00C863ED" w:rsidRDefault="00C863ED" w:rsidP="00C96516">
      <w:pPr>
        <w:pStyle w:val="Titre3"/>
      </w:pPr>
      <w:bookmarkStart w:id="2220" w:name="_Toc193972802"/>
      <w:r>
        <w:t>Racine carrée de l’erreur quadratique moyenne</w:t>
      </w:r>
      <w:bookmarkEnd w:id="2220"/>
    </w:p>
    <w:p w14:paraId="291CCA43" w14:textId="77777777" w:rsidR="00BD3886" w:rsidRDefault="00BD3886" w:rsidP="00714314">
      <w:pPr>
        <w:jc w:val="both"/>
      </w:pPr>
    </w:p>
    <w:p w14:paraId="7D519106" w14:textId="2E479987" w:rsidR="00714314" w:rsidRDefault="00714314" w:rsidP="00714314">
      <w:pPr>
        <w:jc w:val="both"/>
      </w:pPr>
      <w:r>
        <w:t xml:space="preserve">Les résultats des RMSE en géométrie standardisée sont donnés par sur la </w:t>
      </w:r>
      <w:r>
        <w:fldChar w:fldCharType="begin"/>
      </w:r>
      <w:r>
        <w:instrText xml:space="preserve"> REF _Ref175587470 \h  \* MERGEFORMAT </w:instrText>
      </w:r>
      <w:r>
        <w:fldChar w:fldCharType="separate"/>
      </w:r>
      <w:r w:rsidR="00C30592" w:rsidRPr="00C30592">
        <w:t>Figure 21</w:t>
      </w:r>
      <w:r>
        <w:fldChar w:fldCharType="end"/>
      </w:r>
      <w:r>
        <w:t xml:space="preserve"> ci-après pour toutes les configurations. Ici, seules les données du centre 10 (données manquantes) ont été </w:t>
      </w:r>
      <w:del w:id="2221" w:author="BEAUMONT Tiffany" w:date="2025-03-26T11:18:00Z">
        <w:r w:rsidDel="006F760A">
          <w:delText>enlevées</w:delText>
        </w:r>
      </w:del>
      <w:ins w:id="2222" w:author="BEAUMONT Tiffany" w:date="2025-03-26T11:18:00Z">
        <w:r w:rsidR="006F760A">
          <w:t>exclus de l’étude</w:t>
        </w:r>
      </w:ins>
      <w:r>
        <w:t>.</w:t>
      </w:r>
    </w:p>
    <w:p w14:paraId="3D3583A6" w14:textId="047C2EDD" w:rsidR="00714314" w:rsidRDefault="00714314" w:rsidP="00714314">
      <w:pPr>
        <w:jc w:val="both"/>
      </w:pPr>
      <w:r>
        <w:t>L’</w:t>
      </w:r>
      <w:r>
        <w:fldChar w:fldCharType="begin"/>
      </w:r>
      <w:r>
        <w:instrText xml:space="preserve"> REF _Ref184159446 \h </w:instrText>
      </w:r>
      <w:r>
        <w:fldChar w:fldCharType="separate"/>
      </w:r>
      <w:r w:rsidR="00C30592">
        <w:t xml:space="preserve">Annexe </w:t>
      </w:r>
      <w:r w:rsidR="00C30592">
        <w:rPr>
          <w:noProof/>
        </w:rPr>
        <w:t>8</w:t>
      </w:r>
      <w:r>
        <w:fldChar w:fldCharType="end"/>
      </w:r>
      <w:r>
        <w:t xml:space="preserve"> </w:t>
      </w:r>
      <w:del w:id="2223" w:author="BEAUMONT Tiffany" w:date="2025-03-26T11:18:00Z">
        <w:r w:rsidDel="006F760A">
          <w:delText xml:space="preserve">présentent </w:delText>
        </w:r>
      </w:del>
      <w:ins w:id="2224" w:author="BEAUMONT Tiffany" w:date="2025-03-26T11:18:00Z">
        <w:r w:rsidR="006F760A">
          <w:t xml:space="preserve">comporte </w:t>
        </w:r>
      </w:ins>
      <w:r>
        <w:t>les graphes par type de détecteur et constructeur, ainsi que par modèle de collimateur parallèle ou selon le diamètre des sténopés pour les collimateurs sténopés, en regroupant les données par type de collimateurs et radionucléides. Nous avons calculé la moyenne des RMSE par groupe de configurations puis réalisé une droite de régression linéaire (degré 4, en noir sur les graphes).</w:t>
      </w:r>
    </w:p>
    <w:p w14:paraId="40003EFB" w14:textId="77777777" w:rsidR="00671D55" w:rsidRDefault="00671D55" w:rsidP="00E907A2">
      <w:pPr>
        <w:spacing w:after="0"/>
        <w:jc w:val="center"/>
      </w:pPr>
      <w:r>
        <w:rPr>
          <w:noProof/>
          <w:lang w:eastAsia="fr-FR"/>
        </w:rPr>
        <w:drawing>
          <wp:inline distT="0" distB="0" distL="0" distR="0" wp14:anchorId="0AF1744B" wp14:editId="77920FD7">
            <wp:extent cx="4147446" cy="3816000"/>
            <wp:effectExtent l="0" t="0" r="5715" b="0"/>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5" cstate="screen">
                      <a:extLst>
                        <a:ext uri="{28A0092B-C50C-407E-A947-70E740481C1C}">
                          <a14:useLocalDpi xmlns:a14="http://schemas.microsoft.com/office/drawing/2010/main"/>
                        </a:ext>
                      </a:extLst>
                    </a:blip>
                    <a:srcRect t="7992"/>
                    <a:stretch/>
                  </pic:blipFill>
                  <pic:spPr bwMode="auto">
                    <a:xfrm>
                      <a:off x="0" y="0"/>
                      <a:ext cx="4147446" cy="3816000"/>
                    </a:xfrm>
                    <a:prstGeom prst="rect">
                      <a:avLst/>
                    </a:prstGeom>
                    <a:noFill/>
                    <a:ln>
                      <a:noFill/>
                    </a:ln>
                    <a:extLst>
                      <a:ext uri="{53640926-AAD7-44D8-BBD7-CCE9431645EC}">
                        <a14:shadowObscured xmlns:a14="http://schemas.microsoft.com/office/drawing/2010/main"/>
                      </a:ext>
                    </a:extLst>
                  </pic:spPr>
                </pic:pic>
              </a:graphicData>
            </a:graphic>
          </wp:inline>
        </w:drawing>
      </w:r>
    </w:p>
    <w:p w14:paraId="647D039D" w14:textId="00973CF9" w:rsidR="00671D55" w:rsidRPr="00933299" w:rsidRDefault="00671D55" w:rsidP="00A07687">
      <w:pPr>
        <w:ind w:left="1134" w:right="991"/>
        <w:jc w:val="both"/>
        <w:rPr>
          <w:i/>
          <w:iCs/>
          <w:color w:val="44546A" w:themeColor="text2"/>
          <w:sz w:val="18"/>
          <w:szCs w:val="18"/>
        </w:rPr>
      </w:pPr>
      <w:bookmarkStart w:id="2225" w:name="_Ref175587470"/>
      <w:bookmarkStart w:id="2226" w:name="_Toc186722420"/>
      <w:r w:rsidRPr="00933299">
        <w:rPr>
          <w:i/>
          <w:iCs/>
          <w:color w:val="44546A" w:themeColor="text2"/>
          <w:sz w:val="18"/>
          <w:szCs w:val="18"/>
        </w:rPr>
        <w:t xml:space="preserve">Figure </w:t>
      </w:r>
      <w:r w:rsidR="009A4BE0" w:rsidRPr="00933299">
        <w:rPr>
          <w:i/>
          <w:iCs/>
          <w:color w:val="44546A" w:themeColor="text2"/>
          <w:sz w:val="18"/>
          <w:szCs w:val="18"/>
        </w:rPr>
        <w:fldChar w:fldCharType="begin"/>
      </w:r>
      <w:r w:rsidR="009A4BE0" w:rsidRPr="00933299">
        <w:rPr>
          <w:i/>
          <w:iCs/>
          <w:color w:val="44546A" w:themeColor="text2"/>
          <w:sz w:val="18"/>
          <w:szCs w:val="18"/>
        </w:rPr>
        <w:instrText xml:space="preserve"> SEQ Figure \* ARABIC </w:instrText>
      </w:r>
      <w:r w:rsidR="009A4BE0" w:rsidRPr="00933299">
        <w:rPr>
          <w:i/>
          <w:iCs/>
          <w:color w:val="44546A" w:themeColor="text2"/>
          <w:sz w:val="18"/>
          <w:szCs w:val="18"/>
        </w:rPr>
        <w:fldChar w:fldCharType="separate"/>
      </w:r>
      <w:r w:rsidR="00C30592">
        <w:rPr>
          <w:i/>
          <w:iCs/>
          <w:noProof/>
          <w:color w:val="44546A" w:themeColor="text2"/>
          <w:sz w:val="18"/>
          <w:szCs w:val="18"/>
        </w:rPr>
        <w:t>21</w:t>
      </w:r>
      <w:r w:rsidR="009A4BE0" w:rsidRPr="00933299">
        <w:rPr>
          <w:i/>
          <w:iCs/>
          <w:color w:val="44546A" w:themeColor="text2"/>
          <w:sz w:val="18"/>
          <w:szCs w:val="18"/>
        </w:rPr>
        <w:fldChar w:fldCharType="end"/>
      </w:r>
      <w:bookmarkEnd w:id="2225"/>
      <w:r w:rsidRPr="00933299">
        <w:rPr>
          <w:i/>
          <w:iCs/>
          <w:color w:val="44546A" w:themeColor="text2"/>
          <w:sz w:val="18"/>
          <w:szCs w:val="18"/>
        </w:rPr>
        <w:t> : Racine carrée de l’erreur quadratique moyenne (RMSE) en fonction du seuillage choisi en géométrie standardisée, pour toutes les configurations confondues et courbe des moyennes pour chaque seuil (en noir).</w:t>
      </w:r>
      <w:bookmarkEnd w:id="2226"/>
    </w:p>
    <w:p w14:paraId="50730AF6" w14:textId="6B988D8C" w:rsidR="00671D55" w:rsidRDefault="00671D55" w:rsidP="00763479">
      <w:pPr>
        <w:spacing w:after="0"/>
        <w:jc w:val="both"/>
      </w:pPr>
      <w:r>
        <w:t xml:space="preserve">La </w:t>
      </w:r>
      <w:r w:rsidRPr="00985EDD">
        <w:t>courbe</w:t>
      </w:r>
      <w:r>
        <w:t xml:space="preserve"> de régression de la </w:t>
      </w:r>
      <w:r>
        <w:fldChar w:fldCharType="begin"/>
      </w:r>
      <w:r>
        <w:instrText xml:space="preserve"> REF _Ref175587470 \h </w:instrText>
      </w:r>
      <w:r w:rsidR="00634243">
        <w:instrText xml:space="preserve"> \* MERGEFORMAT </w:instrText>
      </w:r>
      <w:r>
        <w:fldChar w:fldCharType="separate"/>
      </w:r>
      <w:r w:rsidR="00C30592" w:rsidRPr="00C30592">
        <w:t>Figure 21</w:t>
      </w:r>
      <w:r>
        <w:fldChar w:fldCharType="end"/>
      </w:r>
      <w:r>
        <w:t xml:space="preserve"> montre que le seuil à 10% présente le RMSE le plus faible.</w:t>
      </w:r>
    </w:p>
    <w:p w14:paraId="322813B8" w14:textId="77777777" w:rsidR="003B7D71" w:rsidRDefault="003B7D71" w:rsidP="00634243">
      <w:pPr>
        <w:jc w:val="both"/>
      </w:pPr>
    </w:p>
    <w:p w14:paraId="121D9B54" w14:textId="2702CFF4" w:rsidR="00671D55" w:rsidRDefault="00671D55" w:rsidP="00C96516">
      <w:pPr>
        <w:pStyle w:val="Titre3"/>
      </w:pPr>
      <w:bookmarkStart w:id="2227" w:name="_Toc181034303"/>
      <w:bookmarkStart w:id="2228" w:name="_Ref186648646"/>
      <w:bookmarkStart w:id="2229" w:name="_Toc193972803"/>
      <w:r>
        <w:t>Conclusions sur le seuil optimal</w:t>
      </w:r>
      <w:bookmarkEnd w:id="2227"/>
      <w:bookmarkEnd w:id="2228"/>
      <w:bookmarkEnd w:id="2229"/>
    </w:p>
    <w:p w14:paraId="70AEF9DF" w14:textId="0BE8FE32" w:rsidR="00671D55" w:rsidRPr="0059663F" w:rsidRDefault="00A21170" w:rsidP="00ED5A98">
      <w:pPr>
        <w:spacing w:after="0"/>
        <w:jc w:val="both"/>
      </w:pPr>
      <w:r>
        <w:t xml:space="preserve">À </w:t>
      </w:r>
      <w:r w:rsidR="00671D55" w:rsidRPr="0059663F">
        <w:t>partir des graphes des RMSE, nous pouvons évaluer la pertinence du seuillage (le meilleur seuillage</w:t>
      </w:r>
      <w:r w:rsidR="00ED5A98">
        <w:t xml:space="preserve"> pour une RMSE minimale</w:t>
      </w:r>
      <w:r w:rsidR="00671D55" w:rsidRPr="0059663F">
        <w:t>).</w:t>
      </w:r>
      <w:r w:rsidR="00671D55">
        <w:t xml:space="preserve"> </w:t>
      </w:r>
      <w:r w:rsidR="00671D55" w:rsidRPr="0059663F">
        <w:t>Pour les collimateurs parallèles en I-123, le seuillage de 10% est le meilleur choix pour :</w:t>
      </w:r>
    </w:p>
    <w:p w14:paraId="03B4C731" w14:textId="157100E9" w:rsidR="00671D55" w:rsidRPr="0059663F" w:rsidRDefault="00ED5A98" w:rsidP="00024898">
      <w:pPr>
        <w:numPr>
          <w:ilvl w:val="0"/>
          <w:numId w:val="4"/>
        </w:numPr>
        <w:spacing w:after="0" w:line="240" w:lineRule="auto"/>
        <w:ind w:left="567"/>
        <w:jc w:val="both"/>
      </w:pPr>
      <w:r w:rsidRPr="0059663F">
        <w:t xml:space="preserve">les configurations </w:t>
      </w:r>
      <w:r w:rsidR="00B20D53">
        <w:t>GE</w:t>
      </w:r>
      <w:r w:rsidR="00671D55" w:rsidRPr="0059663F">
        <w:t xml:space="preserve"> pour les </w:t>
      </w:r>
      <w:proofErr w:type="spellStart"/>
      <w:r w:rsidR="00671D55" w:rsidRPr="0059663F">
        <w:t>NaI</w:t>
      </w:r>
      <w:proofErr w:type="spellEnd"/>
      <w:r w:rsidR="00671D55" w:rsidRPr="0059663F">
        <w:t xml:space="preserve"> 3/8 et </w:t>
      </w:r>
      <w:proofErr w:type="spellStart"/>
      <w:r w:rsidR="00671D55" w:rsidRPr="0059663F">
        <w:t>NaI</w:t>
      </w:r>
      <w:proofErr w:type="spellEnd"/>
      <w:r w:rsidR="00671D55" w:rsidRPr="0059663F">
        <w:t xml:space="preserve"> 5/8 </w:t>
      </w:r>
      <w:r>
        <w:t xml:space="preserve">avec collimateurs </w:t>
      </w:r>
      <w:r w:rsidR="00671D55" w:rsidRPr="0059663F">
        <w:t>LEHRS</w:t>
      </w:r>
    </w:p>
    <w:p w14:paraId="494A5AEC" w14:textId="7A577874" w:rsidR="00671D55" w:rsidRPr="0059663F" w:rsidRDefault="00ED5A98" w:rsidP="00024898">
      <w:pPr>
        <w:numPr>
          <w:ilvl w:val="0"/>
          <w:numId w:val="4"/>
        </w:numPr>
        <w:spacing w:after="0" w:line="240" w:lineRule="auto"/>
        <w:ind w:left="567"/>
        <w:jc w:val="both"/>
      </w:pPr>
      <w:r w:rsidRPr="0059663F">
        <w:t xml:space="preserve">les configurations </w:t>
      </w:r>
      <w:r w:rsidR="00B20D53">
        <w:t>GE</w:t>
      </w:r>
      <w:r w:rsidR="00671D55" w:rsidRPr="0059663F">
        <w:t xml:space="preserve"> pour les </w:t>
      </w:r>
      <w:proofErr w:type="spellStart"/>
      <w:r w:rsidR="00671D55" w:rsidRPr="0059663F">
        <w:t>NaI</w:t>
      </w:r>
      <w:proofErr w:type="spellEnd"/>
      <w:r w:rsidR="00671D55" w:rsidRPr="0059663F">
        <w:t xml:space="preserve"> 3/8 et 5/8 </w:t>
      </w:r>
      <w:r>
        <w:t xml:space="preserve">avec collimateurs </w:t>
      </w:r>
      <w:r w:rsidR="00671D55" w:rsidRPr="0059663F">
        <w:t xml:space="preserve">LEHR </w:t>
      </w:r>
    </w:p>
    <w:p w14:paraId="448EEB72" w14:textId="5B10CA11" w:rsidR="00671D55" w:rsidRPr="0059663F" w:rsidRDefault="00ED5A98" w:rsidP="00024898">
      <w:pPr>
        <w:numPr>
          <w:ilvl w:val="0"/>
          <w:numId w:val="4"/>
        </w:numPr>
        <w:spacing w:after="240" w:line="240" w:lineRule="auto"/>
        <w:ind w:left="567" w:hanging="357"/>
        <w:jc w:val="both"/>
      </w:pPr>
      <w:r w:rsidRPr="0059663F">
        <w:t xml:space="preserve">les configurations </w:t>
      </w:r>
      <w:r w:rsidR="00B20D53">
        <w:t>GE</w:t>
      </w:r>
      <w:r w:rsidR="00671D55" w:rsidRPr="0059663F">
        <w:t xml:space="preserve"> po</w:t>
      </w:r>
      <w:r>
        <w:t>ur les CZT avec collimateurs</w:t>
      </w:r>
      <w:r w:rsidR="00671D55" w:rsidRPr="0059663F">
        <w:t xml:space="preserve"> WEHR45</w:t>
      </w:r>
    </w:p>
    <w:p w14:paraId="39EB5AD7" w14:textId="77777777" w:rsidR="00671D55" w:rsidRPr="0059663F" w:rsidRDefault="00671D55" w:rsidP="00ED5A98">
      <w:pPr>
        <w:spacing w:after="0"/>
        <w:jc w:val="both"/>
      </w:pPr>
      <w:r>
        <w:t>Pour</w:t>
      </w:r>
      <w:r w:rsidRPr="0059663F">
        <w:t xml:space="preserve"> les 2 configurations SIEMENS (</w:t>
      </w:r>
      <w:proofErr w:type="spellStart"/>
      <w:r w:rsidRPr="0059663F">
        <w:t>NaI</w:t>
      </w:r>
      <w:proofErr w:type="spellEnd"/>
      <w:r w:rsidRPr="0059663F">
        <w:t xml:space="preserve"> 3/8 – LEHR), les données n’ont pas </w:t>
      </w:r>
      <w:r>
        <w:t>été</w:t>
      </w:r>
      <w:r w:rsidRPr="0059663F">
        <w:t xml:space="preserve"> prises en compte car :</w:t>
      </w:r>
    </w:p>
    <w:p w14:paraId="1508CF90" w14:textId="78C2305C" w:rsidR="00671D55" w:rsidRPr="0059663F" w:rsidRDefault="00671D55" w:rsidP="00024898">
      <w:pPr>
        <w:numPr>
          <w:ilvl w:val="0"/>
          <w:numId w:val="4"/>
        </w:numPr>
        <w:spacing w:after="120" w:line="240" w:lineRule="auto"/>
        <w:ind w:left="567" w:hanging="357"/>
        <w:jc w:val="both"/>
      </w:pPr>
      <w:r>
        <w:t>Les fantômes de l</w:t>
      </w:r>
      <w:r w:rsidRPr="0059663F">
        <w:t>a config</w:t>
      </w:r>
      <w:r>
        <w:t>uration 29 (centre 3) étaient remplis de façon inhomogène</w:t>
      </w:r>
      <w:r w:rsidRPr="0059663F">
        <w:t xml:space="preserve"> (cf. </w:t>
      </w:r>
      <w:r w:rsidRPr="0059663F">
        <w:fldChar w:fldCharType="begin"/>
      </w:r>
      <w:r w:rsidRPr="0059663F">
        <w:instrText xml:space="preserve"> REF _Ref175652404 \h </w:instrText>
      </w:r>
      <w:r>
        <w:instrText xml:space="preserve"> \* MERGEFORMAT </w:instrText>
      </w:r>
      <w:r w:rsidRPr="0059663F">
        <w:fldChar w:fldCharType="separate"/>
      </w:r>
      <w:r w:rsidR="00C30592" w:rsidRPr="00C30592">
        <w:t>Figure 22</w:t>
      </w:r>
      <w:r w:rsidRPr="0059663F">
        <w:fldChar w:fldCharType="end"/>
      </w:r>
      <w:r w:rsidRPr="0059663F">
        <w:t>)</w:t>
      </w:r>
      <w:r w:rsidR="00345EC1">
        <w:t>.</w:t>
      </w:r>
    </w:p>
    <w:p w14:paraId="0E0F788B" w14:textId="77777777" w:rsidR="00671D55" w:rsidRDefault="00671D55" w:rsidP="00ED5A98">
      <w:pPr>
        <w:spacing w:after="0"/>
      </w:pPr>
      <w:r w:rsidRPr="006B1B9F">
        <w:rPr>
          <w:noProof/>
          <w:lang w:eastAsia="fr-FR"/>
        </w:rPr>
        <w:drawing>
          <wp:inline distT="0" distB="0" distL="0" distR="0" wp14:anchorId="64A1E6AC" wp14:editId="3D03733A">
            <wp:extent cx="1188000" cy="1188552"/>
            <wp:effectExtent l="0" t="0" r="0" b="0"/>
            <wp:docPr id="82" name="Image 82" descr="C:\Users\4025644\Desktop\A FAIRE GT\05 06 2023_DicomRenom\centre 03\config4\03_L_GC13_LI_I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4025644\Desktop\A FAIRE GT\05 06 2023_DicomRenom\centre 03\config4\03_L_GC13_LI_I3.jpg"/>
                    <pic:cNvPicPr>
                      <a:picLocks noChangeAspect="1" noChangeArrowheads="1"/>
                    </pic:cNvPicPr>
                  </pic:nvPicPr>
                  <pic:blipFill rotWithShape="1">
                    <a:blip r:embed="rId56" cstate="screen">
                      <a:extLst>
                        <a:ext uri="{28A0092B-C50C-407E-A947-70E740481C1C}">
                          <a14:useLocalDpi xmlns:a14="http://schemas.microsoft.com/office/drawing/2010/main"/>
                        </a:ext>
                      </a:extLst>
                    </a:blip>
                    <a:srcRect/>
                    <a:stretch/>
                  </pic:blipFill>
                  <pic:spPr bwMode="auto">
                    <a:xfrm>
                      <a:off x="0" y="0"/>
                      <a:ext cx="1188000" cy="1188552"/>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sidRPr="006B1B9F">
        <w:rPr>
          <w:noProof/>
          <w:lang w:eastAsia="fr-FR"/>
        </w:rPr>
        <w:drawing>
          <wp:inline distT="0" distB="0" distL="0" distR="0" wp14:anchorId="5C2845A5" wp14:editId="48683FC7">
            <wp:extent cx="1187449" cy="1188000"/>
            <wp:effectExtent l="0" t="0" r="0" b="0"/>
            <wp:docPr id="83" name="Image 83" descr="C:\Users\4025644\Desktop\A FAIRE GT\05 06 2023_DicomRenom\centre 03\config4\03_L_GC13_LI_I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4025644\Desktop\A FAIRE GT\05 06 2023_DicomRenom\centre 03\config4\03_L_GC13_LI_I10.jpg"/>
                    <pic:cNvPicPr>
                      <a:picLocks noChangeAspect="1" noChangeArrowheads="1"/>
                    </pic:cNvPicPr>
                  </pic:nvPicPr>
                  <pic:blipFill rotWithShape="1">
                    <a:blip r:embed="rId57" cstate="screen">
                      <a:extLst>
                        <a:ext uri="{28A0092B-C50C-407E-A947-70E740481C1C}">
                          <a14:useLocalDpi xmlns:a14="http://schemas.microsoft.com/office/drawing/2010/main"/>
                        </a:ext>
                      </a:extLst>
                    </a:blip>
                    <a:srcRect/>
                    <a:stretch/>
                  </pic:blipFill>
                  <pic:spPr bwMode="auto">
                    <a:xfrm>
                      <a:off x="0" y="0"/>
                      <a:ext cx="1187449" cy="1188000"/>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sidRPr="006B1B9F">
        <w:rPr>
          <w:noProof/>
          <w:lang w:eastAsia="fr-FR"/>
        </w:rPr>
        <w:drawing>
          <wp:inline distT="0" distB="0" distL="0" distR="0" wp14:anchorId="1EF889E6" wp14:editId="6263889D">
            <wp:extent cx="1187449" cy="1188000"/>
            <wp:effectExtent l="0" t="0" r="0" b="0"/>
            <wp:docPr id="84" name="Image 84" descr="C:\Users\4025644\Desktop\A FAIRE GT\05 06 2023_DicomRenom\centre 03\config4\03_L_GC13_LI_I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4025644\Desktop\A FAIRE GT\05 06 2023_DicomRenom\centre 03\config4\03_L_GC13_LI_I15.jpg"/>
                    <pic:cNvPicPr>
                      <a:picLocks noChangeAspect="1" noChangeArrowheads="1"/>
                    </pic:cNvPicPr>
                  </pic:nvPicPr>
                  <pic:blipFill rotWithShape="1">
                    <a:blip r:embed="rId58" cstate="screen">
                      <a:extLst>
                        <a:ext uri="{28A0092B-C50C-407E-A947-70E740481C1C}">
                          <a14:useLocalDpi xmlns:a14="http://schemas.microsoft.com/office/drawing/2010/main"/>
                        </a:ext>
                      </a:extLst>
                    </a:blip>
                    <a:srcRect/>
                    <a:stretch/>
                  </pic:blipFill>
                  <pic:spPr bwMode="auto">
                    <a:xfrm>
                      <a:off x="0" y="0"/>
                      <a:ext cx="1187449" cy="1188000"/>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sidRPr="006B1B9F">
        <w:rPr>
          <w:noProof/>
          <w:lang w:eastAsia="fr-FR"/>
        </w:rPr>
        <w:drawing>
          <wp:inline distT="0" distB="0" distL="0" distR="0" wp14:anchorId="00F2338C" wp14:editId="1F7CC847">
            <wp:extent cx="1187449" cy="1188000"/>
            <wp:effectExtent l="0" t="0" r="0" b="0"/>
            <wp:docPr id="85" name="Image 85" descr="C:\Users\4025644\Desktop\A FAIRE GT\05 06 2023_DicomRenom\centre 03\config4\03_L_GC13_LI_I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4025644\Desktop\A FAIRE GT\05 06 2023_DicomRenom\centre 03\config4\03_L_GC13_LI_I20.jpg"/>
                    <pic:cNvPicPr>
                      <a:picLocks noChangeAspect="1" noChangeArrowheads="1"/>
                    </pic:cNvPicPr>
                  </pic:nvPicPr>
                  <pic:blipFill rotWithShape="1">
                    <a:blip r:embed="rId59" cstate="screen">
                      <a:extLst>
                        <a:ext uri="{28A0092B-C50C-407E-A947-70E740481C1C}">
                          <a14:useLocalDpi xmlns:a14="http://schemas.microsoft.com/office/drawing/2010/main"/>
                        </a:ext>
                      </a:extLst>
                    </a:blip>
                    <a:srcRect/>
                    <a:stretch/>
                  </pic:blipFill>
                  <pic:spPr bwMode="auto">
                    <a:xfrm>
                      <a:off x="0" y="0"/>
                      <a:ext cx="1187449" cy="1188000"/>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sidRPr="006B1B9F">
        <w:rPr>
          <w:noProof/>
          <w:lang w:eastAsia="fr-FR"/>
        </w:rPr>
        <w:drawing>
          <wp:inline distT="0" distB="0" distL="0" distR="0" wp14:anchorId="11B8AD62" wp14:editId="111C0C16">
            <wp:extent cx="1188000" cy="1188551"/>
            <wp:effectExtent l="0" t="0" r="0" b="0"/>
            <wp:docPr id="86" name="Image 86" descr="C:\Users\4025644\Desktop\A FAIRE GT\05 06 2023_DicomRenom\centre 03\config4\03_L_GC13_LI_I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4025644\Desktop\A FAIRE GT\05 06 2023_DicomRenom\centre 03\config4\03_L_GC13_LI_I30.jpg"/>
                    <pic:cNvPicPr>
                      <a:picLocks noChangeAspect="1" noChangeArrowheads="1"/>
                    </pic:cNvPicPr>
                  </pic:nvPicPr>
                  <pic:blipFill rotWithShape="1">
                    <a:blip r:embed="rId60" cstate="screen">
                      <a:extLst>
                        <a:ext uri="{28A0092B-C50C-407E-A947-70E740481C1C}">
                          <a14:useLocalDpi xmlns:a14="http://schemas.microsoft.com/office/drawing/2010/main"/>
                        </a:ext>
                      </a:extLst>
                    </a:blip>
                    <a:srcRect/>
                    <a:stretch/>
                  </pic:blipFill>
                  <pic:spPr bwMode="auto">
                    <a:xfrm>
                      <a:off x="0" y="0"/>
                      <a:ext cx="1188000" cy="1188551"/>
                    </a:xfrm>
                    <a:prstGeom prst="rect">
                      <a:avLst/>
                    </a:prstGeom>
                    <a:noFill/>
                    <a:ln>
                      <a:noFill/>
                    </a:ln>
                    <a:extLst>
                      <a:ext uri="{53640926-AAD7-44D8-BBD7-CCE9431645EC}">
                        <a14:shadowObscured xmlns:a14="http://schemas.microsoft.com/office/drawing/2010/main"/>
                      </a:ext>
                    </a:extLst>
                  </pic:spPr>
                </pic:pic>
              </a:graphicData>
            </a:graphic>
          </wp:inline>
        </w:drawing>
      </w:r>
    </w:p>
    <w:p w14:paraId="02902CF0" w14:textId="685353D4" w:rsidR="00671D55" w:rsidRPr="00933299" w:rsidRDefault="00671D55" w:rsidP="00671D55">
      <w:pPr>
        <w:rPr>
          <w:i/>
          <w:iCs/>
          <w:color w:val="44546A" w:themeColor="text2"/>
          <w:sz w:val="18"/>
          <w:szCs w:val="18"/>
        </w:rPr>
      </w:pPr>
      <w:bookmarkStart w:id="2230" w:name="_Ref175652404"/>
      <w:bookmarkStart w:id="2231" w:name="_Toc186722421"/>
      <w:r w:rsidRPr="00933299">
        <w:rPr>
          <w:i/>
          <w:iCs/>
          <w:color w:val="44546A" w:themeColor="text2"/>
          <w:sz w:val="18"/>
          <w:szCs w:val="18"/>
        </w:rPr>
        <w:t xml:space="preserve">Figure </w:t>
      </w:r>
      <w:r w:rsidR="009A4BE0" w:rsidRPr="00933299">
        <w:rPr>
          <w:i/>
          <w:iCs/>
          <w:color w:val="44546A" w:themeColor="text2"/>
          <w:sz w:val="18"/>
          <w:szCs w:val="18"/>
        </w:rPr>
        <w:fldChar w:fldCharType="begin"/>
      </w:r>
      <w:r w:rsidR="009A4BE0" w:rsidRPr="00933299">
        <w:rPr>
          <w:i/>
          <w:iCs/>
          <w:color w:val="44546A" w:themeColor="text2"/>
          <w:sz w:val="18"/>
          <w:szCs w:val="18"/>
        </w:rPr>
        <w:instrText xml:space="preserve"> SEQ Figure \* ARABIC </w:instrText>
      </w:r>
      <w:r w:rsidR="009A4BE0" w:rsidRPr="00933299">
        <w:rPr>
          <w:i/>
          <w:iCs/>
          <w:color w:val="44546A" w:themeColor="text2"/>
          <w:sz w:val="18"/>
          <w:szCs w:val="18"/>
        </w:rPr>
        <w:fldChar w:fldCharType="separate"/>
      </w:r>
      <w:r w:rsidR="00C30592">
        <w:rPr>
          <w:i/>
          <w:iCs/>
          <w:noProof/>
          <w:color w:val="44546A" w:themeColor="text2"/>
          <w:sz w:val="18"/>
          <w:szCs w:val="18"/>
        </w:rPr>
        <w:t>22</w:t>
      </w:r>
      <w:r w:rsidR="009A4BE0" w:rsidRPr="00933299">
        <w:rPr>
          <w:i/>
          <w:iCs/>
          <w:color w:val="44546A" w:themeColor="text2"/>
          <w:sz w:val="18"/>
          <w:szCs w:val="18"/>
        </w:rPr>
        <w:fldChar w:fldCharType="end"/>
      </w:r>
      <w:bookmarkEnd w:id="2230"/>
      <w:r w:rsidR="00201F7B">
        <w:rPr>
          <w:i/>
          <w:iCs/>
          <w:color w:val="44546A" w:themeColor="text2"/>
          <w:sz w:val="18"/>
          <w:szCs w:val="18"/>
        </w:rPr>
        <w:t> :</w:t>
      </w:r>
      <w:r w:rsidRPr="00933299">
        <w:rPr>
          <w:i/>
          <w:iCs/>
          <w:color w:val="44546A" w:themeColor="text2"/>
          <w:sz w:val="18"/>
          <w:szCs w:val="18"/>
        </w:rPr>
        <w:t xml:space="preserve"> Acquisition des fantômes en conditions locales, configuration 28, problème d’homogénéité de remplissage des fantômes</w:t>
      </w:r>
      <w:bookmarkEnd w:id="2231"/>
    </w:p>
    <w:p w14:paraId="7018AEC1" w14:textId="579526DE" w:rsidR="00671D55" w:rsidRDefault="00671D55" w:rsidP="00024898">
      <w:pPr>
        <w:numPr>
          <w:ilvl w:val="0"/>
          <w:numId w:val="4"/>
        </w:numPr>
        <w:spacing w:after="0" w:line="240" w:lineRule="auto"/>
        <w:ind w:left="567" w:hanging="357"/>
        <w:jc w:val="both"/>
        <w:rPr>
          <w:rFonts w:cstheme="minorHAnsi"/>
        </w:rPr>
      </w:pPr>
      <w:r w:rsidRPr="0059663F">
        <w:rPr>
          <w:rFonts w:cstheme="minorHAnsi"/>
        </w:rPr>
        <w:t xml:space="preserve">La </w:t>
      </w:r>
      <w:r w:rsidRPr="00FD767B">
        <w:t>configuration</w:t>
      </w:r>
      <w:r w:rsidRPr="0059663F">
        <w:rPr>
          <w:rFonts w:cstheme="minorHAnsi"/>
        </w:rPr>
        <w:t xml:space="preserve"> 16 (centre 12) semblait avoir un problème de remplissage ou d’activité dans la seringue qui sert de référence, ce qui fausse les résultats.</w:t>
      </w:r>
    </w:p>
    <w:p w14:paraId="7DF50B76" w14:textId="1FD30FE1" w:rsidR="00671D55" w:rsidRPr="0059663F" w:rsidRDefault="00671D55" w:rsidP="005609E6">
      <w:pPr>
        <w:jc w:val="both"/>
        <w:rPr>
          <w:rFonts w:cstheme="minorHAnsi"/>
        </w:rPr>
      </w:pPr>
      <w:r w:rsidRPr="0059663F">
        <w:rPr>
          <w:rFonts w:cstheme="minorHAnsi"/>
        </w:rPr>
        <w:t>Cependant, de précédentes mesures selon les mêmes conditions</w:t>
      </w:r>
      <w:r w:rsidR="005609E6">
        <w:rPr>
          <w:rFonts w:cstheme="minorHAnsi"/>
        </w:rPr>
        <w:t xml:space="preserve"> </w:t>
      </w:r>
      <w:r w:rsidR="005609E6">
        <w:rPr>
          <w:rFonts w:cstheme="minorHAnsi"/>
        </w:rPr>
        <w:fldChar w:fldCharType="begin"/>
      </w:r>
      <w:r w:rsidR="009F0FF8">
        <w:rPr>
          <w:rFonts w:cstheme="minorHAnsi"/>
        </w:rPr>
        <w:instrText xml:space="preserve"> ADDIN ZOTERO_ITEM CSL_CITATION {"citationID":"IpqU4Adn","properties":{"formattedCitation":"[40]","plainCitation":"[40]","noteIndex":0},"citationItems":[{"id":299,"uris":["http://zotero.org/groups/4605258/items/U8WCGSBD"],"itemData":{"id":299,"type":"speech","event-place":"Virtual, France","genre":"34th Annual Congress of the European Association of Nuclear Medicine. EANM","publisher-place":"Virtual, France","title":"Radioiodine uptake measurement on planar scintigraphic images: an automatic process reducing thyroid volume effect. 34th Annual Congress of the European Association of Nuclear Medicine, EANM, Oct 2021, Virtual, France. </w:instrText>
      </w:r>
      <w:r w:rsidR="009F0FF8">
        <w:rPr>
          <w:rFonts w:ascii="Cambria Math" w:hAnsi="Cambria Math" w:cs="Cambria Math"/>
        </w:rPr>
        <w:instrText>⟨</w:instrText>
      </w:r>
      <w:r w:rsidR="009F0FF8">
        <w:rPr>
          <w:rFonts w:cstheme="minorHAnsi"/>
        </w:rPr>
        <w:instrText>irsn-04023212</w:instrText>
      </w:r>
      <w:r w:rsidR="009F0FF8">
        <w:rPr>
          <w:rFonts w:ascii="Cambria Math" w:hAnsi="Cambria Math" w:cs="Cambria Math"/>
        </w:rPr>
        <w:instrText>⟩</w:instrText>
      </w:r>
      <w:r w:rsidR="009F0FF8">
        <w:rPr>
          <w:rFonts w:cstheme="minorHAnsi"/>
        </w:rPr>
        <w:instrText xml:space="preserve">","author":[{"family":"Beaumont","given":"Tiffany"},{"family":"Forbes","given":"Aurélie"},{"family":"Durand","given":"Emmanuel"},{"family":"Castilla-Lièvre","given":"A"},{"family":"Broggio","given":"David"}]}}],"schema":"https://github.com/citation-style-language/schema/raw/master/csl-citation.json"} </w:instrText>
      </w:r>
      <w:r w:rsidR="005609E6">
        <w:rPr>
          <w:rFonts w:cstheme="minorHAnsi"/>
        </w:rPr>
        <w:fldChar w:fldCharType="separate"/>
      </w:r>
      <w:r w:rsidR="00373C0B" w:rsidRPr="00373C0B">
        <w:rPr>
          <w:rFonts w:ascii="Calibri" w:hAnsi="Calibri" w:cs="Calibri"/>
        </w:rPr>
        <w:t>[40]</w:t>
      </w:r>
      <w:r w:rsidR="005609E6">
        <w:rPr>
          <w:rFonts w:cstheme="minorHAnsi"/>
        </w:rPr>
        <w:fldChar w:fldCharType="end"/>
      </w:r>
      <w:r w:rsidR="005609E6">
        <w:rPr>
          <w:rFonts w:cstheme="minorHAnsi"/>
        </w:rPr>
        <w:t xml:space="preserve"> </w:t>
      </w:r>
      <w:r w:rsidRPr="0059663F">
        <w:rPr>
          <w:rFonts w:cstheme="minorHAnsi"/>
        </w:rPr>
        <w:t>sur caméra SIEMENS en collimateur LEHR à l’</w:t>
      </w:r>
      <w:r>
        <w:rPr>
          <w:rFonts w:cstheme="minorHAnsi"/>
        </w:rPr>
        <w:t>I-</w:t>
      </w:r>
      <w:r w:rsidRPr="0059663F">
        <w:rPr>
          <w:rFonts w:cstheme="minorHAnsi"/>
        </w:rPr>
        <w:t>123 confirment l’utilisation du seuil à 10% pour réduire l’effet de volume.</w:t>
      </w:r>
    </w:p>
    <w:p w14:paraId="3CC5AD9F" w14:textId="0941AD2C" w:rsidR="00671D55" w:rsidRPr="0059663F" w:rsidRDefault="00671D55" w:rsidP="005609E6">
      <w:pPr>
        <w:jc w:val="both"/>
        <w:rPr>
          <w:rFonts w:cstheme="minorHAnsi"/>
        </w:rPr>
      </w:pPr>
      <w:r w:rsidRPr="0059663F">
        <w:rPr>
          <w:rFonts w:cstheme="minorHAnsi"/>
        </w:rPr>
        <w:t xml:space="preserve">Pour les collimateurs parallèles au Tc-99m, le seuil de 10% est également le meilleur pour les configurations </w:t>
      </w:r>
      <w:r w:rsidR="00B20D53">
        <w:rPr>
          <w:rFonts w:cstheme="minorHAnsi"/>
        </w:rPr>
        <w:t>GE</w:t>
      </w:r>
      <w:r w:rsidRPr="0059663F">
        <w:rPr>
          <w:rFonts w:cstheme="minorHAnsi"/>
        </w:rPr>
        <w:t xml:space="preserve"> CZT et </w:t>
      </w:r>
      <w:proofErr w:type="spellStart"/>
      <w:r w:rsidRPr="0059663F">
        <w:rPr>
          <w:rFonts w:cstheme="minorHAnsi"/>
        </w:rPr>
        <w:t>NaI</w:t>
      </w:r>
      <w:proofErr w:type="spellEnd"/>
      <w:r w:rsidRPr="0059663F">
        <w:rPr>
          <w:rFonts w:cstheme="minorHAnsi"/>
        </w:rPr>
        <w:t xml:space="preserve"> 3/8 - LEHR. Pour les autres configurations les seuils de 5, 10 et 15</w:t>
      </w:r>
      <w:r w:rsidR="00DC2F1A">
        <w:rPr>
          <w:rFonts w:cstheme="minorHAnsi"/>
        </w:rPr>
        <w:t>%</w:t>
      </w:r>
      <w:r w:rsidRPr="0059663F">
        <w:rPr>
          <w:rFonts w:cstheme="minorHAnsi"/>
        </w:rPr>
        <w:t xml:space="preserve"> sont les meilleurs.</w:t>
      </w:r>
    </w:p>
    <w:p w14:paraId="06A27B11" w14:textId="41A09781" w:rsidR="00671D55" w:rsidRPr="0059663F" w:rsidRDefault="00671D55" w:rsidP="005609E6">
      <w:pPr>
        <w:jc w:val="both"/>
        <w:rPr>
          <w:rFonts w:cstheme="minorHAnsi"/>
        </w:rPr>
      </w:pPr>
      <w:r w:rsidRPr="00995CAE">
        <w:rPr>
          <w:rFonts w:cstheme="minorHAnsi"/>
          <w:highlight w:val="yellow"/>
          <w:rPrChange w:id="2232" w:author="BEAUMONT Tiffany" w:date="2025-02-24T15:29:00Z">
            <w:rPr>
              <w:rFonts w:cstheme="minorHAnsi"/>
            </w:rPr>
          </w:rPrChange>
        </w:rPr>
        <w:t xml:space="preserve">Pour les collimateurs </w:t>
      </w:r>
      <w:r w:rsidR="00412068" w:rsidRPr="00995CAE">
        <w:rPr>
          <w:rFonts w:cstheme="minorHAnsi"/>
          <w:highlight w:val="yellow"/>
          <w:rPrChange w:id="2233" w:author="BEAUMONT Tiffany" w:date="2025-02-24T15:29:00Z">
            <w:rPr>
              <w:rFonts w:cstheme="minorHAnsi"/>
            </w:rPr>
          </w:rPrChange>
        </w:rPr>
        <w:t>sténopé</w:t>
      </w:r>
      <w:r w:rsidRPr="00995CAE">
        <w:rPr>
          <w:rFonts w:cstheme="minorHAnsi"/>
          <w:highlight w:val="yellow"/>
          <w:rPrChange w:id="2234" w:author="BEAUMONT Tiffany" w:date="2025-02-24T15:29:00Z">
            <w:rPr>
              <w:rFonts w:cstheme="minorHAnsi"/>
            </w:rPr>
          </w:rPrChange>
        </w:rPr>
        <w:t>s et pour les 2 radionucléides (</w:t>
      </w:r>
      <w:r w:rsidRPr="00995CAE">
        <w:rPr>
          <w:highlight w:val="yellow"/>
          <w:rPrChange w:id="2235" w:author="BEAUMONT Tiffany" w:date="2025-02-24T15:29:00Z">
            <w:rPr/>
          </w:rPrChange>
        </w:rPr>
        <w:t>Tc</w:t>
      </w:r>
      <w:r w:rsidRPr="00995CAE">
        <w:rPr>
          <w:highlight w:val="yellow"/>
          <w:rPrChange w:id="2236" w:author="BEAUMONT Tiffany" w:date="2025-02-24T15:29:00Z">
            <w:rPr/>
          </w:rPrChange>
        </w:rPr>
        <w:noBreakHyphen/>
        <w:t>99m</w:t>
      </w:r>
      <w:r w:rsidRPr="00995CAE">
        <w:rPr>
          <w:rFonts w:cstheme="minorHAnsi"/>
          <w:highlight w:val="yellow"/>
          <w:rPrChange w:id="2237" w:author="BEAUMONT Tiffany" w:date="2025-02-24T15:29:00Z">
            <w:rPr>
              <w:rFonts w:cstheme="minorHAnsi"/>
            </w:rPr>
          </w:rPrChange>
        </w:rPr>
        <w:t xml:space="preserve"> et I-123), le seuil de 10% est également le meilleur ou équivalent pour la majorité des configurations.</w:t>
      </w:r>
      <w:r w:rsidRPr="0059663F">
        <w:rPr>
          <w:rFonts w:cstheme="minorHAnsi"/>
        </w:rPr>
        <w:t xml:space="preserve"> </w:t>
      </w:r>
    </w:p>
    <w:p w14:paraId="2257E789" w14:textId="75946EE0" w:rsidR="00671D55" w:rsidRPr="0059663F" w:rsidRDefault="00602EB5" w:rsidP="005609E6">
      <w:pPr>
        <w:jc w:val="both"/>
        <w:rPr>
          <w:rFonts w:cstheme="minorHAnsi"/>
        </w:rPr>
      </w:pPr>
      <w:r>
        <w:rPr>
          <w:rFonts w:cstheme="minorHAnsi"/>
        </w:rPr>
        <w:t xml:space="preserve">On retiendra </w:t>
      </w:r>
      <w:r w:rsidR="00671D55" w:rsidRPr="0059663F">
        <w:rPr>
          <w:rFonts w:cstheme="minorHAnsi"/>
        </w:rPr>
        <w:t>le seuil de 10% comme optimal pour la segmentation des images.</w:t>
      </w:r>
    </w:p>
    <w:p w14:paraId="215A3AA1" w14:textId="4EE959BB" w:rsidR="00671D55" w:rsidRPr="0059663F" w:rsidRDefault="00671D55" w:rsidP="00763479">
      <w:pPr>
        <w:spacing w:after="0"/>
        <w:jc w:val="both"/>
        <w:rPr>
          <w:rFonts w:cstheme="minorHAnsi"/>
        </w:rPr>
      </w:pPr>
      <w:r w:rsidRPr="00C03AB5">
        <w:rPr>
          <w:rFonts w:cstheme="minorHAnsi"/>
        </w:rPr>
        <w:t xml:space="preserve">Par la suite, la méthode </w:t>
      </w:r>
      <w:del w:id="2238" w:author="BEAUMONT Tiffany" w:date="2025-02-24T15:29:00Z">
        <w:r w:rsidRPr="00C03AB5" w:rsidDel="00995CAE">
          <w:rPr>
            <w:rFonts w:cstheme="minorHAnsi"/>
          </w:rPr>
          <w:delText>S</w:delText>
        </w:r>
      </w:del>
      <w:r w:rsidRPr="00C03AB5">
        <w:rPr>
          <w:rFonts w:cstheme="minorHAnsi"/>
        </w:rPr>
        <w:t xml:space="preserve">SAM a été mise de côté, car elle n’est pas </w:t>
      </w:r>
      <w:del w:id="2239" w:author="BEAUMONT Tiffany" w:date="2025-03-21T15:46:00Z">
        <w:r w:rsidRPr="00C03AB5" w:rsidDel="00ED3961">
          <w:rPr>
            <w:rFonts w:cstheme="minorHAnsi"/>
          </w:rPr>
          <w:delText xml:space="preserve">implémentée </w:delText>
        </w:r>
      </w:del>
      <w:ins w:id="2240" w:author="BEAUMONT Tiffany" w:date="2025-03-21T15:46:00Z">
        <w:r w:rsidR="00ED3961" w:rsidRPr="00C03AB5">
          <w:rPr>
            <w:rFonts w:cstheme="minorHAnsi"/>
          </w:rPr>
          <w:t>implément</w:t>
        </w:r>
        <w:r w:rsidR="00ED3961">
          <w:rPr>
            <w:rFonts w:cstheme="minorHAnsi"/>
          </w:rPr>
          <w:t>able</w:t>
        </w:r>
        <w:r w:rsidR="00ED3961" w:rsidRPr="00C03AB5">
          <w:rPr>
            <w:rFonts w:cstheme="minorHAnsi"/>
          </w:rPr>
          <w:t xml:space="preserve"> </w:t>
        </w:r>
      </w:ins>
      <w:r w:rsidRPr="00C03AB5">
        <w:rPr>
          <w:rFonts w:cstheme="minorHAnsi"/>
        </w:rPr>
        <w:t>sur les stations de traitements d’images contrairement au seuillage en pourcentage du pixel</w:t>
      </w:r>
      <w:r w:rsidRPr="0059663F">
        <w:rPr>
          <w:rFonts w:cstheme="minorHAnsi"/>
        </w:rPr>
        <w:t xml:space="preserve"> présentant le maximum de coups. D’après les graph</w:t>
      </w:r>
      <w:r>
        <w:rPr>
          <w:rFonts w:cstheme="minorHAnsi"/>
        </w:rPr>
        <w:t>e</w:t>
      </w:r>
      <w:r w:rsidRPr="0059663F">
        <w:rPr>
          <w:rFonts w:cstheme="minorHAnsi"/>
        </w:rPr>
        <w:t>s de sensibilité (</w:t>
      </w:r>
      <w:r w:rsidR="00C03AB5">
        <w:rPr>
          <w:rFonts w:cstheme="minorHAnsi"/>
        </w:rPr>
        <w:t xml:space="preserve">cf. </w:t>
      </w:r>
      <w:r w:rsidR="00C03AB5">
        <w:rPr>
          <w:rFonts w:cstheme="minorHAnsi"/>
        </w:rPr>
        <w:fldChar w:fldCharType="begin"/>
      </w:r>
      <w:r w:rsidR="00C03AB5">
        <w:rPr>
          <w:rFonts w:cstheme="minorHAnsi"/>
        </w:rPr>
        <w:instrText xml:space="preserve"> REF _Ref186567703 \h </w:instrText>
      </w:r>
      <w:r w:rsidR="00C03AB5">
        <w:rPr>
          <w:rFonts w:cstheme="minorHAnsi"/>
        </w:rPr>
      </w:r>
      <w:r w:rsidR="00C03AB5">
        <w:rPr>
          <w:rFonts w:cstheme="minorHAnsi"/>
        </w:rPr>
        <w:fldChar w:fldCharType="separate"/>
      </w:r>
      <w:r w:rsidR="00C30592">
        <w:t xml:space="preserve">Annexe </w:t>
      </w:r>
      <w:r w:rsidR="00C30592">
        <w:rPr>
          <w:noProof/>
        </w:rPr>
        <w:t>7</w:t>
      </w:r>
      <w:r w:rsidR="00C03AB5">
        <w:rPr>
          <w:rFonts w:cstheme="minorHAnsi"/>
        </w:rPr>
        <w:fldChar w:fldCharType="end"/>
      </w:r>
      <w:r w:rsidRPr="0059663F">
        <w:rPr>
          <w:rFonts w:cstheme="minorHAnsi"/>
        </w:rPr>
        <w:t>) la méthode SSAM semble donner des valeurs de sensibilité comparable à celles obtenues avec le seuillage optimal de 10%.</w:t>
      </w:r>
    </w:p>
    <w:p w14:paraId="1D87ED62" w14:textId="77777777" w:rsidR="00671D55" w:rsidRPr="00C03AB5" w:rsidRDefault="00671D55" w:rsidP="00C03AB5">
      <w:pPr>
        <w:jc w:val="both"/>
        <w:rPr>
          <w:rFonts w:cstheme="minorHAnsi"/>
        </w:rPr>
      </w:pPr>
    </w:p>
    <w:p w14:paraId="02AA999A" w14:textId="309D05C3" w:rsidR="00671D55" w:rsidRDefault="00671D55" w:rsidP="003B678E">
      <w:pPr>
        <w:pStyle w:val="Titre2"/>
      </w:pPr>
      <w:bookmarkStart w:id="2241" w:name="_Toc181034304"/>
      <w:bookmarkStart w:id="2242" w:name="_Toc193972804"/>
      <w:r>
        <w:t>Analyse de</w:t>
      </w:r>
      <w:r w:rsidR="00C863ED">
        <w:t>s</w:t>
      </w:r>
      <w:r>
        <w:t xml:space="preserve"> corrélation</w:t>
      </w:r>
      <w:r w:rsidR="00C863ED">
        <w:t>s</w:t>
      </w:r>
      <w:r>
        <w:t xml:space="preserve"> </w:t>
      </w:r>
      <w:r w:rsidR="00C863ED">
        <w:t>en</w:t>
      </w:r>
      <w:r>
        <w:t xml:space="preserve"> </w:t>
      </w:r>
      <w:r w:rsidR="00C863ED">
        <w:t>conditions</w:t>
      </w:r>
      <w:r>
        <w:t xml:space="preserve"> standardisée</w:t>
      </w:r>
      <w:bookmarkEnd w:id="2241"/>
      <w:r w:rsidR="00F770EA">
        <w:t>s</w:t>
      </w:r>
      <w:bookmarkEnd w:id="2242"/>
    </w:p>
    <w:p w14:paraId="65D369FB" w14:textId="480FC4AA" w:rsidR="00671D55" w:rsidRDefault="00671D55" w:rsidP="00671D55"/>
    <w:p w14:paraId="5DA2A8C6" w14:textId="1E7F90C9" w:rsidR="00FD0B99" w:rsidRDefault="00FD0B99" w:rsidP="00763479">
      <w:pPr>
        <w:spacing w:after="0"/>
        <w:jc w:val="both"/>
      </w:pPr>
      <w:r>
        <w:t>Nous avons observé en conditions d’acquisition standardisées les corrélations entre les différents paramètres (type de caméra, de cristal, de collimateur,</w:t>
      </w:r>
      <w:commentRangeStart w:id="2243"/>
      <w:commentRangeStart w:id="2244"/>
      <w:commentRangeStart w:id="2245"/>
      <w:r>
        <w:t xml:space="preserve"> taille du pixel</w:t>
      </w:r>
      <w:commentRangeEnd w:id="2243"/>
      <w:r>
        <w:rPr>
          <w:rStyle w:val="Marquedecommentaire"/>
        </w:rPr>
        <w:commentReference w:id="2243"/>
      </w:r>
      <w:commentRangeEnd w:id="2244"/>
      <w:r w:rsidR="00244BA6">
        <w:rPr>
          <w:rStyle w:val="Marquedecommentaire"/>
        </w:rPr>
        <w:commentReference w:id="2244"/>
      </w:r>
      <w:commentRangeEnd w:id="2245"/>
      <w:r w:rsidR="00244BA6">
        <w:rPr>
          <w:rStyle w:val="Marquedecommentaire"/>
        </w:rPr>
        <w:commentReference w:id="2245"/>
      </w:r>
      <w:r>
        <w:t xml:space="preserve"> qui diffère d’un type </w:t>
      </w:r>
      <w:r w:rsidR="006F52B2">
        <w:t xml:space="preserve">caméra et </w:t>
      </w:r>
      <w:r>
        <w:t>de collimateur à l’autre</w:t>
      </w:r>
      <w:r w:rsidR="006F52B2">
        <w:t>, volume des fantômes</w:t>
      </w:r>
      <w:r>
        <w:t xml:space="preserve">) et les sensibilités et erreurs relatives, pour les images segmentées par seuillage à 10%. </w:t>
      </w:r>
      <w:r w:rsidR="00EC7A99">
        <w:t xml:space="preserve">Les erreurs relatives sont calculées par rapport aux sensibilités du fantôme F11 comme référence. </w:t>
      </w:r>
      <w:r>
        <w:t>Les données ont été subdivisées en 4 sous parties en fonction des collimateurs (parallèle ou sténopé) et des radionucléides utilisés (I-123 ou Tc</w:t>
      </w:r>
      <w:r>
        <w:noBreakHyphen/>
        <w:t>99m).</w:t>
      </w:r>
    </w:p>
    <w:p w14:paraId="1FF88487" w14:textId="77777777" w:rsidR="00370B59" w:rsidRPr="00FC3649" w:rsidRDefault="00370B59" w:rsidP="00671D55"/>
    <w:p w14:paraId="3DCF4D23" w14:textId="77777777" w:rsidR="00671D55" w:rsidRDefault="00671D55" w:rsidP="003B678E">
      <w:pPr>
        <w:pStyle w:val="Titre3"/>
      </w:pPr>
      <w:bookmarkStart w:id="2246" w:name="_Toc181034305"/>
      <w:bookmarkStart w:id="2247" w:name="_Toc193972805"/>
      <w:r w:rsidRPr="00D710AF">
        <w:t xml:space="preserve">Collimateur parallèle, </w:t>
      </w:r>
      <w:r>
        <w:t>I</w:t>
      </w:r>
      <w:r>
        <w:noBreakHyphen/>
        <w:t>123</w:t>
      </w:r>
      <w:bookmarkEnd w:id="2246"/>
      <w:bookmarkEnd w:id="2247"/>
    </w:p>
    <w:p w14:paraId="54CEFB73" w14:textId="77777777" w:rsidR="00671D55" w:rsidRPr="00FC3649" w:rsidRDefault="00671D55" w:rsidP="00671D55"/>
    <w:p w14:paraId="23914C69" w14:textId="66531526" w:rsidR="00671D55" w:rsidRDefault="00671D55" w:rsidP="008C51AA">
      <w:pPr>
        <w:jc w:val="both"/>
      </w:pPr>
      <w:r>
        <w:lastRenderedPageBreak/>
        <w:t>Le tableau de résumé des valeurs (disponible en</w:t>
      </w:r>
      <w:r w:rsidR="00A07687">
        <w:t xml:space="preserve"> </w:t>
      </w:r>
      <w:r w:rsidR="00A07687">
        <w:fldChar w:fldCharType="begin"/>
      </w:r>
      <w:r w:rsidR="00A07687">
        <w:instrText xml:space="preserve"> REF _Ref183014673 \h </w:instrText>
      </w:r>
      <w:r w:rsidR="00BA1576">
        <w:instrText xml:space="preserve"> \* MERGEFORMAT </w:instrText>
      </w:r>
      <w:r w:rsidR="00A07687">
        <w:fldChar w:fldCharType="separate"/>
      </w:r>
      <w:r w:rsidR="00C30592">
        <w:t>Annexe 9</w:t>
      </w:r>
      <w:r w:rsidR="00A07687">
        <w:fldChar w:fldCharType="end"/>
      </w:r>
      <w:r w:rsidR="00A07687">
        <w:t xml:space="preserve"> (</w:t>
      </w:r>
      <w:r w:rsidR="00A07687">
        <w:fldChar w:fldCharType="begin"/>
      </w:r>
      <w:r w:rsidR="00A07687">
        <w:instrText xml:space="preserve"> REF _Ref183014695 \h  \* MERGEFORMAT </w:instrText>
      </w:r>
      <w:r w:rsidR="00A07687">
        <w:fldChar w:fldCharType="separate"/>
      </w:r>
      <w:r w:rsidR="00C30592" w:rsidRPr="00C30592">
        <w:t>a</w:t>
      </w:r>
      <w:r w:rsidR="00A07687">
        <w:fldChar w:fldCharType="end"/>
      </w:r>
      <w:r w:rsidR="00A07687">
        <w:t>)</w:t>
      </w:r>
      <w:r w:rsidR="00C10753">
        <w:t>)</w:t>
      </w:r>
      <w:r>
        <w:t xml:space="preserve"> permet de vérifier que l’activité dans les fantômes est bien de 4,81 </w:t>
      </w:r>
      <w:r>
        <w:rPr>
          <w:rFonts w:cstheme="minorHAnsi"/>
        </w:rPr>
        <w:t>±</w:t>
      </w:r>
      <w:r>
        <w:t xml:space="preserve"> 0,29 MBq en moyenne. Ce qui signifie que sur une manipulation compliquée, effectué dans différents centres l’erreur absolue sur la préparation d’activité est de -</w:t>
      </w:r>
      <w:r w:rsidR="003E6A37">
        <w:t> </w:t>
      </w:r>
      <w:r>
        <w:t>3,8% avec une incertitude k = 2 de 11,8%.</w:t>
      </w:r>
    </w:p>
    <w:p w14:paraId="182D25A0" w14:textId="09190E68" w:rsidR="00671D55" w:rsidRDefault="00671D55" w:rsidP="008C51AA">
      <w:pPr>
        <w:jc w:val="both"/>
      </w:pPr>
      <w:r>
        <w:t>La sensibilité moyenne est de 70,06 Cps/(</w:t>
      </w:r>
      <w:proofErr w:type="spellStart"/>
      <w:r>
        <w:t>s.MBq</w:t>
      </w:r>
      <w:proofErr w:type="spellEnd"/>
      <w:r>
        <w:t xml:space="preserve">), l’écart type est de 13,74. L’erreur relative </w:t>
      </w:r>
      <w:r w:rsidR="00235BCD">
        <w:t xml:space="preserve">moyenne </w:t>
      </w:r>
      <w:r>
        <w:t>est de 0,25% avec un écart type de 3,11. En conditions locales, nous avions pour la sensibilité une moyenne de 58,17 Cps/(</w:t>
      </w:r>
      <w:proofErr w:type="spellStart"/>
      <w:r>
        <w:t>s.MBq</w:t>
      </w:r>
      <w:proofErr w:type="spellEnd"/>
      <w:r>
        <w:t>), pour un écart type de 15,65 (comparaison biaisée du fait de l’utilisation d’un seul seuil en conditions standardisées soit 60 données contre 480 en conditions locales). Pour l’erreur relative, nous avions une moyenne de - 12,77%, pour un écart type de 18,05.</w:t>
      </w:r>
      <w:r w:rsidR="001C7D67">
        <w:t xml:space="preserve"> </w:t>
      </w:r>
    </w:p>
    <w:p w14:paraId="3B472BBE" w14:textId="43D18AFC" w:rsidR="00671D55" w:rsidRPr="00DB3D6F" w:rsidRDefault="00671D55" w:rsidP="00907A5E">
      <w:pPr>
        <w:jc w:val="both"/>
      </w:pPr>
      <w:r>
        <w:t>La matrice de corrélation est</w:t>
      </w:r>
      <w:r w:rsidR="00EC7A99">
        <w:t xml:space="preserve"> disponible en </w:t>
      </w:r>
      <w:r w:rsidR="00EC7A99">
        <w:fldChar w:fldCharType="begin"/>
      </w:r>
      <w:r w:rsidR="00EC7A99">
        <w:instrText xml:space="preserve"> REF _Ref186634618 \h </w:instrText>
      </w:r>
      <w:r w:rsidR="0077229A">
        <w:instrText xml:space="preserve"> \* MERGEFORMAT </w:instrText>
      </w:r>
      <w:r w:rsidR="00EC7A99">
        <w:fldChar w:fldCharType="separate"/>
      </w:r>
      <w:r w:rsidR="00C30592">
        <w:t>Annexe 10</w:t>
      </w:r>
      <w:r w:rsidR="00EC7A99">
        <w:fldChar w:fldCharType="end"/>
      </w:r>
      <w:r w:rsidR="00EC7A99">
        <w:t xml:space="preserve"> (</w:t>
      </w:r>
      <w:r w:rsidR="0077229A">
        <w:fldChar w:fldCharType="begin"/>
      </w:r>
      <w:r w:rsidR="0077229A">
        <w:instrText xml:space="preserve"> REF _Ref186636560 \h  \* MERGEFORMAT </w:instrText>
      </w:r>
      <w:r w:rsidR="0077229A">
        <w:fldChar w:fldCharType="separate"/>
      </w:r>
      <w:r w:rsidR="00C30592" w:rsidRPr="00C30592">
        <w:t>a</w:t>
      </w:r>
      <w:r w:rsidR="0077229A">
        <w:fldChar w:fldCharType="end"/>
      </w:r>
      <w:r w:rsidR="00EC7A99">
        <w:t>)</w:t>
      </w:r>
      <w:r w:rsidR="00907A5E">
        <w:t>. L</w:t>
      </w:r>
      <w:r>
        <w:t>es paramètres</w:t>
      </w:r>
      <w:r w:rsidR="00907A5E">
        <w:t xml:space="preserve"> sont triés</w:t>
      </w:r>
      <w:r>
        <w:t xml:space="preserve"> par amplitude de corrélation avec la sensibilité tout en tenant compte des multiples tests pour les valeurs de significativités </w:t>
      </w:r>
      <w:r w:rsidR="00F86FCD">
        <w:t>(</w:t>
      </w:r>
      <w:r>
        <w:t>p-values</w:t>
      </w:r>
      <w:r w:rsidR="00F86FCD">
        <w:t>)</w:t>
      </w:r>
      <w:r>
        <w:t xml:space="preserve"> par une correction de </w:t>
      </w:r>
      <w:proofErr w:type="spellStart"/>
      <w:r>
        <w:t>Benjamini-Hochberg</w:t>
      </w:r>
      <w:proofErr w:type="spellEnd"/>
      <w:r>
        <w:t>.</w:t>
      </w:r>
    </w:p>
    <w:tbl>
      <w:tblPr>
        <w:tblStyle w:val="TableauGrille5Fonc-Accentuation5"/>
        <w:tblW w:w="0" w:type="auto"/>
        <w:jc w:val="center"/>
        <w:tblLayout w:type="fixed"/>
        <w:tblLook w:val="04A0" w:firstRow="1" w:lastRow="0" w:firstColumn="1" w:lastColumn="0" w:noHBand="0" w:noVBand="1"/>
      </w:tblPr>
      <w:tblGrid>
        <w:gridCol w:w="2098"/>
        <w:gridCol w:w="1361"/>
        <w:gridCol w:w="1134"/>
        <w:gridCol w:w="2721"/>
      </w:tblGrid>
      <w:tr w:rsidR="00671D55" w:rsidRPr="00447323" w14:paraId="3A0309F4" w14:textId="77777777" w:rsidTr="00F523F0">
        <w:trPr>
          <w:cnfStyle w:val="100000000000" w:firstRow="1" w:lastRow="0" w:firstColumn="0" w:lastColumn="0" w:oddVBand="0" w:evenVBand="0" w:oddHBand="0"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2098" w:type="dxa"/>
            <w:hideMark/>
          </w:tcPr>
          <w:p w14:paraId="3465DBDF" w14:textId="77777777" w:rsidR="00671D55" w:rsidRPr="00BE57CB" w:rsidRDefault="00671D55" w:rsidP="00652E02">
            <w:r w:rsidRPr="00BE57CB">
              <w:t>Indice</w:t>
            </w:r>
          </w:p>
        </w:tc>
        <w:tc>
          <w:tcPr>
            <w:tcW w:w="1361" w:type="dxa"/>
            <w:hideMark/>
          </w:tcPr>
          <w:p w14:paraId="42B0D2E0" w14:textId="77777777" w:rsidR="00671D55" w:rsidRPr="00BE57CB" w:rsidRDefault="00671D55" w:rsidP="00652E02">
            <w:pPr>
              <w:cnfStyle w:val="100000000000" w:firstRow="1" w:lastRow="0" w:firstColumn="0" w:lastColumn="0" w:oddVBand="0" w:evenVBand="0" w:oddHBand="0" w:evenHBand="0" w:firstRowFirstColumn="0" w:firstRowLastColumn="0" w:lastRowFirstColumn="0" w:lastRowLastColumn="0"/>
            </w:pPr>
            <w:r w:rsidRPr="00BE57CB">
              <w:t>Corrélation</w:t>
            </w:r>
          </w:p>
        </w:tc>
        <w:tc>
          <w:tcPr>
            <w:tcW w:w="1134" w:type="dxa"/>
            <w:hideMark/>
          </w:tcPr>
          <w:p w14:paraId="1496C58D" w14:textId="77777777" w:rsidR="00671D55" w:rsidRPr="00BE57CB" w:rsidRDefault="00671D55" w:rsidP="00652E02">
            <w:pPr>
              <w:cnfStyle w:val="100000000000" w:firstRow="1" w:lastRow="0" w:firstColumn="0" w:lastColumn="0" w:oddVBand="0" w:evenVBand="0" w:oddHBand="0" w:evenHBand="0" w:firstRowFirstColumn="0" w:firstRowLastColumn="0" w:lastRowFirstColumn="0" w:lastRowLastColumn="0"/>
            </w:pPr>
            <w:r w:rsidRPr="00BE57CB">
              <w:t>p-value</w:t>
            </w:r>
          </w:p>
        </w:tc>
        <w:tc>
          <w:tcPr>
            <w:tcW w:w="2721" w:type="dxa"/>
            <w:hideMark/>
          </w:tcPr>
          <w:p w14:paraId="72F19C38" w14:textId="18F53993" w:rsidR="00671D55" w:rsidRPr="00BE57CB" w:rsidRDefault="00671D55" w:rsidP="00ED5A98">
            <w:pPr>
              <w:cnfStyle w:val="100000000000" w:firstRow="1" w:lastRow="0" w:firstColumn="0" w:lastColumn="0" w:oddVBand="0" w:evenVBand="0" w:oddHBand="0" w:evenHBand="0" w:firstRowFirstColumn="0" w:firstRowLastColumn="0" w:lastRowFirstColumn="0" w:lastRowLastColumn="0"/>
            </w:pPr>
            <w:r w:rsidRPr="00BE57CB">
              <w:t>Significativité</w:t>
            </w:r>
            <w:r w:rsidR="00ED5A98">
              <w:t xml:space="preserve"> </w:t>
            </w:r>
            <w:r w:rsidRPr="00BE57CB">
              <w:t>Corrigée BH</w:t>
            </w:r>
          </w:p>
        </w:tc>
      </w:tr>
      <w:tr w:rsidR="00671D55" w:rsidRPr="00447323" w14:paraId="40FAEE37" w14:textId="77777777" w:rsidTr="00F523F0">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2098" w:type="dxa"/>
            <w:hideMark/>
          </w:tcPr>
          <w:p w14:paraId="21A1A7FD" w14:textId="0A99E50D" w:rsidR="00671D55" w:rsidRPr="00BE57CB" w:rsidRDefault="006732E5" w:rsidP="00ED5A98">
            <w:pPr>
              <w:rPr>
                <w:rFonts w:eastAsia="Times New Roman"/>
              </w:rPr>
            </w:pPr>
            <w:r>
              <w:t>Collimateur</w:t>
            </w:r>
          </w:p>
        </w:tc>
        <w:tc>
          <w:tcPr>
            <w:tcW w:w="1361" w:type="dxa"/>
            <w:hideMark/>
          </w:tcPr>
          <w:p w14:paraId="51B6604A" w14:textId="77777777" w:rsidR="00671D55" w:rsidRPr="00BE57CB" w:rsidRDefault="00671D55" w:rsidP="00652E02">
            <w:pPr>
              <w:jc w:val="center"/>
              <w:cnfStyle w:val="000000100000" w:firstRow="0" w:lastRow="0" w:firstColumn="0" w:lastColumn="0" w:oddVBand="0" w:evenVBand="0" w:oddHBand="1" w:evenHBand="0" w:firstRowFirstColumn="0" w:firstRowLastColumn="0" w:lastRowFirstColumn="0" w:lastRowLastColumn="0"/>
              <w:rPr>
                <w:rFonts w:eastAsia="Times New Roman"/>
              </w:rPr>
            </w:pPr>
            <w:r w:rsidRPr="00BE57CB">
              <w:t>0,61</w:t>
            </w:r>
          </w:p>
        </w:tc>
        <w:tc>
          <w:tcPr>
            <w:tcW w:w="1134" w:type="dxa"/>
            <w:hideMark/>
          </w:tcPr>
          <w:p w14:paraId="5C98C661" w14:textId="77777777" w:rsidR="00671D55" w:rsidRPr="00BE57CB" w:rsidRDefault="00671D55" w:rsidP="00652E02">
            <w:pPr>
              <w:jc w:val="center"/>
              <w:cnfStyle w:val="000000100000" w:firstRow="0" w:lastRow="0" w:firstColumn="0" w:lastColumn="0" w:oddVBand="0" w:evenVBand="0" w:oddHBand="1" w:evenHBand="0" w:firstRowFirstColumn="0" w:firstRowLastColumn="0" w:lastRowFirstColumn="0" w:lastRowLastColumn="0"/>
              <w:rPr>
                <w:rFonts w:eastAsia="Times New Roman"/>
              </w:rPr>
            </w:pPr>
            <w:r w:rsidRPr="00BE57CB">
              <w:t>2,59E-07</w:t>
            </w:r>
          </w:p>
        </w:tc>
        <w:tc>
          <w:tcPr>
            <w:tcW w:w="2721" w:type="dxa"/>
            <w:hideMark/>
          </w:tcPr>
          <w:p w14:paraId="6BFF6CB9" w14:textId="77777777" w:rsidR="00671D55" w:rsidRPr="00BE57CB" w:rsidRDefault="00671D55" w:rsidP="00652E02">
            <w:pPr>
              <w:jc w:val="center"/>
              <w:cnfStyle w:val="000000100000" w:firstRow="0" w:lastRow="0" w:firstColumn="0" w:lastColumn="0" w:oddVBand="0" w:evenVBand="0" w:oddHBand="1" w:evenHBand="0" w:firstRowFirstColumn="0" w:firstRowLastColumn="0" w:lastRowFirstColumn="0" w:lastRowLastColumn="0"/>
              <w:rPr>
                <w:rFonts w:eastAsia="Times New Roman"/>
              </w:rPr>
            </w:pPr>
            <w:r w:rsidRPr="00BE57CB">
              <w:t>VRAI</w:t>
            </w:r>
          </w:p>
        </w:tc>
      </w:tr>
      <w:tr w:rsidR="00671D55" w:rsidRPr="00447323" w14:paraId="051FB738" w14:textId="77777777" w:rsidTr="00F523F0">
        <w:trPr>
          <w:trHeight w:val="340"/>
          <w:jc w:val="center"/>
        </w:trPr>
        <w:tc>
          <w:tcPr>
            <w:cnfStyle w:val="001000000000" w:firstRow="0" w:lastRow="0" w:firstColumn="1" w:lastColumn="0" w:oddVBand="0" w:evenVBand="0" w:oddHBand="0" w:evenHBand="0" w:firstRowFirstColumn="0" w:firstRowLastColumn="0" w:lastRowFirstColumn="0" w:lastRowLastColumn="0"/>
            <w:tcW w:w="2098" w:type="dxa"/>
            <w:hideMark/>
          </w:tcPr>
          <w:p w14:paraId="75919B4E" w14:textId="69692041" w:rsidR="00671D55" w:rsidRPr="00BE57CB" w:rsidRDefault="00671D55" w:rsidP="00ED5A98">
            <w:pPr>
              <w:rPr>
                <w:rFonts w:eastAsia="Times New Roman"/>
              </w:rPr>
            </w:pPr>
            <w:r w:rsidRPr="00BE57CB">
              <w:t>Taille</w:t>
            </w:r>
            <w:r w:rsidR="006732E5">
              <w:t xml:space="preserve"> </w:t>
            </w:r>
            <w:r w:rsidR="00B87D1C">
              <w:t>du cristal</w:t>
            </w:r>
          </w:p>
        </w:tc>
        <w:tc>
          <w:tcPr>
            <w:tcW w:w="1361" w:type="dxa"/>
            <w:hideMark/>
          </w:tcPr>
          <w:p w14:paraId="6DFFEBAE" w14:textId="77777777" w:rsidR="00671D55" w:rsidRPr="00BE57CB" w:rsidRDefault="00671D55" w:rsidP="00652E02">
            <w:pPr>
              <w:jc w:val="center"/>
              <w:cnfStyle w:val="000000000000" w:firstRow="0" w:lastRow="0" w:firstColumn="0" w:lastColumn="0" w:oddVBand="0" w:evenVBand="0" w:oddHBand="0" w:evenHBand="0" w:firstRowFirstColumn="0" w:firstRowLastColumn="0" w:lastRowFirstColumn="0" w:lastRowLastColumn="0"/>
              <w:rPr>
                <w:rFonts w:eastAsia="Times New Roman"/>
              </w:rPr>
            </w:pPr>
            <w:r w:rsidRPr="00BE57CB">
              <w:t>0,52</w:t>
            </w:r>
          </w:p>
        </w:tc>
        <w:tc>
          <w:tcPr>
            <w:tcW w:w="1134" w:type="dxa"/>
            <w:hideMark/>
          </w:tcPr>
          <w:p w14:paraId="0E01653B" w14:textId="77777777" w:rsidR="00671D55" w:rsidRPr="00BE57CB" w:rsidRDefault="00671D55" w:rsidP="00652E02">
            <w:pPr>
              <w:jc w:val="center"/>
              <w:cnfStyle w:val="000000000000" w:firstRow="0" w:lastRow="0" w:firstColumn="0" w:lastColumn="0" w:oddVBand="0" w:evenVBand="0" w:oddHBand="0" w:evenHBand="0" w:firstRowFirstColumn="0" w:firstRowLastColumn="0" w:lastRowFirstColumn="0" w:lastRowLastColumn="0"/>
              <w:rPr>
                <w:rFonts w:eastAsia="Times New Roman"/>
              </w:rPr>
            </w:pPr>
            <w:r w:rsidRPr="00BE57CB">
              <w:t>2,37E-05</w:t>
            </w:r>
          </w:p>
        </w:tc>
        <w:tc>
          <w:tcPr>
            <w:tcW w:w="2721" w:type="dxa"/>
            <w:hideMark/>
          </w:tcPr>
          <w:p w14:paraId="66953504" w14:textId="77777777" w:rsidR="00671D55" w:rsidRPr="00BE57CB" w:rsidRDefault="00671D55" w:rsidP="00652E02">
            <w:pPr>
              <w:jc w:val="center"/>
              <w:cnfStyle w:val="000000000000" w:firstRow="0" w:lastRow="0" w:firstColumn="0" w:lastColumn="0" w:oddVBand="0" w:evenVBand="0" w:oddHBand="0" w:evenHBand="0" w:firstRowFirstColumn="0" w:firstRowLastColumn="0" w:lastRowFirstColumn="0" w:lastRowLastColumn="0"/>
              <w:rPr>
                <w:rFonts w:eastAsia="Times New Roman"/>
              </w:rPr>
            </w:pPr>
            <w:r w:rsidRPr="00BE57CB">
              <w:t>VRAI</w:t>
            </w:r>
          </w:p>
        </w:tc>
      </w:tr>
      <w:tr w:rsidR="00671D55" w:rsidRPr="00447323" w14:paraId="01AB23CB" w14:textId="77777777" w:rsidTr="00F523F0">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2098" w:type="dxa"/>
            <w:hideMark/>
          </w:tcPr>
          <w:p w14:paraId="2CC48DE0" w14:textId="77777777" w:rsidR="00671D55" w:rsidRPr="00BE57CB" w:rsidRDefault="00671D55" w:rsidP="00ED5A98">
            <w:pPr>
              <w:rPr>
                <w:rFonts w:eastAsia="Times New Roman"/>
              </w:rPr>
            </w:pPr>
            <w:r w:rsidRPr="00BE57CB">
              <w:t>Marque</w:t>
            </w:r>
          </w:p>
        </w:tc>
        <w:tc>
          <w:tcPr>
            <w:tcW w:w="1361" w:type="dxa"/>
            <w:hideMark/>
          </w:tcPr>
          <w:p w14:paraId="0B839C80" w14:textId="77777777" w:rsidR="00671D55" w:rsidRPr="00BE57CB" w:rsidRDefault="00671D55" w:rsidP="00652E02">
            <w:pPr>
              <w:jc w:val="center"/>
              <w:cnfStyle w:val="000000100000" w:firstRow="0" w:lastRow="0" w:firstColumn="0" w:lastColumn="0" w:oddVBand="0" w:evenVBand="0" w:oddHBand="1" w:evenHBand="0" w:firstRowFirstColumn="0" w:firstRowLastColumn="0" w:lastRowFirstColumn="0" w:lastRowLastColumn="0"/>
              <w:rPr>
                <w:rFonts w:eastAsia="Times New Roman"/>
              </w:rPr>
            </w:pPr>
            <w:r w:rsidRPr="00BE57CB">
              <w:t>0,42</w:t>
            </w:r>
          </w:p>
        </w:tc>
        <w:tc>
          <w:tcPr>
            <w:tcW w:w="1134" w:type="dxa"/>
            <w:hideMark/>
          </w:tcPr>
          <w:p w14:paraId="531790F9" w14:textId="77777777" w:rsidR="00671D55" w:rsidRPr="00BE57CB" w:rsidRDefault="00671D55" w:rsidP="00652E02">
            <w:pPr>
              <w:jc w:val="center"/>
              <w:cnfStyle w:val="000000100000" w:firstRow="0" w:lastRow="0" w:firstColumn="0" w:lastColumn="0" w:oddVBand="0" w:evenVBand="0" w:oddHBand="1" w:evenHBand="0" w:firstRowFirstColumn="0" w:firstRowLastColumn="0" w:lastRowFirstColumn="0" w:lastRowLastColumn="0"/>
              <w:rPr>
                <w:rFonts w:eastAsia="Times New Roman"/>
              </w:rPr>
            </w:pPr>
            <w:r w:rsidRPr="00BE57CB">
              <w:t>7,47E-04</w:t>
            </w:r>
          </w:p>
        </w:tc>
        <w:tc>
          <w:tcPr>
            <w:tcW w:w="2721" w:type="dxa"/>
            <w:hideMark/>
          </w:tcPr>
          <w:p w14:paraId="4A217C52" w14:textId="77777777" w:rsidR="00671D55" w:rsidRPr="00BE57CB" w:rsidRDefault="00671D55" w:rsidP="00652E02">
            <w:pPr>
              <w:jc w:val="center"/>
              <w:cnfStyle w:val="000000100000" w:firstRow="0" w:lastRow="0" w:firstColumn="0" w:lastColumn="0" w:oddVBand="0" w:evenVBand="0" w:oddHBand="1" w:evenHBand="0" w:firstRowFirstColumn="0" w:firstRowLastColumn="0" w:lastRowFirstColumn="0" w:lastRowLastColumn="0"/>
              <w:rPr>
                <w:rFonts w:eastAsia="Times New Roman"/>
              </w:rPr>
            </w:pPr>
            <w:r w:rsidRPr="00BE57CB">
              <w:t>VRAI</w:t>
            </w:r>
          </w:p>
        </w:tc>
      </w:tr>
      <w:tr w:rsidR="00671D55" w:rsidRPr="00447323" w14:paraId="6F92FA45" w14:textId="77777777" w:rsidTr="00F523F0">
        <w:trPr>
          <w:trHeight w:val="340"/>
          <w:jc w:val="center"/>
        </w:trPr>
        <w:tc>
          <w:tcPr>
            <w:cnfStyle w:val="001000000000" w:firstRow="0" w:lastRow="0" w:firstColumn="1" w:lastColumn="0" w:oddVBand="0" w:evenVBand="0" w:oddHBand="0" w:evenHBand="0" w:firstRowFirstColumn="0" w:firstRowLastColumn="0" w:lastRowFirstColumn="0" w:lastRowLastColumn="0"/>
            <w:tcW w:w="2098" w:type="dxa"/>
            <w:hideMark/>
          </w:tcPr>
          <w:p w14:paraId="1D88D999" w14:textId="01075A99" w:rsidR="00671D55" w:rsidRPr="00BE57CB" w:rsidRDefault="00B87D1C" w:rsidP="00ED5A98">
            <w:pPr>
              <w:rPr>
                <w:rFonts w:eastAsia="Times New Roman"/>
              </w:rPr>
            </w:pPr>
            <w:r>
              <w:t>Taille du pixel</w:t>
            </w:r>
          </w:p>
        </w:tc>
        <w:tc>
          <w:tcPr>
            <w:tcW w:w="1361" w:type="dxa"/>
            <w:hideMark/>
          </w:tcPr>
          <w:p w14:paraId="26107490" w14:textId="77777777" w:rsidR="00671D55" w:rsidRPr="00BE57CB" w:rsidRDefault="00671D55" w:rsidP="00652E02">
            <w:pPr>
              <w:jc w:val="center"/>
              <w:cnfStyle w:val="000000000000" w:firstRow="0" w:lastRow="0" w:firstColumn="0" w:lastColumn="0" w:oddVBand="0" w:evenVBand="0" w:oddHBand="0" w:evenHBand="0" w:firstRowFirstColumn="0" w:firstRowLastColumn="0" w:lastRowFirstColumn="0" w:lastRowLastColumn="0"/>
              <w:rPr>
                <w:rFonts w:eastAsia="Times New Roman"/>
              </w:rPr>
            </w:pPr>
            <w:r w:rsidRPr="00BE57CB">
              <w:t>0,34</w:t>
            </w:r>
          </w:p>
        </w:tc>
        <w:tc>
          <w:tcPr>
            <w:tcW w:w="1134" w:type="dxa"/>
            <w:hideMark/>
          </w:tcPr>
          <w:p w14:paraId="605488B5" w14:textId="77777777" w:rsidR="00671D55" w:rsidRPr="00BE57CB" w:rsidRDefault="00671D55" w:rsidP="00652E02">
            <w:pPr>
              <w:jc w:val="center"/>
              <w:cnfStyle w:val="000000000000" w:firstRow="0" w:lastRow="0" w:firstColumn="0" w:lastColumn="0" w:oddVBand="0" w:evenVBand="0" w:oddHBand="0" w:evenHBand="0" w:firstRowFirstColumn="0" w:firstRowLastColumn="0" w:lastRowFirstColumn="0" w:lastRowLastColumn="0"/>
              <w:rPr>
                <w:rFonts w:eastAsia="Times New Roman"/>
              </w:rPr>
            </w:pPr>
            <w:r w:rsidRPr="00BE57CB">
              <w:t>7,91E-03</w:t>
            </w:r>
          </w:p>
        </w:tc>
        <w:tc>
          <w:tcPr>
            <w:tcW w:w="2721" w:type="dxa"/>
            <w:hideMark/>
          </w:tcPr>
          <w:p w14:paraId="260D8423" w14:textId="77777777" w:rsidR="00671D55" w:rsidRPr="00BE57CB" w:rsidRDefault="00671D55" w:rsidP="00652E02">
            <w:pPr>
              <w:jc w:val="center"/>
              <w:cnfStyle w:val="000000000000" w:firstRow="0" w:lastRow="0" w:firstColumn="0" w:lastColumn="0" w:oddVBand="0" w:evenVBand="0" w:oddHBand="0" w:evenHBand="0" w:firstRowFirstColumn="0" w:firstRowLastColumn="0" w:lastRowFirstColumn="0" w:lastRowLastColumn="0"/>
              <w:rPr>
                <w:rFonts w:eastAsia="Times New Roman"/>
              </w:rPr>
            </w:pPr>
            <w:r w:rsidRPr="00BE57CB">
              <w:t>VRAI</w:t>
            </w:r>
          </w:p>
        </w:tc>
      </w:tr>
      <w:tr w:rsidR="00671D55" w:rsidRPr="00447323" w14:paraId="2FA22197" w14:textId="77777777" w:rsidTr="00F523F0">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2098" w:type="dxa"/>
            <w:hideMark/>
          </w:tcPr>
          <w:p w14:paraId="749814CF" w14:textId="77777777" w:rsidR="00671D55" w:rsidRPr="00BE57CB" w:rsidRDefault="00671D55" w:rsidP="00ED5A98">
            <w:pPr>
              <w:rPr>
                <w:rFonts w:eastAsia="Times New Roman"/>
              </w:rPr>
            </w:pPr>
            <w:r w:rsidRPr="00BE57CB">
              <w:t>Volume</w:t>
            </w:r>
          </w:p>
        </w:tc>
        <w:tc>
          <w:tcPr>
            <w:tcW w:w="1361" w:type="dxa"/>
            <w:hideMark/>
          </w:tcPr>
          <w:p w14:paraId="09635133" w14:textId="77777777" w:rsidR="00671D55" w:rsidRPr="00BE57CB" w:rsidRDefault="00671D55" w:rsidP="00652E02">
            <w:pPr>
              <w:jc w:val="center"/>
              <w:cnfStyle w:val="000000100000" w:firstRow="0" w:lastRow="0" w:firstColumn="0" w:lastColumn="0" w:oddVBand="0" w:evenVBand="0" w:oddHBand="1" w:evenHBand="0" w:firstRowFirstColumn="0" w:firstRowLastColumn="0" w:lastRowFirstColumn="0" w:lastRowLastColumn="0"/>
              <w:rPr>
                <w:rFonts w:eastAsia="Times New Roman"/>
              </w:rPr>
            </w:pPr>
            <w:r w:rsidRPr="00BE57CB">
              <w:t>0,14</w:t>
            </w:r>
          </w:p>
        </w:tc>
        <w:tc>
          <w:tcPr>
            <w:tcW w:w="1134" w:type="dxa"/>
            <w:hideMark/>
          </w:tcPr>
          <w:p w14:paraId="422EB8B7" w14:textId="77777777" w:rsidR="00671D55" w:rsidRPr="00BE57CB" w:rsidRDefault="00671D55" w:rsidP="00652E02">
            <w:pPr>
              <w:jc w:val="center"/>
              <w:cnfStyle w:val="000000100000" w:firstRow="0" w:lastRow="0" w:firstColumn="0" w:lastColumn="0" w:oddVBand="0" w:evenVBand="0" w:oddHBand="1" w:evenHBand="0" w:firstRowFirstColumn="0" w:firstRowLastColumn="0" w:lastRowFirstColumn="0" w:lastRowLastColumn="0"/>
              <w:rPr>
                <w:rFonts w:eastAsia="Times New Roman"/>
              </w:rPr>
            </w:pPr>
            <w:r w:rsidRPr="00BE57CB">
              <w:t>2,81E-01</w:t>
            </w:r>
          </w:p>
        </w:tc>
        <w:tc>
          <w:tcPr>
            <w:tcW w:w="2721" w:type="dxa"/>
            <w:hideMark/>
          </w:tcPr>
          <w:p w14:paraId="15711E3F" w14:textId="77777777" w:rsidR="00671D55" w:rsidRPr="00BE57CB" w:rsidRDefault="00671D55" w:rsidP="00652E02">
            <w:pPr>
              <w:jc w:val="center"/>
              <w:cnfStyle w:val="000000100000" w:firstRow="0" w:lastRow="0" w:firstColumn="0" w:lastColumn="0" w:oddVBand="0" w:evenVBand="0" w:oddHBand="1" w:evenHBand="0" w:firstRowFirstColumn="0" w:firstRowLastColumn="0" w:lastRowFirstColumn="0" w:lastRowLastColumn="0"/>
              <w:rPr>
                <w:rFonts w:eastAsia="Times New Roman"/>
              </w:rPr>
            </w:pPr>
            <w:r w:rsidRPr="00BE57CB">
              <w:t>FAUX</w:t>
            </w:r>
          </w:p>
        </w:tc>
      </w:tr>
      <w:tr w:rsidR="00671D55" w:rsidRPr="00447323" w14:paraId="385027DC" w14:textId="77777777" w:rsidTr="00F523F0">
        <w:trPr>
          <w:trHeight w:val="340"/>
          <w:jc w:val="center"/>
        </w:trPr>
        <w:tc>
          <w:tcPr>
            <w:cnfStyle w:val="001000000000" w:firstRow="0" w:lastRow="0" w:firstColumn="1" w:lastColumn="0" w:oddVBand="0" w:evenVBand="0" w:oddHBand="0" w:evenHBand="0" w:firstRowFirstColumn="0" w:firstRowLastColumn="0" w:lastRowFirstColumn="0" w:lastRowLastColumn="0"/>
            <w:tcW w:w="2098" w:type="dxa"/>
            <w:hideMark/>
          </w:tcPr>
          <w:p w14:paraId="79EF7B5D" w14:textId="122B5229" w:rsidR="00671D55" w:rsidRPr="00BE57CB" w:rsidRDefault="006732E5" w:rsidP="00ED5A98">
            <w:pPr>
              <w:rPr>
                <w:rFonts w:eastAsia="Times New Roman"/>
              </w:rPr>
            </w:pPr>
            <w:r>
              <w:t>Modèle de caméra</w:t>
            </w:r>
          </w:p>
        </w:tc>
        <w:tc>
          <w:tcPr>
            <w:tcW w:w="1361" w:type="dxa"/>
            <w:hideMark/>
          </w:tcPr>
          <w:p w14:paraId="735C92FF" w14:textId="77777777" w:rsidR="00671D55" w:rsidRPr="00BE57CB" w:rsidRDefault="00671D55" w:rsidP="00652E02">
            <w:pPr>
              <w:jc w:val="center"/>
              <w:cnfStyle w:val="000000000000" w:firstRow="0" w:lastRow="0" w:firstColumn="0" w:lastColumn="0" w:oddVBand="0" w:evenVBand="0" w:oddHBand="0" w:evenHBand="0" w:firstRowFirstColumn="0" w:firstRowLastColumn="0" w:lastRowFirstColumn="0" w:lastRowLastColumn="0"/>
              <w:rPr>
                <w:rFonts w:eastAsia="Times New Roman"/>
              </w:rPr>
            </w:pPr>
            <w:r w:rsidRPr="00BE57CB">
              <w:t>-0,09</w:t>
            </w:r>
          </w:p>
        </w:tc>
        <w:tc>
          <w:tcPr>
            <w:tcW w:w="1134" w:type="dxa"/>
            <w:hideMark/>
          </w:tcPr>
          <w:p w14:paraId="41803659" w14:textId="77777777" w:rsidR="00671D55" w:rsidRPr="00BE57CB" w:rsidRDefault="00671D55" w:rsidP="00652E02">
            <w:pPr>
              <w:jc w:val="center"/>
              <w:cnfStyle w:val="000000000000" w:firstRow="0" w:lastRow="0" w:firstColumn="0" w:lastColumn="0" w:oddVBand="0" w:evenVBand="0" w:oddHBand="0" w:evenHBand="0" w:firstRowFirstColumn="0" w:firstRowLastColumn="0" w:lastRowFirstColumn="0" w:lastRowLastColumn="0"/>
              <w:rPr>
                <w:rFonts w:eastAsia="Times New Roman"/>
              </w:rPr>
            </w:pPr>
            <w:r w:rsidRPr="00BE57CB">
              <w:t>5,04E-01</w:t>
            </w:r>
          </w:p>
        </w:tc>
        <w:tc>
          <w:tcPr>
            <w:tcW w:w="2721" w:type="dxa"/>
            <w:hideMark/>
          </w:tcPr>
          <w:p w14:paraId="6EB1DBF5" w14:textId="77777777" w:rsidR="00671D55" w:rsidRPr="00BE57CB" w:rsidRDefault="00671D55" w:rsidP="00652E02">
            <w:pPr>
              <w:jc w:val="center"/>
              <w:cnfStyle w:val="000000000000" w:firstRow="0" w:lastRow="0" w:firstColumn="0" w:lastColumn="0" w:oddVBand="0" w:evenVBand="0" w:oddHBand="0" w:evenHBand="0" w:firstRowFirstColumn="0" w:firstRowLastColumn="0" w:lastRowFirstColumn="0" w:lastRowLastColumn="0"/>
              <w:rPr>
                <w:rFonts w:eastAsia="Times New Roman"/>
              </w:rPr>
            </w:pPr>
            <w:r w:rsidRPr="00BE57CB">
              <w:t>FAUX</w:t>
            </w:r>
          </w:p>
        </w:tc>
      </w:tr>
    </w:tbl>
    <w:p w14:paraId="76160573" w14:textId="19F9AF4D" w:rsidR="00671D55" w:rsidRPr="00933299" w:rsidRDefault="00671D55" w:rsidP="00F02364">
      <w:pPr>
        <w:ind w:left="1985" w:right="1416"/>
        <w:rPr>
          <w:i/>
          <w:iCs/>
          <w:color w:val="44546A" w:themeColor="text2"/>
          <w:sz w:val="18"/>
          <w:szCs w:val="18"/>
        </w:rPr>
      </w:pPr>
      <w:bookmarkStart w:id="2248" w:name="_Ref175666388"/>
      <w:bookmarkStart w:id="2249" w:name="_Toc193803399"/>
      <w:r w:rsidRPr="00933299">
        <w:rPr>
          <w:i/>
          <w:iCs/>
          <w:color w:val="44546A" w:themeColor="text2"/>
          <w:sz w:val="18"/>
          <w:szCs w:val="18"/>
        </w:rPr>
        <w:t xml:space="preserve">Tableau </w:t>
      </w:r>
      <w:r w:rsidR="009A4BE0" w:rsidRPr="00933299">
        <w:rPr>
          <w:i/>
          <w:iCs/>
          <w:color w:val="44546A" w:themeColor="text2"/>
          <w:sz w:val="18"/>
          <w:szCs w:val="18"/>
        </w:rPr>
        <w:fldChar w:fldCharType="begin"/>
      </w:r>
      <w:r w:rsidR="009A4BE0" w:rsidRPr="00933299">
        <w:rPr>
          <w:i/>
          <w:iCs/>
          <w:color w:val="44546A" w:themeColor="text2"/>
          <w:sz w:val="18"/>
          <w:szCs w:val="18"/>
        </w:rPr>
        <w:instrText xml:space="preserve"> SEQ Tableau \* ARABIC </w:instrText>
      </w:r>
      <w:r w:rsidR="009A4BE0" w:rsidRPr="00933299">
        <w:rPr>
          <w:i/>
          <w:iCs/>
          <w:color w:val="44546A" w:themeColor="text2"/>
          <w:sz w:val="18"/>
          <w:szCs w:val="18"/>
        </w:rPr>
        <w:fldChar w:fldCharType="separate"/>
      </w:r>
      <w:r w:rsidR="00C30592">
        <w:rPr>
          <w:i/>
          <w:iCs/>
          <w:noProof/>
          <w:color w:val="44546A" w:themeColor="text2"/>
          <w:sz w:val="18"/>
          <w:szCs w:val="18"/>
        </w:rPr>
        <w:t>23</w:t>
      </w:r>
      <w:r w:rsidR="009A4BE0" w:rsidRPr="00933299">
        <w:rPr>
          <w:i/>
          <w:iCs/>
          <w:color w:val="44546A" w:themeColor="text2"/>
          <w:sz w:val="18"/>
          <w:szCs w:val="18"/>
        </w:rPr>
        <w:fldChar w:fldCharType="end"/>
      </w:r>
      <w:bookmarkEnd w:id="2248"/>
      <w:r w:rsidRPr="00933299">
        <w:rPr>
          <w:i/>
          <w:iCs/>
          <w:color w:val="44546A" w:themeColor="text2"/>
          <w:sz w:val="18"/>
          <w:szCs w:val="18"/>
        </w:rPr>
        <w:t> : Corrélations et p-values de la sensibilité par rapport aux autres paramètres, à l’I-123, en collimateur parallèle, en conditions standardisées, par rapport au fantôme F11.</w:t>
      </w:r>
      <w:bookmarkEnd w:id="2249"/>
    </w:p>
    <w:p w14:paraId="45DC0783" w14:textId="77777777" w:rsidR="00671D55" w:rsidRDefault="00671D55" w:rsidP="00671D55"/>
    <w:tbl>
      <w:tblPr>
        <w:tblStyle w:val="TableauGrille5Fonc-Accentuation5"/>
        <w:tblW w:w="0" w:type="auto"/>
        <w:jc w:val="center"/>
        <w:tblLayout w:type="fixed"/>
        <w:tblLook w:val="04A0" w:firstRow="1" w:lastRow="0" w:firstColumn="1" w:lastColumn="0" w:noHBand="0" w:noVBand="1"/>
      </w:tblPr>
      <w:tblGrid>
        <w:gridCol w:w="2098"/>
        <w:gridCol w:w="1361"/>
        <w:gridCol w:w="1134"/>
        <w:gridCol w:w="2721"/>
      </w:tblGrid>
      <w:tr w:rsidR="00671D55" w:rsidRPr="00447323" w14:paraId="032505C3" w14:textId="77777777" w:rsidTr="00F523F0">
        <w:trPr>
          <w:cnfStyle w:val="100000000000" w:firstRow="1" w:lastRow="0" w:firstColumn="0" w:lastColumn="0" w:oddVBand="0" w:evenVBand="0" w:oddHBand="0"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2098" w:type="dxa"/>
            <w:vAlign w:val="center"/>
            <w:hideMark/>
          </w:tcPr>
          <w:p w14:paraId="2518F473" w14:textId="77777777" w:rsidR="00671D55" w:rsidRPr="00BE57CB" w:rsidRDefault="00671D55" w:rsidP="00ED5A98">
            <w:r w:rsidRPr="00BE57CB">
              <w:t>Indice</w:t>
            </w:r>
          </w:p>
        </w:tc>
        <w:tc>
          <w:tcPr>
            <w:tcW w:w="1361" w:type="dxa"/>
            <w:vAlign w:val="center"/>
            <w:hideMark/>
          </w:tcPr>
          <w:p w14:paraId="49669AAC" w14:textId="77777777" w:rsidR="00671D55" w:rsidRPr="00BE57CB" w:rsidRDefault="00671D55" w:rsidP="00ED5A98">
            <w:pPr>
              <w:cnfStyle w:val="100000000000" w:firstRow="1" w:lastRow="0" w:firstColumn="0" w:lastColumn="0" w:oddVBand="0" w:evenVBand="0" w:oddHBand="0" w:evenHBand="0" w:firstRowFirstColumn="0" w:firstRowLastColumn="0" w:lastRowFirstColumn="0" w:lastRowLastColumn="0"/>
            </w:pPr>
            <w:r w:rsidRPr="00BE57CB">
              <w:t>Corrélation</w:t>
            </w:r>
          </w:p>
        </w:tc>
        <w:tc>
          <w:tcPr>
            <w:tcW w:w="1134" w:type="dxa"/>
            <w:vAlign w:val="center"/>
            <w:hideMark/>
          </w:tcPr>
          <w:p w14:paraId="0048897C" w14:textId="77777777" w:rsidR="00671D55" w:rsidRPr="00BE57CB" w:rsidRDefault="00671D55" w:rsidP="00ED5A98">
            <w:pPr>
              <w:cnfStyle w:val="100000000000" w:firstRow="1" w:lastRow="0" w:firstColumn="0" w:lastColumn="0" w:oddVBand="0" w:evenVBand="0" w:oddHBand="0" w:evenHBand="0" w:firstRowFirstColumn="0" w:firstRowLastColumn="0" w:lastRowFirstColumn="0" w:lastRowLastColumn="0"/>
            </w:pPr>
            <w:r w:rsidRPr="00BE57CB">
              <w:t>p-value</w:t>
            </w:r>
          </w:p>
        </w:tc>
        <w:tc>
          <w:tcPr>
            <w:tcW w:w="2721" w:type="dxa"/>
            <w:vAlign w:val="center"/>
            <w:hideMark/>
          </w:tcPr>
          <w:p w14:paraId="194EE7F3" w14:textId="27728C6F" w:rsidR="00671D55" w:rsidRPr="00BE57CB" w:rsidRDefault="00671D55" w:rsidP="00ED5A98">
            <w:pPr>
              <w:cnfStyle w:val="100000000000" w:firstRow="1" w:lastRow="0" w:firstColumn="0" w:lastColumn="0" w:oddVBand="0" w:evenVBand="0" w:oddHBand="0" w:evenHBand="0" w:firstRowFirstColumn="0" w:firstRowLastColumn="0" w:lastRowFirstColumn="0" w:lastRowLastColumn="0"/>
            </w:pPr>
            <w:r w:rsidRPr="00BE57CB">
              <w:t>Significativité</w:t>
            </w:r>
            <w:r w:rsidR="00ED5A98">
              <w:t xml:space="preserve"> </w:t>
            </w:r>
            <w:r w:rsidRPr="00BE57CB">
              <w:t>Corrigée BH</w:t>
            </w:r>
          </w:p>
        </w:tc>
      </w:tr>
      <w:tr w:rsidR="00671D55" w:rsidRPr="00447323" w14:paraId="5BB753DB" w14:textId="77777777" w:rsidTr="00F523F0">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2098" w:type="dxa"/>
            <w:vAlign w:val="center"/>
            <w:hideMark/>
          </w:tcPr>
          <w:p w14:paraId="3E5AAAF5" w14:textId="77777777" w:rsidR="00671D55" w:rsidRPr="00BE57CB" w:rsidRDefault="00671D55" w:rsidP="00ED5A98">
            <w:pPr>
              <w:rPr>
                <w:rFonts w:eastAsia="Times New Roman"/>
              </w:rPr>
            </w:pPr>
            <w:r w:rsidRPr="00BE57CB">
              <w:t>Volume</w:t>
            </w:r>
          </w:p>
        </w:tc>
        <w:tc>
          <w:tcPr>
            <w:tcW w:w="1361" w:type="dxa"/>
            <w:vAlign w:val="center"/>
            <w:hideMark/>
          </w:tcPr>
          <w:p w14:paraId="375D5DC9" w14:textId="77777777" w:rsidR="00671D55" w:rsidRPr="00BE57CB" w:rsidRDefault="00671D55" w:rsidP="00ED5A98">
            <w:pPr>
              <w:jc w:val="center"/>
              <w:cnfStyle w:val="000000100000" w:firstRow="0" w:lastRow="0" w:firstColumn="0" w:lastColumn="0" w:oddVBand="0" w:evenVBand="0" w:oddHBand="1" w:evenHBand="0" w:firstRowFirstColumn="0" w:firstRowLastColumn="0" w:lastRowFirstColumn="0" w:lastRowLastColumn="0"/>
              <w:rPr>
                <w:rFonts w:eastAsia="Times New Roman"/>
              </w:rPr>
            </w:pPr>
            <w:r w:rsidRPr="00BE57CB">
              <w:t>0,66</w:t>
            </w:r>
          </w:p>
        </w:tc>
        <w:tc>
          <w:tcPr>
            <w:tcW w:w="1134" w:type="dxa"/>
            <w:vAlign w:val="center"/>
            <w:hideMark/>
          </w:tcPr>
          <w:p w14:paraId="13E3BE44" w14:textId="77777777" w:rsidR="00671D55" w:rsidRPr="00BE57CB" w:rsidRDefault="00671D55" w:rsidP="00ED5A98">
            <w:pPr>
              <w:jc w:val="center"/>
              <w:cnfStyle w:val="000000100000" w:firstRow="0" w:lastRow="0" w:firstColumn="0" w:lastColumn="0" w:oddVBand="0" w:evenVBand="0" w:oddHBand="1" w:evenHBand="0" w:firstRowFirstColumn="0" w:firstRowLastColumn="0" w:lastRowFirstColumn="0" w:lastRowLastColumn="0"/>
              <w:rPr>
                <w:rFonts w:eastAsia="Times New Roman"/>
              </w:rPr>
            </w:pPr>
            <w:r w:rsidRPr="00BE57CB">
              <w:t>7,27E-09</w:t>
            </w:r>
          </w:p>
        </w:tc>
        <w:tc>
          <w:tcPr>
            <w:tcW w:w="2721" w:type="dxa"/>
            <w:vAlign w:val="center"/>
            <w:hideMark/>
          </w:tcPr>
          <w:p w14:paraId="2306ECCE" w14:textId="77777777" w:rsidR="00671D55" w:rsidRPr="00BE57CB" w:rsidRDefault="00671D55" w:rsidP="00ED5A98">
            <w:pPr>
              <w:jc w:val="center"/>
              <w:cnfStyle w:val="000000100000" w:firstRow="0" w:lastRow="0" w:firstColumn="0" w:lastColumn="0" w:oddVBand="0" w:evenVBand="0" w:oddHBand="1" w:evenHBand="0" w:firstRowFirstColumn="0" w:firstRowLastColumn="0" w:lastRowFirstColumn="0" w:lastRowLastColumn="0"/>
              <w:rPr>
                <w:rFonts w:eastAsia="Times New Roman"/>
              </w:rPr>
            </w:pPr>
            <w:r w:rsidRPr="00BE57CB">
              <w:t>VRAI</w:t>
            </w:r>
          </w:p>
        </w:tc>
      </w:tr>
      <w:tr w:rsidR="00671D55" w:rsidRPr="00447323" w14:paraId="5B818C24" w14:textId="77777777" w:rsidTr="00F523F0">
        <w:trPr>
          <w:trHeight w:val="340"/>
          <w:jc w:val="center"/>
        </w:trPr>
        <w:tc>
          <w:tcPr>
            <w:cnfStyle w:val="001000000000" w:firstRow="0" w:lastRow="0" w:firstColumn="1" w:lastColumn="0" w:oddVBand="0" w:evenVBand="0" w:oddHBand="0" w:evenHBand="0" w:firstRowFirstColumn="0" w:firstRowLastColumn="0" w:lastRowFirstColumn="0" w:lastRowLastColumn="0"/>
            <w:tcW w:w="2098" w:type="dxa"/>
            <w:vAlign w:val="center"/>
            <w:hideMark/>
          </w:tcPr>
          <w:p w14:paraId="2318DB2B" w14:textId="40249394" w:rsidR="00671D55" w:rsidRPr="00BE57CB" w:rsidRDefault="00B87D1C" w:rsidP="00ED5A98">
            <w:pPr>
              <w:rPr>
                <w:rFonts w:eastAsia="Times New Roman"/>
              </w:rPr>
            </w:pPr>
            <w:r>
              <w:t>Modèle de caméra</w:t>
            </w:r>
          </w:p>
        </w:tc>
        <w:tc>
          <w:tcPr>
            <w:tcW w:w="1361" w:type="dxa"/>
            <w:vAlign w:val="center"/>
            <w:hideMark/>
          </w:tcPr>
          <w:p w14:paraId="0B9CB599" w14:textId="77777777" w:rsidR="00671D55" w:rsidRPr="00BE57CB" w:rsidRDefault="00671D55" w:rsidP="00ED5A98">
            <w:pPr>
              <w:jc w:val="center"/>
              <w:cnfStyle w:val="000000000000" w:firstRow="0" w:lastRow="0" w:firstColumn="0" w:lastColumn="0" w:oddVBand="0" w:evenVBand="0" w:oddHBand="0" w:evenHBand="0" w:firstRowFirstColumn="0" w:firstRowLastColumn="0" w:lastRowFirstColumn="0" w:lastRowLastColumn="0"/>
              <w:rPr>
                <w:rFonts w:eastAsia="Times New Roman"/>
              </w:rPr>
            </w:pPr>
            <w:r w:rsidRPr="00BE57CB">
              <w:t>0,30</w:t>
            </w:r>
          </w:p>
        </w:tc>
        <w:tc>
          <w:tcPr>
            <w:tcW w:w="1134" w:type="dxa"/>
            <w:vAlign w:val="center"/>
            <w:hideMark/>
          </w:tcPr>
          <w:p w14:paraId="15EF722C" w14:textId="77777777" w:rsidR="00671D55" w:rsidRPr="00BE57CB" w:rsidRDefault="00671D55" w:rsidP="00ED5A98">
            <w:pPr>
              <w:jc w:val="center"/>
              <w:cnfStyle w:val="000000000000" w:firstRow="0" w:lastRow="0" w:firstColumn="0" w:lastColumn="0" w:oddVBand="0" w:evenVBand="0" w:oddHBand="0" w:evenHBand="0" w:firstRowFirstColumn="0" w:firstRowLastColumn="0" w:lastRowFirstColumn="0" w:lastRowLastColumn="0"/>
              <w:rPr>
                <w:rFonts w:eastAsia="Times New Roman"/>
              </w:rPr>
            </w:pPr>
            <w:r w:rsidRPr="00BE57CB">
              <w:t>2,07E-02</w:t>
            </w:r>
          </w:p>
        </w:tc>
        <w:tc>
          <w:tcPr>
            <w:tcW w:w="2721" w:type="dxa"/>
            <w:vAlign w:val="center"/>
            <w:hideMark/>
          </w:tcPr>
          <w:p w14:paraId="1DFBAF52" w14:textId="77777777" w:rsidR="00671D55" w:rsidRPr="00BE57CB" w:rsidRDefault="00671D55" w:rsidP="00ED5A98">
            <w:pPr>
              <w:jc w:val="center"/>
              <w:cnfStyle w:val="000000000000" w:firstRow="0" w:lastRow="0" w:firstColumn="0" w:lastColumn="0" w:oddVBand="0" w:evenVBand="0" w:oddHBand="0" w:evenHBand="0" w:firstRowFirstColumn="0" w:firstRowLastColumn="0" w:lastRowFirstColumn="0" w:lastRowLastColumn="0"/>
              <w:rPr>
                <w:rFonts w:eastAsia="Times New Roman"/>
              </w:rPr>
            </w:pPr>
            <w:r w:rsidRPr="00BE57CB">
              <w:t>FAUX</w:t>
            </w:r>
          </w:p>
        </w:tc>
      </w:tr>
      <w:tr w:rsidR="00671D55" w:rsidRPr="00447323" w14:paraId="7E80141A" w14:textId="77777777" w:rsidTr="00F523F0">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2098" w:type="dxa"/>
            <w:vAlign w:val="center"/>
            <w:hideMark/>
          </w:tcPr>
          <w:p w14:paraId="13EA397E" w14:textId="323D57F8" w:rsidR="00671D55" w:rsidRPr="00BE57CB" w:rsidRDefault="00671D55" w:rsidP="00ED5A98">
            <w:pPr>
              <w:rPr>
                <w:rFonts w:eastAsia="Times New Roman"/>
              </w:rPr>
            </w:pPr>
            <w:r w:rsidRPr="00BE57CB">
              <w:t>Taille</w:t>
            </w:r>
            <w:r w:rsidR="00B87D1C">
              <w:t xml:space="preserve"> du cristal</w:t>
            </w:r>
          </w:p>
        </w:tc>
        <w:tc>
          <w:tcPr>
            <w:tcW w:w="1361" w:type="dxa"/>
            <w:vAlign w:val="center"/>
            <w:hideMark/>
          </w:tcPr>
          <w:p w14:paraId="1BAC4648" w14:textId="77777777" w:rsidR="00671D55" w:rsidRPr="00BE57CB" w:rsidRDefault="00671D55" w:rsidP="00ED5A98">
            <w:pPr>
              <w:jc w:val="center"/>
              <w:cnfStyle w:val="000000100000" w:firstRow="0" w:lastRow="0" w:firstColumn="0" w:lastColumn="0" w:oddVBand="0" w:evenVBand="0" w:oddHBand="1" w:evenHBand="0" w:firstRowFirstColumn="0" w:firstRowLastColumn="0" w:lastRowFirstColumn="0" w:lastRowLastColumn="0"/>
              <w:rPr>
                <w:rFonts w:eastAsia="Times New Roman"/>
              </w:rPr>
            </w:pPr>
            <w:r w:rsidRPr="00BE57CB">
              <w:t>0,10</w:t>
            </w:r>
          </w:p>
        </w:tc>
        <w:tc>
          <w:tcPr>
            <w:tcW w:w="1134" w:type="dxa"/>
            <w:vAlign w:val="center"/>
            <w:hideMark/>
          </w:tcPr>
          <w:p w14:paraId="3B10F1C7" w14:textId="77777777" w:rsidR="00671D55" w:rsidRPr="00BE57CB" w:rsidRDefault="00671D55" w:rsidP="00ED5A98">
            <w:pPr>
              <w:jc w:val="center"/>
              <w:cnfStyle w:val="000000100000" w:firstRow="0" w:lastRow="0" w:firstColumn="0" w:lastColumn="0" w:oddVBand="0" w:evenVBand="0" w:oddHBand="1" w:evenHBand="0" w:firstRowFirstColumn="0" w:firstRowLastColumn="0" w:lastRowFirstColumn="0" w:lastRowLastColumn="0"/>
              <w:rPr>
                <w:rFonts w:eastAsia="Times New Roman"/>
              </w:rPr>
            </w:pPr>
            <w:r w:rsidRPr="00BE57CB">
              <w:t>4,45E-01</w:t>
            </w:r>
          </w:p>
        </w:tc>
        <w:tc>
          <w:tcPr>
            <w:tcW w:w="2721" w:type="dxa"/>
            <w:vAlign w:val="center"/>
            <w:hideMark/>
          </w:tcPr>
          <w:p w14:paraId="14182CEC" w14:textId="77777777" w:rsidR="00671D55" w:rsidRPr="00BE57CB" w:rsidRDefault="00671D55" w:rsidP="00ED5A98">
            <w:pPr>
              <w:jc w:val="center"/>
              <w:cnfStyle w:val="000000100000" w:firstRow="0" w:lastRow="0" w:firstColumn="0" w:lastColumn="0" w:oddVBand="0" w:evenVBand="0" w:oddHBand="1" w:evenHBand="0" w:firstRowFirstColumn="0" w:firstRowLastColumn="0" w:lastRowFirstColumn="0" w:lastRowLastColumn="0"/>
              <w:rPr>
                <w:rFonts w:eastAsia="Times New Roman"/>
              </w:rPr>
            </w:pPr>
            <w:r w:rsidRPr="00BE57CB">
              <w:t>FAUX</w:t>
            </w:r>
          </w:p>
        </w:tc>
      </w:tr>
      <w:tr w:rsidR="00671D55" w:rsidRPr="00447323" w14:paraId="3FA883DF" w14:textId="77777777" w:rsidTr="00F523F0">
        <w:trPr>
          <w:trHeight w:val="340"/>
          <w:jc w:val="center"/>
        </w:trPr>
        <w:tc>
          <w:tcPr>
            <w:cnfStyle w:val="001000000000" w:firstRow="0" w:lastRow="0" w:firstColumn="1" w:lastColumn="0" w:oddVBand="0" w:evenVBand="0" w:oddHBand="0" w:evenHBand="0" w:firstRowFirstColumn="0" w:firstRowLastColumn="0" w:lastRowFirstColumn="0" w:lastRowLastColumn="0"/>
            <w:tcW w:w="2098" w:type="dxa"/>
            <w:vAlign w:val="center"/>
            <w:hideMark/>
          </w:tcPr>
          <w:p w14:paraId="12901665" w14:textId="77777777" w:rsidR="00671D55" w:rsidRPr="00BE57CB" w:rsidRDefault="00671D55" w:rsidP="00ED5A98">
            <w:pPr>
              <w:rPr>
                <w:rFonts w:eastAsia="Times New Roman"/>
              </w:rPr>
            </w:pPr>
            <w:r w:rsidRPr="00BE57CB">
              <w:t>Marque</w:t>
            </w:r>
          </w:p>
        </w:tc>
        <w:tc>
          <w:tcPr>
            <w:tcW w:w="1361" w:type="dxa"/>
            <w:vAlign w:val="center"/>
            <w:hideMark/>
          </w:tcPr>
          <w:p w14:paraId="3CB7D85D" w14:textId="77777777" w:rsidR="00671D55" w:rsidRPr="00BE57CB" w:rsidRDefault="00671D55" w:rsidP="00ED5A98">
            <w:pPr>
              <w:jc w:val="center"/>
              <w:cnfStyle w:val="000000000000" w:firstRow="0" w:lastRow="0" w:firstColumn="0" w:lastColumn="0" w:oddVBand="0" w:evenVBand="0" w:oddHBand="0" w:evenHBand="0" w:firstRowFirstColumn="0" w:firstRowLastColumn="0" w:lastRowFirstColumn="0" w:lastRowLastColumn="0"/>
              <w:rPr>
                <w:rFonts w:eastAsia="Times New Roman"/>
              </w:rPr>
            </w:pPr>
            <w:r w:rsidRPr="00BE57CB">
              <w:t>-0,05</w:t>
            </w:r>
          </w:p>
        </w:tc>
        <w:tc>
          <w:tcPr>
            <w:tcW w:w="1134" w:type="dxa"/>
            <w:vAlign w:val="center"/>
            <w:hideMark/>
          </w:tcPr>
          <w:p w14:paraId="73F4400C" w14:textId="77777777" w:rsidR="00671D55" w:rsidRPr="00BE57CB" w:rsidRDefault="00671D55" w:rsidP="00ED5A98">
            <w:pPr>
              <w:jc w:val="center"/>
              <w:cnfStyle w:val="000000000000" w:firstRow="0" w:lastRow="0" w:firstColumn="0" w:lastColumn="0" w:oddVBand="0" w:evenVBand="0" w:oddHBand="0" w:evenHBand="0" w:firstRowFirstColumn="0" w:firstRowLastColumn="0" w:lastRowFirstColumn="0" w:lastRowLastColumn="0"/>
              <w:rPr>
                <w:rFonts w:eastAsia="Times New Roman"/>
              </w:rPr>
            </w:pPr>
            <w:r w:rsidRPr="00BE57CB">
              <w:t>6,94E-01</w:t>
            </w:r>
          </w:p>
        </w:tc>
        <w:tc>
          <w:tcPr>
            <w:tcW w:w="2721" w:type="dxa"/>
            <w:vAlign w:val="center"/>
            <w:hideMark/>
          </w:tcPr>
          <w:p w14:paraId="7C4A0B82" w14:textId="77777777" w:rsidR="00671D55" w:rsidRPr="00BE57CB" w:rsidRDefault="00671D55" w:rsidP="00ED5A98">
            <w:pPr>
              <w:jc w:val="center"/>
              <w:cnfStyle w:val="000000000000" w:firstRow="0" w:lastRow="0" w:firstColumn="0" w:lastColumn="0" w:oddVBand="0" w:evenVBand="0" w:oddHBand="0" w:evenHBand="0" w:firstRowFirstColumn="0" w:firstRowLastColumn="0" w:lastRowFirstColumn="0" w:lastRowLastColumn="0"/>
              <w:rPr>
                <w:rFonts w:eastAsia="Times New Roman"/>
              </w:rPr>
            </w:pPr>
            <w:r w:rsidRPr="00BE57CB">
              <w:t>FAUX</w:t>
            </w:r>
          </w:p>
        </w:tc>
      </w:tr>
      <w:tr w:rsidR="00671D55" w:rsidRPr="00447323" w14:paraId="53FABA4A" w14:textId="77777777" w:rsidTr="00F523F0">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2098" w:type="dxa"/>
            <w:vAlign w:val="center"/>
            <w:hideMark/>
          </w:tcPr>
          <w:p w14:paraId="3ED7CF6A" w14:textId="76648228" w:rsidR="00671D55" w:rsidRPr="00BE57CB" w:rsidRDefault="00B87D1C" w:rsidP="00ED5A98">
            <w:pPr>
              <w:rPr>
                <w:rFonts w:eastAsia="Times New Roman"/>
              </w:rPr>
            </w:pPr>
            <w:r>
              <w:t>Taille du pixel</w:t>
            </w:r>
          </w:p>
        </w:tc>
        <w:tc>
          <w:tcPr>
            <w:tcW w:w="1361" w:type="dxa"/>
            <w:vAlign w:val="center"/>
            <w:hideMark/>
          </w:tcPr>
          <w:p w14:paraId="783CE155" w14:textId="77777777" w:rsidR="00671D55" w:rsidRPr="00BE57CB" w:rsidRDefault="00671D55" w:rsidP="00ED5A98">
            <w:pPr>
              <w:jc w:val="center"/>
              <w:cnfStyle w:val="000000100000" w:firstRow="0" w:lastRow="0" w:firstColumn="0" w:lastColumn="0" w:oddVBand="0" w:evenVBand="0" w:oddHBand="1" w:evenHBand="0" w:firstRowFirstColumn="0" w:firstRowLastColumn="0" w:lastRowFirstColumn="0" w:lastRowLastColumn="0"/>
              <w:rPr>
                <w:rFonts w:eastAsia="Times New Roman"/>
              </w:rPr>
            </w:pPr>
            <w:r w:rsidRPr="00BE57CB">
              <w:t>-0,01</w:t>
            </w:r>
          </w:p>
        </w:tc>
        <w:tc>
          <w:tcPr>
            <w:tcW w:w="1134" w:type="dxa"/>
            <w:vAlign w:val="center"/>
            <w:hideMark/>
          </w:tcPr>
          <w:p w14:paraId="529D7330" w14:textId="77777777" w:rsidR="00671D55" w:rsidRPr="00BE57CB" w:rsidRDefault="00671D55" w:rsidP="00ED5A98">
            <w:pPr>
              <w:jc w:val="center"/>
              <w:cnfStyle w:val="000000100000" w:firstRow="0" w:lastRow="0" w:firstColumn="0" w:lastColumn="0" w:oddVBand="0" w:evenVBand="0" w:oddHBand="1" w:evenHBand="0" w:firstRowFirstColumn="0" w:firstRowLastColumn="0" w:lastRowFirstColumn="0" w:lastRowLastColumn="0"/>
              <w:rPr>
                <w:rFonts w:eastAsia="Times New Roman"/>
              </w:rPr>
            </w:pPr>
            <w:r w:rsidRPr="00BE57CB">
              <w:t>9,31E-01</w:t>
            </w:r>
          </w:p>
        </w:tc>
        <w:tc>
          <w:tcPr>
            <w:tcW w:w="2721" w:type="dxa"/>
            <w:vAlign w:val="center"/>
            <w:hideMark/>
          </w:tcPr>
          <w:p w14:paraId="7D58D545" w14:textId="77777777" w:rsidR="00671D55" w:rsidRPr="00BE57CB" w:rsidRDefault="00671D55" w:rsidP="00ED5A98">
            <w:pPr>
              <w:jc w:val="center"/>
              <w:cnfStyle w:val="000000100000" w:firstRow="0" w:lastRow="0" w:firstColumn="0" w:lastColumn="0" w:oddVBand="0" w:evenVBand="0" w:oddHBand="1" w:evenHBand="0" w:firstRowFirstColumn="0" w:firstRowLastColumn="0" w:lastRowFirstColumn="0" w:lastRowLastColumn="0"/>
              <w:rPr>
                <w:rFonts w:eastAsia="Times New Roman"/>
              </w:rPr>
            </w:pPr>
            <w:r w:rsidRPr="00BE57CB">
              <w:t>FAUX</w:t>
            </w:r>
          </w:p>
        </w:tc>
      </w:tr>
      <w:tr w:rsidR="00671D55" w:rsidRPr="00447323" w14:paraId="2FBBF619" w14:textId="77777777" w:rsidTr="00F523F0">
        <w:trPr>
          <w:trHeight w:val="340"/>
          <w:jc w:val="center"/>
        </w:trPr>
        <w:tc>
          <w:tcPr>
            <w:cnfStyle w:val="001000000000" w:firstRow="0" w:lastRow="0" w:firstColumn="1" w:lastColumn="0" w:oddVBand="0" w:evenVBand="0" w:oddHBand="0" w:evenHBand="0" w:firstRowFirstColumn="0" w:firstRowLastColumn="0" w:lastRowFirstColumn="0" w:lastRowLastColumn="0"/>
            <w:tcW w:w="2098" w:type="dxa"/>
            <w:vAlign w:val="center"/>
            <w:hideMark/>
          </w:tcPr>
          <w:p w14:paraId="54C99D65" w14:textId="08E23A29" w:rsidR="00671D55" w:rsidRPr="00BE57CB" w:rsidRDefault="00B87D1C" w:rsidP="00ED5A98">
            <w:pPr>
              <w:rPr>
                <w:rFonts w:eastAsia="Times New Roman"/>
              </w:rPr>
            </w:pPr>
            <w:r>
              <w:t>Collimateur</w:t>
            </w:r>
          </w:p>
        </w:tc>
        <w:tc>
          <w:tcPr>
            <w:tcW w:w="1361" w:type="dxa"/>
            <w:vAlign w:val="center"/>
            <w:hideMark/>
          </w:tcPr>
          <w:p w14:paraId="55A816D6" w14:textId="77777777" w:rsidR="00671D55" w:rsidRPr="00BE57CB" w:rsidRDefault="00671D55" w:rsidP="00ED5A98">
            <w:pPr>
              <w:jc w:val="center"/>
              <w:cnfStyle w:val="000000000000" w:firstRow="0" w:lastRow="0" w:firstColumn="0" w:lastColumn="0" w:oddVBand="0" w:evenVBand="0" w:oddHBand="0" w:evenHBand="0" w:firstRowFirstColumn="0" w:firstRowLastColumn="0" w:lastRowFirstColumn="0" w:lastRowLastColumn="0"/>
              <w:rPr>
                <w:rFonts w:eastAsia="Times New Roman"/>
              </w:rPr>
            </w:pPr>
            <w:r w:rsidRPr="00BE57CB">
              <w:t>0,00</w:t>
            </w:r>
          </w:p>
        </w:tc>
        <w:tc>
          <w:tcPr>
            <w:tcW w:w="1134" w:type="dxa"/>
            <w:vAlign w:val="center"/>
            <w:hideMark/>
          </w:tcPr>
          <w:p w14:paraId="2C810635" w14:textId="77777777" w:rsidR="00671D55" w:rsidRPr="00BE57CB" w:rsidRDefault="00671D55" w:rsidP="00ED5A98">
            <w:pPr>
              <w:jc w:val="center"/>
              <w:cnfStyle w:val="000000000000" w:firstRow="0" w:lastRow="0" w:firstColumn="0" w:lastColumn="0" w:oddVBand="0" w:evenVBand="0" w:oddHBand="0" w:evenHBand="0" w:firstRowFirstColumn="0" w:firstRowLastColumn="0" w:lastRowFirstColumn="0" w:lastRowLastColumn="0"/>
              <w:rPr>
                <w:rFonts w:eastAsia="Times New Roman"/>
              </w:rPr>
            </w:pPr>
            <w:r w:rsidRPr="00BE57CB">
              <w:t>9,73E-01</w:t>
            </w:r>
          </w:p>
        </w:tc>
        <w:tc>
          <w:tcPr>
            <w:tcW w:w="2721" w:type="dxa"/>
            <w:vAlign w:val="center"/>
            <w:hideMark/>
          </w:tcPr>
          <w:p w14:paraId="6CD7D965" w14:textId="77777777" w:rsidR="00671D55" w:rsidRPr="00BE57CB" w:rsidRDefault="00671D55" w:rsidP="00ED5A98">
            <w:pPr>
              <w:jc w:val="center"/>
              <w:cnfStyle w:val="000000000000" w:firstRow="0" w:lastRow="0" w:firstColumn="0" w:lastColumn="0" w:oddVBand="0" w:evenVBand="0" w:oddHBand="0" w:evenHBand="0" w:firstRowFirstColumn="0" w:firstRowLastColumn="0" w:lastRowFirstColumn="0" w:lastRowLastColumn="0"/>
              <w:rPr>
                <w:rFonts w:eastAsia="Times New Roman"/>
              </w:rPr>
            </w:pPr>
            <w:r w:rsidRPr="00BE57CB">
              <w:t>FAUX</w:t>
            </w:r>
          </w:p>
        </w:tc>
      </w:tr>
    </w:tbl>
    <w:p w14:paraId="58DCE10A" w14:textId="412C0310" w:rsidR="00671D55" w:rsidRPr="00933299" w:rsidRDefault="00671D55" w:rsidP="00F02364">
      <w:pPr>
        <w:ind w:left="1985" w:right="1274"/>
        <w:rPr>
          <w:i/>
          <w:iCs/>
          <w:color w:val="44546A" w:themeColor="text2"/>
          <w:sz w:val="18"/>
          <w:szCs w:val="18"/>
        </w:rPr>
      </w:pPr>
      <w:bookmarkStart w:id="2250" w:name="_Ref175666402"/>
      <w:bookmarkStart w:id="2251" w:name="_Toc193803400"/>
      <w:r w:rsidRPr="00933299">
        <w:rPr>
          <w:i/>
          <w:iCs/>
          <w:color w:val="44546A" w:themeColor="text2"/>
          <w:sz w:val="18"/>
          <w:szCs w:val="18"/>
        </w:rPr>
        <w:t xml:space="preserve">Tableau </w:t>
      </w:r>
      <w:r w:rsidR="009A4BE0" w:rsidRPr="00933299">
        <w:rPr>
          <w:i/>
          <w:iCs/>
          <w:color w:val="44546A" w:themeColor="text2"/>
          <w:sz w:val="18"/>
          <w:szCs w:val="18"/>
        </w:rPr>
        <w:fldChar w:fldCharType="begin"/>
      </w:r>
      <w:r w:rsidR="009A4BE0" w:rsidRPr="00933299">
        <w:rPr>
          <w:i/>
          <w:iCs/>
          <w:color w:val="44546A" w:themeColor="text2"/>
          <w:sz w:val="18"/>
          <w:szCs w:val="18"/>
        </w:rPr>
        <w:instrText xml:space="preserve"> SEQ Tableau \* ARABIC </w:instrText>
      </w:r>
      <w:r w:rsidR="009A4BE0" w:rsidRPr="00933299">
        <w:rPr>
          <w:i/>
          <w:iCs/>
          <w:color w:val="44546A" w:themeColor="text2"/>
          <w:sz w:val="18"/>
          <w:szCs w:val="18"/>
        </w:rPr>
        <w:fldChar w:fldCharType="separate"/>
      </w:r>
      <w:r w:rsidR="00C30592">
        <w:rPr>
          <w:i/>
          <w:iCs/>
          <w:noProof/>
          <w:color w:val="44546A" w:themeColor="text2"/>
          <w:sz w:val="18"/>
          <w:szCs w:val="18"/>
        </w:rPr>
        <w:t>24</w:t>
      </w:r>
      <w:r w:rsidR="009A4BE0" w:rsidRPr="00933299">
        <w:rPr>
          <w:i/>
          <w:iCs/>
          <w:color w:val="44546A" w:themeColor="text2"/>
          <w:sz w:val="18"/>
          <w:szCs w:val="18"/>
        </w:rPr>
        <w:fldChar w:fldCharType="end"/>
      </w:r>
      <w:bookmarkEnd w:id="2250"/>
      <w:r w:rsidRPr="00933299">
        <w:rPr>
          <w:i/>
          <w:iCs/>
          <w:color w:val="44546A" w:themeColor="text2"/>
          <w:sz w:val="18"/>
          <w:szCs w:val="18"/>
        </w:rPr>
        <w:t> : Corrélations et p-values de l’erreur relative par rapport aux autres paramètres, à l’I</w:t>
      </w:r>
      <w:r w:rsidRPr="00933299">
        <w:rPr>
          <w:i/>
          <w:iCs/>
          <w:color w:val="44546A" w:themeColor="text2"/>
          <w:sz w:val="18"/>
          <w:szCs w:val="18"/>
        </w:rPr>
        <w:noBreakHyphen/>
        <w:t>123, en collimateur parallèle, en conditions locales, par rapport au fantôme F11.</w:t>
      </w:r>
      <w:bookmarkEnd w:id="2251"/>
    </w:p>
    <w:p w14:paraId="2CB2332C" w14:textId="77777777" w:rsidR="00671D55" w:rsidRPr="007F22B7" w:rsidRDefault="00671D55" w:rsidP="00671D55"/>
    <w:p w14:paraId="4B61E019" w14:textId="5AA7C8CB" w:rsidR="00671D55" w:rsidRDefault="00671D55" w:rsidP="00F02364">
      <w:pPr>
        <w:jc w:val="both"/>
      </w:pPr>
      <w:r>
        <w:t xml:space="preserve">Les paramètres pour des mesures avec des collimateurs parallèles en I-123 en conditions standardisées, significativement corrélées à la sensibilité sont donc le modèle de collimateur, l’épaisseur de cristal, la marque et la taille de pixel (cf. </w:t>
      </w:r>
      <w:r>
        <w:fldChar w:fldCharType="begin"/>
      </w:r>
      <w:r>
        <w:instrText xml:space="preserve"> REF _Ref175666388 \h </w:instrText>
      </w:r>
      <w:r w:rsidR="00F02364">
        <w:instrText xml:space="preserve"> \* MERGEFORMAT </w:instrText>
      </w:r>
      <w:r>
        <w:fldChar w:fldCharType="separate"/>
      </w:r>
      <w:r w:rsidR="00C30592" w:rsidRPr="00C30592">
        <w:t>Tableau 23</w:t>
      </w:r>
      <w:r>
        <w:fldChar w:fldCharType="end"/>
      </w:r>
      <w:r>
        <w:t>). Le Volume des différents fantômes n’est plus significativement corrélé à la sensibilité comme c’était le cas en conditions locales. Le paramètre pour des mesures avec des collimateurs parallèles en I-123 significativement corrélées à l’erreur relative est uniquem</w:t>
      </w:r>
      <w:r w:rsidR="00ED5A98">
        <w:t>ent le volume des fantômes (cf. </w:t>
      </w:r>
      <w:r>
        <w:fldChar w:fldCharType="begin"/>
      </w:r>
      <w:r>
        <w:instrText xml:space="preserve"> REF _Ref175666402 \h </w:instrText>
      </w:r>
      <w:r w:rsidR="00F02364">
        <w:instrText xml:space="preserve"> \* MERGEFORMAT </w:instrText>
      </w:r>
      <w:r>
        <w:fldChar w:fldCharType="separate"/>
      </w:r>
      <w:r w:rsidR="00C30592" w:rsidRPr="00C30592">
        <w:t>Tableau 24</w:t>
      </w:r>
      <w:r>
        <w:fldChar w:fldCharType="end"/>
      </w:r>
      <w:r>
        <w:t xml:space="preserve">). </w:t>
      </w:r>
    </w:p>
    <w:p w14:paraId="04DEF301" w14:textId="77777777" w:rsidR="00671D55" w:rsidRDefault="00671D55" w:rsidP="00F02364">
      <w:pPr>
        <w:jc w:val="both"/>
      </w:pPr>
      <w:r>
        <w:t xml:space="preserve">L’utilisation d’un protocole standardisé pour la mesure de la sensibilité à I-123 en collimateur parallèle permet de limiter l’amplitude et la corrélation de l’erreur relative uniquement avec le volume des fantômes thyroïdiens. La valeur absolue de la sensibilité reste corrélée au modèle de collimateur, à l’épaisseur de cristal, à la marque et à la taille du </w:t>
      </w:r>
      <w:commentRangeStart w:id="2252"/>
      <w:r>
        <w:t>pixel</w:t>
      </w:r>
      <w:commentRangeEnd w:id="2252"/>
      <w:r>
        <w:commentReference w:id="2252"/>
      </w:r>
      <w:r>
        <w:t>.</w:t>
      </w:r>
    </w:p>
    <w:p w14:paraId="781D319F" w14:textId="77777777" w:rsidR="00671D55" w:rsidRDefault="00671D55" w:rsidP="00671D55"/>
    <w:p w14:paraId="13058CD0" w14:textId="77777777" w:rsidR="00671D55" w:rsidRDefault="00671D55" w:rsidP="003B678E">
      <w:pPr>
        <w:pStyle w:val="Titre3"/>
      </w:pPr>
      <w:bookmarkStart w:id="2253" w:name="_Toc181034306"/>
      <w:bookmarkStart w:id="2254" w:name="_Toc193972806"/>
      <w:r>
        <w:lastRenderedPageBreak/>
        <w:t>Collimateur parallèle,</w:t>
      </w:r>
      <w:r w:rsidRPr="0083618D">
        <w:t xml:space="preserve"> </w:t>
      </w:r>
      <w:r>
        <w:t>Tc</w:t>
      </w:r>
      <w:r>
        <w:noBreakHyphen/>
        <w:t>99m</w:t>
      </w:r>
      <w:bookmarkEnd w:id="2253"/>
      <w:bookmarkEnd w:id="2254"/>
    </w:p>
    <w:p w14:paraId="56F7B857" w14:textId="77777777" w:rsidR="00671D55" w:rsidRPr="000C4B5D" w:rsidRDefault="00671D55" w:rsidP="00671D55"/>
    <w:p w14:paraId="7867C4F5" w14:textId="15652342" w:rsidR="00671D55" w:rsidRDefault="00671D55" w:rsidP="00F02364">
      <w:pPr>
        <w:jc w:val="both"/>
      </w:pPr>
      <w:r>
        <w:t>Le tableau de résumé des valeurs (disponible en</w:t>
      </w:r>
      <w:r w:rsidR="00F02364">
        <w:t xml:space="preserve"> </w:t>
      </w:r>
      <w:r w:rsidR="00A07687">
        <w:fldChar w:fldCharType="begin"/>
      </w:r>
      <w:r w:rsidR="00A07687">
        <w:instrText xml:space="preserve"> REF _Ref183014673 \h </w:instrText>
      </w:r>
      <w:r w:rsidR="00BA1576">
        <w:instrText xml:space="preserve"> \* MERGEFORMAT </w:instrText>
      </w:r>
      <w:r w:rsidR="00A07687">
        <w:fldChar w:fldCharType="separate"/>
      </w:r>
      <w:r w:rsidR="00C30592">
        <w:t>Annexe 9</w:t>
      </w:r>
      <w:r w:rsidR="00A07687">
        <w:fldChar w:fldCharType="end"/>
      </w:r>
      <w:r w:rsidR="00A07687">
        <w:t xml:space="preserve"> (</w:t>
      </w:r>
      <w:r w:rsidR="00A07687">
        <w:fldChar w:fldCharType="begin"/>
      </w:r>
      <w:r w:rsidR="00A07687">
        <w:instrText xml:space="preserve"> REF _Ref183014698 \h  \* MERGEFORMAT </w:instrText>
      </w:r>
      <w:r w:rsidR="00A07687">
        <w:fldChar w:fldCharType="separate"/>
      </w:r>
      <w:r w:rsidR="00C30592" w:rsidRPr="00C30592">
        <w:t>b</w:t>
      </w:r>
      <w:r w:rsidR="00A07687">
        <w:fldChar w:fldCharType="end"/>
      </w:r>
      <w:r w:rsidR="00A07687">
        <w:t>)</w:t>
      </w:r>
      <w:r>
        <w:t xml:space="preserve">) permet de vérifier que l’activité dans les fantômes est bien de 21,51 </w:t>
      </w:r>
      <w:r>
        <w:rPr>
          <w:rFonts w:cstheme="minorHAnsi"/>
        </w:rPr>
        <w:t>±</w:t>
      </w:r>
      <w:r>
        <w:t xml:space="preserve"> 2,85 MBq en moyenne. </w:t>
      </w:r>
    </w:p>
    <w:p w14:paraId="3FFBE5A9" w14:textId="4200A0FD" w:rsidR="00671D55" w:rsidRDefault="00671D55" w:rsidP="00F02364">
      <w:pPr>
        <w:jc w:val="both"/>
      </w:pPr>
      <w:r>
        <w:t>La sensibilité moyenne est de 67,38 Cps/(</w:t>
      </w:r>
      <w:proofErr w:type="spellStart"/>
      <w:r>
        <w:t>s.MBq</w:t>
      </w:r>
      <w:proofErr w:type="spellEnd"/>
      <w:r>
        <w:t xml:space="preserve">), </w:t>
      </w:r>
      <w:r w:rsidR="00F02364">
        <w:t xml:space="preserve">avec un </w:t>
      </w:r>
      <w:r>
        <w:t xml:space="preserve">écart type de </w:t>
      </w:r>
      <w:r w:rsidR="006673B8">
        <w:t>7,</w:t>
      </w:r>
      <w:r>
        <w:t xml:space="preserve">72. </w:t>
      </w:r>
      <w:commentRangeStart w:id="2255"/>
      <w:r>
        <w:t xml:space="preserve">L’erreur relative </w:t>
      </w:r>
      <w:r w:rsidR="003433CD">
        <w:t xml:space="preserve">moyenne </w:t>
      </w:r>
      <w:r>
        <w:t xml:space="preserve">est de 0,31% avec un écart type de 3,91. </w:t>
      </w:r>
      <w:commentRangeEnd w:id="2255"/>
      <w:r>
        <w:commentReference w:id="2255"/>
      </w:r>
      <w:r>
        <w:t>En conditions locales, nous avions pour la sensibilité une moyenne de 58,55 Cps/(</w:t>
      </w:r>
      <w:proofErr w:type="spellStart"/>
      <w:r>
        <w:t>s.MBq</w:t>
      </w:r>
      <w:proofErr w:type="spellEnd"/>
      <w:r>
        <w:t>), pour un écart type de 9,17 (comparaison biaisée du fait de l’utilisation d’un seul seuil en conditions standardisées soit 45 données contre 320 en conditions locales). Pour l’erreur relative, nous avions une moyenne de - 12,88%, pour un écart type de 12,17 en condition local.</w:t>
      </w:r>
    </w:p>
    <w:p w14:paraId="3D77C7E6" w14:textId="3FCCFF61" w:rsidR="00671D55" w:rsidRDefault="00671D55" w:rsidP="00EC2D88">
      <w:pPr>
        <w:jc w:val="both"/>
      </w:pPr>
      <w:r>
        <w:t xml:space="preserve">La matrice de corrélation est </w:t>
      </w:r>
      <w:r w:rsidR="00D307CE">
        <w:t xml:space="preserve">disponible en </w:t>
      </w:r>
      <w:r w:rsidR="00D307CE">
        <w:fldChar w:fldCharType="begin"/>
      </w:r>
      <w:r w:rsidR="00D307CE">
        <w:instrText xml:space="preserve"> REF _Ref186634618 \h </w:instrText>
      </w:r>
      <w:r w:rsidR="00BA1576">
        <w:instrText xml:space="preserve"> \* MERGEFORMAT </w:instrText>
      </w:r>
      <w:r w:rsidR="00D307CE">
        <w:fldChar w:fldCharType="separate"/>
      </w:r>
      <w:r w:rsidR="00C30592">
        <w:t>Annexe 10</w:t>
      </w:r>
      <w:r w:rsidR="00D307CE">
        <w:fldChar w:fldCharType="end"/>
      </w:r>
      <w:r w:rsidR="00D307CE">
        <w:t xml:space="preserve"> (</w:t>
      </w:r>
      <w:r w:rsidR="0077229A">
        <w:fldChar w:fldCharType="begin"/>
      </w:r>
      <w:r w:rsidR="0077229A">
        <w:instrText xml:space="preserve"> REF _Ref186636564 \h  \* MERGEFORMAT </w:instrText>
      </w:r>
      <w:r w:rsidR="0077229A">
        <w:fldChar w:fldCharType="separate"/>
      </w:r>
      <w:r w:rsidR="00C30592" w:rsidRPr="00C30592">
        <w:t>b</w:t>
      </w:r>
      <w:r w:rsidR="0077229A">
        <w:fldChar w:fldCharType="end"/>
      </w:r>
      <w:r w:rsidR="00D307CE">
        <w:t>). Les paramètres sont ensuite triés</w:t>
      </w:r>
      <w:r>
        <w:t xml:space="preserve"> par ordre d’importance tout en tenant compte des multiples tests pour les valeurs de significativités </w:t>
      </w:r>
      <w:r w:rsidR="00F86FCD">
        <w:t>(</w:t>
      </w:r>
      <w:r>
        <w:t>p-value</w:t>
      </w:r>
      <w:r w:rsidR="00F86FCD">
        <w:t>)</w:t>
      </w:r>
      <w:r>
        <w:t xml:space="preserve"> par une correction de </w:t>
      </w:r>
      <w:proofErr w:type="spellStart"/>
      <w:r>
        <w:t>Benjamini-Hochberg</w:t>
      </w:r>
      <w:proofErr w:type="spellEnd"/>
      <w:r>
        <w:t>.</w:t>
      </w:r>
    </w:p>
    <w:p w14:paraId="309F7F03" w14:textId="77777777" w:rsidR="00D307CE" w:rsidRDefault="00D307CE" w:rsidP="00EC2D88">
      <w:pPr>
        <w:jc w:val="both"/>
      </w:pPr>
    </w:p>
    <w:tbl>
      <w:tblPr>
        <w:tblStyle w:val="TableauGrille5Fonc-Accentuation5"/>
        <w:tblW w:w="0" w:type="auto"/>
        <w:jc w:val="center"/>
        <w:tblLayout w:type="fixed"/>
        <w:tblLook w:val="04A0" w:firstRow="1" w:lastRow="0" w:firstColumn="1" w:lastColumn="0" w:noHBand="0" w:noVBand="1"/>
      </w:tblPr>
      <w:tblGrid>
        <w:gridCol w:w="2835"/>
        <w:gridCol w:w="1361"/>
        <w:gridCol w:w="1134"/>
        <w:gridCol w:w="2721"/>
      </w:tblGrid>
      <w:tr w:rsidR="00671D55" w:rsidRPr="00447323" w14:paraId="47195439" w14:textId="77777777" w:rsidTr="00F523F0">
        <w:trPr>
          <w:cnfStyle w:val="100000000000" w:firstRow="1" w:lastRow="0" w:firstColumn="0" w:lastColumn="0" w:oddVBand="0" w:evenVBand="0" w:oddHBand="0"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2835" w:type="dxa"/>
            <w:vAlign w:val="center"/>
            <w:hideMark/>
          </w:tcPr>
          <w:p w14:paraId="0AA2702D" w14:textId="77777777" w:rsidR="00671D55" w:rsidRPr="00EC2D88" w:rsidRDefault="00671D55" w:rsidP="00E242F4">
            <w:pPr>
              <w:rPr>
                <w:rFonts w:ascii="Calibri" w:hAnsi="Calibri" w:cs="Calibri"/>
              </w:rPr>
            </w:pPr>
            <w:r w:rsidRPr="00EC2D88">
              <w:rPr>
                <w:rFonts w:ascii="Calibri" w:hAnsi="Calibri" w:cs="Calibri"/>
              </w:rPr>
              <w:t>Indice</w:t>
            </w:r>
          </w:p>
        </w:tc>
        <w:tc>
          <w:tcPr>
            <w:tcW w:w="1361" w:type="dxa"/>
            <w:vAlign w:val="center"/>
            <w:hideMark/>
          </w:tcPr>
          <w:p w14:paraId="14B62499" w14:textId="77777777" w:rsidR="00671D55" w:rsidRPr="00EC2D88" w:rsidRDefault="00671D55" w:rsidP="00E242F4">
            <w:pPr>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EC2D88">
              <w:rPr>
                <w:rFonts w:ascii="Calibri" w:hAnsi="Calibri" w:cs="Calibri"/>
              </w:rPr>
              <w:t>Corrélation</w:t>
            </w:r>
          </w:p>
        </w:tc>
        <w:tc>
          <w:tcPr>
            <w:tcW w:w="1134" w:type="dxa"/>
            <w:vAlign w:val="center"/>
            <w:hideMark/>
          </w:tcPr>
          <w:p w14:paraId="2AA6C88A" w14:textId="77777777" w:rsidR="00671D55" w:rsidRPr="00EC2D88" w:rsidRDefault="00671D55" w:rsidP="00E242F4">
            <w:pPr>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EC2D88">
              <w:rPr>
                <w:rFonts w:ascii="Calibri" w:hAnsi="Calibri" w:cs="Calibri"/>
              </w:rPr>
              <w:t>p-value</w:t>
            </w:r>
          </w:p>
        </w:tc>
        <w:tc>
          <w:tcPr>
            <w:tcW w:w="2721" w:type="dxa"/>
            <w:vAlign w:val="center"/>
            <w:hideMark/>
          </w:tcPr>
          <w:p w14:paraId="5B68307F" w14:textId="77777777" w:rsidR="00671D55" w:rsidRPr="00EC2D88" w:rsidRDefault="00671D55" w:rsidP="00E242F4">
            <w:pPr>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EC2D88">
              <w:rPr>
                <w:rFonts w:ascii="Calibri" w:hAnsi="Calibri" w:cs="Calibri"/>
              </w:rPr>
              <w:t>Significativité Corrigée BH</w:t>
            </w:r>
          </w:p>
        </w:tc>
      </w:tr>
      <w:tr w:rsidR="00671D55" w:rsidRPr="00447323" w14:paraId="75E848A4" w14:textId="77777777" w:rsidTr="00F523F0">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2835" w:type="dxa"/>
            <w:vAlign w:val="center"/>
            <w:hideMark/>
          </w:tcPr>
          <w:p w14:paraId="31C0F19D" w14:textId="77777777" w:rsidR="00671D55" w:rsidRPr="00EC2D88" w:rsidRDefault="00671D55" w:rsidP="00E242F4">
            <w:pPr>
              <w:rPr>
                <w:rFonts w:ascii="Calibri" w:eastAsia="Times New Roman" w:hAnsi="Calibri" w:cs="Calibri"/>
              </w:rPr>
            </w:pPr>
            <w:r w:rsidRPr="00EC2D88">
              <w:rPr>
                <w:rFonts w:ascii="Calibri" w:hAnsi="Calibri" w:cs="Calibri"/>
              </w:rPr>
              <w:t>Marque</w:t>
            </w:r>
          </w:p>
        </w:tc>
        <w:tc>
          <w:tcPr>
            <w:tcW w:w="1361" w:type="dxa"/>
            <w:vAlign w:val="center"/>
            <w:hideMark/>
          </w:tcPr>
          <w:p w14:paraId="5201E4E2" w14:textId="77777777" w:rsidR="00671D55" w:rsidRPr="00EC2D88" w:rsidRDefault="00671D55" w:rsidP="00E242F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rPr>
            </w:pPr>
            <w:r w:rsidRPr="00EC2D88">
              <w:rPr>
                <w:rFonts w:ascii="Calibri" w:hAnsi="Calibri" w:cs="Calibri"/>
              </w:rPr>
              <w:t>0,51</w:t>
            </w:r>
          </w:p>
        </w:tc>
        <w:tc>
          <w:tcPr>
            <w:tcW w:w="1134" w:type="dxa"/>
            <w:vAlign w:val="center"/>
            <w:hideMark/>
          </w:tcPr>
          <w:p w14:paraId="2DB68B91" w14:textId="77777777" w:rsidR="00671D55" w:rsidRPr="00EC2D88" w:rsidRDefault="00671D55" w:rsidP="00E242F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rPr>
            </w:pPr>
            <w:r w:rsidRPr="00EC2D88">
              <w:rPr>
                <w:rFonts w:ascii="Calibri" w:hAnsi="Calibri" w:cs="Calibri"/>
              </w:rPr>
              <w:t>3,41E-04</w:t>
            </w:r>
          </w:p>
        </w:tc>
        <w:tc>
          <w:tcPr>
            <w:tcW w:w="2721" w:type="dxa"/>
            <w:vAlign w:val="center"/>
            <w:hideMark/>
          </w:tcPr>
          <w:p w14:paraId="4F150EDE" w14:textId="77777777" w:rsidR="00671D55" w:rsidRPr="00EC2D88" w:rsidRDefault="00671D55" w:rsidP="00E242F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rPr>
            </w:pPr>
            <w:r w:rsidRPr="00EC2D88">
              <w:rPr>
                <w:rFonts w:ascii="Calibri" w:hAnsi="Calibri" w:cs="Calibri"/>
              </w:rPr>
              <w:t>VRAI</w:t>
            </w:r>
          </w:p>
        </w:tc>
      </w:tr>
      <w:tr w:rsidR="00671D55" w:rsidRPr="00447323" w14:paraId="7ADD60A6" w14:textId="77777777" w:rsidTr="00F523F0">
        <w:trPr>
          <w:trHeight w:val="340"/>
          <w:jc w:val="center"/>
        </w:trPr>
        <w:tc>
          <w:tcPr>
            <w:cnfStyle w:val="001000000000" w:firstRow="0" w:lastRow="0" w:firstColumn="1" w:lastColumn="0" w:oddVBand="0" w:evenVBand="0" w:oddHBand="0" w:evenHBand="0" w:firstRowFirstColumn="0" w:firstRowLastColumn="0" w:lastRowFirstColumn="0" w:lastRowLastColumn="0"/>
            <w:tcW w:w="2835" w:type="dxa"/>
            <w:vAlign w:val="center"/>
            <w:hideMark/>
          </w:tcPr>
          <w:p w14:paraId="6B37AE4B" w14:textId="3832C2DA" w:rsidR="00671D55" w:rsidRPr="00EC2D88" w:rsidRDefault="00B87D1C" w:rsidP="00E242F4">
            <w:pPr>
              <w:rPr>
                <w:rFonts w:ascii="Calibri" w:eastAsia="Times New Roman" w:hAnsi="Calibri" w:cs="Calibri"/>
              </w:rPr>
            </w:pPr>
            <w:r>
              <w:rPr>
                <w:rFonts w:ascii="Calibri" w:hAnsi="Calibri" w:cs="Calibri"/>
              </w:rPr>
              <w:t>Taille du pixel</w:t>
            </w:r>
          </w:p>
        </w:tc>
        <w:tc>
          <w:tcPr>
            <w:tcW w:w="1361" w:type="dxa"/>
            <w:vAlign w:val="center"/>
            <w:hideMark/>
          </w:tcPr>
          <w:p w14:paraId="522650AE" w14:textId="77777777" w:rsidR="00671D55" w:rsidRPr="00EC2D88" w:rsidRDefault="00671D55" w:rsidP="00E242F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rPr>
            </w:pPr>
            <w:r w:rsidRPr="00EC2D88">
              <w:rPr>
                <w:rFonts w:ascii="Calibri" w:hAnsi="Calibri" w:cs="Calibri"/>
              </w:rPr>
              <w:t>0,48</w:t>
            </w:r>
          </w:p>
        </w:tc>
        <w:tc>
          <w:tcPr>
            <w:tcW w:w="1134" w:type="dxa"/>
            <w:vAlign w:val="center"/>
            <w:hideMark/>
          </w:tcPr>
          <w:p w14:paraId="22F21089" w14:textId="77777777" w:rsidR="00671D55" w:rsidRPr="00EC2D88" w:rsidRDefault="00671D55" w:rsidP="00E242F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rPr>
            </w:pPr>
            <w:r w:rsidRPr="00EC2D88">
              <w:rPr>
                <w:rFonts w:ascii="Calibri" w:hAnsi="Calibri" w:cs="Calibri"/>
              </w:rPr>
              <w:t>8,11E-04</w:t>
            </w:r>
          </w:p>
        </w:tc>
        <w:tc>
          <w:tcPr>
            <w:tcW w:w="2721" w:type="dxa"/>
            <w:vAlign w:val="center"/>
            <w:hideMark/>
          </w:tcPr>
          <w:p w14:paraId="3B710BC5" w14:textId="77777777" w:rsidR="00671D55" w:rsidRPr="00EC2D88" w:rsidRDefault="00671D55" w:rsidP="00E242F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rPr>
            </w:pPr>
            <w:r w:rsidRPr="00EC2D88">
              <w:rPr>
                <w:rFonts w:ascii="Calibri" w:hAnsi="Calibri" w:cs="Calibri"/>
              </w:rPr>
              <w:t>VRAI</w:t>
            </w:r>
          </w:p>
        </w:tc>
      </w:tr>
      <w:tr w:rsidR="00671D55" w:rsidRPr="00447323" w14:paraId="3C4C927B" w14:textId="77777777" w:rsidTr="00F523F0">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2835" w:type="dxa"/>
            <w:vAlign w:val="center"/>
            <w:hideMark/>
          </w:tcPr>
          <w:p w14:paraId="19D1C993" w14:textId="0E6A0914" w:rsidR="00671D55" w:rsidRPr="00EC2D88" w:rsidRDefault="00B87D1C" w:rsidP="00E242F4">
            <w:pPr>
              <w:rPr>
                <w:rFonts w:ascii="Calibri" w:eastAsia="Times New Roman" w:hAnsi="Calibri" w:cs="Calibri"/>
              </w:rPr>
            </w:pPr>
            <w:r>
              <w:rPr>
                <w:rFonts w:ascii="Calibri" w:hAnsi="Calibri" w:cs="Calibri"/>
              </w:rPr>
              <w:t>Collimateur</w:t>
            </w:r>
          </w:p>
        </w:tc>
        <w:tc>
          <w:tcPr>
            <w:tcW w:w="1361" w:type="dxa"/>
            <w:vAlign w:val="center"/>
            <w:hideMark/>
          </w:tcPr>
          <w:p w14:paraId="202EDD41" w14:textId="77777777" w:rsidR="00671D55" w:rsidRPr="00EC2D88" w:rsidRDefault="00671D55" w:rsidP="00E242F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rPr>
            </w:pPr>
            <w:r w:rsidRPr="00EC2D88">
              <w:rPr>
                <w:rFonts w:ascii="Calibri" w:hAnsi="Calibri" w:cs="Calibri"/>
              </w:rPr>
              <w:t>0,41</w:t>
            </w:r>
          </w:p>
        </w:tc>
        <w:tc>
          <w:tcPr>
            <w:tcW w:w="1134" w:type="dxa"/>
            <w:vAlign w:val="center"/>
            <w:hideMark/>
          </w:tcPr>
          <w:p w14:paraId="40EAB9B7" w14:textId="77777777" w:rsidR="00671D55" w:rsidRPr="00EC2D88" w:rsidRDefault="00671D55" w:rsidP="00E242F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rPr>
            </w:pPr>
            <w:r w:rsidRPr="00EC2D88">
              <w:rPr>
                <w:rFonts w:ascii="Calibri" w:hAnsi="Calibri" w:cs="Calibri"/>
              </w:rPr>
              <w:t>5,14E-03</w:t>
            </w:r>
          </w:p>
        </w:tc>
        <w:tc>
          <w:tcPr>
            <w:tcW w:w="2721" w:type="dxa"/>
            <w:vAlign w:val="center"/>
            <w:hideMark/>
          </w:tcPr>
          <w:p w14:paraId="07E376AD" w14:textId="77777777" w:rsidR="00671D55" w:rsidRPr="00EC2D88" w:rsidRDefault="00671D55" w:rsidP="00E242F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rPr>
            </w:pPr>
            <w:r w:rsidRPr="00EC2D88">
              <w:rPr>
                <w:rFonts w:ascii="Calibri" w:hAnsi="Calibri" w:cs="Calibri"/>
              </w:rPr>
              <w:t>VRAI</w:t>
            </w:r>
          </w:p>
        </w:tc>
      </w:tr>
      <w:tr w:rsidR="00671D55" w:rsidRPr="00447323" w14:paraId="5FD029AD" w14:textId="77777777" w:rsidTr="00F523F0">
        <w:trPr>
          <w:trHeight w:val="340"/>
          <w:jc w:val="center"/>
        </w:trPr>
        <w:tc>
          <w:tcPr>
            <w:cnfStyle w:val="001000000000" w:firstRow="0" w:lastRow="0" w:firstColumn="1" w:lastColumn="0" w:oddVBand="0" w:evenVBand="0" w:oddHBand="0" w:evenHBand="0" w:firstRowFirstColumn="0" w:firstRowLastColumn="0" w:lastRowFirstColumn="0" w:lastRowLastColumn="0"/>
            <w:tcW w:w="2835" w:type="dxa"/>
            <w:vAlign w:val="center"/>
            <w:hideMark/>
          </w:tcPr>
          <w:p w14:paraId="609C4509" w14:textId="15E9DD4B" w:rsidR="00671D55" w:rsidRPr="00EC2D88" w:rsidRDefault="00671D55" w:rsidP="00E242F4">
            <w:pPr>
              <w:rPr>
                <w:rFonts w:ascii="Calibri" w:eastAsia="Times New Roman" w:hAnsi="Calibri" w:cs="Calibri"/>
              </w:rPr>
            </w:pPr>
            <w:r w:rsidRPr="00EC2D88">
              <w:rPr>
                <w:rFonts w:ascii="Calibri" w:hAnsi="Calibri" w:cs="Calibri"/>
              </w:rPr>
              <w:t>Taille</w:t>
            </w:r>
            <w:r w:rsidR="00B87D1C">
              <w:rPr>
                <w:rFonts w:ascii="Calibri" w:hAnsi="Calibri" w:cs="Calibri"/>
              </w:rPr>
              <w:t xml:space="preserve"> du cristal</w:t>
            </w:r>
          </w:p>
        </w:tc>
        <w:tc>
          <w:tcPr>
            <w:tcW w:w="1361" w:type="dxa"/>
            <w:vAlign w:val="center"/>
            <w:hideMark/>
          </w:tcPr>
          <w:p w14:paraId="661147A1" w14:textId="77777777" w:rsidR="00671D55" w:rsidRPr="00EC2D88" w:rsidRDefault="00671D55" w:rsidP="00E242F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rPr>
            </w:pPr>
            <w:r w:rsidRPr="00EC2D88">
              <w:rPr>
                <w:rFonts w:ascii="Calibri" w:hAnsi="Calibri" w:cs="Calibri"/>
              </w:rPr>
              <w:t>0,35</w:t>
            </w:r>
          </w:p>
        </w:tc>
        <w:tc>
          <w:tcPr>
            <w:tcW w:w="1134" w:type="dxa"/>
            <w:vAlign w:val="center"/>
            <w:hideMark/>
          </w:tcPr>
          <w:p w14:paraId="3FF5D1C4" w14:textId="77777777" w:rsidR="00671D55" w:rsidRPr="00EC2D88" w:rsidRDefault="00671D55" w:rsidP="00E242F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rPr>
            </w:pPr>
            <w:r w:rsidRPr="00EC2D88">
              <w:rPr>
                <w:rFonts w:ascii="Calibri" w:hAnsi="Calibri" w:cs="Calibri"/>
              </w:rPr>
              <w:t>1,71E-02</w:t>
            </w:r>
          </w:p>
        </w:tc>
        <w:tc>
          <w:tcPr>
            <w:tcW w:w="2721" w:type="dxa"/>
            <w:vAlign w:val="center"/>
            <w:hideMark/>
          </w:tcPr>
          <w:p w14:paraId="547D23B8" w14:textId="77777777" w:rsidR="00671D55" w:rsidRPr="00EC2D88" w:rsidRDefault="00671D55" w:rsidP="00E242F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rPr>
            </w:pPr>
            <w:r w:rsidRPr="00EC2D88">
              <w:rPr>
                <w:rFonts w:ascii="Calibri" w:hAnsi="Calibri" w:cs="Calibri"/>
              </w:rPr>
              <w:t>VRAI</w:t>
            </w:r>
          </w:p>
        </w:tc>
      </w:tr>
      <w:tr w:rsidR="00671D55" w:rsidRPr="00447323" w14:paraId="3B286A9B" w14:textId="77777777" w:rsidTr="00F523F0">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2835" w:type="dxa"/>
            <w:vAlign w:val="center"/>
            <w:hideMark/>
          </w:tcPr>
          <w:p w14:paraId="4FDBB7E6" w14:textId="47DB39F2" w:rsidR="00671D55" w:rsidRPr="00EC2D88" w:rsidRDefault="00671D55" w:rsidP="00E242F4">
            <w:pPr>
              <w:rPr>
                <w:rFonts w:ascii="Calibri" w:eastAsia="Times New Roman" w:hAnsi="Calibri" w:cs="Calibri"/>
              </w:rPr>
            </w:pPr>
            <w:r w:rsidRPr="00EC2D88">
              <w:rPr>
                <w:rFonts w:ascii="Calibri" w:hAnsi="Calibri" w:cs="Calibri"/>
              </w:rPr>
              <w:t>Mod</w:t>
            </w:r>
            <w:r w:rsidR="00B87D1C">
              <w:rPr>
                <w:rFonts w:ascii="Calibri" w:hAnsi="Calibri" w:cs="Calibri"/>
              </w:rPr>
              <w:t>èle de caméra</w:t>
            </w:r>
          </w:p>
        </w:tc>
        <w:tc>
          <w:tcPr>
            <w:tcW w:w="1361" w:type="dxa"/>
            <w:vAlign w:val="center"/>
            <w:hideMark/>
          </w:tcPr>
          <w:p w14:paraId="3B2ADB88" w14:textId="77777777" w:rsidR="00671D55" w:rsidRPr="00EC2D88" w:rsidRDefault="00671D55" w:rsidP="00E242F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rPr>
            </w:pPr>
            <w:r w:rsidRPr="00EC2D88">
              <w:rPr>
                <w:rFonts w:ascii="Calibri" w:hAnsi="Calibri" w:cs="Calibri"/>
              </w:rPr>
              <w:t>0,09</w:t>
            </w:r>
          </w:p>
        </w:tc>
        <w:tc>
          <w:tcPr>
            <w:tcW w:w="1134" w:type="dxa"/>
            <w:vAlign w:val="center"/>
            <w:hideMark/>
          </w:tcPr>
          <w:p w14:paraId="7634B63D" w14:textId="77777777" w:rsidR="00671D55" w:rsidRPr="00EC2D88" w:rsidRDefault="00671D55" w:rsidP="00E242F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rPr>
            </w:pPr>
            <w:r w:rsidRPr="00EC2D88">
              <w:rPr>
                <w:rFonts w:ascii="Calibri" w:hAnsi="Calibri" w:cs="Calibri"/>
              </w:rPr>
              <w:t>5,59E-01</w:t>
            </w:r>
          </w:p>
        </w:tc>
        <w:tc>
          <w:tcPr>
            <w:tcW w:w="2721" w:type="dxa"/>
            <w:vAlign w:val="center"/>
            <w:hideMark/>
          </w:tcPr>
          <w:p w14:paraId="5F402716" w14:textId="77777777" w:rsidR="00671D55" w:rsidRPr="00EC2D88" w:rsidRDefault="00671D55" w:rsidP="00E242F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rPr>
            </w:pPr>
            <w:r w:rsidRPr="00EC2D88">
              <w:rPr>
                <w:rFonts w:ascii="Calibri" w:hAnsi="Calibri" w:cs="Calibri"/>
              </w:rPr>
              <w:t>FAUX</w:t>
            </w:r>
          </w:p>
        </w:tc>
      </w:tr>
      <w:tr w:rsidR="00671D55" w:rsidRPr="00447323" w14:paraId="0C3B1E04" w14:textId="77777777" w:rsidTr="00F523F0">
        <w:trPr>
          <w:trHeight w:val="340"/>
          <w:jc w:val="center"/>
        </w:trPr>
        <w:tc>
          <w:tcPr>
            <w:cnfStyle w:val="001000000000" w:firstRow="0" w:lastRow="0" w:firstColumn="1" w:lastColumn="0" w:oddVBand="0" w:evenVBand="0" w:oddHBand="0" w:evenHBand="0" w:firstRowFirstColumn="0" w:firstRowLastColumn="0" w:lastRowFirstColumn="0" w:lastRowLastColumn="0"/>
            <w:tcW w:w="2835" w:type="dxa"/>
            <w:vAlign w:val="center"/>
            <w:hideMark/>
          </w:tcPr>
          <w:p w14:paraId="188EA091" w14:textId="77777777" w:rsidR="00671D55" w:rsidRPr="00EC2D88" w:rsidRDefault="00671D55" w:rsidP="00E242F4">
            <w:pPr>
              <w:rPr>
                <w:rFonts w:ascii="Calibri" w:eastAsia="Times New Roman" w:hAnsi="Calibri" w:cs="Calibri"/>
              </w:rPr>
            </w:pPr>
            <w:r w:rsidRPr="00EC2D88">
              <w:rPr>
                <w:rFonts w:ascii="Calibri" w:hAnsi="Calibri" w:cs="Calibri"/>
              </w:rPr>
              <w:t>Volume</w:t>
            </w:r>
          </w:p>
        </w:tc>
        <w:tc>
          <w:tcPr>
            <w:tcW w:w="1361" w:type="dxa"/>
            <w:vAlign w:val="center"/>
            <w:hideMark/>
          </w:tcPr>
          <w:p w14:paraId="32B28F80" w14:textId="77777777" w:rsidR="00671D55" w:rsidRPr="00EC2D88" w:rsidRDefault="00671D55" w:rsidP="00E242F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rPr>
            </w:pPr>
            <w:r w:rsidRPr="00EC2D88">
              <w:rPr>
                <w:rFonts w:ascii="Calibri" w:hAnsi="Calibri" w:cs="Calibri"/>
              </w:rPr>
              <w:t>-0,02</w:t>
            </w:r>
          </w:p>
        </w:tc>
        <w:tc>
          <w:tcPr>
            <w:tcW w:w="1134" w:type="dxa"/>
            <w:vAlign w:val="center"/>
            <w:hideMark/>
          </w:tcPr>
          <w:p w14:paraId="0737FD84" w14:textId="77777777" w:rsidR="00671D55" w:rsidRPr="00EC2D88" w:rsidRDefault="00671D55" w:rsidP="00E242F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rPr>
            </w:pPr>
            <w:r w:rsidRPr="00EC2D88">
              <w:rPr>
                <w:rFonts w:ascii="Calibri" w:hAnsi="Calibri" w:cs="Calibri"/>
              </w:rPr>
              <w:t>9,06E-01</w:t>
            </w:r>
          </w:p>
        </w:tc>
        <w:tc>
          <w:tcPr>
            <w:tcW w:w="2721" w:type="dxa"/>
            <w:vAlign w:val="center"/>
            <w:hideMark/>
          </w:tcPr>
          <w:p w14:paraId="0A056688" w14:textId="77777777" w:rsidR="00671D55" w:rsidRPr="00EC2D88" w:rsidRDefault="00671D55" w:rsidP="00E242F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rPr>
            </w:pPr>
            <w:r w:rsidRPr="00EC2D88">
              <w:rPr>
                <w:rFonts w:ascii="Calibri" w:hAnsi="Calibri" w:cs="Calibri"/>
              </w:rPr>
              <w:t>FAUX</w:t>
            </w:r>
          </w:p>
        </w:tc>
      </w:tr>
    </w:tbl>
    <w:p w14:paraId="52FB322E" w14:textId="0E44CE3C" w:rsidR="00671D55" w:rsidRPr="00933299" w:rsidRDefault="00671D55" w:rsidP="00EC2D88">
      <w:pPr>
        <w:ind w:left="1134" w:right="991"/>
        <w:rPr>
          <w:i/>
          <w:iCs/>
          <w:color w:val="44546A" w:themeColor="text2"/>
          <w:sz w:val="18"/>
          <w:szCs w:val="18"/>
        </w:rPr>
      </w:pPr>
      <w:bookmarkStart w:id="2256" w:name="_Ref175668113"/>
      <w:bookmarkStart w:id="2257" w:name="_Toc193803401"/>
      <w:r w:rsidRPr="00933299">
        <w:rPr>
          <w:i/>
          <w:iCs/>
          <w:color w:val="44546A" w:themeColor="text2"/>
          <w:sz w:val="18"/>
          <w:szCs w:val="18"/>
        </w:rPr>
        <w:t xml:space="preserve">Tableau </w:t>
      </w:r>
      <w:r w:rsidR="009A4BE0" w:rsidRPr="00933299">
        <w:rPr>
          <w:i/>
          <w:iCs/>
          <w:color w:val="44546A" w:themeColor="text2"/>
          <w:sz w:val="18"/>
          <w:szCs w:val="18"/>
        </w:rPr>
        <w:fldChar w:fldCharType="begin"/>
      </w:r>
      <w:r w:rsidR="009A4BE0" w:rsidRPr="00933299">
        <w:rPr>
          <w:i/>
          <w:iCs/>
          <w:color w:val="44546A" w:themeColor="text2"/>
          <w:sz w:val="18"/>
          <w:szCs w:val="18"/>
        </w:rPr>
        <w:instrText xml:space="preserve"> SEQ Tableau \* ARABIC </w:instrText>
      </w:r>
      <w:r w:rsidR="009A4BE0" w:rsidRPr="00933299">
        <w:rPr>
          <w:i/>
          <w:iCs/>
          <w:color w:val="44546A" w:themeColor="text2"/>
          <w:sz w:val="18"/>
          <w:szCs w:val="18"/>
        </w:rPr>
        <w:fldChar w:fldCharType="separate"/>
      </w:r>
      <w:r w:rsidR="00C30592">
        <w:rPr>
          <w:i/>
          <w:iCs/>
          <w:noProof/>
          <w:color w:val="44546A" w:themeColor="text2"/>
          <w:sz w:val="18"/>
          <w:szCs w:val="18"/>
        </w:rPr>
        <w:t>25</w:t>
      </w:r>
      <w:r w:rsidR="009A4BE0" w:rsidRPr="00933299">
        <w:rPr>
          <w:i/>
          <w:iCs/>
          <w:color w:val="44546A" w:themeColor="text2"/>
          <w:sz w:val="18"/>
          <w:szCs w:val="18"/>
        </w:rPr>
        <w:fldChar w:fldCharType="end"/>
      </w:r>
      <w:bookmarkEnd w:id="2256"/>
      <w:r w:rsidRPr="00933299">
        <w:rPr>
          <w:i/>
          <w:iCs/>
          <w:color w:val="44546A" w:themeColor="text2"/>
          <w:sz w:val="18"/>
          <w:szCs w:val="18"/>
        </w:rPr>
        <w:t> : Corrélations et p-values de la sensibilité par rapport aux autres paramètres, au Tc</w:t>
      </w:r>
      <w:r w:rsidRPr="00933299">
        <w:rPr>
          <w:i/>
          <w:iCs/>
          <w:color w:val="44546A" w:themeColor="text2"/>
          <w:sz w:val="18"/>
          <w:szCs w:val="18"/>
        </w:rPr>
        <w:noBreakHyphen/>
        <w:t>99m, en collimateur parallèle, en conditions standardisées, par rapport au fantôme F11.</w:t>
      </w:r>
      <w:bookmarkEnd w:id="2257"/>
    </w:p>
    <w:p w14:paraId="36362D8D" w14:textId="23982224" w:rsidR="00763479" w:rsidRDefault="00763479" w:rsidP="00763479">
      <w:pPr>
        <w:jc w:val="both"/>
      </w:pPr>
      <w:r>
        <w:t>Les paramètres pour des mesures avec des collimateurs parallèles au Tc</w:t>
      </w:r>
      <w:r>
        <w:noBreakHyphen/>
        <w:t>99m en conditions standardisées, significativement corrélées à la sensibilité sont donc la marque,</w:t>
      </w:r>
      <w:r w:rsidRPr="00B61B7D">
        <w:t xml:space="preserve"> </w:t>
      </w:r>
      <w:commentRangeStart w:id="2258"/>
      <w:r>
        <w:t>la taille de pixel</w:t>
      </w:r>
      <w:commentRangeEnd w:id="2258"/>
      <w:r>
        <w:commentReference w:id="2258"/>
      </w:r>
      <w:r>
        <w:t xml:space="preserve">, le modèle de collimateur et l’épaisseur de cristal (cf. </w:t>
      </w:r>
      <w:r>
        <w:fldChar w:fldCharType="begin"/>
      </w:r>
      <w:r>
        <w:instrText xml:space="preserve"> REF _Ref175668113 \h  \* MERGEFORMAT </w:instrText>
      </w:r>
      <w:r>
        <w:fldChar w:fldCharType="separate"/>
      </w:r>
      <w:r w:rsidR="00C30592" w:rsidRPr="00C30592">
        <w:t>Tableau 25</w:t>
      </w:r>
      <w:r>
        <w:fldChar w:fldCharType="end"/>
      </w:r>
      <w:r>
        <w:t>). Le volume des différents fantômes n’est plus significativement corrélé à la sensibilité comme c’était le cas en conditions locales.</w:t>
      </w:r>
    </w:p>
    <w:p w14:paraId="487B1CD6" w14:textId="490DF5F2" w:rsidR="00671D55" w:rsidRDefault="00671D55" w:rsidP="00EC2D88">
      <w:pPr>
        <w:jc w:val="both"/>
      </w:pPr>
      <w:r>
        <w:t xml:space="preserve">Il n’y a pas de paramètres pour des mesures avec des collimateurs parallèles </w:t>
      </w:r>
      <w:r w:rsidR="00FB7E42">
        <w:t>au Tc</w:t>
      </w:r>
      <w:r>
        <w:noBreakHyphen/>
        <w:t xml:space="preserve">99m significativement corrélées à l’erreur relative. La marque est à la limite de significativité avec une p-value de 0,055 (cf. </w:t>
      </w:r>
      <w:r>
        <w:fldChar w:fldCharType="begin"/>
      </w:r>
      <w:r>
        <w:instrText xml:space="preserve"> REF _Ref175668399 \h </w:instrText>
      </w:r>
      <w:r w:rsidR="00EC2D88">
        <w:instrText xml:space="preserve"> \* MERGEFORMAT </w:instrText>
      </w:r>
      <w:r>
        <w:fldChar w:fldCharType="separate"/>
      </w:r>
      <w:r w:rsidR="00C30592" w:rsidRPr="00C30592">
        <w:t>Tableau 26</w:t>
      </w:r>
      <w:r>
        <w:fldChar w:fldCharType="end"/>
      </w:r>
      <w:r>
        <w:t xml:space="preserve">). </w:t>
      </w:r>
    </w:p>
    <w:tbl>
      <w:tblPr>
        <w:tblStyle w:val="TableauGrille5Fonc-Accentuation5"/>
        <w:tblW w:w="0" w:type="auto"/>
        <w:jc w:val="center"/>
        <w:tblLayout w:type="fixed"/>
        <w:tblLook w:val="04A0" w:firstRow="1" w:lastRow="0" w:firstColumn="1" w:lastColumn="0" w:noHBand="0" w:noVBand="1"/>
      </w:tblPr>
      <w:tblGrid>
        <w:gridCol w:w="2835"/>
        <w:gridCol w:w="1361"/>
        <w:gridCol w:w="1134"/>
        <w:gridCol w:w="2721"/>
      </w:tblGrid>
      <w:tr w:rsidR="00671D55" w:rsidRPr="00447323" w14:paraId="241BA221" w14:textId="77777777" w:rsidTr="00F523F0">
        <w:trPr>
          <w:cnfStyle w:val="100000000000" w:firstRow="1" w:lastRow="0" w:firstColumn="0" w:lastColumn="0" w:oddVBand="0" w:evenVBand="0" w:oddHBand="0"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2835" w:type="dxa"/>
            <w:vAlign w:val="center"/>
            <w:hideMark/>
          </w:tcPr>
          <w:p w14:paraId="535E3B50" w14:textId="77777777" w:rsidR="00671D55" w:rsidRPr="00EC2D88" w:rsidRDefault="00671D55" w:rsidP="00E242F4">
            <w:pPr>
              <w:rPr>
                <w:rFonts w:ascii="Calibri" w:hAnsi="Calibri" w:cs="Calibri"/>
              </w:rPr>
            </w:pPr>
            <w:r w:rsidRPr="00EC2D88">
              <w:rPr>
                <w:rFonts w:ascii="Calibri" w:hAnsi="Calibri" w:cs="Calibri"/>
              </w:rPr>
              <w:t>Indice</w:t>
            </w:r>
          </w:p>
        </w:tc>
        <w:tc>
          <w:tcPr>
            <w:tcW w:w="1361" w:type="dxa"/>
            <w:vAlign w:val="center"/>
            <w:hideMark/>
          </w:tcPr>
          <w:p w14:paraId="61164646" w14:textId="77777777" w:rsidR="00671D55" w:rsidRPr="00EC2D88" w:rsidRDefault="00671D55" w:rsidP="00E242F4">
            <w:pPr>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EC2D88">
              <w:rPr>
                <w:rFonts w:ascii="Calibri" w:hAnsi="Calibri" w:cs="Calibri"/>
              </w:rPr>
              <w:t>Corrélation</w:t>
            </w:r>
          </w:p>
        </w:tc>
        <w:tc>
          <w:tcPr>
            <w:tcW w:w="1134" w:type="dxa"/>
            <w:vAlign w:val="center"/>
            <w:hideMark/>
          </w:tcPr>
          <w:p w14:paraId="2E92DFF2" w14:textId="77777777" w:rsidR="00671D55" w:rsidRPr="00EC2D88" w:rsidRDefault="00671D55" w:rsidP="00E242F4">
            <w:pPr>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EC2D88">
              <w:rPr>
                <w:rFonts w:ascii="Calibri" w:hAnsi="Calibri" w:cs="Calibri"/>
              </w:rPr>
              <w:t>p-value</w:t>
            </w:r>
          </w:p>
        </w:tc>
        <w:tc>
          <w:tcPr>
            <w:tcW w:w="2721" w:type="dxa"/>
            <w:vAlign w:val="center"/>
            <w:hideMark/>
          </w:tcPr>
          <w:p w14:paraId="53A60BB3" w14:textId="77777777" w:rsidR="00671D55" w:rsidRPr="00EC2D88" w:rsidRDefault="00671D55" w:rsidP="00E242F4">
            <w:pPr>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EC2D88">
              <w:rPr>
                <w:rFonts w:ascii="Calibri" w:hAnsi="Calibri" w:cs="Calibri"/>
              </w:rPr>
              <w:t>Significativité Corrigée BH</w:t>
            </w:r>
          </w:p>
        </w:tc>
      </w:tr>
      <w:tr w:rsidR="00671D55" w:rsidRPr="00447323" w14:paraId="08271FB2" w14:textId="77777777" w:rsidTr="00F523F0">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2835" w:type="dxa"/>
            <w:vAlign w:val="center"/>
            <w:hideMark/>
          </w:tcPr>
          <w:p w14:paraId="53278622" w14:textId="08E73BBC" w:rsidR="00671D55" w:rsidRPr="00EC2D88" w:rsidRDefault="00B87D1C" w:rsidP="00E242F4">
            <w:pPr>
              <w:rPr>
                <w:rFonts w:ascii="Calibri" w:eastAsia="Times New Roman" w:hAnsi="Calibri" w:cs="Calibri"/>
              </w:rPr>
            </w:pPr>
            <w:r>
              <w:rPr>
                <w:rFonts w:ascii="Calibri" w:hAnsi="Calibri" w:cs="Calibri"/>
              </w:rPr>
              <w:t>Collimateur</w:t>
            </w:r>
          </w:p>
        </w:tc>
        <w:tc>
          <w:tcPr>
            <w:tcW w:w="1361" w:type="dxa"/>
            <w:vAlign w:val="center"/>
            <w:hideMark/>
          </w:tcPr>
          <w:p w14:paraId="2E519E65" w14:textId="77777777" w:rsidR="00671D55" w:rsidRPr="00EC2D88" w:rsidRDefault="00671D55" w:rsidP="00E242F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rPr>
            </w:pPr>
            <w:r w:rsidRPr="00EC2D88">
              <w:rPr>
                <w:rFonts w:ascii="Calibri" w:hAnsi="Calibri" w:cs="Calibri"/>
              </w:rPr>
              <w:t>0,24</w:t>
            </w:r>
          </w:p>
        </w:tc>
        <w:tc>
          <w:tcPr>
            <w:tcW w:w="1134" w:type="dxa"/>
            <w:vAlign w:val="center"/>
            <w:hideMark/>
          </w:tcPr>
          <w:p w14:paraId="0C364C94" w14:textId="77777777" w:rsidR="00671D55" w:rsidRPr="00EC2D88" w:rsidRDefault="00671D55" w:rsidP="00E242F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rPr>
            </w:pPr>
            <w:r w:rsidRPr="00EC2D88">
              <w:rPr>
                <w:rFonts w:ascii="Calibri" w:hAnsi="Calibri" w:cs="Calibri"/>
              </w:rPr>
              <w:t>1,06E-01</w:t>
            </w:r>
          </w:p>
        </w:tc>
        <w:tc>
          <w:tcPr>
            <w:tcW w:w="2721" w:type="dxa"/>
            <w:vAlign w:val="center"/>
            <w:hideMark/>
          </w:tcPr>
          <w:p w14:paraId="1A2492F9" w14:textId="77777777" w:rsidR="00671D55" w:rsidRPr="00EC2D88" w:rsidRDefault="00671D55" w:rsidP="00E242F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rPr>
            </w:pPr>
            <w:r w:rsidRPr="00EC2D88">
              <w:rPr>
                <w:rFonts w:ascii="Calibri" w:hAnsi="Calibri" w:cs="Calibri"/>
              </w:rPr>
              <w:t>FAUX</w:t>
            </w:r>
          </w:p>
        </w:tc>
      </w:tr>
      <w:tr w:rsidR="00671D55" w:rsidRPr="00447323" w14:paraId="45DD5018" w14:textId="77777777" w:rsidTr="00F523F0">
        <w:trPr>
          <w:trHeight w:val="340"/>
          <w:jc w:val="center"/>
        </w:trPr>
        <w:tc>
          <w:tcPr>
            <w:cnfStyle w:val="001000000000" w:firstRow="0" w:lastRow="0" w:firstColumn="1" w:lastColumn="0" w:oddVBand="0" w:evenVBand="0" w:oddHBand="0" w:evenHBand="0" w:firstRowFirstColumn="0" w:firstRowLastColumn="0" w:lastRowFirstColumn="0" w:lastRowLastColumn="0"/>
            <w:tcW w:w="2835" w:type="dxa"/>
            <w:vAlign w:val="center"/>
            <w:hideMark/>
          </w:tcPr>
          <w:p w14:paraId="5FF79CD8" w14:textId="77777777" w:rsidR="00671D55" w:rsidRPr="00EC2D88" w:rsidRDefault="00671D55" w:rsidP="00E242F4">
            <w:pPr>
              <w:rPr>
                <w:rFonts w:ascii="Calibri" w:eastAsia="Times New Roman" w:hAnsi="Calibri" w:cs="Calibri"/>
              </w:rPr>
            </w:pPr>
            <w:r w:rsidRPr="00EC2D88">
              <w:rPr>
                <w:rFonts w:ascii="Calibri" w:hAnsi="Calibri" w:cs="Calibri"/>
              </w:rPr>
              <w:t>Marque</w:t>
            </w:r>
          </w:p>
        </w:tc>
        <w:tc>
          <w:tcPr>
            <w:tcW w:w="1361" w:type="dxa"/>
            <w:vAlign w:val="center"/>
            <w:hideMark/>
          </w:tcPr>
          <w:p w14:paraId="3948F89D" w14:textId="77777777" w:rsidR="00671D55" w:rsidRPr="00EC2D88" w:rsidRDefault="00671D55" w:rsidP="00E242F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rPr>
            </w:pPr>
            <w:r w:rsidRPr="00EC2D88">
              <w:rPr>
                <w:rFonts w:ascii="Calibri" w:hAnsi="Calibri" w:cs="Calibri"/>
              </w:rPr>
              <w:t>-0,15</w:t>
            </w:r>
          </w:p>
        </w:tc>
        <w:tc>
          <w:tcPr>
            <w:tcW w:w="1134" w:type="dxa"/>
            <w:vAlign w:val="center"/>
            <w:hideMark/>
          </w:tcPr>
          <w:p w14:paraId="3F767953" w14:textId="77777777" w:rsidR="00671D55" w:rsidRPr="00EC2D88" w:rsidRDefault="00671D55" w:rsidP="00E242F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rPr>
            </w:pPr>
            <w:r w:rsidRPr="00EC2D88">
              <w:rPr>
                <w:rFonts w:ascii="Calibri" w:hAnsi="Calibri" w:cs="Calibri"/>
              </w:rPr>
              <w:t>3,29E-01</w:t>
            </w:r>
          </w:p>
        </w:tc>
        <w:tc>
          <w:tcPr>
            <w:tcW w:w="2721" w:type="dxa"/>
            <w:vAlign w:val="center"/>
            <w:hideMark/>
          </w:tcPr>
          <w:p w14:paraId="3F193A45" w14:textId="77777777" w:rsidR="00671D55" w:rsidRPr="00EC2D88" w:rsidRDefault="00671D55" w:rsidP="00E242F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rPr>
            </w:pPr>
            <w:r w:rsidRPr="00EC2D88">
              <w:rPr>
                <w:rFonts w:ascii="Calibri" w:hAnsi="Calibri" w:cs="Calibri"/>
              </w:rPr>
              <w:t>FAUX</w:t>
            </w:r>
          </w:p>
        </w:tc>
      </w:tr>
      <w:tr w:rsidR="00671D55" w:rsidRPr="00447323" w14:paraId="30534552" w14:textId="77777777" w:rsidTr="00F523F0">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2835" w:type="dxa"/>
            <w:vAlign w:val="center"/>
            <w:hideMark/>
          </w:tcPr>
          <w:p w14:paraId="56567931" w14:textId="29EB4DFD" w:rsidR="00671D55" w:rsidRPr="00EC2D88" w:rsidRDefault="00B87D1C" w:rsidP="00E242F4">
            <w:pPr>
              <w:rPr>
                <w:rFonts w:ascii="Calibri" w:eastAsia="Times New Roman" w:hAnsi="Calibri" w:cs="Calibri"/>
              </w:rPr>
            </w:pPr>
            <w:r>
              <w:rPr>
                <w:rFonts w:ascii="Calibri" w:hAnsi="Calibri" w:cs="Calibri"/>
              </w:rPr>
              <w:t>Modèle de caméra</w:t>
            </w:r>
          </w:p>
        </w:tc>
        <w:tc>
          <w:tcPr>
            <w:tcW w:w="1361" w:type="dxa"/>
            <w:vAlign w:val="center"/>
            <w:hideMark/>
          </w:tcPr>
          <w:p w14:paraId="4E7429C9" w14:textId="77777777" w:rsidR="00671D55" w:rsidRPr="00EC2D88" w:rsidRDefault="00671D55" w:rsidP="00E242F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rPr>
            </w:pPr>
            <w:r w:rsidRPr="00EC2D88">
              <w:rPr>
                <w:rFonts w:ascii="Calibri" w:hAnsi="Calibri" w:cs="Calibri"/>
              </w:rPr>
              <w:t>-0,12</w:t>
            </w:r>
          </w:p>
        </w:tc>
        <w:tc>
          <w:tcPr>
            <w:tcW w:w="1134" w:type="dxa"/>
            <w:vAlign w:val="center"/>
            <w:hideMark/>
          </w:tcPr>
          <w:p w14:paraId="5973EDD1" w14:textId="77777777" w:rsidR="00671D55" w:rsidRPr="00EC2D88" w:rsidRDefault="00671D55" w:rsidP="00E242F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rPr>
            </w:pPr>
            <w:r w:rsidRPr="00EC2D88">
              <w:rPr>
                <w:rFonts w:ascii="Calibri" w:hAnsi="Calibri" w:cs="Calibri"/>
              </w:rPr>
              <w:t>4,44E-01</w:t>
            </w:r>
          </w:p>
        </w:tc>
        <w:tc>
          <w:tcPr>
            <w:tcW w:w="2721" w:type="dxa"/>
            <w:vAlign w:val="center"/>
            <w:hideMark/>
          </w:tcPr>
          <w:p w14:paraId="4F77570C" w14:textId="77777777" w:rsidR="00671D55" w:rsidRPr="00EC2D88" w:rsidRDefault="00671D55" w:rsidP="00E242F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rPr>
            </w:pPr>
            <w:r w:rsidRPr="00EC2D88">
              <w:rPr>
                <w:rFonts w:ascii="Calibri" w:hAnsi="Calibri" w:cs="Calibri"/>
              </w:rPr>
              <w:t>FAUX</w:t>
            </w:r>
          </w:p>
        </w:tc>
      </w:tr>
      <w:tr w:rsidR="00671D55" w:rsidRPr="00447323" w14:paraId="0FF32514" w14:textId="77777777" w:rsidTr="00F523F0">
        <w:trPr>
          <w:trHeight w:val="340"/>
          <w:jc w:val="center"/>
        </w:trPr>
        <w:tc>
          <w:tcPr>
            <w:cnfStyle w:val="001000000000" w:firstRow="0" w:lastRow="0" w:firstColumn="1" w:lastColumn="0" w:oddVBand="0" w:evenVBand="0" w:oddHBand="0" w:evenHBand="0" w:firstRowFirstColumn="0" w:firstRowLastColumn="0" w:lastRowFirstColumn="0" w:lastRowLastColumn="0"/>
            <w:tcW w:w="2835" w:type="dxa"/>
            <w:vAlign w:val="center"/>
            <w:hideMark/>
          </w:tcPr>
          <w:p w14:paraId="05972C17" w14:textId="77777777" w:rsidR="00671D55" w:rsidRPr="00EC2D88" w:rsidRDefault="00671D55" w:rsidP="00E242F4">
            <w:pPr>
              <w:rPr>
                <w:rFonts w:ascii="Calibri" w:eastAsia="Times New Roman" w:hAnsi="Calibri" w:cs="Calibri"/>
              </w:rPr>
            </w:pPr>
            <w:r w:rsidRPr="00EC2D88">
              <w:rPr>
                <w:rFonts w:ascii="Calibri" w:hAnsi="Calibri" w:cs="Calibri"/>
              </w:rPr>
              <w:t>Volume</w:t>
            </w:r>
          </w:p>
        </w:tc>
        <w:tc>
          <w:tcPr>
            <w:tcW w:w="1361" w:type="dxa"/>
            <w:vAlign w:val="center"/>
            <w:hideMark/>
          </w:tcPr>
          <w:p w14:paraId="138324E8" w14:textId="77777777" w:rsidR="00671D55" w:rsidRPr="00EC2D88" w:rsidRDefault="00671D55" w:rsidP="00E242F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rPr>
            </w:pPr>
            <w:r w:rsidRPr="00EC2D88">
              <w:rPr>
                <w:rFonts w:ascii="Calibri" w:hAnsi="Calibri" w:cs="Calibri"/>
              </w:rPr>
              <w:t>-0,11</w:t>
            </w:r>
          </w:p>
        </w:tc>
        <w:tc>
          <w:tcPr>
            <w:tcW w:w="1134" w:type="dxa"/>
            <w:vAlign w:val="center"/>
            <w:hideMark/>
          </w:tcPr>
          <w:p w14:paraId="292B94C0" w14:textId="77777777" w:rsidR="00671D55" w:rsidRPr="00EC2D88" w:rsidRDefault="00671D55" w:rsidP="00E242F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rPr>
            </w:pPr>
            <w:r w:rsidRPr="00EC2D88">
              <w:rPr>
                <w:rFonts w:ascii="Calibri" w:hAnsi="Calibri" w:cs="Calibri"/>
              </w:rPr>
              <w:t>4,55E-01</w:t>
            </w:r>
          </w:p>
        </w:tc>
        <w:tc>
          <w:tcPr>
            <w:tcW w:w="2721" w:type="dxa"/>
            <w:vAlign w:val="center"/>
            <w:hideMark/>
          </w:tcPr>
          <w:p w14:paraId="07F653A2" w14:textId="77777777" w:rsidR="00671D55" w:rsidRPr="00EC2D88" w:rsidRDefault="00671D55" w:rsidP="00E242F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rPr>
            </w:pPr>
            <w:r w:rsidRPr="00EC2D88">
              <w:rPr>
                <w:rFonts w:ascii="Calibri" w:hAnsi="Calibri" w:cs="Calibri"/>
              </w:rPr>
              <w:t>FAUX</w:t>
            </w:r>
          </w:p>
        </w:tc>
      </w:tr>
      <w:tr w:rsidR="00671D55" w:rsidRPr="00447323" w14:paraId="3B42FAFC" w14:textId="77777777" w:rsidTr="00F523F0">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2835" w:type="dxa"/>
            <w:vAlign w:val="center"/>
            <w:hideMark/>
          </w:tcPr>
          <w:p w14:paraId="7DE21EB8" w14:textId="16943C7C" w:rsidR="00671D55" w:rsidRPr="00EC2D88" w:rsidRDefault="00671D55" w:rsidP="00E242F4">
            <w:pPr>
              <w:rPr>
                <w:rFonts w:ascii="Calibri" w:eastAsia="Times New Roman" w:hAnsi="Calibri" w:cs="Calibri"/>
              </w:rPr>
            </w:pPr>
            <w:r w:rsidRPr="00EC2D88">
              <w:rPr>
                <w:rFonts w:ascii="Calibri" w:hAnsi="Calibri" w:cs="Calibri"/>
              </w:rPr>
              <w:t>Taille</w:t>
            </w:r>
            <w:r w:rsidR="00B87D1C">
              <w:rPr>
                <w:rFonts w:ascii="Calibri" w:hAnsi="Calibri" w:cs="Calibri"/>
              </w:rPr>
              <w:t xml:space="preserve"> du cristal</w:t>
            </w:r>
          </w:p>
        </w:tc>
        <w:tc>
          <w:tcPr>
            <w:tcW w:w="1361" w:type="dxa"/>
            <w:vAlign w:val="center"/>
            <w:hideMark/>
          </w:tcPr>
          <w:p w14:paraId="66C16A5C" w14:textId="77777777" w:rsidR="00671D55" w:rsidRPr="00EC2D88" w:rsidRDefault="00671D55" w:rsidP="00E242F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rPr>
            </w:pPr>
            <w:r w:rsidRPr="00EC2D88">
              <w:rPr>
                <w:rFonts w:ascii="Calibri" w:hAnsi="Calibri" w:cs="Calibri"/>
              </w:rPr>
              <w:t>0,09</w:t>
            </w:r>
          </w:p>
        </w:tc>
        <w:tc>
          <w:tcPr>
            <w:tcW w:w="1134" w:type="dxa"/>
            <w:vAlign w:val="center"/>
            <w:hideMark/>
          </w:tcPr>
          <w:p w14:paraId="251A2C75" w14:textId="77777777" w:rsidR="00671D55" w:rsidRPr="00EC2D88" w:rsidRDefault="00671D55" w:rsidP="00E242F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rPr>
            </w:pPr>
            <w:r w:rsidRPr="00EC2D88">
              <w:rPr>
                <w:rFonts w:ascii="Calibri" w:hAnsi="Calibri" w:cs="Calibri"/>
              </w:rPr>
              <w:t>5,71E-01</w:t>
            </w:r>
          </w:p>
        </w:tc>
        <w:tc>
          <w:tcPr>
            <w:tcW w:w="2721" w:type="dxa"/>
            <w:vAlign w:val="center"/>
            <w:hideMark/>
          </w:tcPr>
          <w:p w14:paraId="78284098" w14:textId="77777777" w:rsidR="00671D55" w:rsidRPr="00EC2D88" w:rsidRDefault="00671D55" w:rsidP="00E242F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rPr>
            </w:pPr>
            <w:r w:rsidRPr="00EC2D88">
              <w:rPr>
                <w:rFonts w:ascii="Calibri" w:hAnsi="Calibri" w:cs="Calibri"/>
              </w:rPr>
              <w:t>FAUX</w:t>
            </w:r>
          </w:p>
        </w:tc>
      </w:tr>
      <w:tr w:rsidR="00671D55" w:rsidRPr="00447323" w14:paraId="7F9978C2" w14:textId="77777777" w:rsidTr="00F523F0">
        <w:trPr>
          <w:trHeight w:val="340"/>
          <w:jc w:val="center"/>
        </w:trPr>
        <w:tc>
          <w:tcPr>
            <w:cnfStyle w:val="001000000000" w:firstRow="0" w:lastRow="0" w:firstColumn="1" w:lastColumn="0" w:oddVBand="0" w:evenVBand="0" w:oddHBand="0" w:evenHBand="0" w:firstRowFirstColumn="0" w:firstRowLastColumn="0" w:lastRowFirstColumn="0" w:lastRowLastColumn="0"/>
            <w:tcW w:w="2835" w:type="dxa"/>
            <w:vAlign w:val="center"/>
            <w:hideMark/>
          </w:tcPr>
          <w:p w14:paraId="13A36174" w14:textId="4FE12B60" w:rsidR="00671D55" w:rsidRPr="00EC2D88" w:rsidRDefault="00B87D1C" w:rsidP="00E242F4">
            <w:pPr>
              <w:rPr>
                <w:rFonts w:ascii="Calibri" w:eastAsia="Times New Roman" w:hAnsi="Calibri" w:cs="Calibri"/>
              </w:rPr>
            </w:pPr>
            <w:r>
              <w:rPr>
                <w:rFonts w:ascii="Calibri" w:hAnsi="Calibri" w:cs="Calibri"/>
              </w:rPr>
              <w:t>Taille du pixel</w:t>
            </w:r>
          </w:p>
        </w:tc>
        <w:tc>
          <w:tcPr>
            <w:tcW w:w="1361" w:type="dxa"/>
            <w:vAlign w:val="center"/>
            <w:hideMark/>
          </w:tcPr>
          <w:p w14:paraId="7DDE52B0" w14:textId="77777777" w:rsidR="00671D55" w:rsidRPr="00EC2D88" w:rsidRDefault="00671D55" w:rsidP="00E242F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rPr>
            </w:pPr>
            <w:r w:rsidRPr="00EC2D88">
              <w:rPr>
                <w:rFonts w:ascii="Calibri" w:hAnsi="Calibri" w:cs="Calibri"/>
              </w:rPr>
              <w:t>0,01</w:t>
            </w:r>
          </w:p>
        </w:tc>
        <w:tc>
          <w:tcPr>
            <w:tcW w:w="1134" w:type="dxa"/>
            <w:vAlign w:val="center"/>
            <w:hideMark/>
          </w:tcPr>
          <w:p w14:paraId="551728F1" w14:textId="77777777" w:rsidR="00671D55" w:rsidRPr="00EC2D88" w:rsidRDefault="00671D55" w:rsidP="00E242F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rPr>
            </w:pPr>
            <w:r w:rsidRPr="00EC2D88">
              <w:rPr>
                <w:rFonts w:ascii="Calibri" w:hAnsi="Calibri" w:cs="Calibri"/>
              </w:rPr>
              <w:t>9,25E-01</w:t>
            </w:r>
          </w:p>
        </w:tc>
        <w:tc>
          <w:tcPr>
            <w:tcW w:w="2721" w:type="dxa"/>
            <w:vAlign w:val="center"/>
            <w:hideMark/>
          </w:tcPr>
          <w:p w14:paraId="748A7AE4" w14:textId="77777777" w:rsidR="00671D55" w:rsidRPr="00EC2D88" w:rsidRDefault="00671D55" w:rsidP="00E242F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rPr>
            </w:pPr>
            <w:r w:rsidRPr="00EC2D88">
              <w:rPr>
                <w:rFonts w:ascii="Calibri" w:hAnsi="Calibri" w:cs="Calibri"/>
              </w:rPr>
              <w:t>FAUX</w:t>
            </w:r>
          </w:p>
        </w:tc>
      </w:tr>
    </w:tbl>
    <w:p w14:paraId="3DBA951A" w14:textId="231F5540" w:rsidR="00671D55" w:rsidRPr="00933299" w:rsidRDefault="00671D55" w:rsidP="00EC2D88">
      <w:pPr>
        <w:ind w:left="1134" w:right="1132"/>
        <w:rPr>
          <w:i/>
          <w:iCs/>
          <w:color w:val="44546A" w:themeColor="text2"/>
          <w:sz w:val="18"/>
          <w:szCs w:val="18"/>
        </w:rPr>
      </w:pPr>
      <w:bookmarkStart w:id="2259" w:name="_Ref175668399"/>
      <w:bookmarkStart w:id="2260" w:name="_Toc193803402"/>
      <w:r w:rsidRPr="00933299">
        <w:rPr>
          <w:i/>
          <w:iCs/>
          <w:color w:val="44546A" w:themeColor="text2"/>
          <w:sz w:val="18"/>
          <w:szCs w:val="18"/>
        </w:rPr>
        <w:t xml:space="preserve">Tableau </w:t>
      </w:r>
      <w:r w:rsidR="009A4BE0" w:rsidRPr="00933299">
        <w:rPr>
          <w:i/>
          <w:iCs/>
          <w:color w:val="44546A" w:themeColor="text2"/>
          <w:sz w:val="18"/>
          <w:szCs w:val="18"/>
        </w:rPr>
        <w:fldChar w:fldCharType="begin"/>
      </w:r>
      <w:r w:rsidR="009A4BE0" w:rsidRPr="00933299">
        <w:rPr>
          <w:i/>
          <w:iCs/>
          <w:color w:val="44546A" w:themeColor="text2"/>
          <w:sz w:val="18"/>
          <w:szCs w:val="18"/>
        </w:rPr>
        <w:instrText xml:space="preserve"> SEQ Tableau \* ARABIC </w:instrText>
      </w:r>
      <w:r w:rsidR="009A4BE0" w:rsidRPr="00933299">
        <w:rPr>
          <w:i/>
          <w:iCs/>
          <w:color w:val="44546A" w:themeColor="text2"/>
          <w:sz w:val="18"/>
          <w:szCs w:val="18"/>
        </w:rPr>
        <w:fldChar w:fldCharType="separate"/>
      </w:r>
      <w:r w:rsidR="00C30592">
        <w:rPr>
          <w:i/>
          <w:iCs/>
          <w:noProof/>
          <w:color w:val="44546A" w:themeColor="text2"/>
          <w:sz w:val="18"/>
          <w:szCs w:val="18"/>
        </w:rPr>
        <w:t>26</w:t>
      </w:r>
      <w:r w:rsidR="009A4BE0" w:rsidRPr="00933299">
        <w:rPr>
          <w:i/>
          <w:iCs/>
          <w:color w:val="44546A" w:themeColor="text2"/>
          <w:sz w:val="18"/>
          <w:szCs w:val="18"/>
        </w:rPr>
        <w:fldChar w:fldCharType="end"/>
      </w:r>
      <w:bookmarkEnd w:id="2259"/>
      <w:r w:rsidRPr="00933299">
        <w:rPr>
          <w:i/>
          <w:iCs/>
          <w:color w:val="44546A" w:themeColor="text2"/>
          <w:sz w:val="18"/>
          <w:szCs w:val="18"/>
        </w:rPr>
        <w:t> : Corrélations et p-values de l’erreur relative par rapport aux autres paramètres, au Tc</w:t>
      </w:r>
      <w:r w:rsidRPr="00933299">
        <w:rPr>
          <w:i/>
          <w:iCs/>
          <w:color w:val="44546A" w:themeColor="text2"/>
          <w:sz w:val="18"/>
          <w:szCs w:val="18"/>
        </w:rPr>
        <w:noBreakHyphen/>
        <w:t>99m, en collimateur parallèle, en conditions locales, par rapport au fantôme F11.</w:t>
      </w:r>
      <w:bookmarkEnd w:id="2260"/>
    </w:p>
    <w:p w14:paraId="4C04C4DA" w14:textId="77777777" w:rsidR="00671D55" w:rsidRDefault="00671D55" w:rsidP="00E242F4">
      <w:pPr>
        <w:jc w:val="both"/>
      </w:pPr>
      <w:r>
        <w:t>L’utilisation d’un protocole standardisé pour la mesure de la sensibilité au Tc</w:t>
      </w:r>
      <w:r>
        <w:noBreakHyphen/>
        <w:t>99m en collimateur parallèle permet de limiter l’amplitude et de décorréler l’erreur relative des paramètres d’acquisition. La sensibilité reste corrélée au modèle de collimateur, à l’épaisseur de cristal, à la marque et à la taille du pixel.</w:t>
      </w:r>
      <w:commentRangeStart w:id="2261"/>
      <w:commentRangeEnd w:id="2261"/>
      <w:r>
        <w:commentReference w:id="2261"/>
      </w:r>
    </w:p>
    <w:p w14:paraId="6E00B07D" w14:textId="77777777" w:rsidR="00671D55" w:rsidRDefault="00671D55" w:rsidP="00671D55"/>
    <w:p w14:paraId="2B7FAEB0" w14:textId="77777777" w:rsidR="00671D55" w:rsidRDefault="00671D55" w:rsidP="003B678E">
      <w:pPr>
        <w:pStyle w:val="Titre3"/>
      </w:pPr>
      <w:bookmarkStart w:id="2262" w:name="_Toc181034307"/>
      <w:bookmarkStart w:id="2263" w:name="_Toc193972807"/>
      <w:r>
        <w:lastRenderedPageBreak/>
        <w:t>Collimateur sténopé, I</w:t>
      </w:r>
      <w:r>
        <w:noBreakHyphen/>
        <w:t>123</w:t>
      </w:r>
      <w:bookmarkEnd w:id="2262"/>
      <w:bookmarkEnd w:id="2263"/>
    </w:p>
    <w:p w14:paraId="6E815645" w14:textId="77777777" w:rsidR="00E242F4" w:rsidRDefault="00E242F4" w:rsidP="00E242F4">
      <w:pPr>
        <w:jc w:val="both"/>
      </w:pPr>
    </w:p>
    <w:p w14:paraId="5B4F498B" w14:textId="532F2FCC" w:rsidR="004D72F9" w:rsidRDefault="00E242F4" w:rsidP="004D72F9">
      <w:pPr>
        <w:spacing w:after="0"/>
        <w:jc w:val="both"/>
      </w:pPr>
      <w:r>
        <w:t xml:space="preserve">Le tableau de résumé des valeurs (disponible en </w:t>
      </w:r>
      <w:r>
        <w:fldChar w:fldCharType="begin"/>
      </w:r>
      <w:r>
        <w:instrText xml:space="preserve"> REF _Ref183014673 \h </w:instrText>
      </w:r>
      <w:r w:rsidR="00BA1576">
        <w:instrText xml:space="preserve"> \* MERGEFORMAT </w:instrText>
      </w:r>
      <w:r>
        <w:fldChar w:fldCharType="separate"/>
      </w:r>
      <w:r w:rsidR="00C30592">
        <w:t>Annexe 9</w:t>
      </w:r>
      <w:r>
        <w:fldChar w:fldCharType="end"/>
      </w:r>
      <w:r>
        <w:t xml:space="preserve"> (</w:t>
      </w:r>
      <w:r>
        <w:fldChar w:fldCharType="begin"/>
      </w:r>
      <w:r>
        <w:instrText xml:space="preserve"> REF _Ref183014699 \h  \* MERGEFORMAT </w:instrText>
      </w:r>
      <w:r>
        <w:fldChar w:fldCharType="separate"/>
      </w:r>
      <w:r w:rsidR="00C30592" w:rsidRPr="00C30592">
        <w:t>c</w:t>
      </w:r>
      <w:r>
        <w:fldChar w:fldCharType="end"/>
      </w:r>
      <w:r>
        <w:t xml:space="preserve">)) permet de vérifier que l’activité dans les fantômes est bien de 5,0 </w:t>
      </w:r>
      <w:r>
        <w:rPr>
          <w:rFonts w:cstheme="minorHAnsi"/>
        </w:rPr>
        <w:t>±</w:t>
      </w:r>
      <w:r>
        <w:t xml:space="preserve"> 0,97 MBq en moyenne.</w:t>
      </w:r>
    </w:p>
    <w:p w14:paraId="48364143" w14:textId="7E8FEF0F" w:rsidR="00E242F4" w:rsidRDefault="00E242F4" w:rsidP="00E242F4">
      <w:pPr>
        <w:jc w:val="both"/>
      </w:pPr>
      <w:r>
        <w:t>La sensibilité moyenne est de 92,81 Cps/(</w:t>
      </w:r>
      <w:proofErr w:type="spellStart"/>
      <w:r>
        <w:t>s.MBq</w:t>
      </w:r>
      <w:proofErr w:type="spellEnd"/>
      <w:r>
        <w:t xml:space="preserve">), avec un écart type de 37,99. L’erreur relative </w:t>
      </w:r>
      <w:r w:rsidR="003433CD">
        <w:t xml:space="preserve">moyenne </w:t>
      </w:r>
      <w:r>
        <w:t xml:space="preserve">est de </w:t>
      </w:r>
      <w:r w:rsidR="00D307CE">
        <w:t>-</w:t>
      </w:r>
      <w:r>
        <w:t> 17,76% avec un écart type de 19,26. En conditions locales, nous avions pour la sensibilité une moyenne de 85,11 Cps/(</w:t>
      </w:r>
      <w:proofErr w:type="spellStart"/>
      <w:r>
        <w:t>s.MBq</w:t>
      </w:r>
      <w:proofErr w:type="spellEnd"/>
      <w:r>
        <w:t>), pour un écart type de 58,24 (comparaison biaisée du fait de l’utilisation d’un seul seuil en conditions standardisées soit 45 données contre 360 en conditions locales). Pour l’erreur relative, nous avions une moyenne de - 8,73%, pour un écart type de 32,72.</w:t>
      </w:r>
    </w:p>
    <w:p w14:paraId="081BF8A6" w14:textId="186AD1DE" w:rsidR="00671D55" w:rsidRDefault="004D72F9" w:rsidP="004D72F9">
      <w:pPr>
        <w:jc w:val="both"/>
      </w:pPr>
      <w:r>
        <w:t xml:space="preserve">La matrice de corrélation est disponible en </w:t>
      </w:r>
      <w:r>
        <w:fldChar w:fldCharType="begin"/>
      </w:r>
      <w:r>
        <w:instrText xml:space="preserve"> REF _Ref186634618 \h </w:instrText>
      </w:r>
      <w:r w:rsidR="00BA1576">
        <w:instrText xml:space="preserve"> \* MERGEFORMAT </w:instrText>
      </w:r>
      <w:r>
        <w:fldChar w:fldCharType="separate"/>
      </w:r>
      <w:r w:rsidR="00C30592">
        <w:t>Annexe 10</w:t>
      </w:r>
      <w:r>
        <w:fldChar w:fldCharType="end"/>
      </w:r>
      <w:r>
        <w:t xml:space="preserve"> (</w:t>
      </w:r>
      <w:r w:rsidR="0077229A">
        <w:fldChar w:fldCharType="begin"/>
      </w:r>
      <w:r w:rsidR="0077229A">
        <w:instrText xml:space="preserve"> REF _Ref186636566 \h  \* MERGEFORMAT </w:instrText>
      </w:r>
      <w:r w:rsidR="0077229A">
        <w:fldChar w:fldCharType="separate"/>
      </w:r>
      <w:r w:rsidR="00C30592" w:rsidRPr="00C30592">
        <w:t>c</w:t>
      </w:r>
      <w:r w:rsidR="0077229A">
        <w:fldChar w:fldCharType="end"/>
      </w:r>
      <w:r>
        <w:t xml:space="preserve">). Les paramètres ont ensuite été triés </w:t>
      </w:r>
      <w:r w:rsidR="00671D55">
        <w:t xml:space="preserve">par ordre d’importance tout en tenant compte des multiples tests pour les valeurs de significativités </w:t>
      </w:r>
      <w:r w:rsidR="00F86FCD">
        <w:t>(</w:t>
      </w:r>
      <w:r w:rsidR="00671D55">
        <w:t>p-value</w:t>
      </w:r>
      <w:r w:rsidR="00F86FCD">
        <w:t>)</w:t>
      </w:r>
      <w:r w:rsidR="00671D55">
        <w:t xml:space="preserve"> par une correction de </w:t>
      </w:r>
      <w:proofErr w:type="spellStart"/>
      <w:r w:rsidR="00671D55">
        <w:t>Benjamini-Hochberg</w:t>
      </w:r>
      <w:proofErr w:type="spellEnd"/>
      <w:r w:rsidR="00671D55">
        <w:t>.</w:t>
      </w:r>
      <w:r w:rsidR="00671D55" w:rsidRPr="00BD79BE">
        <w:t xml:space="preserve"> </w:t>
      </w:r>
    </w:p>
    <w:p w14:paraId="4EFBDDFC" w14:textId="77777777" w:rsidR="00763479" w:rsidRDefault="00763479" w:rsidP="004D72F9">
      <w:pPr>
        <w:jc w:val="both"/>
      </w:pPr>
    </w:p>
    <w:tbl>
      <w:tblPr>
        <w:tblStyle w:val="TableauGrille5Fonc-Accentuation5"/>
        <w:tblW w:w="0" w:type="auto"/>
        <w:jc w:val="center"/>
        <w:tblLayout w:type="fixed"/>
        <w:tblLook w:val="04A0" w:firstRow="1" w:lastRow="0" w:firstColumn="1" w:lastColumn="0" w:noHBand="0" w:noVBand="1"/>
      </w:tblPr>
      <w:tblGrid>
        <w:gridCol w:w="2098"/>
        <w:gridCol w:w="1417"/>
        <w:gridCol w:w="1842"/>
        <w:gridCol w:w="2721"/>
      </w:tblGrid>
      <w:tr w:rsidR="00671D55" w:rsidRPr="002377A0" w14:paraId="0477D831" w14:textId="77777777" w:rsidTr="00F523F0">
        <w:trPr>
          <w:cnfStyle w:val="100000000000" w:firstRow="1" w:lastRow="0" w:firstColumn="0" w:lastColumn="0" w:oddVBand="0" w:evenVBand="0" w:oddHBand="0"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2098" w:type="dxa"/>
            <w:vAlign w:val="center"/>
            <w:hideMark/>
          </w:tcPr>
          <w:p w14:paraId="341EA88F" w14:textId="77777777" w:rsidR="00671D55" w:rsidRPr="00056F6A" w:rsidRDefault="00671D55" w:rsidP="00E242F4">
            <w:pPr>
              <w:rPr>
                <w:rFonts w:ascii="Calibri" w:hAnsi="Calibri" w:cs="Calibri"/>
              </w:rPr>
            </w:pPr>
            <w:r w:rsidRPr="00056F6A">
              <w:rPr>
                <w:rFonts w:ascii="Calibri" w:hAnsi="Calibri" w:cs="Calibri"/>
              </w:rPr>
              <w:t>Indice</w:t>
            </w:r>
          </w:p>
        </w:tc>
        <w:tc>
          <w:tcPr>
            <w:tcW w:w="1417" w:type="dxa"/>
            <w:vAlign w:val="center"/>
            <w:hideMark/>
          </w:tcPr>
          <w:p w14:paraId="17354EE4" w14:textId="77777777" w:rsidR="00671D55" w:rsidRPr="00056F6A" w:rsidRDefault="00671D55" w:rsidP="00E242F4">
            <w:pPr>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056F6A">
              <w:rPr>
                <w:rFonts w:ascii="Calibri" w:hAnsi="Calibri" w:cs="Calibri"/>
              </w:rPr>
              <w:t>Corrélation</w:t>
            </w:r>
          </w:p>
        </w:tc>
        <w:tc>
          <w:tcPr>
            <w:tcW w:w="1842" w:type="dxa"/>
            <w:vAlign w:val="center"/>
            <w:hideMark/>
          </w:tcPr>
          <w:p w14:paraId="73204B9B" w14:textId="77777777" w:rsidR="00671D55" w:rsidRPr="00056F6A" w:rsidRDefault="00671D55" w:rsidP="00E242F4">
            <w:pPr>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056F6A">
              <w:rPr>
                <w:rFonts w:ascii="Calibri" w:hAnsi="Calibri" w:cs="Calibri"/>
              </w:rPr>
              <w:t>p-value</w:t>
            </w:r>
          </w:p>
        </w:tc>
        <w:tc>
          <w:tcPr>
            <w:tcW w:w="2721" w:type="dxa"/>
            <w:vAlign w:val="center"/>
            <w:hideMark/>
          </w:tcPr>
          <w:p w14:paraId="39015DCA" w14:textId="77777777" w:rsidR="00671D55" w:rsidRPr="00056F6A" w:rsidRDefault="00671D55" w:rsidP="00E242F4">
            <w:pPr>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056F6A">
              <w:rPr>
                <w:rFonts w:ascii="Calibri" w:hAnsi="Calibri" w:cs="Calibri"/>
              </w:rPr>
              <w:t>Significativité Corrigée BH</w:t>
            </w:r>
          </w:p>
        </w:tc>
      </w:tr>
      <w:tr w:rsidR="00671D55" w:rsidRPr="002377A0" w14:paraId="5929DFDF" w14:textId="77777777" w:rsidTr="00F523F0">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2098" w:type="dxa"/>
            <w:vAlign w:val="center"/>
            <w:hideMark/>
          </w:tcPr>
          <w:p w14:paraId="04AD800F" w14:textId="4F58B259" w:rsidR="00671D55" w:rsidRPr="00056F6A" w:rsidRDefault="00B87D1C" w:rsidP="00E242F4">
            <w:pPr>
              <w:rPr>
                <w:rFonts w:ascii="Calibri" w:hAnsi="Calibri" w:cs="Calibri"/>
              </w:rPr>
            </w:pPr>
            <w:r>
              <w:rPr>
                <w:rFonts w:ascii="Calibri" w:hAnsi="Calibri" w:cs="Calibri"/>
              </w:rPr>
              <w:t>Modèle de caméra</w:t>
            </w:r>
          </w:p>
        </w:tc>
        <w:tc>
          <w:tcPr>
            <w:tcW w:w="1417" w:type="dxa"/>
            <w:vAlign w:val="center"/>
            <w:hideMark/>
          </w:tcPr>
          <w:p w14:paraId="0F167207" w14:textId="77777777" w:rsidR="00671D55" w:rsidRPr="00056F6A" w:rsidRDefault="00671D55" w:rsidP="00E242F4">
            <w:pPr>
              <w:jc w:val="center"/>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056F6A">
              <w:rPr>
                <w:rFonts w:ascii="Calibri" w:hAnsi="Calibri" w:cs="Calibri"/>
              </w:rPr>
              <w:t>0,65</w:t>
            </w:r>
          </w:p>
        </w:tc>
        <w:tc>
          <w:tcPr>
            <w:tcW w:w="1842" w:type="dxa"/>
            <w:vAlign w:val="center"/>
            <w:hideMark/>
          </w:tcPr>
          <w:p w14:paraId="6B214152" w14:textId="77777777" w:rsidR="00671D55" w:rsidRPr="00056F6A" w:rsidRDefault="00671D55" w:rsidP="00E242F4">
            <w:pPr>
              <w:jc w:val="center"/>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056F6A">
              <w:rPr>
                <w:rFonts w:ascii="Calibri" w:hAnsi="Calibri" w:cs="Calibri"/>
              </w:rPr>
              <w:t>1,00E-06</w:t>
            </w:r>
          </w:p>
        </w:tc>
        <w:tc>
          <w:tcPr>
            <w:tcW w:w="2721" w:type="dxa"/>
            <w:vAlign w:val="center"/>
            <w:hideMark/>
          </w:tcPr>
          <w:p w14:paraId="75D3CB44" w14:textId="77777777" w:rsidR="00671D55" w:rsidRPr="00056F6A" w:rsidRDefault="00671D55" w:rsidP="00E242F4">
            <w:pPr>
              <w:jc w:val="center"/>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056F6A">
              <w:rPr>
                <w:rFonts w:ascii="Calibri" w:hAnsi="Calibri" w:cs="Calibri"/>
              </w:rPr>
              <w:t>Vrai</w:t>
            </w:r>
          </w:p>
        </w:tc>
      </w:tr>
      <w:tr w:rsidR="00671D55" w:rsidRPr="002377A0" w14:paraId="2E32582E" w14:textId="77777777" w:rsidTr="00F523F0">
        <w:trPr>
          <w:trHeight w:val="340"/>
          <w:jc w:val="center"/>
        </w:trPr>
        <w:tc>
          <w:tcPr>
            <w:cnfStyle w:val="001000000000" w:firstRow="0" w:lastRow="0" w:firstColumn="1" w:lastColumn="0" w:oddVBand="0" w:evenVBand="0" w:oddHBand="0" w:evenHBand="0" w:firstRowFirstColumn="0" w:firstRowLastColumn="0" w:lastRowFirstColumn="0" w:lastRowLastColumn="0"/>
            <w:tcW w:w="2098" w:type="dxa"/>
            <w:vAlign w:val="center"/>
            <w:hideMark/>
          </w:tcPr>
          <w:p w14:paraId="367E44B4" w14:textId="6C18236A" w:rsidR="00671D55" w:rsidRPr="00056F6A" w:rsidRDefault="00671D55" w:rsidP="00E242F4">
            <w:pPr>
              <w:rPr>
                <w:rFonts w:ascii="Calibri" w:hAnsi="Calibri" w:cs="Calibri"/>
              </w:rPr>
            </w:pPr>
            <w:r w:rsidRPr="00056F6A">
              <w:rPr>
                <w:rFonts w:ascii="Calibri" w:hAnsi="Calibri" w:cs="Calibri"/>
              </w:rPr>
              <w:t>Taille</w:t>
            </w:r>
            <w:r w:rsidR="00B87D1C">
              <w:rPr>
                <w:rFonts w:ascii="Calibri" w:hAnsi="Calibri" w:cs="Calibri"/>
              </w:rPr>
              <w:t xml:space="preserve"> du cristal</w:t>
            </w:r>
          </w:p>
        </w:tc>
        <w:tc>
          <w:tcPr>
            <w:tcW w:w="1417" w:type="dxa"/>
            <w:vAlign w:val="center"/>
            <w:hideMark/>
          </w:tcPr>
          <w:p w14:paraId="251E8D4D" w14:textId="77777777" w:rsidR="00671D55" w:rsidRPr="00056F6A" w:rsidRDefault="00671D55" w:rsidP="00E242F4">
            <w:pPr>
              <w:jc w:val="cente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056F6A">
              <w:rPr>
                <w:rFonts w:ascii="Calibri" w:hAnsi="Calibri" w:cs="Calibri"/>
              </w:rPr>
              <w:t>0,59</w:t>
            </w:r>
          </w:p>
        </w:tc>
        <w:tc>
          <w:tcPr>
            <w:tcW w:w="1842" w:type="dxa"/>
            <w:vAlign w:val="center"/>
            <w:hideMark/>
          </w:tcPr>
          <w:p w14:paraId="201F89A2" w14:textId="77777777" w:rsidR="00671D55" w:rsidRPr="00056F6A" w:rsidRDefault="00671D55" w:rsidP="00E242F4">
            <w:pPr>
              <w:jc w:val="cente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056F6A">
              <w:rPr>
                <w:rFonts w:ascii="Calibri" w:hAnsi="Calibri" w:cs="Calibri"/>
              </w:rPr>
              <w:t>2,10E-05</w:t>
            </w:r>
          </w:p>
        </w:tc>
        <w:tc>
          <w:tcPr>
            <w:tcW w:w="2721" w:type="dxa"/>
            <w:vAlign w:val="center"/>
            <w:hideMark/>
          </w:tcPr>
          <w:p w14:paraId="74EFCA57" w14:textId="77777777" w:rsidR="00671D55" w:rsidRPr="00056F6A" w:rsidRDefault="00671D55" w:rsidP="00E242F4">
            <w:pPr>
              <w:jc w:val="cente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056F6A">
              <w:rPr>
                <w:rFonts w:ascii="Calibri" w:hAnsi="Calibri" w:cs="Calibri"/>
              </w:rPr>
              <w:t>Vrai</w:t>
            </w:r>
          </w:p>
        </w:tc>
      </w:tr>
      <w:tr w:rsidR="00671D55" w:rsidRPr="002377A0" w14:paraId="6CE30564" w14:textId="77777777" w:rsidTr="00F523F0">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2098" w:type="dxa"/>
            <w:vAlign w:val="center"/>
            <w:hideMark/>
          </w:tcPr>
          <w:p w14:paraId="5C6D97D4" w14:textId="77777777" w:rsidR="00671D55" w:rsidRPr="00056F6A" w:rsidRDefault="00671D55" w:rsidP="00E242F4">
            <w:pPr>
              <w:rPr>
                <w:rFonts w:ascii="Calibri" w:hAnsi="Calibri" w:cs="Calibri"/>
              </w:rPr>
            </w:pPr>
            <w:r w:rsidRPr="00056F6A">
              <w:rPr>
                <w:rFonts w:ascii="Calibri" w:hAnsi="Calibri" w:cs="Calibri"/>
              </w:rPr>
              <w:t>Volume</w:t>
            </w:r>
          </w:p>
        </w:tc>
        <w:tc>
          <w:tcPr>
            <w:tcW w:w="1417" w:type="dxa"/>
            <w:vAlign w:val="center"/>
            <w:hideMark/>
          </w:tcPr>
          <w:p w14:paraId="736685EA" w14:textId="77777777" w:rsidR="00671D55" w:rsidRPr="00056F6A" w:rsidRDefault="00671D55" w:rsidP="00E242F4">
            <w:pPr>
              <w:jc w:val="center"/>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056F6A">
              <w:rPr>
                <w:rFonts w:ascii="Calibri" w:hAnsi="Calibri" w:cs="Calibri"/>
              </w:rPr>
              <w:t>-0,34</w:t>
            </w:r>
          </w:p>
        </w:tc>
        <w:tc>
          <w:tcPr>
            <w:tcW w:w="1842" w:type="dxa"/>
            <w:vAlign w:val="center"/>
            <w:hideMark/>
          </w:tcPr>
          <w:p w14:paraId="3F2C6369" w14:textId="77777777" w:rsidR="00671D55" w:rsidRPr="00056F6A" w:rsidRDefault="00671D55" w:rsidP="00E242F4">
            <w:pPr>
              <w:jc w:val="center"/>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056F6A">
              <w:rPr>
                <w:rFonts w:ascii="Calibri" w:hAnsi="Calibri" w:cs="Calibri"/>
              </w:rPr>
              <w:t>2,18E-02</w:t>
            </w:r>
          </w:p>
        </w:tc>
        <w:tc>
          <w:tcPr>
            <w:tcW w:w="2721" w:type="dxa"/>
            <w:vAlign w:val="center"/>
            <w:hideMark/>
          </w:tcPr>
          <w:p w14:paraId="24EE814C" w14:textId="77777777" w:rsidR="00671D55" w:rsidRPr="00056F6A" w:rsidRDefault="00671D55" w:rsidP="00E242F4">
            <w:pPr>
              <w:jc w:val="center"/>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056F6A">
              <w:rPr>
                <w:rFonts w:ascii="Calibri" w:hAnsi="Calibri" w:cs="Calibri"/>
              </w:rPr>
              <w:t>Vrai</w:t>
            </w:r>
          </w:p>
        </w:tc>
      </w:tr>
      <w:tr w:rsidR="00671D55" w:rsidRPr="002377A0" w14:paraId="2B3EC50A" w14:textId="77777777" w:rsidTr="00F523F0">
        <w:trPr>
          <w:trHeight w:val="340"/>
          <w:jc w:val="center"/>
        </w:trPr>
        <w:tc>
          <w:tcPr>
            <w:cnfStyle w:val="001000000000" w:firstRow="0" w:lastRow="0" w:firstColumn="1" w:lastColumn="0" w:oddVBand="0" w:evenVBand="0" w:oddHBand="0" w:evenHBand="0" w:firstRowFirstColumn="0" w:firstRowLastColumn="0" w:lastRowFirstColumn="0" w:lastRowLastColumn="0"/>
            <w:tcW w:w="2098" w:type="dxa"/>
            <w:vAlign w:val="center"/>
            <w:hideMark/>
          </w:tcPr>
          <w:p w14:paraId="5C52C3CA" w14:textId="751383FA" w:rsidR="00671D55" w:rsidRPr="00056F6A" w:rsidRDefault="00B87D1C" w:rsidP="00E242F4">
            <w:pPr>
              <w:rPr>
                <w:rFonts w:ascii="Calibri" w:hAnsi="Calibri" w:cs="Calibri"/>
              </w:rPr>
            </w:pPr>
            <w:r>
              <w:rPr>
                <w:rFonts w:ascii="Calibri" w:hAnsi="Calibri" w:cs="Calibri"/>
              </w:rPr>
              <w:t>Taille du pixel</w:t>
            </w:r>
          </w:p>
        </w:tc>
        <w:tc>
          <w:tcPr>
            <w:tcW w:w="1417" w:type="dxa"/>
            <w:vAlign w:val="center"/>
            <w:hideMark/>
          </w:tcPr>
          <w:p w14:paraId="6E2DFCF6" w14:textId="77777777" w:rsidR="00671D55" w:rsidRPr="00056F6A" w:rsidRDefault="00671D55" w:rsidP="00E242F4">
            <w:pPr>
              <w:jc w:val="cente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056F6A">
              <w:rPr>
                <w:rFonts w:ascii="Calibri" w:hAnsi="Calibri" w:cs="Calibri"/>
              </w:rPr>
              <w:t>-0,08</w:t>
            </w:r>
          </w:p>
        </w:tc>
        <w:tc>
          <w:tcPr>
            <w:tcW w:w="1842" w:type="dxa"/>
            <w:vAlign w:val="center"/>
            <w:hideMark/>
          </w:tcPr>
          <w:p w14:paraId="754E6EBD" w14:textId="77777777" w:rsidR="00671D55" w:rsidRPr="00056F6A" w:rsidRDefault="00671D55" w:rsidP="00E242F4">
            <w:pPr>
              <w:jc w:val="cente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056F6A">
              <w:rPr>
                <w:rFonts w:ascii="Calibri" w:hAnsi="Calibri" w:cs="Calibri"/>
              </w:rPr>
              <w:t>5,89E-01</w:t>
            </w:r>
          </w:p>
        </w:tc>
        <w:tc>
          <w:tcPr>
            <w:tcW w:w="2721" w:type="dxa"/>
            <w:vAlign w:val="center"/>
            <w:hideMark/>
          </w:tcPr>
          <w:p w14:paraId="5CFB2EC9" w14:textId="77777777" w:rsidR="00671D55" w:rsidRPr="00056F6A" w:rsidRDefault="00671D55" w:rsidP="00E242F4">
            <w:pPr>
              <w:jc w:val="cente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056F6A">
              <w:rPr>
                <w:rFonts w:ascii="Calibri" w:hAnsi="Calibri" w:cs="Calibri"/>
              </w:rPr>
              <w:t>Faux</w:t>
            </w:r>
          </w:p>
        </w:tc>
      </w:tr>
    </w:tbl>
    <w:p w14:paraId="2219D951" w14:textId="438F2375" w:rsidR="00671D55" w:rsidRPr="00933299" w:rsidRDefault="00671D55" w:rsidP="00056F6A">
      <w:pPr>
        <w:ind w:left="1134" w:right="991"/>
        <w:rPr>
          <w:i/>
          <w:iCs/>
          <w:color w:val="44546A" w:themeColor="text2"/>
          <w:sz w:val="18"/>
          <w:szCs w:val="18"/>
        </w:rPr>
      </w:pPr>
      <w:bookmarkStart w:id="2264" w:name="_Ref175669320"/>
      <w:bookmarkStart w:id="2265" w:name="_Toc193803403"/>
      <w:r w:rsidRPr="00933299">
        <w:rPr>
          <w:i/>
          <w:iCs/>
          <w:color w:val="44546A" w:themeColor="text2"/>
          <w:sz w:val="18"/>
          <w:szCs w:val="18"/>
        </w:rPr>
        <w:t xml:space="preserve">Tableau </w:t>
      </w:r>
      <w:r w:rsidR="009A4BE0" w:rsidRPr="00933299">
        <w:rPr>
          <w:i/>
          <w:iCs/>
          <w:color w:val="44546A" w:themeColor="text2"/>
          <w:sz w:val="18"/>
          <w:szCs w:val="18"/>
        </w:rPr>
        <w:fldChar w:fldCharType="begin"/>
      </w:r>
      <w:r w:rsidR="009A4BE0" w:rsidRPr="00933299">
        <w:rPr>
          <w:i/>
          <w:iCs/>
          <w:color w:val="44546A" w:themeColor="text2"/>
          <w:sz w:val="18"/>
          <w:szCs w:val="18"/>
        </w:rPr>
        <w:instrText xml:space="preserve"> SEQ Tableau \* ARABIC </w:instrText>
      </w:r>
      <w:r w:rsidR="009A4BE0" w:rsidRPr="00933299">
        <w:rPr>
          <w:i/>
          <w:iCs/>
          <w:color w:val="44546A" w:themeColor="text2"/>
          <w:sz w:val="18"/>
          <w:szCs w:val="18"/>
        </w:rPr>
        <w:fldChar w:fldCharType="separate"/>
      </w:r>
      <w:r w:rsidR="00C30592">
        <w:rPr>
          <w:i/>
          <w:iCs/>
          <w:noProof/>
          <w:color w:val="44546A" w:themeColor="text2"/>
          <w:sz w:val="18"/>
          <w:szCs w:val="18"/>
        </w:rPr>
        <w:t>27</w:t>
      </w:r>
      <w:r w:rsidR="009A4BE0" w:rsidRPr="00933299">
        <w:rPr>
          <w:i/>
          <w:iCs/>
          <w:color w:val="44546A" w:themeColor="text2"/>
          <w:sz w:val="18"/>
          <w:szCs w:val="18"/>
        </w:rPr>
        <w:fldChar w:fldCharType="end"/>
      </w:r>
      <w:bookmarkEnd w:id="2264"/>
      <w:r w:rsidRPr="00933299">
        <w:rPr>
          <w:i/>
          <w:iCs/>
          <w:color w:val="44546A" w:themeColor="text2"/>
          <w:sz w:val="18"/>
          <w:szCs w:val="18"/>
        </w:rPr>
        <w:t> : Corrélations et p-values de la sensibilité par rapport aux autres paramètres, à l’I-123, en collimateur sténopé, en conditions standardisées, par rapport au fantôme F11.</w:t>
      </w:r>
      <w:bookmarkEnd w:id="2265"/>
    </w:p>
    <w:p w14:paraId="54B2B33E" w14:textId="103851C6" w:rsidR="00671D55" w:rsidRDefault="004D72F9" w:rsidP="00056F6A">
      <w:pPr>
        <w:jc w:val="both"/>
      </w:pPr>
      <w:r>
        <w:t>Les paramètres pour des mesures avec des collimateurs sténopés à l’I-123 en conditions standardisées significativement corrélées à la sensibilité sont donc le modèle,</w:t>
      </w:r>
      <w:r w:rsidRPr="00B61B7D">
        <w:t xml:space="preserve"> </w:t>
      </w:r>
      <w:r>
        <w:t xml:space="preserve">le volume des fantômes et l’épaisseur de cristal (cf. </w:t>
      </w:r>
      <w:r>
        <w:fldChar w:fldCharType="begin"/>
      </w:r>
      <w:r>
        <w:instrText xml:space="preserve"> REF _Ref175669320 \h  \* MERGEFORMAT </w:instrText>
      </w:r>
      <w:r>
        <w:fldChar w:fldCharType="separate"/>
      </w:r>
      <w:r w:rsidR="00C30592" w:rsidRPr="00C30592">
        <w:t>Tableau 27</w:t>
      </w:r>
      <w:r>
        <w:fldChar w:fldCharType="end"/>
      </w:r>
      <w:r>
        <w:t xml:space="preserve">). Le paramètre modèle simple représente tous les différents modèles de machines testées. Cela signifie que chaque machine de </w:t>
      </w:r>
      <w:r w:rsidR="00B20D53">
        <w:t>GE</w:t>
      </w:r>
      <w:r>
        <w:t xml:space="preserve"> à une sensibilité propre en sténopé.</w:t>
      </w:r>
    </w:p>
    <w:p w14:paraId="669341EA" w14:textId="60A4F5F2" w:rsidR="00671D55" w:rsidRDefault="00671D55" w:rsidP="00056F6A">
      <w:pPr>
        <w:jc w:val="both"/>
      </w:pPr>
      <w:r>
        <w:t xml:space="preserve">Les paramètres pour des mesures avec en collimateur sténopé à l’I-123 en conditions standardisées, significativement corrélées à l’erreur relative est le volume du fantôme (cf. </w:t>
      </w:r>
      <w:r>
        <w:fldChar w:fldCharType="begin"/>
      </w:r>
      <w:r>
        <w:instrText xml:space="preserve"> REF _Ref175670209 \h </w:instrText>
      </w:r>
      <w:r w:rsidR="00056F6A">
        <w:instrText xml:space="preserve"> \* MERGEFORMAT </w:instrText>
      </w:r>
      <w:r>
        <w:fldChar w:fldCharType="separate"/>
      </w:r>
      <w:r w:rsidR="00C30592" w:rsidRPr="00C30592">
        <w:t>Tableau 28</w:t>
      </w:r>
      <w:r>
        <w:fldChar w:fldCharType="end"/>
      </w:r>
      <w:r>
        <w:t xml:space="preserve">). </w:t>
      </w:r>
    </w:p>
    <w:tbl>
      <w:tblPr>
        <w:tblStyle w:val="TableauGrille5Fonc-Accentuation5"/>
        <w:tblW w:w="0" w:type="auto"/>
        <w:jc w:val="center"/>
        <w:tblLayout w:type="fixed"/>
        <w:tblLook w:val="04A0" w:firstRow="1" w:lastRow="0" w:firstColumn="1" w:lastColumn="0" w:noHBand="0" w:noVBand="1"/>
      </w:tblPr>
      <w:tblGrid>
        <w:gridCol w:w="2098"/>
        <w:gridCol w:w="1417"/>
        <w:gridCol w:w="1593"/>
        <w:gridCol w:w="2721"/>
      </w:tblGrid>
      <w:tr w:rsidR="00671D55" w:rsidRPr="002377A0" w14:paraId="1DE610F1" w14:textId="77777777" w:rsidTr="00F523F0">
        <w:trPr>
          <w:cnfStyle w:val="100000000000" w:firstRow="1" w:lastRow="0" w:firstColumn="0" w:lastColumn="0" w:oddVBand="0" w:evenVBand="0" w:oddHBand="0"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2098" w:type="dxa"/>
            <w:vAlign w:val="center"/>
            <w:hideMark/>
          </w:tcPr>
          <w:p w14:paraId="3A549988" w14:textId="77777777" w:rsidR="00671D55" w:rsidRPr="00056F6A" w:rsidRDefault="00671D55" w:rsidP="00E242F4">
            <w:pPr>
              <w:rPr>
                <w:rFonts w:cstheme="minorHAnsi"/>
              </w:rPr>
            </w:pPr>
            <w:r w:rsidRPr="00056F6A">
              <w:rPr>
                <w:rFonts w:cstheme="minorHAnsi"/>
              </w:rPr>
              <w:t>Indice</w:t>
            </w:r>
          </w:p>
        </w:tc>
        <w:tc>
          <w:tcPr>
            <w:tcW w:w="1417" w:type="dxa"/>
            <w:vAlign w:val="center"/>
            <w:hideMark/>
          </w:tcPr>
          <w:p w14:paraId="5A92C2FB" w14:textId="77777777" w:rsidR="00671D55" w:rsidRPr="00056F6A" w:rsidRDefault="00671D55" w:rsidP="00E242F4">
            <w:pPr>
              <w:cnfStyle w:val="100000000000" w:firstRow="1" w:lastRow="0" w:firstColumn="0" w:lastColumn="0" w:oddVBand="0" w:evenVBand="0" w:oddHBand="0" w:evenHBand="0" w:firstRowFirstColumn="0" w:firstRowLastColumn="0" w:lastRowFirstColumn="0" w:lastRowLastColumn="0"/>
              <w:rPr>
                <w:rFonts w:cstheme="minorHAnsi"/>
              </w:rPr>
            </w:pPr>
            <w:r w:rsidRPr="00056F6A">
              <w:rPr>
                <w:rFonts w:cstheme="minorHAnsi"/>
              </w:rPr>
              <w:t>Corrélation</w:t>
            </w:r>
          </w:p>
        </w:tc>
        <w:tc>
          <w:tcPr>
            <w:tcW w:w="1593" w:type="dxa"/>
            <w:vAlign w:val="center"/>
            <w:hideMark/>
          </w:tcPr>
          <w:p w14:paraId="4B4F0973" w14:textId="77777777" w:rsidR="00671D55" w:rsidRPr="00056F6A" w:rsidRDefault="00671D55" w:rsidP="00E242F4">
            <w:pPr>
              <w:cnfStyle w:val="100000000000" w:firstRow="1" w:lastRow="0" w:firstColumn="0" w:lastColumn="0" w:oddVBand="0" w:evenVBand="0" w:oddHBand="0" w:evenHBand="0" w:firstRowFirstColumn="0" w:firstRowLastColumn="0" w:lastRowFirstColumn="0" w:lastRowLastColumn="0"/>
              <w:rPr>
                <w:rFonts w:cstheme="minorHAnsi"/>
              </w:rPr>
            </w:pPr>
            <w:r w:rsidRPr="00056F6A">
              <w:rPr>
                <w:rFonts w:cstheme="minorHAnsi"/>
              </w:rPr>
              <w:t>p-value</w:t>
            </w:r>
          </w:p>
        </w:tc>
        <w:tc>
          <w:tcPr>
            <w:tcW w:w="2721" w:type="dxa"/>
            <w:vAlign w:val="center"/>
            <w:hideMark/>
          </w:tcPr>
          <w:p w14:paraId="322A5AB1" w14:textId="77777777" w:rsidR="00671D55" w:rsidRPr="00056F6A" w:rsidRDefault="00671D55" w:rsidP="00E242F4">
            <w:pPr>
              <w:cnfStyle w:val="100000000000" w:firstRow="1" w:lastRow="0" w:firstColumn="0" w:lastColumn="0" w:oddVBand="0" w:evenVBand="0" w:oddHBand="0" w:evenHBand="0" w:firstRowFirstColumn="0" w:firstRowLastColumn="0" w:lastRowFirstColumn="0" w:lastRowLastColumn="0"/>
              <w:rPr>
                <w:rFonts w:cstheme="minorHAnsi"/>
              </w:rPr>
            </w:pPr>
            <w:r w:rsidRPr="00056F6A">
              <w:rPr>
                <w:rFonts w:cstheme="minorHAnsi"/>
              </w:rPr>
              <w:t>Significativité Corrigée BH</w:t>
            </w:r>
          </w:p>
        </w:tc>
      </w:tr>
      <w:tr w:rsidR="00671D55" w:rsidRPr="002377A0" w14:paraId="72C118D4" w14:textId="77777777" w:rsidTr="00F523F0">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2098" w:type="dxa"/>
            <w:vAlign w:val="center"/>
          </w:tcPr>
          <w:p w14:paraId="1E24C2D2" w14:textId="77777777" w:rsidR="00671D55" w:rsidRPr="00056F6A" w:rsidRDefault="00671D55" w:rsidP="00E242F4">
            <w:pPr>
              <w:rPr>
                <w:rFonts w:cstheme="minorHAnsi"/>
              </w:rPr>
            </w:pPr>
            <w:r w:rsidRPr="00056F6A">
              <w:rPr>
                <w:rFonts w:cstheme="minorHAnsi"/>
              </w:rPr>
              <w:t>Volume</w:t>
            </w:r>
          </w:p>
        </w:tc>
        <w:tc>
          <w:tcPr>
            <w:tcW w:w="1417" w:type="dxa"/>
            <w:vAlign w:val="center"/>
          </w:tcPr>
          <w:p w14:paraId="0352C0E5" w14:textId="77777777" w:rsidR="00671D55" w:rsidRPr="00056F6A" w:rsidRDefault="00671D55" w:rsidP="00E242F4">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056F6A">
              <w:rPr>
                <w:rFonts w:cstheme="minorHAnsi"/>
              </w:rPr>
              <w:t>-0,90</w:t>
            </w:r>
          </w:p>
        </w:tc>
        <w:tc>
          <w:tcPr>
            <w:tcW w:w="1593" w:type="dxa"/>
            <w:vAlign w:val="center"/>
            <w:hideMark/>
          </w:tcPr>
          <w:p w14:paraId="18BEB310" w14:textId="77777777" w:rsidR="00671D55" w:rsidRPr="00056F6A" w:rsidRDefault="00671D55" w:rsidP="00E242F4">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056F6A">
              <w:rPr>
                <w:rFonts w:cstheme="minorHAnsi"/>
              </w:rPr>
              <w:t>3,16E-17</w:t>
            </w:r>
          </w:p>
        </w:tc>
        <w:tc>
          <w:tcPr>
            <w:tcW w:w="2721" w:type="dxa"/>
            <w:vAlign w:val="center"/>
            <w:hideMark/>
          </w:tcPr>
          <w:p w14:paraId="66E8242F" w14:textId="77777777" w:rsidR="00671D55" w:rsidRPr="00056F6A" w:rsidRDefault="00671D55" w:rsidP="00E242F4">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056F6A">
              <w:rPr>
                <w:rFonts w:cstheme="minorHAnsi"/>
              </w:rPr>
              <w:t>Vrai</w:t>
            </w:r>
          </w:p>
        </w:tc>
      </w:tr>
      <w:tr w:rsidR="00671D55" w:rsidRPr="002377A0" w14:paraId="524BFDD2" w14:textId="77777777" w:rsidTr="00F523F0">
        <w:trPr>
          <w:trHeight w:val="340"/>
          <w:jc w:val="center"/>
        </w:trPr>
        <w:tc>
          <w:tcPr>
            <w:cnfStyle w:val="001000000000" w:firstRow="0" w:lastRow="0" w:firstColumn="1" w:lastColumn="0" w:oddVBand="0" w:evenVBand="0" w:oddHBand="0" w:evenHBand="0" w:firstRowFirstColumn="0" w:firstRowLastColumn="0" w:lastRowFirstColumn="0" w:lastRowLastColumn="0"/>
            <w:tcW w:w="2098" w:type="dxa"/>
            <w:vAlign w:val="center"/>
          </w:tcPr>
          <w:p w14:paraId="74E28395" w14:textId="050DD462" w:rsidR="00671D55" w:rsidRPr="00056F6A" w:rsidRDefault="00B87D1C" w:rsidP="00E242F4">
            <w:pPr>
              <w:rPr>
                <w:rFonts w:cstheme="minorHAnsi"/>
              </w:rPr>
            </w:pPr>
            <w:r>
              <w:rPr>
                <w:rFonts w:cstheme="minorHAnsi"/>
              </w:rPr>
              <w:t>Modèle de caméra</w:t>
            </w:r>
          </w:p>
        </w:tc>
        <w:tc>
          <w:tcPr>
            <w:tcW w:w="1417" w:type="dxa"/>
            <w:vAlign w:val="center"/>
          </w:tcPr>
          <w:p w14:paraId="30DEF406" w14:textId="77777777" w:rsidR="00671D55" w:rsidRPr="00056F6A" w:rsidRDefault="00671D55" w:rsidP="00E242F4">
            <w:pPr>
              <w:jc w:val="center"/>
              <w:cnfStyle w:val="000000000000" w:firstRow="0" w:lastRow="0" w:firstColumn="0" w:lastColumn="0" w:oddVBand="0" w:evenVBand="0" w:oddHBand="0" w:evenHBand="0" w:firstRowFirstColumn="0" w:firstRowLastColumn="0" w:lastRowFirstColumn="0" w:lastRowLastColumn="0"/>
              <w:rPr>
                <w:rFonts w:cstheme="minorHAnsi"/>
              </w:rPr>
            </w:pPr>
            <w:r w:rsidRPr="00056F6A">
              <w:rPr>
                <w:rFonts w:cstheme="minorHAnsi"/>
              </w:rPr>
              <w:t>-0,18</w:t>
            </w:r>
          </w:p>
        </w:tc>
        <w:tc>
          <w:tcPr>
            <w:tcW w:w="1593" w:type="dxa"/>
            <w:vAlign w:val="center"/>
            <w:hideMark/>
          </w:tcPr>
          <w:p w14:paraId="74445E9F" w14:textId="77777777" w:rsidR="00671D55" w:rsidRPr="00056F6A" w:rsidRDefault="00671D55" w:rsidP="00E242F4">
            <w:pPr>
              <w:jc w:val="center"/>
              <w:cnfStyle w:val="000000000000" w:firstRow="0" w:lastRow="0" w:firstColumn="0" w:lastColumn="0" w:oddVBand="0" w:evenVBand="0" w:oddHBand="0" w:evenHBand="0" w:firstRowFirstColumn="0" w:firstRowLastColumn="0" w:lastRowFirstColumn="0" w:lastRowLastColumn="0"/>
              <w:rPr>
                <w:rFonts w:cstheme="minorHAnsi"/>
              </w:rPr>
            </w:pPr>
            <w:r w:rsidRPr="00056F6A">
              <w:rPr>
                <w:rFonts w:cstheme="minorHAnsi"/>
              </w:rPr>
              <w:t>2,44E-01</w:t>
            </w:r>
          </w:p>
        </w:tc>
        <w:tc>
          <w:tcPr>
            <w:tcW w:w="2721" w:type="dxa"/>
            <w:vAlign w:val="center"/>
            <w:hideMark/>
          </w:tcPr>
          <w:p w14:paraId="7DEEEECC" w14:textId="77777777" w:rsidR="00671D55" w:rsidRPr="00056F6A" w:rsidRDefault="00671D55" w:rsidP="00E242F4">
            <w:pPr>
              <w:jc w:val="center"/>
              <w:cnfStyle w:val="000000000000" w:firstRow="0" w:lastRow="0" w:firstColumn="0" w:lastColumn="0" w:oddVBand="0" w:evenVBand="0" w:oddHBand="0" w:evenHBand="0" w:firstRowFirstColumn="0" w:firstRowLastColumn="0" w:lastRowFirstColumn="0" w:lastRowLastColumn="0"/>
              <w:rPr>
                <w:rFonts w:cstheme="minorHAnsi"/>
              </w:rPr>
            </w:pPr>
            <w:r w:rsidRPr="00056F6A">
              <w:rPr>
                <w:rFonts w:cstheme="minorHAnsi"/>
              </w:rPr>
              <w:t>Faux</w:t>
            </w:r>
          </w:p>
        </w:tc>
      </w:tr>
      <w:tr w:rsidR="00671D55" w:rsidRPr="002377A0" w14:paraId="48EEA789" w14:textId="77777777" w:rsidTr="00F523F0">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2098" w:type="dxa"/>
            <w:vAlign w:val="center"/>
          </w:tcPr>
          <w:p w14:paraId="485548EA" w14:textId="606A2109" w:rsidR="00671D55" w:rsidRPr="00056F6A" w:rsidRDefault="00671D55" w:rsidP="00E242F4">
            <w:pPr>
              <w:rPr>
                <w:rFonts w:cstheme="minorHAnsi"/>
              </w:rPr>
            </w:pPr>
            <w:r w:rsidRPr="00056F6A">
              <w:rPr>
                <w:rFonts w:cstheme="minorHAnsi"/>
              </w:rPr>
              <w:t>Taille</w:t>
            </w:r>
            <w:r w:rsidR="00B87D1C">
              <w:rPr>
                <w:rFonts w:cstheme="minorHAnsi"/>
              </w:rPr>
              <w:t xml:space="preserve"> du cristal</w:t>
            </w:r>
          </w:p>
        </w:tc>
        <w:tc>
          <w:tcPr>
            <w:tcW w:w="1417" w:type="dxa"/>
            <w:vAlign w:val="center"/>
          </w:tcPr>
          <w:p w14:paraId="0ADB1ADE" w14:textId="77777777" w:rsidR="00671D55" w:rsidRPr="00056F6A" w:rsidRDefault="00671D55" w:rsidP="00E242F4">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056F6A">
              <w:rPr>
                <w:rFonts w:cstheme="minorHAnsi"/>
              </w:rPr>
              <w:t>-0,13</w:t>
            </w:r>
          </w:p>
        </w:tc>
        <w:tc>
          <w:tcPr>
            <w:tcW w:w="1593" w:type="dxa"/>
            <w:vAlign w:val="center"/>
            <w:hideMark/>
          </w:tcPr>
          <w:p w14:paraId="12A272AB" w14:textId="77777777" w:rsidR="00671D55" w:rsidRPr="00056F6A" w:rsidRDefault="00671D55" w:rsidP="00E242F4">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056F6A">
              <w:rPr>
                <w:rFonts w:cstheme="minorHAnsi"/>
              </w:rPr>
              <w:t>4,02E-01</w:t>
            </w:r>
          </w:p>
        </w:tc>
        <w:tc>
          <w:tcPr>
            <w:tcW w:w="2721" w:type="dxa"/>
            <w:vAlign w:val="center"/>
            <w:hideMark/>
          </w:tcPr>
          <w:p w14:paraId="7D15D08D" w14:textId="77777777" w:rsidR="00671D55" w:rsidRPr="00056F6A" w:rsidRDefault="00671D55" w:rsidP="00E242F4">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056F6A">
              <w:rPr>
                <w:rFonts w:cstheme="minorHAnsi"/>
              </w:rPr>
              <w:t>Faux</w:t>
            </w:r>
          </w:p>
        </w:tc>
      </w:tr>
      <w:tr w:rsidR="00671D55" w:rsidRPr="002377A0" w14:paraId="23A17A82" w14:textId="77777777" w:rsidTr="00F523F0">
        <w:trPr>
          <w:trHeight w:val="340"/>
          <w:jc w:val="center"/>
        </w:trPr>
        <w:tc>
          <w:tcPr>
            <w:cnfStyle w:val="001000000000" w:firstRow="0" w:lastRow="0" w:firstColumn="1" w:lastColumn="0" w:oddVBand="0" w:evenVBand="0" w:oddHBand="0" w:evenHBand="0" w:firstRowFirstColumn="0" w:firstRowLastColumn="0" w:lastRowFirstColumn="0" w:lastRowLastColumn="0"/>
            <w:tcW w:w="2098" w:type="dxa"/>
            <w:vAlign w:val="center"/>
          </w:tcPr>
          <w:p w14:paraId="069E056B" w14:textId="628248FC" w:rsidR="00671D55" w:rsidRPr="00056F6A" w:rsidRDefault="00B87D1C" w:rsidP="00E242F4">
            <w:pPr>
              <w:rPr>
                <w:rFonts w:cstheme="minorHAnsi"/>
              </w:rPr>
            </w:pPr>
            <w:r>
              <w:rPr>
                <w:rFonts w:cstheme="minorHAnsi"/>
              </w:rPr>
              <w:t>Taille du pixel</w:t>
            </w:r>
          </w:p>
        </w:tc>
        <w:tc>
          <w:tcPr>
            <w:tcW w:w="1417" w:type="dxa"/>
            <w:vAlign w:val="center"/>
          </w:tcPr>
          <w:p w14:paraId="77429AC2" w14:textId="77777777" w:rsidR="00671D55" w:rsidRPr="00056F6A" w:rsidRDefault="00671D55" w:rsidP="00E242F4">
            <w:pPr>
              <w:jc w:val="center"/>
              <w:cnfStyle w:val="000000000000" w:firstRow="0" w:lastRow="0" w:firstColumn="0" w:lastColumn="0" w:oddVBand="0" w:evenVBand="0" w:oddHBand="0" w:evenHBand="0" w:firstRowFirstColumn="0" w:firstRowLastColumn="0" w:lastRowFirstColumn="0" w:lastRowLastColumn="0"/>
              <w:rPr>
                <w:rFonts w:cstheme="minorHAnsi"/>
              </w:rPr>
            </w:pPr>
            <w:r w:rsidRPr="00056F6A">
              <w:rPr>
                <w:rFonts w:cstheme="minorHAnsi"/>
              </w:rPr>
              <w:t>0,03</w:t>
            </w:r>
          </w:p>
        </w:tc>
        <w:tc>
          <w:tcPr>
            <w:tcW w:w="1593" w:type="dxa"/>
            <w:vAlign w:val="center"/>
            <w:hideMark/>
          </w:tcPr>
          <w:p w14:paraId="5137E9DB" w14:textId="77777777" w:rsidR="00671D55" w:rsidRPr="00056F6A" w:rsidRDefault="00671D55" w:rsidP="00E242F4">
            <w:pPr>
              <w:jc w:val="center"/>
              <w:cnfStyle w:val="000000000000" w:firstRow="0" w:lastRow="0" w:firstColumn="0" w:lastColumn="0" w:oddVBand="0" w:evenVBand="0" w:oddHBand="0" w:evenHBand="0" w:firstRowFirstColumn="0" w:firstRowLastColumn="0" w:lastRowFirstColumn="0" w:lastRowLastColumn="0"/>
              <w:rPr>
                <w:rFonts w:cstheme="minorHAnsi"/>
              </w:rPr>
            </w:pPr>
            <w:r w:rsidRPr="00056F6A">
              <w:rPr>
                <w:rFonts w:cstheme="minorHAnsi"/>
              </w:rPr>
              <w:t>8,26E-01</w:t>
            </w:r>
          </w:p>
        </w:tc>
        <w:tc>
          <w:tcPr>
            <w:tcW w:w="2721" w:type="dxa"/>
            <w:vAlign w:val="center"/>
            <w:hideMark/>
          </w:tcPr>
          <w:p w14:paraId="69134741" w14:textId="77777777" w:rsidR="00671D55" w:rsidRPr="00056F6A" w:rsidRDefault="00671D55" w:rsidP="00E242F4">
            <w:pPr>
              <w:jc w:val="center"/>
              <w:cnfStyle w:val="000000000000" w:firstRow="0" w:lastRow="0" w:firstColumn="0" w:lastColumn="0" w:oddVBand="0" w:evenVBand="0" w:oddHBand="0" w:evenHBand="0" w:firstRowFirstColumn="0" w:firstRowLastColumn="0" w:lastRowFirstColumn="0" w:lastRowLastColumn="0"/>
              <w:rPr>
                <w:rFonts w:cstheme="minorHAnsi"/>
              </w:rPr>
            </w:pPr>
            <w:r w:rsidRPr="00056F6A">
              <w:rPr>
                <w:rFonts w:cstheme="minorHAnsi"/>
              </w:rPr>
              <w:t>Faux</w:t>
            </w:r>
          </w:p>
        </w:tc>
      </w:tr>
    </w:tbl>
    <w:p w14:paraId="04E5844E" w14:textId="222E63C1" w:rsidR="00671D55" w:rsidRPr="00933299" w:rsidRDefault="00671D55" w:rsidP="00056F6A">
      <w:pPr>
        <w:ind w:left="1134" w:right="991"/>
        <w:rPr>
          <w:i/>
          <w:iCs/>
          <w:color w:val="44546A" w:themeColor="text2"/>
          <w:sz w:val="18"/>
          <w:szCs w:val="18"/>
        </w:rPr>
      </w:pPr>
      <w:bookmarkStart w:id="2266" w:name="_Ref175670209"/>
      <w:bookmarkStart w:id="2267" w:name="_Toc193803404"/>
      <w:r w:rsidRPr="00933299">
        <w:rPr>
          <w:i/>
          <w:iCs/>
          <w:color w:val="44546A" w:themeColor="text2"/>
          <w:sz w:val="18"/>
          <w:szCs w:val="18"/>
        </w:rPr>
        <w:t xml:space="preserve">Tableau </w:t>
      </w:r>
      <w:r w:rsidR="009A4BE0" w:rsidRPr="00933299">
        <w:rPr>
          <w:i/>
          <w:iCs/>
          <w:color w:val="44546A" w:themeColor="text2"/>
          <w:sz w:val="18"/>
          <w:szCs w:val="18"/>
        </w:rPr>
        <w:fldChar w:fldCharType="begin"/>
      </w:r>
      <w:r w:rsidR="009A4BE0" w:rsidRPr="00933299">
        <w:rPr>
          <w:i/>
          <w:iCs/>
          <w:color w:val="44546A" w:themeColor="text2"/>
          <w:sz w:val="18"/>
          <w:szCs w:val="18"/>
        </w:rPr>
        <w:instrText xml:space="preserve"> SEQ Tableau \* ARABIC </w:instrText>
      </w:r>
      <w:r w:rsidR="009A4BE0" w:rsidRPr="00933299">
        <w:rPr>
          <w:i/>
          <w:iCs/>
          <w:color w:val="44546A" w:themeColor="text2"/>
          <w:sz w:val="18"/>
          <w:szCs w:val="18"/>
        </w:rPr>
        <w:fldChar w:fldCharType="separate"/>
      </w:r>
      <w:r w:rsidR="00C30592">
        <w:rPr>
          <w:i/>
          <w:iCs/>
          <w:noProof/>
          <w:color w:val="44546A" w:themeColor="text2"/>
          <w:sz w:val="18"/>
          <w:szCs w:val="18"/>
        </w:rPr>
        <w:t>28</w:t>
      </w:r>
      <w:r w:rsidR="009A4BE0" w:rsidRPr="00933299">
        <w:rPr>
          <w:i/>
          <w:iCs/>
          <w:color w:val="44546A" w:themeColor="text2"/>
          <w:sz w:val="18"/>
          <w:szCs w:val="18"/>
        </w:rPr>
        <w:fldChar w:fldCharType="end"/>
      </w:r>
      <w:bookmarkEnd w:id="2266"/>
      <w:r w:rsidRPr="00933299">
        <w:rPr>
          <w:i/>
          <w:iCs/>
          <w:color w:val="44546A" w:themeColor="text2"/>
          <w:sz w:val="18"/>
          <w:szCs w:val="18"/>
        </w:rPr>
        <w:t> : Corrélations et p-values de l’erreur relative par rapport aux autres paramètres, à l’I</w:t>
      </w:r>
      <w:r w:rsidRPr="00933299">
        <w:rPr>
          <w:i/>
          <w:iCs/>
          <w:color w:val="44546A" w:themeColor="text2"/>
          <w:sz w:val="18"/>
          <w:szCs w:val="18"/>
        </w:rPr>
        <w:noBreakHyphen/>
        <w:t>123, en collimateur sténopé, en conditions locales, par rapport au fantôme F11.</w:t>
      </w:r>
      <w:bookmarkEnd w:id="2267"/>
    </w:p>
    <w:p w14:paraId="741144DA" w14:textId="77777777" w:rsidR="00671D55" w:rsidRDefault="00671D55" w:rsidP="00671D55"/>
    <w:p w14:paraId="558B58F4" w14:textId="41399D24" w:rsidR="00671D55" w:rsidRDefault="00671D55" w:rsidP="00056F6A">
      <w:pPr>
        <w:jc w:val="both"/>
      </w:pPr>
      <w:r>
        <w:t>L’utilisation d’un protocole standardisé pour la mesure de la sensibilité en I</w:t>
      </w:r>
      <w:r>
        <w:noBreakHyphen/>
        <w:t xml:space="preserve">123 </w:t>
      </w:r>
      <w:r w:rsidR="00056F6A">
        <w:t>collimateur</w:t>
      </w:r>
      <w:r>
        <w:t xml:space="preserve"> sténopé permet de limiter les corrélations de l’erreur relative au volume du fantôme. La sensibilité reste corrélée au modèle de gamma</w:t>
      </w:r>
      <w:r w:rsidR="00056F6A">
        <w:t>-</w:t>
      </w:r>
      <w:r>
        <w:t>cam</w:t>
      </w:r>
      <w:r w:rsidR="00056F6A">
        <w:t>é</w:t>
      </w:r>
      <w:r>
        <w:t>ra, à l’épaisseur de cristal, et au volume du fantôme.</w:t>
      </w:r>
    </w:p>
    <w:p w14:paraId="5DE068EC" w14:textId="77777777" w:rsidR="00671D55" w:rsidRDefault="00671D55" w:rsidP="00671D55"/>
    <w:p w14:paraId="05260F3D" w14:textId="77777777" w:rsidR="00671D55" w:rsidRDefault="00671D55" w:rsidP="003B678E">
      <w:pPr>
        <w:pStyle w:val="Titre3"/>
      </w:pPr>
      <w:bookmarkStart w:id="2268" w:name="_Toc181034308"/>
      <w:bookmarkStart w:id="2269" w:name="_Toc193972808"/>
      <w:r>
        <w:t>Collimateur sténopé,</w:t>
      </w:r>
      <w:r w:rsidRPr="0083618D">
        <w:t xml:space="preserve"> </w:t>
      </w:r>
      <w:r>
        <w:t>Tc</w:t>
      </w:r>
      <w:r>
        <w:noBreakHyphen/>
        <w:t>99m</w:t>
      </w:r>
      <w:bookmarkEnd w:id="2268"/>
      <w:bookmarkEnd w:id="2269"/>
    </w:p>
    <w:p w14:paraId="2023410C" w14:textId="77777777" w:rsidR="00671D55" w:rsidRPr="000C4B5D" w:rsidRDefault="00671D55" w:rsidP="00BC6BB1">
      <w:pPr>
        <w:jc w:val="both"/>
      </w:pPr>
    </w:p>
    <w:p w14:paraId="03833172" w14:textId="186E9608" w:rsidR="00671D55" w:rsidRDefault="00671D55" w:rsidP="00056F6A">
      <w:pPr>
        <w:jc w:val="both"/>
      </w:pPr>
      <w:r>
        <w:t>Le tableau de résumé des valeurs (disponible en</w:t>
      </w:r>
      <w:r w:rsidR="00056F6A">
        <w:t xml:space="preserve"> </w:t>
      </w:r>
      <w:r w:rsidR="00A07687">
        <w:fldChar w:fldCharType="begin"/>
      </w:r>
      <w:r w:rsidR="00A07687">
        <w:instrText xml:space="preserve"> REF _Ref183014673 \h </w:instrText>
      </w:r>
      <w:r w:rsidR="00BC6BB1">
        <w:instrText xml:space="preserve"> \* MERGEFORMAT </w:instrText>
      </w:r>
      <w:r w:rsidR="00A07687">
        <w:fldChar w:fldCharType="separate"/>
      </w:r>
      <w:r w:rsidR="00C30592">
        <w:t>Annexe 9</w:t>
      </w:r>
      <w:r w:rsidR="00A07687">
        <w:fldChar w:fldCharType="end"/>
      </w:r>
      <w:r w:rsidR="00A07687">
        <w:t xml:space="preserve"> (</w:t>
      </w:r>
      <w:r w:rsidR="00A07687">
        <w:fldChar w:fldCharType="begin"/>
      </w:r>
      <w:r w:rsidR="00A07687">
        <w:instrText xml:space="preserve"> REF _Ref183014700 \h  \* MERGEFORMAT </w:instrText>
      </w:r>
      <w:r w:rsidR="00A07687">
        <w:fldChar w:fldCharType="separate"/>
      </w:r>
      <w:r w:rsidR="00C30592" w:rsidRPr="00C30592">
        <w:t>d</w:t>
      </w:r>
      <w:r w:rsidR="00A07687">
        <w:fldChar w:fldCharType="end"/>
      </w:r>
      <w:r w:rsidR="00A07687">
        <w:t>)</w:t>
      </w:r>
      <w:r>
        <w:t xml:space="preserve">) permet de vérifier que l’activité dans les fantômes est bien de 19,43 </w:t>
      </w:r>
      <w:r>
        <w:rPr>
          <w:rFonts w:cstheme="minorHAnsi"/>
        </w:rPr>
        <w:t>±</w:t>
      </w:r>
      <w:r>
        <w:t xml:space="preserve"> 1,55 MBq en moyenne.</w:t>
      </w:r>
    </w:p>
    <w:p w14:paraId="5B0C8BD9" w14:textId="2935964B" w:rsidR="00671D55" w:rsidRDefault="00671D55" w:rsidP="00056F6A">
      <w:pPr>
        <w:jc w:val="both"/>
      </w:pPr>
      <w:r>
        <w:lastRenderedPageBreak/>
        <w:t>La sensibilité moyenne est de 82,92 Cps/(</w:t>
      </w:r>
      <w:proofErr w:type="spellStart"/>
      <w:r>
        <w:t>s.MBq</w:t>
      </w:r>
      <w:proofErr w:type="spellEnd"/>
      <w:r>
        <w:t xml:space="preserve">), </w:t>
      </w:r>
      <w:r w:rsidR="00056F6A">
        <w:t xml:space="preserve">avec un </w:t>
      </w:r>
      <w:r>
        <w:t xml:space="preserve">écart type de 32,23. L’erreur relative </w:t>
      </w:r>
      <w:r w:rsidR="003433CD">
        <w:t xml:space="preserve">moyenne </w:t>
      </w:r>
      <w:r>
        <w:t>est de - 0,22% avec un écart type de 9,64. En conditions locales, nous avions pour la sensibilité une moyenne de 7</w:t>
      </w:r>
      <w:r w:rsidR="006673B8">
        <w:t>3,</w:t>
      </w:r>
      <w:r>
        <w:t>63 Cps/(</w:t>
      </w:r>
      <w:proofErr w:type="spellStart"/>
      <w:r>
        <w:t>s.MBq</w:t>
      </w:r>
      <w:proofErr w:type="spellEnd"/>
      <w:r>
        <w:t xml:space="preserve">), pour un écart type de 53,60 (comparaison biaisée du fait de l’utilisation d’un seul seuil en conditions standardisées soit 65 données contre 520 en conditions locales). Pour l’erreur relative, nous avions une moyenne </w:t>
      </w:r>
      <w:r w:rsidRPr="005F47E9">
        <w:t>de - </w:t>
      </w:r>
      <w:r w:rsidR="006673B8">
        <w:t>1,</w:t>
      </w:r>
      <w:r w:rsidRPr="005F47E9">
        <w:t>95%,</w:t>
      </w:r>
      <w:r>
        <w:t xml:space="preserve"> pour un écart type de </w:t>
      </w:r>
      <w:r w:rsidRPr="00DB5F04">
        <w:t>29,79</w:t>
      </w:r>
      <w:r>
        <w:t xml:space="preserve">. </w:t>
      </w:r>
    </w:p>
    <w:p w14:paraId="44EDB747" w14:textId="3D51A83E" w:rsidR="008D54E6" w:rsidRDefault="008D54E6" w:rsidP="008D54E6">
      <w:pPr>
        <w:jc w:val="both"/>
      </w:pPr>
      <w:r>
        <w:t xml:space="preserve">La matrice de corrélation est disponible en </w:t>
      </w:r>
      <w:r>
        <w:fldChar w:fldCharType="begin"/>
      </w:r>
      <w:r>
        <w:instrText xml:space="preserve"> REF _Ref186634618 \h </w:instrText>
      </w:r>
      <w:r w:rsidR="00BC6BB1">
        <w:instrText xml:space="preserve"> \* MERGEFORMAT </w:instrText>
      </w:r>
      <w:r>
        <w:fldChar w:fldCharType="separate"/>
      </w:r>
      <w:r w:rsidR="00C30592">
        <w:t>Annexe 10</w:t>
      </w:r>
      <w:r>
        <w:fldChar w:fldCharType="end"/>
      </w:r>
      <w:r>
        <w:t xml:space="preserve"> (</w:t>
      </w:r>
      <w:r w:rsidR="0077229A">
        <w:fldChar w:fldCharType="begin"/>
      </w:r>
      <w:r w:rsidR="0077229A">
        <w:instrText xml:space="preserve"> REF _Ref186636568 \h  \* MERGEFORMAT </w:instrText>
      </w:r>
      <w:r w:rsidR="0077229A">
        <w:fldChar w:fldCharType="separate"/>
      </w:r>
      <w:r w:rsidR="00C30592" w:rsidRPr="00C30592">
        <w:t>d</w:t>
      </w:r>
      <w:r w:rsidR="0077229A">
        <w:fldChar w:fldCharType="end"/>
      </w:r>
      <w:r>
        <w:t xml:space="preserve">). Les paramètres ont ensuite été triés r par ordre d’importance tout en tenant compte des multiples tests pour les valeurs de significativités (p-value) par une correction de </w:t>
      </w:r>
      <w:proofErr w:type="spellStart"/>
      <w:r>
        <w:t>Benjamini-Hochberg</w:t>
      </w:r>
      <w:proofErr w:type="spellEnd"/>
      <w:r>
        <w:t>.</w:t>
      </w:r>
    </w:p>
    <w:p w14:paraId="422AE410" w14:textId="47504368" w:rsidR="008D54E6" w:rsidRDefault="008D54E6" w:rsidP="008D54E6">
      <w:pPr>
        <w:jc w:val="both"/>
      </w:pPr>
      <w:r>
        <w:t>Les paramètres pour des mesures avec des collimateurs sténopés au Tc</w:t>
      </w:r>
      <w:r>
        <w:noBreakHyphen/>
        <w:t xml:space="preserve">99m en conditions standardisées, significativement corrélées à la sensibilité sont donc la marque et la taille de pixel (cf. </w:t>
      </w:r>
      <w:r>
        <w:fldChar w:fldCharType="begin"/>
      </w:r>
      <w:r>
        <w:instrText xml:space="preserve"> REF _Ref175671339 \h  \* MERGEFORMAT </w:instrText>
      </w:r>
      <w:r>
        <w:fldChar w:fldCharType="separate"/>
      </w:r>
      <w:r w:rsidR="00C30592" w:rsidRPr="00C30592">
        <w:t>Tableau 29</w:t>
      </w:r>
      <w:r>
        <w:fldChar w:fldCharType="end"/>
      </w:r>
      <w:r>
        <w:t xml:space="preserve">). </w:t>
      </w:r>
    </w:p>
    <w:p w14:paraId="6E4A0671" w14:textId="77777777" w:rsidR="008D54E6" w:rsidRDefault="008D54E6" w:rsidP="008D54E6">
      <w:pPr>
        <w:jc w:val="both"/>
      </w:pPr>
    </w:p>
    <w:tbl>
      <w:tblPr>
        <w:tblStyle w:val="TableauGrille5Fonc-Accentuation5"/>
        <w:tblW w:w="0" w:type="auto"/>
        <w:jc w:val="center"/>
        <w:tblLayout w:type="fixed"/>
        <w:tblLook w:val="04A0" w:firstRow="1" w:lastRow="0" w:firstColumn="1" w:lastColumn="0" w:noHBand="0" w:noVBand="1"/>
      </w:tblPr>
      <w:tblGrid>
        <w:gridCol w:w="2721"/>
        <w:gridCol w:w="1361"/>
        <w:gridCol w:w="1134"/>
        <w:gridCol w:w="2721"/>
      </w:tblGrid>
      <w:tr w:rsidR="00671D55" w:rsidRPr="002377A0" w14:paraId="22CF3CC9" w14:textId="77777777" w:rsidTr="00F523F0">
        <w:trPr>
          <w:cnfStyle w:val="100000000000" w:firstRow="1" w:lastRow="0" w:firstColumn="0" w:lastColumn="0" w:oddVBand="0" w:evenVBand="0" w:oddHBand="0"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2721" w:type="dxa"/>
            <w:vAlign w:val="center"/>
            <w:hideMark/>
          </w:tcPr>
          <w:p w14:paraId="7DA59489" w14:textId="77777777" w:rsidR="00671D55" w:rsidRPr="00056F6A" w:rsidRDefault="00671D55" w:rsidP="00E242F4">
            <w:pPr>
              <w:rPr>
                <w:rFonts w:cstheme="minorHAnsi"/>
              </w:rPr>
            </w:pPr>
            <w:r w:rsidRPr="00056F6A">
              <w:rPr>
                <w:rFonts w:cstheme="minorHAnsi"/>
              </w:rPr>
              <w:t>Indice</w:t>
            </w:r>
          </w:p>
        </w:tc>
        <w:tc>
          <w:tcPr>
            <w:tcW w:w="1361" w:type="dxa"/>
            <w:vAlign w:val="center"/>
            <w:hideMark/>
          </w:tcPr>
          <w:p w14:paraId="54404753" w14:textId="77777777" w:rsidR="00671D55" w:rsidRPr="00056F6A" w:rsidRDefault="00671D55" w:rsidP="00E242F4">
            <w:pPr>
              <w:cnfStyle w:val="100000000000" w:firstRow="1" w:lastRow="0" w:firstColumn="0" w:lastColumn="0" w:oddVBand="0" w:evenVBand="0" w:oddHBand="0" w:evenHBand="0" w:firstRowFirstColumn="0" w:firstRowLastColumn="0" w:lastRowFirstColumn="0" w:lastRowLastColumn="0"/>
              <w:rPr>
                <w:rFonts w:cstheme="minorHAnsi"/>
              </w:rPr>
            </w:pPr>
            <w:r w:rsidRPr="00056F6A">
              <w:rPr>
                <w:rFonts w:cstheme="minorHAnsi"/>
              </w:rPr>
              <w:t>Corrélation</w:t>
            </w:r>
          </w:p>
        </w:tc>
        <w:tc>
          <w:tcPr>
            <w:tcW w:w="1134" w:type="dxa"/>
            <w:vAlign w:val="center"/>
            <w:hideMark/>
          </w:tcPr>
          <w:p w14:paraId="40FD2939" w14:textId="77777777" w:rsidR="00671D55" w:rsidRPr="00056F6A" w:rsidRDefault="00671D55" w:rsidP="00E242F4">
            <w:pPr>
              <w:cnfStyle w:val="100000000000" w:firstRow="1" w:lastRow="0" w:firstColumn="0" w:lastColumn="0" w:oddVBand="0" w:evenVBand="0" w:oddHBand="0" w:evenHBand="0" w:firstRowFirstColumn="0" w:firstRowLastColumn="0" w:lastRowFirstColumn="0" w:lastRowLastColumn="0"/>
              <w:rPr>
                <w:rFonts w:cstheme="minorHAnsi"/>
              </w:rPr>
            </w:pPr>
            <w:r w:rsidRPr="00056F6A">
              <w:rPr>
                <w:rFonts w:cstheme="minorHAnsi"/>
              </w:rPr>
              <w:t>p-value</w:t>
            </w:r>
          </w:p>
        </w:tc>
        <w:tc>
          <w:tcPr>
            <w:tcW w:w="2721" w:type="dxa"/>
            <w:vAlign w:val="center"/>
            <w:hideMark/>
          </w:tcPr>
          <w:p w14:paraId="4B234307" w14:textId="77777777" w:rsidR="00671D55" w:rsidRPr="00056F6A" w:rsidRDefault="00671D55" w:rsidP="00E242F4">
            <w:pPr>
              <w:cnfStyle w:val="100000000000" w:firstRow="1" w:lastRow="0" w:firstColumn="0" w:lastColumn="0" w:oddVBand="0" w:evenVBand="0" w:oddHBand="0" w:evenHBand="0" w:firstRowFirstColumn="0" w:firstRowLastColumn="0" w:lastRowFirstColumn="0" w:lastRowLastColumn="0"/>
              <w:rPr>
                <w:rFonts w:cstheme="minorHAnsi"/>
              </w:rPr>
            </w:pPr>
            <w:r w:rsidRPr="00056F6A">
              <w:rPr>
                <w:rFonts w:cstheme="minorHAnsi"/>
              </w:rPr>
              <w:t>Significativité Corrigée BH</w:t>
            </w:r>
          </w:p>
        </w:tc>
      </w:tr>
      <w:tr w:rsidR="00671D55" w:rsidRPr="002377A0" w14:paraId="1FB5A97C" w14:textId="77777777" w:rsidTr="00F523F0">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2721" w:type="dxa"/>
            <w:vAlign w:val="center"/>
          </w:tcPr>
          <w:p w14:paraId="035BAB50" w14:textId="77777777" w:rsidR="00671D55" w:rsidRPr="00056F6A" w:rsidRDefault="00671D55" w:rsidP="00E242F4">
            <w:pPr>
              <w:rPr>
                <w:rFonts w:cstheme="minorHAnsi"/>
              </w:rPr>
            </w:pPr>
            <w:r w:rsidRPr="00056F6A">
              <w:rPr>
                <w:rFonts w:cstheme="minorHAnsi"/>
              </w:rPr>
              <w:t>Marque</w:t>
            </w:r>
          </w:p>
        </w:tc>
        <w:tc>
          <w:tcPr>
            <w:tcW w:w="1361" w:type="dxa"/>
            <w:vAlign w:val="center"/>
          </w:tcPr>
          <w:p w14:paraId="6EC7C9B1" w14:textId="77777777" w:rsidR="00671D55" w:rsidRPr="00056F6A" w:rsidRDefault="00671D55" w:rsidP="00E242F4">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056F6A">
              <w:rPr>
                <w:rFonts w:cstheme="minorHAnsi"/>
                <w:color w:val="000000"/>
              </w:rPr>
              <w:t>-0,60</w:t>
            </w:r>
          </w:p>
        </w:tc>
        <w:tc>
          <w:tcPr>
            <w:tcW w:w="1134" w:type="dxa"/>
            <w:vAlign w:val="center"/>
          </w:tcPr>
          <w:p w14:paraId="01917CE5" w14:textId="77777777" w:rsidR="00671D55" w:rsidRPr="00056F6A" w:rsidRDefault="00671D55" w:rsidP="00E242F4">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056F6A">
              <w:rPr>
                <w:rFonts w:cstheme="minorHAnsi"/>
              </w:rPr>
              <w:t>1,53E-07</w:t>
            </w:r>
          </w:p>
        </w:tc>
        <w:tc>
          <w:tcPr>
            <w:tcW w:w="2721" w:type="dxa"/>
            <w:vAlign w:val="center"/>
          </w:tcPr>
          <w:p w14:paraId="45711EC1" w14:textId="77777777" w:rsidR="00671D55" w:rsidRPr="00056F6A" w:rsidRDefault="00671D55" w:rsidP="00E242F4">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056F6A">
              <w:rPr>
                <w:rFonts w:cstheme="minorHAnsi"/>
              </w:rPr>
              <w:t>Vrai</w:t>
            </w:r>
          </w:p>
        </w:tc>
      </w:tr>
      <w:tr w:rsidR="00671D55" w:rsidRPr="002377A0" w14:paraId="179D6D71" w14:textId="77777777" w:rsidTr="00F523F0">
        <w:trPr>
          <w:trHeight w:val="340"/>
          <w:jc w:val="center"/>
        </w:trPr>
        <w:tc>
          <w:tcPr>
            <w:cnfStyle w:val="001000000000" w:firstRow="0" w:lastRow="0" w:firstColumn="1" w:lastColumn="0" w:oddVBand="0" w:evenVBand="0" w:oddHBand="0" w:evenHBand="0" w:firstRowFirstColumn="0" w:firstRowLastColumn="0" w:lastRowFirstColumn="0" w:lastRowLastColumn="0"/>
            <w:tcW w:w="2721" w:type="dxa"/>
            <w:vAlign w:val="center"/>
          </w:tcPr>
          <w:p w14:paraId="1733B10C" w14:textId="68510344" w:rsidR="00671D55" w:rsidRPr="00056F6A" w:rsidRDefault="00B87D1C" w:rsidP="00E242F4">
            <w:pPr>
              <w:rPr>
                <w:rFonts w:cstheme="minorHAnsi"/>
              </w:rPr>
            </w:pPr>
            <w:r>
              <w:rPr>
                <w:rFonts w:cstheme="minorHAnsi"/>
              </w:rPr>
              <w:t>Taille du pixel</w:t>
            </w:r>
          </w:p>
        </w:tc>
        <w:tc>
          <w:tcPr>
            <w:tcW w:w="1361" w:type="dxa"/>
            <w:vAlign w:val="center"/>
          </w:tcPr>
          <w:p w14:paraId="351BD946" w14:textId="77777777" w:rsidR="00671D55" w:rsidRPr="00056F6A" w:rsidRDefault="00671D55" w:rsidP="00E242F4">
            <w:pPr>
              <w:jc w:val="center"/>
              <w:cnfStyle w:val="000000000000" w:firstRow="0" w:lastRow="0" w:firstColumn="0" w:lastColumn="0" w:oddVBand="0" w:evenVBand="0" w:oddHBand="0" w:evenHBand="0" w:firstRowFirstColumn="0" w:firstRowLastColumn="0" w:lastRowFirstColumn="0" w:lastRowLastColumn="0"/>
              <w:rPr>
                <w:rFonts w:cstheme="minorHAnsi"/>
              </w:rPr>
            </w:pPr>
            <w:r w:rsidRPr="00056F6A">
              <w:rPr>
                <w:rFonts w:cstheme="minorHAnsi"/>
                <w:color w:val="000000"/>
              </w:rPr>
              <w:t>-0,59</w:t>
            </w:r>
          </w:p>
        </w:tc>
        <w:tc>
          <w:tcPr>
            <w:tcW w:w="1134" w:type="dxa"/>
            <w:vAlign w:val="center"/>
          </w:tcPr>
          <w:p w14:paraId="086B29F3" w14:textId="77777777" w:rsidR="00671D55" w:rsidRPr="00056F6A" w:rsidRDefault="00671D55" w:rsidP="00E242F4">
            <w:pPr>
              <w:jc w:val="center"/>
              <w:cnfStyle w:val="000000000000" w:firstRow="0" w:lastRow="0" w:firstColumn="0" w:lastColumn="0" w:oddVBand="0" w:evenVBand="0" w:oddHBand="0" w:evenHBand="0" w:firstRowFirstColumn="0" w:firstRowLastColumn="0" w:lastRowFirstColumn="0" w:lastRowLastColumn="0"/>
              <w:rPr>
                <w:rFonts w:cstheme="minorHAnsi"/>
              </w:rPr>
            </w:pPr>
            <w:r w:rsidRPr="00056F6A">
              <w:rPr>
                <w:rFonts w:cstheme="minorHAnsi"/>
              </w:rPr>
              <w:t>2,96E-07</w:t>
            </w:r>
          </w:p>
        </w:tc>
        <w:tc>
          <w:tcPr>
            <w:tcW w:w="2721" w:type="dxa"/>
            <w:vAlign w:val="center"/>
          </w:tcPr>
          <w:p w14:paraId="123508C0" w14:textId="77777777" w:rsidR="00671D55" w:rsidRPr="00056F6A" w:rsidRDefault="00671D55" w:rsidP="00E242F4">
            <w:pPr>
              <w:jc w:val="center"/>
              <w:cnfStyle w:val="000000000000" w:firstRow="0" w:lastRow="0" w:firstColumn="0" w:lastColumn="0" w:oddVBand="0" w:evenVBand="0" w:oddHBand="0" w:evenHBand="0" w:firstRowFirstColumn="0" w:firstRowLastColumn="0" w:lastRowFirstColumn="0" w:lastRowLastColumn="0"/>
              <w:rPr>
                <w:rFonts w:cstheme="minorHAnsi"/>
              </w:rPr>
            </w:pPr>
            <w:r w:rsidRPr="00056F6A">
              <w:rPr>
                <w:rFonts w:cstheme="minorHAnsi"/>
              </w:rPr>
              <w:t>Vrai</w:t>
            </w:r>
          </w:p>
        </w:tc>
      </w:tr>
      <w:tr w:rsidR="00671D55" w:rsidRPr="002377A0" w14:paraId="36010952" w14:textId="77777777" w:rsidTr="00F523F0">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2721" w:type="dxa"/>
            <w:vAlign w:val="center"/>
          </w:tcPr>
          <w:p w14:paraId="0D7C4AAA" w14:textId="77777777" w:rsidR="00671D55" w:rsidRPr="00056F6A" w:rsidRDefault="00671D55" w:rsidP="00E242F4">
            <w:pPr>
              <w:rPr>
                <w:rFonts w:cstheme="minorHAnsi"/>
              </w:rPr>
            </w:pPr>
            <w:r w:rsidRPr="00056F6A">
              <w:rPr>
                <w:rFonts w:cstheme="minorHAnsi"/>
              </w:rPr>
              <w:t>Volume</w:t>
            </w:r>
          </w:p>
        </w:tc>
        <w:tc>
          <w:tcPr>
            <w:tcW w:w="1361" w:type="dxa"/>
            <w:vAlign w:val="center"/>
          </w:tcPr>
          <w:p w14:paraId="74492197" w14:textId="77777777" w:rsidR="00671D55" w:rsidRPr="00056F6A" w:rsidRDefault="00671D55" w:rsidP="00E242F4">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056F6A">
              <w:rPr>
                <w:rFonts w:cstheme="minorHAnsi"/>
                <w:color w:val="000000"/>
              </w:rPr>
              <w:t>-0,26</w:t>
            </w:r>
          </w:p>
        </w:tc>
        <w:tc>
          <w:tcPr>
            <w:tcW w:w="1134" w:type="dxa"/>
            <w:vAlign w:val="center"/>
          </w:tcPr>
          <w:p w14:paraId="349A82C9" w14:textId="77777777" w:rsidR="00671D55" w:rsidRPr="00056F6A" w:rsidRDefault="00671D55" w:rsidP="00E242F4">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056F6A">
              <w:rPr>
                <w:rFonts w:cstheme="minorHAnsi"/>
              </w:rPr>
              <w:t>3,45E-02</w:t>
            </w:r>
          </w:p>
        </w:tc>
        <w:tc>
          <w:tcPr>
            <w:tcW w:w="2721" w:type="dxa"/>
            <w:vAlign w:val="center"/>
          </w:tcPr>
          <w:p w14:paraId="26982646" w14:textId="77777777" w:rsidR="00671D55" w:rsidRPr="00056F6A" w:rsidRDefault="00671D55" w:rsidP="00E242F4">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056F6A">
              <w:rPr>
                <w:rFonts w:cstheme="minorHAnsi"/>
              </w:rPr>
              <w:t>Faux</w:t>
            </w:r>
          </w:p>
        </w:tc>
      </w:tr>
      <w:tr w:rsidR="00671D55" w:rsidRPr="002377A0" w14:paraId="10B0A5EF" w14:textId="77777777" w:rsidTr="00F523F0">
        <w:trPr>
          <w:trHeight w:val="340"/>
          <w:jc w:val="center"/>
        </w:trPr>
        <w:tc>
          <w:tcPr>
            <w:cnfStyle w:val="001000000000" w:firstRow="0" w:lastRow="0" w:firstColumn="1" w:lastColumn="0" w:oddVBand="0" w:evenVBand="0" w:oddHBand="0" w:evenHBand="0" w:firstRowFirstColumn="0" w:firstRowLastColumn="0" w:lastRowFirstColumn="0" w:lastRowLastColumn="0"/>
            <w:tcW w:w="2721" w:type="dxa"/>
            <w:vAlign w:val="center"/>
          </w:tcPr>
          <w:p w14:paraId="60CF69FA" w14:textId="06F72C09" w:rsidR="00671D55" w:rsidRPr="00056F6A" w:rsidRDefault="00671D55" w:rsidP="00E242F4">
            <w:pPr>
              <w:rPr>
                <w:rFonts w:cstheme="minorHAnsi"/>
              </w:rPr>
            </w:pPr>
            <w:r w:rsidRPr="00056F6A">
              <w:rPr>
                <w:rFonts w:cstheme="minorHAnsi"/>
              </w:rPr>
              <w:t>Mod</w:t>
            </w:r>
            <w:r w:rsidR="00B87D1C">
              <w:rPr>
                <w:rFonts w:cstheme="minorHAnsi"/>
              </w:rPr>
              <w:t>èle de caméra</w:t>
            </w:r>
          </w:p>
        </w:tc>
        <w:tc>
          <w:tcPr>
            <w:tcW w:w="1361" w:type="dxa"/>
            <w:vAlign w:val="center"/>
          </w:tcPr>
          <w:p w14:paraId="102177D6" w14:textId="77777777" w:rsidR="00671D55" w:rsidRPr="00056F6A" w:rsidRDefault="00671D55" w:rsidP="00E242F4">
            <w:pPr>
              <w:jc w:val="center"/>
              <w:cnfStyle w:val="000000000000" w:firstRow="0" w:lastRow="0" w:firstColumn="0" w:lastColumn="0" w:oddVBand="0" w:evenVBand="0" w:oddHBand="0" w:evenHBand="0" w:firstRowFirstColumn="0" w:firstRowLastColumn="0" w:lastRowFirstColumn="0" w:lastRowLastColumn="0"/>
              <w:rPr>
                <w:rFonts w:cstheme="minorHAnsi"/>
              </w:rPr>
            </w:pPr>
            <w:r w:rsidRPr="00056F6A">
              <w:rPr>
                <w:rFonts w:cstheme="minorHAnsi"/>
                <w:color w:val="000000"/>
              </w:rPr>
              <w:t>0,14</w:t>
            </w:r>
          </w:p>
        </w:tc>
        <w:tc>
          <w:tcPr>
            <w:tcW w:w="1134" w:type="dxa"/>
            <w:vAlign w:val="center"/>
          </w:tcPr>
          <w:p w14:paraId="6EFF0250" w14:textId="77777777" w:rsidR="00671D55" w:rsidRPr="00056F6A" w:rsidRDefault="00671D55" w:rsidP="00E242F4">
            <w:pPr>
              <w:jc w:val="center"/>
              <w:cnfStyle w:val="000000000000" w:firstRow="0" w:lastRow="0" w:firstColumn="0" w:lastColumn="0" w:oddVBand="0" w:evenVBand="0" w:oddHBand="0" w:evenHBand="0" w:firstRowFirstColumn="0" w:firstRowLastColumn="0" w:lastRowFirstColumn="0" w:lastRowLastColumn="0"/>
              <w:rPr>
                <w:rFonts w:cstheme="minorHAnsi"/>
              </w:rPr>
            </w:pPr>
            <w:r w:rsidRPr="00056F6A">
              <w:rPr>
                <w:rFonts w:cstheme="minorHAnsi"/>
              </w:rPr>
              <w:t>2,65E-01</w:t>
            </w:r>
          </w:p>
        </w:tc>
        <w:tc>
          <w:tcPr>
            <w:tcW w:w="2721" w:type="dxa"/>
            <w:vAlign w:val="center"/>
          </w:tcPr>
          <w:p w14:paraId="4808B265" w14:textId="77777777" w:rsidR="00671D55" w:rsidRPr="00056F6A" w:rsidRDefault="00671D55" w:rsidP="00E242F4">
            <w:pPr>
              <w:jc w:val="center"/>
              <w:cnfStyle w:val="000000000000" w:firstRow="0" w:lastRow="0" w:firstColumn="0" w:lastColumn="0" w:oddVBand="0" w:evenVBand="0" w:oddHBand="0" w:evenHBand="0" w:firstRowFirstColumn="0" w:firstRowLastColumn="0" w:lastRowFirstColumn="0" w:lastRowLastColumn="0"/>
              <w:rPr>
                <w:rFonts w:cstheme="minorHAnsi"/>
              </w:rPr>
            </w:pPr>
            <w:r w:rsidRPr="00056F6A">
              <w:rPr>
                <w:rFonts w:cstheme="minorHAnsi"/>
              </w:rPr>
              <w:t>Faux</w:t>
            </w:r>
          </w:p>
        </w:tc>
      </w:tr>
      <w:tr w:rsidR="00671D55" w:rsidRPr="002377A0" w14:paraId="006FE9AA" w14:textId="77777777" w:rsidTr="00F523F0">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2721" w:type="dxa"/>
            <w:vAlign w:val="center"/>
          </w:tcPr>
          <w:p w14:paraId="63DA821C" w14:textId="028257B5" w:rsidR="00671D55" w:rsidRPr="00056F6A" w:rsidRDefault="00671D55" w:rsidP="00E242F4">
            <w:pPr>
              <w:rPr>
                <w:rFonts w:cstheme="minorHAnsi"/>
              </w:rPr>
            </w:pPr>
            <w:r w:rsidRPr="00056F6A">
              <w:rPr>
                <w:rFonts w:cstheme="minorHAnsi"/>
              </w:rPr>
              <w:t>Taille</w:t>
            </w:r>
            <w:r w:rsidR="00B87D1C">
              <w:rPr>
                <w:rFonts w:cstheme="minorHAnsi"/>
              </w:rPr>
              <w:t xml:space="preserve"> du cristal</w:t>
            </w:r>
          </w:p>
        </w:tc>
        <w:tc>
          <w:tcPr>
            <w:tcW w:w="1361" w:type="dxa"/>
            <w:vAlign w:val="center"/>
          </w:tcPr>
          <w:p w14:paraId="50BE6687" w14:textId="77777777" w:rsidR="00671D55" w:rsidRPr="00056F6A" w:rsidRDefault="00671D55" w:rsidP="00E242F4">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056F6A">
              <w:rPr>
                <w:rFonts w:cstheme="minorHAnsi"/>
                <w:color w:val="000000"/>
              </w:rPr>
              <w:t>-0,01</w:t>
            </w:r>
          </w:p>
        </w:tc>
        <w:tc>
          <w:tcPr>
            <w:tcW w:w="1134" w:type="dxa"/>
            <w:vAlign w:val="center"/>
          </w:tcPr>
          <w:p w14:paraId="33703AA3" w14:textId="77777777" w:rsidR="00671D55" w:rsidRPr="00056F6A" w:rsidRDefault="00671D55" w:rsidP="00E242F4">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056F6A">
              <w:rPr>
                <w:rFonts w:cstheme="minorHAnsi"/>
              </w:rPr>
              <w:t>9,51E-01</w:t>
            </w:r>
          </w:p>
        </w:tc>
        <w:tc>
          <w:tcPr>
            <w:tcW w:w="2721" w:type="dxa"/>
            <w:vAlign w:val="center"/>
          </w:tcPr>
          <w:p w14:paraId="738640C6" w14:textId="77777777" w:rsidR="00671D55" w:rsidRPr="00056F6A" w:rsidRDefault="00671D55" w:rsidP="00E242F4">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056F6A">
              <w:rPr>
                <w:rFonts w:cstheme="minorHAnsi"/>
              </w:rPr>
              <w:t>Faux</w:t>
            </w:r>
          </w:p>
        </w:tc>
      </w:tr>
    </w:tbl>
    <w:p w14:paraId="6063CA70" w14:textId="338891C4" w:rsidR="00671D55" w:rsidRPr="00933299" w:rsidRDefault="00671D55" w:rsidP="00056F6A">
      <w:pPr>
        <w:ind w:left="1134" w:right="991"/>
        <w:rPr>
          <w:i/>
          <w:iCs/>
          <w:color w:val="44546A" w:themeColor="text2"/>
          <w:sz w:val="18"/>
          <w:szCs w:val="18"/>
        </w:rPr>
      </w:pPr>
      <w:bookmarkStart w:id="2270" w:name="_Ref175671339"/>
      <w:bookmarkStart w:id="2271" w:name="_Toc193803405"/>
      <w:r w:rsidRPr="00933299">
        <w:rPr>
          <w:i/>
          <w:iCs/>
          <w:color w:val="44546A" w:themeColor="text2"/>
          <w:sz w:val="18"/>
          <w:szCs w:val="18"/>
        </w:rPr>
        <w:t xml:space="preserve">Tableau </w:t>
      </w:r>
      <w:r w:rsidR="009A4BE0" w:rsidRPr="00933299">
        <w:rPr>
          <w:i/>
          <w:iCs/>
          <w:color w:val="44546A" w:themeColor="text2"/>
          <w:sz w:val="18"/>
          <w:szCs w:val="18"/>
        </w:rPr>
        <w:fldChar w:fldCharType="begin"/>
      </w:r>
      <w:r w:rsidR="009A4BE0" w:rsidRPr="00933299">
        <w:rPr>
          <w:i/>
          <w:iCs/>
          <w:color w:val="44546A" w:themeColor="text2"/>
          <w:sz w:val="18"/>
          <w:szCs w:val="18"/>
        </w:rPr>
        <w:instrText xml:space="preserve"> SEQ Tableau \* ARABIC </w:instrText>
      </w:r>
      <w:r w:rsidR="009A4BE0" w:rsidRPr="00933299">
        <w:rPr>
          <w:i/>
          <w:iCs/>
          <w:color w:val="44546A" w:themeColor="text2"/>
          <w:sz w:val="18"/>
          <w:szCs w:val="18"/>
        </w:rPr>
        <w:fldChar w:fldCharType="separate"/>
      </w:r>
      <w:r w:rsidR="00C30592">
        <w:rPr>
          <w:i/>
          <w:iCs/>
          <w:noProof/>
          <w:color w:val="44546A" w:themeColor="text2"/>
          <w:sz w:val="18"/>
          <w:szCs w:val="18"/>
        </w:rPr>
        <w:t>29</w:t>
      </w:r>
      <w:r w:rsidR="009A4BE0" w:rsidRPr="00933299">
        <w:rPr>
          <w:i/>
          <w:iCs/>
          <w:color w:val="44546A" w:themeColor="text2"/>
          <w:sz w:val="18"/>
          <w:szCs w:val="18"/>
        </w:rPr>
        <w:fldChar w:fldCharType="end"/>
      </w:r>
      <w:bookmarkEnd w:id="2270"/>
      <w:r w:rsidRPr="00933299">
        <w:rPr>
          <w:i/>
          <w:iCs/>
          <w:color w:val="44546A" w:themeColor="text2"/>
          <w:sz w:val="18"/>
          <w:szCs w:val="18"/>
        </w:rPr>
        <w:t> : Corrélations et p-values de la sensibilité par rapport aux autres paramètres, au Tc</w:t>
      </w:r>
      <w:r w:rsidRPr="00933299">
        <w:rPr>
          <w:i/>
          <w:iCs/>
          <w:color w:val="44546A" w:themeColor="text2"/>
          <w:sz w:val="18"/>
          <w:szCs w:val="18"/>
        </w:rPr>
        <w:noBreakHyphen/>
        <w:t>99m, en collimateur sténopé, en conditions standardisées, par rapport au fantôme F11.</w:t>
      </w:r>
      <w:bookmarkEnd w:id="2271"/>
    </w:p>
    <w:p w14:paraId="77354D7C" w14:textId="77777777" w:rsidR="00763479" w:rsidRDefault="00763479" w:rsidP="00063929">
      <w:pPr>
        <w:jc w:val="both"/>
      </w:pPr>
    </w:p>
    <w:p w14:paraId="7093F0D1" w14:textId="64EE2D97" w:rsidR="00671D55" w:rsidRDefault="00671D55" w:rsidP="00063929">
      <w:pPr>
        <w:jc w:val="both"/>
      </w:pPr>
      <w:r>
        <w:t xml:space="preserve">Le paramètre pour des mesures avec des sténopés </w:t>
      </w:r>
      <w:r w:rsidR="00FB7E42">
        <w:t>au Tc</w:t>
      </w:r>
      <w:r>
        <w:noBreakHyphen/>
        <w:t xml:space="preserve">99m en conditions standardisées, significativement corrélées à l’erreur relative est le volume (cf. </w:t>
      </w:r>
      <w:r>
        <w:fldChar w:fldCharType="begin"/>
      </w:r>
      <w:r>
        <w:instrText xml:space="preserve"> REF _Ref175671370 \h </w:instrText>
      </w:r>
      <w:r w:rsidR="00063929">
        <w:instrText xml:space="preserve"> \* MERGEFORMAT </w:instrText>
      </w:r>
      <w:r>
        <w:fldChar w:fldCharType="separate"/>
      </w:r>
      <w:r w:rsidR="00C30592" w:rsidRPr="00C30592">
        <w:t>Tableau 30</w:t>
      </w:r>
      <w:r>
        <w:fldChar w:fldCharType="end"/>
      </w:r>
      <w:r>
        <w:t>). Ce paramètre est lié au collimateur sténopé, le champ de vue en sténopé étant réduit.</w:t>
      </w:r>
    </w:p>
    <w:tbl>
      <w:tblPr>
        <w:tblStyle w:val="TableauGrille5Fonc-Accentuation5"/>
        <w:tblW w:w="0" w:type="auto"/>
        <w:jc w:val="center"/>
        <w:tblLayout w:type="fixed"/>
        <w:tblLook w:val="04A0" w:firstRow="1" w:lastRow="0" w:firstColumn="1" w:lastColumn="0" w:noHBand="0" w:noVBand="1"/>
      </w:tblPr>
      <w:tblGrid>
        <w:gridCol w:w="2721"/>
        <w:gridCol w:w="1361"/>
        <w:gridCol w:w="1134"/>
        <w:gridCol w:w="2721"/>
      </w:tblGrid>
      <w:tr w:rsidR="00671D55" w:rsidRPr="002377A0" w14:paraId="657985F1" w14:textId="77777777" w:rsidTr="00F523F0">
        <w:trPr>
          <w:cnfStyle w:val="100000000000" w:firstRow="1" w:lastRow="0" w:firstColumn="0" w:lastColumn="0" w:oddVBand="0" w:evenVBand="0" w:oddHBand="0"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2721" w:type="dxa"/>
            <w:vAlign w:val="center"/>
            <w:hideMark/>
          </w:tcPr>
          <w:p w14:paraId="37ACA065" w14:textId="77777777" w:rsidR="00671D55" w:rsidRPr="00063929" w:rsidRDefault="00671D55" w:rsidP="00E242F4">
            <w:pPr>
              <w:rPr>
                <w:rFonts w:cstheme="minorHAnsi"/>
              </w:rPr>
            </w:pPr>
            <w:r w:rsidRPr="00063929">
              <w:rPr>
                <w:rFonts w:cstheme="minorHAnsi"/>
              </w:rPr>
              <w:t>Indice</w:t>
            </w:r>
          </w:p>
        </w:tc>
        <w:tc>
          <w:tcPr>
            <w:tcW w:w="1361" w:type="dxa"/>
            <w:vAlign w:val="center"/>
            <w:hideMark/>
          </w:tcPr>
          <w:p w14:paraId="74921B07" w14:textId="77777777" w:rsidR="00671D55" w:rsidRPr="00063929" w:rsidRDefault="00671D55" w:rsidP="00E242F4">
            <w:pPr>
              <w:cnfStyle w:val="100000000000" w:firstRow="1" w:lastRow="0" w:firstColumn="0" w:lastColumn="0" w:oddVBand="0" w:evenVBand="0" w:oddHBand="0" w:evenHBand="0" w:firstRowFirstColumn="0" w:firstRowLastColumn="0" w:lastRowFirstColumn="0" w:lastRowLastColumn="0"/>
              <w:rPr>
                <w:rFonts w:cstheme="minorHAnsi"/>
              </w:rPr>
            </w:pPr>
            <w:r w:rsidRPr="00063929">
              <w:rPr>
                <w:rFonts w:cstheme="minorHAnsi"/>
              </w:rPr>
              <w:t>Corrélation</w:t>
            </w:r>
          </w:p>
        </w:tc>
        <w:tc>
          <w:tcPr>
            <w:tcW w:w="1134" w:type="dxa"/>
            <w:vAlign w:val="center"/>
            <w:hideMark/>
          </w:tcPr>
          <w:p w14:paraId="2423E1AB" w14:textId="77777777" w:rsidR="00671D55" w:rsidRPr="00063929" w:rsidRDefault="00671D55" w:rsidP="00E242F4">
            <w:pPr>
              <w:cnfStyle w:val="100000000000" w:firstRow="1" w:lastRow="0" w:firstColumn="0" w:lastColumn="0" w:oddVBand="0" w:evenVBand="0" w:oddHBand="0" w:evenHBand="0" w:firstRowFirstColumn="0" w:firstRowLastColumn="0" w:lastRowFirstColumn="0" w:lastRowLastColumn="0"/>
              <w:rPr>
                <w:rFonts w:cstheme="minorHAnsi"/>
              </w:rPr>
            </w:pPr>
            <w:r w:rsidRPr="00063929">
              <w:rPr>
                <w:rFonts w:cstheme="minorHAnsi"/>
              </w:rPr>
              <w:t>p-value</w:t>
            </w:r>
          </w:p>
        </w:tc>
        <w:tc>
          <w:tcPr>
            <w:tcW w:w="2721" w:type="dxa"/>
            <w:vAlign w:val="center"/>
            <w:hideMark/>
          </w:tcPr>
          <w:p w14:paraId="0F9515FF" w14:textId="77777777" w:rsidR="00671D55" w:rsidRPr="00063929" w:rsidRDefault="00671D55" w:rsidP="00E242F4">
            <w:pPr>
              <w:cnfStyle w:val="100000000000" w:firstRow="1" w:lastRow="0" w:firstColumn="0" w:lastColumn="0" w:oddVBand="0" w:evenVBand="0" w:oddHBand="0" w:evenHBand="0" w:firstRowFirstColumn="0" w:firstRowLastColumn="0" w:lastRowFirstColumn="0" w:lastRowLastColumn="0"/>
              <w:rPr>
                <w:rFonts w:cstheme="minorHAnsi"/>
              </w:rPr>
            </w:pPr>
            <w:r w:rsidRPr="00063929">
              <w:rPr>
                <w:rFonts w:cstheme="minorHAnsi"/>
              </w:rPr>
              <w:t>Significativité Corrigée BH</w:t>
            </w:r>
          </w:p>
        </w:tc>
      </w:tr>
      <w:tr w:rsidR="00671D55" w:rsidRPr="002377A0" w14:paraId="7BA37A9A" w14:textId="77777777" w:rsidTr="00F523F0">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2721" w:type="dxa"/>
            <w:vAlign w:val="center"/>
            <w:hideMark/>
          </w:tcPr>
          <w:p w14:paraId="02145222" w14:textId="77777777" w:rsidR="00671D55" w:rsidRPr="00E242F4" w:rsidRDefault="00671D55" w:rsidP="00E242F4">
            <w:pPr>
              <w:rPr>
                <w:rFonts w:cstheme="minorHAnsi"/>
              </w:rPr>
            </w:pPr>
            <w:r w:rsidRPr="00E242F4">
              <w:rPr>
                <w:rFonts w:cstheme="minorHAnsi"/>
                <w:b w:val="0"/>
              </w:rPr>
              <w:t>Volume</w:t>
            </w:r>
          </w:p>
        </w:tc>
        <w:tc>
          <w:tcPr>
            <w:tcW w:w="1361" w:type="dxa"/>
            <w:vAlign w:val="center"/>
            <w:hideMark/>
          </w:tcPr>
          <w:p w14:paraId="609FA530" w14:textId="77777777" w:rsidR="00671D55" w:rsidRPr="00063929" w:rsidRDefault="00671D55" w:rsidP="00E242F4">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063929">
              <w:rPr>
                <w:rFonts w:cstheme="minorHAnsi"/>
                <w:color w:val="000000"/>
              </w:rPr>
              <w:t>-0,89</w:t>
            </w:r>
          </w:p>
        </w:tc>
        <w:tc>
          <w:tcPr>
            <w:tcW w:w="1134" w:type="dxa"/>
            <w:vAlign w:val="center"/>
            <w:hideMark/>
          </w:tcPr>
          <w:p w14:paraId="6790FD2D" w14:textId="77777777" w:rsidR="00671D55" w:rsidRPr="00063929" w:rsidRDefault="00671D55" w:rsidP="00E242F4">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063929">
              <w:rPr>
                <w:rFonts w:cstheme="minorHAnsi"/>
                <w:color w:val="000000"/>
              </w:rPr>
              <w:t>1,35E-23</w:t>
            </w:r>
          </w:p>
        </w:tc>
        <w:tc>
          <w:tcPr>
            <w:tcW w:w="2721" w:type="dxa"/>
            <w:vAlign w:val="center"/>
            <w:hideMark/>
          </w:tcPr>
          <w:p w14:paraId="404D96EB" w14:textId="77777777" w:rsidR="00671D55" w:rsidRPr="00063929" w:rsidRDefault="00671D55" w:rsidP="00E242F4">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063929">
              <w:rPr>
                <w:rFonts w:cstheme="minorHAnsi"/>
              </w:rPr>
              <w:t>Vrai</w:t>
            </w:r>
          </w:p>
        </w:tc>
      </w:tr>
      <w:tr w:rsidR="00671D55" w:rsidRPr="002377A0" w14:paraId="3B19A2EE" w14:textId="77777777" w:rsidTr="00F523F0">
        <w:trPr>
          <w:trHeight w:val="340"/>
          <w:jc w:val="center"/>
        </w:trPr>
        <w:tc>
          <w:tcPr>
            <w:cnfStyle w:val="001000000000" w:firstRow="0" w:lastRow="0" w:firstColumn="1" w:lastColumn="0" w:oddVBand="0" w:evenVBand="0" w:oddHBand="0" w:evenHBand="0" w:firstRowFirstColumn="0" w:firstRowLastColumn="0" w:lastRowFirstColumn="0" w:lastRowLastColumn="0"/>
            <w:tcW w:w="2721" w:type="dxa"/>
            <w:vAlign w:val="center"/>
            <w:hideMark/>
          </w:tcPr>
          <w:p w14:paraId="49A35FDA" w14:textId="77777777" w:rsidR="00671D55" w:rsidRPr="00E242F4" w:rsidRDefault="00671D55" w:rsidP="00E242F4">
            <w:pPr>
              <w:rPr>
                <w:rFonts w:cstheme="minorHAnsi"/>
              </w:rPr>
            </w:pPr>
            <w:r w:rsidRPr="00E242F4">
              <w:rPr>
                <w:rFonts w:cstheme="minorHAnsi"/>
                <w:b w:val="0"/>
              </w:rPr>
              <w:t>Marque</w:t>
            </w:r>
          </w:p>
        </w:tc>
        <w:tc>
          <w:tcPr>
            <w:tcW w:w="1361" w:type="dxa"/>
            <w:vAlign w:val="center"/>
            <w:hideMark/>
          </w:tcPr>
          <w:p w14:paraId="1BA11C6B" w14:textId="77777777" w:rsidR="00671D55" w:rsidRPr="00063929" w:rsidRDefault="00671D55" w:rsidP="00E242F4">
            <w:pPr>
              <w:jc w:val="center"/>
              <w:cnfStyle w:val="000000000000" w:firstRow="0" w:lastRow="0" w:firstColumn="0" w:lastColumn="0" w:oddVBand="0" w:evenVBand="0" w:oddHBand="0" w:evenHBand="0" w:firstRowFirstColumn="0" w:firstRowLastColumn="0" w:lastRowFirstColumn="0" w:lastRowLastColumn="0"/>
              <w:rPr>
                <w:rFonts w:cstheme="minorHAnsi"/>
              </w:rPr>
            </w:pPr>
            <w:r w:rsidRPr="00063929">
              <w:rPr>
                <w:rFonts w:cstheme="minorHAnsi"/>
                <w:color w:val="000000"/>
              </w:rPr>
              <w:t>0,09</w:t>
            </w:r>
          </w:p>
        </w:tc>
        <w:tc>
          <w:tcPr>
            <w:tcW w:w="1134" w:type="dxa"/>
            <w:vAlign w:val="center"/>
            <w:hideMark/>
          </w:tcPr>
          <w:p w14:paraId="0ECBEFC5" w14:textId="77777777" w:rsidR="00671D55" w:rsidRPr="00063929" w:rsidRDefault="00671D55" w:rsidP="00E242F4">
            <w:pPr>
              <w:jc w:val="center"/>
              <w:cnfStyle w:val="000000000000" w:firstRow="0" w:lastRow="0" w:firstColumn="0" w:lastColumn="0" w:oddVBand="0" w:evenVBand="0" w:oddHBand="0" w:evenHBand="0" w:firstRowFirstColumn="0" w:firstRowLastColumn="0" w:lastRowFirstColumn="0" w:lastRowLastColumn="0"/>
              <w:rPr>
                <w:rFonts w:cstheme="minorHAnsi"/>
              </w:rPr>
            </w:pPr>
            <w:r w:rsidRPr="00063929">
              <w:rPr>
                <w:rFonts w:cstheme="minorHAnsi"/>
                <w:color w:val="000000"/>
              </w:rPr>
              <w:t>4,89E-01</w:t>
            </w:r>
          </w:p>
        </w:tc>
        <w:tc>
          <w:tcPr>
            <w:tcW w:w="2721" w:type="dxa"/>
            <w:vAlign w:val="center"/>
            <w:hideMark/>
          </w:tcPr>
          <w:p w14:paraId="40BA0333" w14:textId="77777777" w:rsidR="00671D55" w:rsidRPr="00063929" w:rsidRDefault="00671D55" w:rsidP="00E242F4">
            <w:pPr>
              <w:jc w:val="center"/>
              <w:cnfStyle w:val="000000000000" w:firstRow="0" w:lastRow="0" w:firstColumn="0" w:lastColumn="0" w:oddVBand="0" w:evenVBand="0" w:oddHBand="0" w:evenHBand="0" w:firstRowFirstColumn="0" w:firstRowLastColumn="0" w:lastRowFirstColumn="0" w:lastRowLastColumn="0"/>
              <w:rPr>
                <w:rFonts w:cstheme="minorHAnsi"/>
              </w:rPr>
            </w:pPr>
            <w:r w:rsidRPr="00063929">
              <w:rPr>
                <w:rFonts w:cstheme="minorHAnsi"/>
              </w:rPr>
              <w:t>Faux</w:t>
            </w:r>
          </w:p>
        </w:tc>
      </w:tr>
      <w:tr w:rsidR="00671D55" w:rsidRPr="002377A0" w14:paraId="71ED9317" w14:textId="77777777" w:rsidTr="00F523F0">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2721" w:type="dxa"/>
            <w:vAlign w:val="center"/>
            <w:hideMark/>
          </w:tcPr>
          <w:p w14:paraId="618C5169" w14:textId="5E902320" w:rsidR="00671D55" w:rsidRPr="00E242F4" w:rsidRDefault="00B87D1C" w:rsidP="00E242F4">
            <w:pPr>
              <w:rPr>
                <w:rFonts w:cstheme="minorHAnsi"/>
              </w:rPr>
            </w:pPr>
            <w:r w:rsidRPr="00E242F4">
              <w:rPr>
                <w:rFonts w:cstheme="minorHAnsi"/>
                <w:b w:val="0"/>
              </w:rPr>
              <w:t>Facteur sténopé</w:t>
            </w:r>
          </w:p>
        </w:tc>
        <w:tc>
          <w:tcPr>
            <w:tcW w:w="1361" w:type="dxa"/>
            <w:vAlign w:val="center"/>
            <w:hideMark/>
          </w:tcPr>
          <w:p w14:paraId="5F1C17E3" w14:textId="77777777" w:rsidR="00671D55" w:rsidRPr="00063929" w:rsidRDefault="00671D55" w:rsidP="00E242F4">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063929">
              <w:rPr>
                <w:rFonts w:cstheme="minorHAnsi"/>
                <w:color w:val="000000"/>
              </w:rPr>
              <w:t>-0,08</w:t>
            </w:r>
          </w:p>
        </w:tc>
        <w:tc>
          <w:tcPr>
            <w:tcW w:w="1134" w:type="dxa"/>
            <w:vAlign w:val="center"/>
            <w:hideMark/>
          </w:tcPr>
          <w:p w14:paraId="53CD4B23" w14:textId="77777777" w:rsidR="00671D55" w:rsidRPr="00063929" w:rsidRDefault="00671D55" w:rsidP="00E242F4">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063929">
              <w:rPr>
                <w:rFonts w:cstheme="minorHAnsi"/>
                <w:color w:val="000000"/>
              </w:rPr>
              <w:t>5,29E-01</w:t>
            </w:r>
          </w:p>
        </w:tc>
        <w:tc>
          <w:tcPr>
            <w:tcW w:w="2721" w:type="dxa"/>
            <w:vAlign w:val="center"/>
            <w:hideMark/>
          </w:tcPr>
          <w:p w14:paraId="05C8583B" w14:textId="77777777" w:rsidR="00671D55" w:rsidRPr="00063929" w:rsidRDefault="00671D55" w:rsidP="00E242F4">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063929">
              <w:rPr>
                <w:rFonts w:cstheme="minorHAnsi"/>
              </w:rPr>
              <w:t>Faux</w:t>
            </w:r>
          </w:p>
        </w:tc>
      </w:tr>
      <w:tr w:rsidR="00671D55" w:rsidRPr="002377A0" w14:paraId="02A056EA" w14:textId="77777777" w:rsidTr="00F523F0">
        <w:trPr>
          <w:trHeight w:val="340"/>
          <w:jc w:val="center"/>
        </w:trPr>
        <w:tc>
          <w:tcPr>
            <w:cnfStyle w:val="001000000000" w:firstRow="0" w:lastRow="0" w:firstColumn="1" w:lastColumn="0" w:oddVBand="0" w:evenVBand="0" w:oddHBand="0" w:evenHBand="0" w:firstRowFirstColumn="0" w:firstRowLastColumn="0" w:lastRowFirstColumn="0" w:lastRowLastColumn="0"/>
            <w:tcW w:w="2721" w:type="dxa"/>
            <w:vAlign w:val="center"/>
            <w:hideMark/>
          </w:tcPr>
          <w:p w14:paraId="4230DA62" w14:textId="5AA065D4" w:rsidR="00671D55" w:rsidRPr="00E242F4" w:rsidRDefault="00671D55" w:rsidP="00E242F4">
            <w:pPr>
              <w:rPr>
                <w:rFonts w:cstheme="minorHAnsi"/>
              </w:rPr>
            </w:pPr>
            <w:r w:rsidRPr="00E242F4">
              <w:rPr>
                <w:rFonts w:cstheme="minorHAnsi"/>
                <w:b w:val="0"/>
              </w:rPr>
              <w:t>Taille</w:t>
            </w:r>
            <w:r w:rsidR="00B87D1C" w:rsidRPr="00E242F4">
              <w:rPr>
                <w:rFonts w:cstheme="minorHAnsi"/>
                <w:b w:val="0"/>
              </w:rPr>
              <w:t xml:space="preserve"> C</w:t>
            </w:r>
            <w:r w:rsidRPr="00E242F4">
              <w:rPr>
                <w:rFonts w:cstheme="minorHAnsi"/>
                <w:b w:val="0"/>
              </w:rPr>
              <w:t>ristal</w:t>
            </w:r>
          </w:p>
        </w:tc>
        <w:tc>
          <w:tcPr>
            <w:tcW w:w="1361" w:type="dxa"/>
            <w:vAlign w:val="center"/>
            <w:hideMark/>
          </w:tcPr>
          <w:p w14:paraId="6736B359" w14:textId="77777777" w:rsidR="00671D55" w:rsidRPr="00063929" w:rsidRDefault="00671D55" w:rsidP="00E242F4">
            <w:pPr>
              <w:jc w:val="center"/>
              <w:cnfStyle w:val="000000000000" w:firstRow="0" w:lastRow="0" w:firstColumn="0" w:lastColumn="0" w:oddVBand="0" w:evenVBand="0" w:oddHBand="0" w:evenHBand="0" w:firstRowFirstColumn="0" w:firstRowLastColumn="0" w:lastRowFirstColumn="0" w:lastRowLastColumn="0"/>
              <w:rPr>
                <w:rFonts w:cstheme="minorHAnsi"/>
              </w:rPr>
            </w:pPr>
            <w:r w:rsidRPr="00063929">
              <w:rPr>
                <w:rFonts w:cstheme="minorHAnsi"/>
                <w:color w:val="000000"/>
              </w:rPr>
              <w:t>-0,07</w:t>
            </w:r>
          </w:p>
        </w:tc>
        <w:tc>
          <w:tcPr>
            <w:tcW w:w="1134" w:type="dxa"/>
            <w:vAlign w:val="center"/>
            <w:hideMark/>
          </w:tcPr>
          <w:p w14:paraId="388B3DB1" w14:textId="77777777" w:rsidR="00671D55" w:rsidRPr="00063929" w:rsidRDefault="00671D55" w:rsidP="00E242F4">
            <w:pPr>
              <w:jc w:val="center"/>
              <w:cnfStyle w:val="000000000000" w:firstRow="0" w:lastRow="0" w:firstColumn="0" w:lastColumn="0" w:oddVBand="0" w:evenVBand="0" w:oddHBand="0" w:evenHBand="0" w:firstRowFirstColumn="0" w:firstRowLastColumn="0" w:lastRowFirstColumn="0" w:lastRowLastColumn="0"/>
              <w:rPr>
                <w:rFonts w:cstheme="minorHAnsi"/>
              </w:rPr>
            </w:pPr>
            <w:r w:rsidRPr="00063929">
              <w:rPr>
                <w:rFonts w:cstheme="minorHAnsi"/>
                <w:color w:val="000000"/>
              </w:rPr>
              <w:t>5,67E-01</w:t>
            </w:r>
          </w:p>
        </w:tc>
        <w:tc>
          <w:tcPr>
            <w:tcW w:w="2721" w:type="dxa"/>
            <w:vAlign w:val="center"/>
            <w:hideMark/>
          </w:tcPr>
          <w:p w14:paraId="50CA7967" w14:textId="77777777" w:rsidR="00671D55" w:rsidRPr="00063929" w:rsidRDefault="00671D55" w:rsidP="00E242F4">
            <w:pPr>
              <w:jc w:val="center"/>
              <w:cnfStyle w:val="000000000000" w:firstRow="0" w:lastRow="0" w:firstColumn="0" w:lastColumn="0" w:oddVBand="0" w:evenVBand="0" w:oddHBand="0" w:evenHBand="0" w:firstRowFirstColumn="0" w:firstRowLastColumn="0" w:lastRowFirstColumn="0" w:lastRowLastColumn="0"/>
              <w:rPr>
                <w:rFonts w:cstheme="minorHAnsi"/>
              </w:rPr>
            </w:pPr>
            <w:r w:rsidRPr="00063929">
              <w:rPr>
                <w:rFonts w:cstheme="minorHAnsi"/>
              </w:rPr>
              <w:t>Faux</w:t>
            </w:r>
          </w:p>
        </w:tc>
      </w:tr>
      <w:tr w:rsidR="00671D55" w:rsidRPr="002377A0" w14:paraId="562708C2" w14:textId="77777777" w:rsidTr="00F523F0">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2721" w:type="dxa"/>
            <w:vAlign w:val="center"/>
          </w:tcPr>
          <w:p w14:paraId="5C32F119" w14:textId="566F62BC" w:rsidR="00671D55" w:rsidRPr="00E242F4" w:rsidRDefault="00B87D1C" w:rsidP="00E242F4">
            <w:pPr>
              <w:rPr>
                <w:rFonts w:cstheme="minorHAnsi"/>
              </w:rPr>
            </w:pPr>
            <w:r w:rsidRPr="00E242F4">
              <w:rPr>
                <w:rFonts w:cstheme="minorHAnsi"/>
                <w:b w:val="0"/>
              </w:rPr>
              <w:t>Taille du pixel</w:t>
            </w:r>
          </w:p>
        </w:tc>
        <w:tc>
          <w:tcPr>
            <w:tcW w:w="1361" w:type="dxa"/>
            <w:vAlign w:val="center"/>
          </w:tcPr>
          <w:p w14:paraId="29583EBA" w14:textId="77777777" w:rsidR="00671D55" w:rsidRPr="00063929" w:rsidRDefault="00671D55" w:rsidP="00E242F4">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063929">
              <w:rPr>
                <w:rFonts w:cstheme="minorHAnsi"/>
                <w:color w:val="000000"/>
              </w:rPr>
              <w:t>0,06</w:t>
            </w:r>
          </w:p>
        </w:tc>
        <w:tc>
          <w:tcPr>
            <w:tcW w:w="1134" w:type="dxa"/>
            <w:vAlign w:val="center"/>
          </w:tcPr>
          <w:p w14:paraId="396B2C9A" w14:textId="77777777" w:rsidR="00671D55" w:rsidRPr="00063929" w:rsidRDefault="00671D55" w:rsidP="00E242F4">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063929">
              <w:rPr>
                <w:rFonts w:cstheme="minorHAnsi"/>
                <w:color w:val="000000"/>
              </w:rPr>
              <w:t>6,61E-01</w:t>
            </w:r>
          </w:p>
        </w:tc>
        <w:tc>
          <w:tcPr>
            <w:tcW w:w="2721" w:type="dxa"/>
            <w:vAlign w:val="center"/>
          </w:tcPr>
          <w:p w14:paraId="5F9AF147" w14:textId="77777777" w:rsidR="00671D55" w:rsidRPr="00063929" w:rsidRDefault="00671D55" w:rsidP="00E242F4">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063929">
              <w:rPr>
                <w:rFonts w:cstheme="minorHAnsi"/>
              </w:rPr>
              <w:t>Faux</w:t>
            </w:r>
          </w:p>
        </w:tc>
      </w:tr>
    </w:tbl>
    <w:p w14:paraId="3287DDC2" w14:textId="65BA3B73" w:rsidR="00671D55" w:rsidRPr="00933299" w:rsidRDefault="00671D55" w:rsidP="00BA0923">
      <w:pPr>
        <w:spacing w:after="0"/>
        <w:ind w:left="1134" w:right="1132"/>
        <w:rPr>
          <w:i/>
          <w:iCs/>
          <w:color w:val="44546A" w:themeColor="text2"/>
          <w:sz w:val="18"/>
          <w:szCs w:val="18"/>
        </w:rPr>
      </w:pPr>
      <w:bookmarkStart w:id="2272" w:name="_Ref175671370"/>
      <w:bookmarkStart w:id="2273" w:name="_Toc193803406"/>
      <w:r w:rsidRPr="00933299">
        <w:rPr>
          <w:i/>
          <w:iCs/>
          <w:color w:val="44546A" w:themeColor="text2"/>
          <w:sz w:val="18"/>
          <w:szCs w:val="18"/>
        </w:rPr>
        <w:t xml:space="preserve">Tableau </w:t>
      </w:r>
      <w:r w:rsidR="009A4BE0" w:rsidRPr="00933299">
        <w:rPr>
          <w:i/>
          <w:iCs/>
          <w:color w:val="44546A" w:themeColor="text2"/>
          <w:sz w:val="18"/>
          <w:szCs w:val="18"/>
        </w:rPr>
        <w:fldChar w:fldCharType="begin"/>
      </w:r>
      <w:r w:rsidR="009A4BE0" w:rsidRPr="00933299">
        <w:rPr>
          <w:i/>
          <w:iCs/>
          <w:color w:val="44546A" w:themeColor="text2"/>
          <w:sz w:val="18"/>
          <w:szCs w:val="18"/>
        </w:rPr>
        <w:instrText xml:space="preserve"> SEQ Tableau \* ARABIC </w:instrText>
      </w:r>
      <w:r w:rsidR="009A4BE0" w:rsidRPr="00933299">
        <w:rPr>
          <w:i/>
          <w:iCs/>
          <w:color w:val="44546A" w:themeColor="text2"/>
          <w:sz w:val="18"/>
          <w:szCs w:val="18"/>
        </w:rPr>
        <w:fldChar w:fldCharType="separate"/>
      </w:r>
      <w:r w:rsidR="00C30592">
        <w:rPr>
          <w:i/>
          <w:iCs/>
          <w:noProof/>
          <w:color w:val="44546A" w:themeColor="text2"/>
          <w:sz w:val="18"/>
          <w:szCs w:val="18"/>
        </w:rPr>
        <w:t>30</w:t>
      </w:r>
      <w:r w:rsidR="009A4BE0" w:rsidRPr="00933299">
        <w:rPr>
          <w:i/>
          <w:iCs/>
          <w:color w:val="44546A" w:themeColor="text2"/>
          <w:sz w:val="18"/>
          <w:szCs w:val="18"/>
        </w:rPr>
        <w:fldChar w:fldCharType="end"/>
      </w:r>
      <w:bookmarkEnd w:id="2272"/>
      <w:r w:rsidRPr="00933299">
        <w:rPr>
          <w:i/>
          <w:iCs/>
          <w:color w:val="44546A" w:themeColor="text2"/>
          <w:sz w:val="18"/>
          <w:szCs w:val="18"/>
        </w:rPr>
        <w:t> : Corrélations et p-values de l’erreur relative par rapport aux autres paramètres, au Tc</w:t>
      </w:r>
      <w:r w:rsidRPr="00933299">
        <w:rPr>
          <w:i/>
          <w:iCs/>
          <w:color w:val="44546A" w:themeColor="text2"/>
          <w:sz w:val="18"/>
          <w:szCs w:val="18"/>
        </w:rPr>
        <w:noBreakHyphen/>
        <w:t>99m, en collimateur sténopé, en conditions locales, par rapport au fantôme F11.</w:t>
      </w:r>
      <w:bookmarkEnd w:id="2273"/>
    </w:p>
    <w:p w14:paraId="215328CE" w14:textId="77777777" w:rsidR="00671D55" w:rsidRDefault="00671D55" w:rsidP="00671D55"/>
    <w:p w14:paraId="0E512BB3" w14:textId="078C00B4" w:rsidR="00671D55" w:rsidRDefault="00671D55" w:rsidP="00063929">
      <w:pPr>
        <w:jc w:val="both"/>
      </w:pPr>
      <w:r>
        <w:t>L’utilisation d’un protocole standardisé pour la mesure de la sensibilité au Tc</w:t>
      </w:r>
      <w:r>
        <w:noBreakHyphen/>
        <w:t>99m en collimateur sténopé permet de limiter la corrélation de l’erreur relative au volume du fantôme. La valeur absolue de la sensibilité reste corrélée à la marque et à la taille de pixel.</w:t>
      </w:r>
    </w:p>
    <w:p w14:paraId="2103B2CA" w14:textId="77777777" w:rsidR="00BE57CB" w:rsidRDefault="00BE57CB" w:rsidP="00063929">
      <w:pPr>
        <w:jc w:val="both"/>
      </w:pPr>
    </w:p>
    <w:p w14:paraId="6769EE34" w14:textId="2036942A" w:rsidR="00671D55" w:rsidRDefault="008B002F" w:rsidP="003B678E">
      <w:pPr>
        <w:pStyle w:val="Titre3"/>
      </w:pPr>
      <w:bookmarkStart w:id="2274" w:name="_Toc193972809"/>
      <w:r>
        <w:t>Résultats</w:t>
      </w:r>
      <w:r w:rsidR="00FE5F17">
        <w:t xml:space="preserve"> sur l’utilisation d’une configuration standardisée</w:t>
      </w:r>
      <w:bookmarkEnd w:id="2274"/>
    </w:p>
    <w:p w14:paraId="227E7CF2" w14:textId="77777777" w:rsidR="003B678E" w:rsidRPr="003B678E" w:rsidRDefault="003B678E" w:rsidP="003B678E"/>
    <w:p w14:paraId="65E4279E" w14:textId="603A08A0" w:rsidR="00671D55" w:rsidRDefault="00592777" w:rsidP="00063929">
      <w:pPr>
        <w:jc w:val="both"/>
      </w:pPr>
      <w:commentRangeStart w:id="2275"/>
      <w:commentRangeStart w:id="2276"/>
      <w:r>
        <w:t>L</w:t>
      </w:r>
      <w:r w:rsidR="00671D55">
        <w:t>’utilisation d</w:t>
      </w:r>
      <w:r w:rsidR="00063929">
        <w:t>’un</w:t>
      </w:r>
      <w:r w:rsidR="00671D55">
        <w:t xml:space="preserve"> protocole standardisé </w:t>
      </w:r>
      <w:r>
        <w:t xml:space="preserve">avec des collimateurs parallèles </w:t>
      </w:r>
      <w:r w:rsidR="00671D55">
        <w:t xml:space="preserve">a permis </w:t>
      </w:r>
      <w:r w:rsidR="00063929">
        <w:t xml:space="preserve">de </w:t>
      </w:r>
      <w:r w:rsidR="00671D55">
        <w:t>réduire</w:t>
      </w:r>
      <w:r>
        <w:t xml:space="preserve"> non seulement</w:t>
      </w:r>
      <w:r w:rsidR="00671D55">
        <w:t xml:space="preserve"> l’écart type</w:t>
      </w:r>
      <w:r>
        <w:t xml:space="preserve"> de</w:t>
      </w:r>
      <w:r w:rsidR="00671D55">
        <w:t xml:space="preserve"> la sensibilité</w:t>
      </w:r>
      <w:r>
        <w:t>,</w:t>
      </w:r>
      <w:r w:rsidR="00671D55">
        <w:t xml:space="preserve"> mais </w:t>
      </w:r>
      <w:r>
        <w:t>également</w:t>
      </w:r>
      <w:r w:rsidR="00671D55">
        <w:t xml:space="preserve"> </w:t>
      </w:r>
      <w:r w:rsidR="006942E1">
        <w:t xml:space="preserve">de </w:t>
      </w:r>
      <w:r>
        <w:t>diminuer</w:t>
      </w:r>
      <w:r w:rsidR="006942E1">
        <w:t xml:space="preserve"> </w:t>
      </w:r>
      <w:r w:rsidR="00671D55">
        <w:t xml:space="preserve">la valeur moyenne et l’écart type </w:t>
      </w:r>
      <w:r>
        <w:t>de</w:t>
      </w:r>
      <w:r w:rsidR="00671D55">
        <w:t xml:space="preserve"> l’erreur relative.</w:t>
      </w:r>
      <w:r w:rsidR="00F61482">
        <w:t xml:space="preserve"> </w:t>
      </w:r>
      <w:r>
        <w:t>Cette dernière</w:t>
      </w:r>
      <w:r w:rsidR="00671D55">
        <w:t xml:space="preserve"> est centré</w:t>
      </w:r>
      <w:r w:rsidR="00063929">
        <w:t>e</w:t>
      </w:r>
      <w:r w:rsidR="00671D55">
        <w:t xml:space="preserve"> </w:t>
      </w:r>
      <w:r>
        <w:t>autour de</w:t>
      </w:r>
      <w:r w:rsidR="006942E1">
        <w:t> </w:t>
      </w:r>
      <w:r w:rsidR="00671D55">
        <w:t xml:space="preserve">0, </w:t>
      </w:r>
      <w:r>
        <w:t xml:space="preserve">indiquant ainsi l’absence quasi-totale </w:t>
      </w:r>
      <w:r w:rsidR="00671D55">
        <w:t>de biais</w:t>
      </w:r>
      <w:r>
        <w:t>, avec</w:t>
      </w:r>
      <w:r w:rsidR="00671D55">
        <w:t xml:space="preserve"> une dispersion inférieur</w:t>
      </w:r>
      <w:r w:rsidR="00063929">
        <w:t>e</w:t>
      </w:r>
      <w:r w:rsidR="00671D55">
        <w:t xml:space="preserve"> à </w:t>
      </w:r>
      <w:r w:rsidR="00671D55">
        <w:lastRenderedPageBreak/>
        <w:t xml:space="preserve">5%. </w:t>
      </w:r>
      <w:del w:id="2277" w:author="BEAUMONT Tiffany" w:date="2025-02-28T15:14:00Z">
        <w:r w:rsidR="00671D55" w:rsidDel="00730C03">
          <w:delText xml:space="preserve"> </w:delText>
        </w:r>
      </w:del>
      <w:r w:rsidR="00671D55">
        <w:t xml:space="preserve">Ces </w:t>
      </w:r>
      <w:r>
        <w:t>résultats appuient l’usage</w:t>
      </w:r>
      <w:r w:rsidR="00671D55">
        <w:t xml:space="preserve"> d</w:t>
      </w:r>
      <w:r w:rsidR="00063929">
        <w:t>’un</w:t>
      </w:r>
      <w:r w:rsidR="00671D55">
        <w:t xml:space="preserve"> protocole standardisé</w:t>
      </w:r>
      <w:r w:rsidR="00063929">
        <w:t xml:space="preserve"> </w:t>
      </w:r>
      <w:r w:rsidR="00671D55">
        <w:t>pour les collimateurs parallèles</w:t>
      </w:r>
      <w:r>
        <w:t>, garantissant une quantification</w:t>
      </w:r>
      <w:r w:rsidR="00671D55">
        <w:t xml:space="preserve"> précise et reproductib</w:t>
      </w:r>
      <w:r w:rsidR="00BA0923">
        <w:t>le de l’activité thyroïdienne.</w:t>
      </w:r>
    </w:p>
    <w:p w14:paraId="7CD0B35C" w14:textId="24BD69DD" w:rsidR="00671D55" w:rsidRDefault="00592777" w:rsidP="00063929">
      <w:pPr>
        <w:jc w:val="both"/>
      </w:pPr>
      <w:r>
        <w:t>En revanche, p</w:t>
      </w:r>
      <w:r w:rsidR="00671D55">
        <w:t>our les collimateurs sténopés</w:t>
      </w:r>
      <w:r w:rsidR="00063929">
        <w:t>,</w:t>
      </w:r>
      <w:r w:rsidR="00671D55">
        <w:t xml:space="preserve"> même en </w:t>
      </w:r>
      <w:r>
        <w:t>appliquant</w:t>
      </w:r>
      <w:r w:rsidR="00671D55">
        <w:t xml:space="preserve"> des conditions d’acquisition standardisé</w:t>
      </w:r>
      <w:r w:rsidR="00063929">
        <w:t>es,</w:t>
      </w:r>
      <w:r w:rsidR="00671D55">
        <w:t xml:space="preserve"> l’écart type </w:t>
      </w:r>
      <w:r>
        <w:t>reste suffisamment élevé pour rendre</w:t>
      </w:r>
      <w:r w:rsidR="00671D55">
        <w:t xml:space="preserve"> </w:t>
      </w:r>
      <w:r>
        <w:t xml:space="preserve">l’utilisation de </w:t>
      </w:r>
      <w:r w:rsidR="00671D55">
        <w:t xml:space="preserve">ce système </w:t>
      </w:r>
      <w:r>
        <w:t xml:space="preserve">risquée </w:t>
      </w:r>
      <w:r w:rsidR="00671D55">
        <w:t>pour la quantification. En effet</w:t>
      </w:r>
      <w:r>
        <w:t>,</w:t>
      </w:r>
      <w:r w:rsidR="00671D55">
        <w:t xml:space="preserve"> un écart type de 30% </w:t>
      </w:r>
      <w:r>
        <w:t>implique qu’avec une facteur</w:t>
      </w:r>
      <w:r w:rsidR="00671D55">
        <w:t xml:space="preserve"> k=2 (</w:t>
      </w:r>
      <w:r>
        <w:t xml:space="preserve">correspondant à </w:t>
      </w:r>
      <w:r w:rsidR="00671D55">
        <w:t>95% des données)</w:t>
      </w:r>
      <w:r>
        <w:t>,</w:t>
      </w:r>
      <w:r w:rsidR="00671D55">
        <w:t xml:space="preserve"> l’incertitude </w:t>
      </w:r>
      <w:commentRangeStart w:id="2278"/>
      <w:r w:rsidR="00671D55">
        <w:t>sur</w:t>
      </w:r>
      <w:commentRangeEnd w:id="2278"/>
      <w:r w:rsidR="008B002F">
        <w:rPr>
          <w:rStyle w:val="Marquedecommentaire"/>
        </w:rPr>
        <w:commentReference w:id="2278"/>
      </w:r>
      <w:r w:rsidR="00671D55">
        <w:t xml:space="preserve"> la quantification </w:t>
      </w:r>
      <w:r>
        <w:t xml:space="preserve">pourrait </w:t>
      </w:r>
      <w:r w:rsidR="00671D55">
        <w:t>attendr</w:t>
      </w:r>
      <w:r>
        <w:t>e</w:t>
      </w:r>
      <w:r w:rsidR="00671D55">
        <w:t xml:space="preserve"> 60%. </w:t>
      </w:r>
      <w:commentRangeEnd w:id="2275"/>
      <w:r w:rsidR="00DA20A7">
        <w:rPr>
          <w:rStyle w:val="Marquedecommentaire"/>
        </w:rPr>
        <w:commentReference w:id="2275"/>
      </w:r>
      <w:commentRangeEnd w:id="2276"/>
      <w:r w:rsidR="00465BD4">
        <w:rPr>
          <w:rStyle w:val="Marquedecommentaire"/>
        </w:rPr>
        <w:commentReference w:id="2276"/>
      </w:r>
    </w:p>
    <w:p w14:paraId="1192FD95" w14:textId="77777777" w:rsidR="00E242F4" w:rsidRPr="00E94995" w:rsidRDefault="00E242F4" w:rsidP="00063929">
      <w:pPr>
        <w:jc w:val="both"/>
      </w:pPr>
    </w:p>
    <w:p w14:paraId="6E4245CB" w14:textId="3EFDFC35" w:rsidR="00671D55" w:rsidRDefault="00BA0923" w:rsidP="00BA0923">
      <w:pPr>
        <w:pStyle w:val="Titre2"/>
      </w:pPr>
      <w:bookmarkStart w:id="2279" w:name="_Résultats_de_la"/>
      <w:bookmarkStart w:id="2280" w:name="_Toc193972810"/>
      <w:bookmarkEnd w:id="2279"/>
      <w:r>
        <w:t>Mesures de sensibilité en conditions locales et standardisées</w:t>
      </w:r>
      <w:bookmarkEnd w:id="2280"/>
    </w:p>
    <w:p w14:paraId="07EE6438" w14:textId="77777777" w:rsidR="00094944" w:rsidRDefault="00094944" w:rsidP="00BA0923">
      <w:pPr>
        <w:spacing w:after="0"/>
        <w:jc w:val="both"/>
      </w:pPr>
    </w:p>
    <w:p w14:paraId="0B3567B1" w14:textId="7DED72A7" w:rsidR="00094944" w:rsidRDefault="00094944" w:rsidP="00094944">
      <w:pPr>
        <w:jc w:val="both"/>
      </w:pPr>
      <w:r>
        <w:t>Les graphes</w:t>
      </w:r>
      <w:r w:rsidR="00BA0923">
        <w:t xml:space="preserve"> </w:t>
      </w:r>
      <w:r>
        <w:t xml:space="preserve">de sensibilité </w:t>
      </w:r>
      <w:r w:rsidR="00BA0923">
        <w:t xml:space="preserve">ci-après </w:t>
      </w:r>
      <w:r>
        <w:t>comparent les résultats obtenus pour les configurations locales et les configurations standardisées. Les configurations locales conçues pour l’étude multicentrique et trop proches des configurations standardisées ont été exclues.</w:t>
      </w:r>
      <w:r w:rsidR="00BA0923">
        <w:t xml:space="preserve"> </w:t>
      </w:r>
      <w:r w:rsidRPr="00CF4E74">
        <w:t>Les sensibilités obtenues pour chacune des configurations (locales et s</w:t>
      </w:r>
      <w:r>
        <w:t>t</w:t>
      </w:r>
      <w:r w:rsidRPr="00CF4E74">
        <w:t>andardisées) sont comparées par un</w:t>
      </w:r>
      <w:r>
        <w:t xml:space="preserve"> test de </w:t>
      </w:r>
      <w:proofErr w:type="spellStart"/>
      <w:r>
        <w:t>wilcoxon</w:t>
      </w:r>
      <w:proofErr w:type="spellEnd"/>
      <w:r>
        <w:t xml:space="preserve"> pairé</w:t>
      </w:r>
      <w:r w:rsidRPr="00CF4E74">
        <w:t xml:space="preserve"> </w:t>
      </w:r>
      <w:r w:rsidRPr="00C7196F">
        <w:t>par label (taille</w:t>
      </w:r>
      <w:r>
        <w:t> de cristal -</w:t>
      </w:r>
      <w:r w:rsidRPr="00C7196F">
        <w:t xml:space="preserve"> constructeur - colli</w:t>
      </w:r>
      <w:r>
        <w:t>mateur</w:t>
      </w:r>
      <w:r w:rsidRPr="00C7196F">
        <w:t xml:space="preserve"> ou </w:t>
      </w:r>
      <w:proofErr w:type="spellStart"/>
      <w:r w:rsidRPr="00C7196F">
        <w:t>stenopé</w:t>
      </w:r>
      <w:proofErr w:type="spellEnd"/>
      <w:r w:rsidRPr="00C7196F">
        <w:t>)</w:t>
      </w:r>
      <w:r>
        <w:t>.</w:t>
      </w:r>
      <w:r w:rsidRPr="00C7196F">
        <w:t xml:space="preserve"> </w:t>
      </w:r>
      <w:r>
        <w:t>Les données ont été subdivisées en 4 sous parties en fonction des collimateurs (parallèle ou sténopé) et des radionucléides utilisés (I-123 ou Tc</w:t>
      </w:r>
      <w:r>
        <w:noBreakHyphen/>
        <w:t>99m).</w:t>
      </w:r>
    </w:p>
    <w:p w14:paraId="6A64D9AA" w14:textId="77777777" w:rsidR="00E242F4" w:rsidRDefault="00E242F4" w:rsidP="00BA0923">
      <w:pPr>
        <w:spacing w:after="0"/>
        <w:jc w:val="both"/>
      </w:pPr>
    </w:p>
    <w:p w14:paraId="07223365" w14:textId="77777777" w:rsidR="00671D55" w:rsidRDefault="00671D55" w:rsidP="00BA0923">
      <w:pPr>
        <w:pStyle w:val="Titre3"/>
      </w:pPr>
      <w:bookmarkStart w:id="2281" w:name="_Toc181034312"/>
      <w:bookmarkStart w:id="2282" w:name="_Toc193972811"/>
      <w:r>
        <w:t>Collimateur parallèle, I</w:t>
      </w:r>
      <w:r>
        <w:noBreakHyphen/>
        <w:t>123</w:t>
      </w:r>
      <w:bookmarkEnd w:id="2281"/>
      <w:bookmarkEnd w:id="2282"/>
    </w:p>
    <w:p w14:paraId="461A584C" w14:textId="77777777" w:rsidR="00671D55" w:rsidRPr="000C4B5D" w:rsidRDefault="00671D55" w:rsidP="00BA0923">
      <w:pPr>
        <w:spacing w:after="0"/>
        <w:jc w:val="both"/>
      </w:pPr>
    </w:p>
    <w:p w14:paraId="7BBA34B2" w14:textId="7B1BD42D" w:rsidR="00671D55" w:rsidRDefault="00671D55" w:rsidP="00F65931">
      <w:pPr>
        <w:jc w:val="both"/>
      </w:pPr>
      <w:r>
        <w:t xml:space="preserve">Pour les collimateurs parallèles en I-123, nous observons sur la </w:t>
      </w:r>
      <w:r>
        <w:fldChar w:fldCharType="begin"/>
      </w:r>
      <w:r>
        <w:instrText xml:space="preserve"> REF _Ref175673451 \h </w:instrText>
      </w:r>
      <w:r w:rsidR="00F65931">
        <w:instrText xml:space="preserve"> \* MERGEFORMAT </w:instrText>
      </w:r>
      <w:r>
        <w:fldChar w:fldCharType="separate"/>
      </w:r>
      <w:r w:rsidR="00C30592" w:rsidRPr="00C30592">
        <w:t>Figure 23</w:t>
      </w:r>
      <w:r>
        <w:fldChar w:fldCharType="end"/>
      </w:r>
      <w:r>
        <w:t xml:space="preserve"> que pour 5 configurations (43 </w:t>
      </w:r>
      <w:r w:rsidR="00BC4031">
        <w:t xml:space="preserve">; </w:t>
      </w:r>
      <w:r>
        <w:t>17 </w:t>
      </w:r>
      <w:r w:rsidR="00BC4031">
        <w:t xml:space="preserve">; </w:t>
      </w:r>
      <w:r>
        <w:t>18 </w:t>
      </w:r>
      <w:r w:rsidR="00BC4031">
        <w:t xml:space="preserve">; </w:t>
      </w:r>
      <w:r>
        <w:t>34 </w:t>
      </w:r>
      <w:r w:rsidR="00BC4031">
        <w:t xml:space="preserve">; </w:t>
      </w:r>
      <w:r>
        <w:t xml:space="preserve">12) la hauteur du </w:t>
      </w:r>
      <w:proofErr w:type="spellStart"/>
      <w:r>
        <w:t>boxplot</w:t>
      </w:r>
      <w:proofErr w:type="spellEnd"/>
      <w:r>
        <w:t xml:space="preserve"> est plus faible en configurations standardisées ; dans ces cas les conditions standardisées minimisent l’influence du volume de la thyroïde. Pour 4 autres configurations (39 </w:t>
      </w:r>
      <w:r w:rsidR="00BC4031">
        <w:t xml:space="preserve">; </w:t>
      </w:r>
      <w:r>
        <w:t>1 </w:t>
      </w:r>
      <w:r w:rsidR="00BC4031">
        <w:t xml:space="preserve">; </w:t>
      </w:r>
      <w:r>
        <w:t>15 </w:t>
      </w:r>
      <w:r w:rsidR="00BC4031">
        <w:t xml:space="preserve">; </w:t>
      </w:r>
      <w:r>
        <w:t>37) la hauteur est sensiblement la même</w:t>
      </w:r>
      <w:r w:rsidRPr="0012082C">
        <w:t xml:space="preserve"> </w:t>
      </w:r>
      <w:r>
        <w:t>et pour les 2 configurations restantes la hauteur est plus importante (16 </w:t>
      </w:r>
      <w:r w:rsidR="00BC4031">
        <w:t xml:space="preserve">; </w:t>
      </w:r>
      <w:r>
        <w:t xml:space="preserve">14). ; dans ces cas il n’y a pas d’impact de la configuration standardisée. </w:t>
      </w:r>
    </w:p>
    <w:p w14:paraId="31848FBE" w14:textId="023D23DA" w:rsidR="00671D55" w:rsidRDefault="00671D55" w:rsidP="00F65931">
      <w:pPr>
        <w:jc w:val="both"/>
      </w:pPr>
      <w:r>
        <w:t>Concernant l’analyse des p-values, l’écart est significatif entre les données de la configuration standardisée et celles de la configuration locale uniquement pour une configuration sur les 5 (NaI5/8-GE-LEHRS</w:t>
      </w:r>
      <w:r w:rsidRPr="0012082C">
        <w:t xml:space="preserve"> </w:t>
      </w:r>
      <w:r>
        <w:t>où la p-value &lt;</w:t>
      </w:r>
      <w:r w:rsidR="00F65931">
        <w:t> </w:t>
      </w:r>
      <w:r>
        <w:t>0,05), pour les 4 autres types de configurations l’écart n’est pas significatif entre les</w:t>
      </w:r>
      <w:r w:rsidR="00D432B6">
        <w:t xml:space="preserve"> séries locales et standards</w:t>
      </w:r>
      <w:r>
        <w:t>.</w:t>
      </w:r>
    </w:p>
    <w:p w14:paraId="771B30A9" w14:textId="45AB07E5" w:rsidR="00E242F4" w:rsidRDefault="00E242F4" w:rsidP="00BC6BB1">
      <w:pPr>
        <w:jc w:val="both"/>
      </w:pPr>
      <w:r>
        <w:t xml:space="preserve">Le </w:t>
      </w:r>
      <w:r>
        <w:fldChar w:fldCharType="begin"/>
      </w:r>
      <w:r>
        <w:instrText xml:space="preserve"> REF _Ref175673671 \h  \* MERGEFORMAT </w:instrText>
      </w:r>
      <w:r>
        <w:fldChar w:fldCharType="separate"/>
      </w:r>
      <w:r w:rsidR="00C30592" w:rsidRPr="00C30592">
        <w:t>Tableau 31</w:t>
      </w:r>
      <w:r>
        <w:fldChar w:fldCharType="end"/>
      </w:r>
      <w:r>
        <w:t xml:space="preserve"> liste le cristal, la marque, le type de collimateur, le fantôme local, la distance, la spectrométrie et la méthode de segmentation utilisés pour les configurations en collimateurs parallèles, à l’I-123.</w:t>
      </w:r>
    </w:p>
    <w:p w14:paraId="458B4843" w14:textId="11F8C376" w:rsidR="00671D55" w:rsidRDefault="0039361B" w:rsidP="00BA0923">
      <w:pPr>
        <w:spacing w:after="0"/>
        <w:jc w:val="center"/>
      </w:pPr>
      <w:r>
        <w:rPr>
          <w:noProof/>
          <w:lang w:eastAsia="fr-FR"/>
        </w:rPr>
        <mc:AlternateContent>
          <mc:Choice Requires="wps">
            <w:drawing>
              <wp:anchor distT="0" distB="0" distL="114300" distR="114300" simplePos="0" relativeHeight="251727872" behindDoc="0" locked="0" layoutInCell="1" allowOverlap="1" wp14:anchorId="0F6F458F" wp14:editId="4B9C2104">
                <wp:simplePos x="0" y="0"/>
                <wp:positionH relativeFrom="column">
                  <wp:posOffset>867410</wp:posOffset>
                </wp:positionH>
                <wp:positionV relativeFrom="paragraph">
                  <wp:posOffset>365760</wp:posOffset>
                </wp:positionV>
                <wp:extent cx="654050" cy="2628900"/>
                <wp:effectExtent l="19050" t="19050" r="12700" b="19050"/>
                <wp:wrapNone/>
                <wp:docPr id="1542568483" name="Rectangle 1542568483"/>
                <wp:cNvGraphicFramePr/>
                <a:graphic xmlns:a="http://schemas.openxmlformats.org/drawingml/2006/main">
                  <a:graphicData uri="http://schemas.microsoft.com/office/word/2010/wordprocessingShape">
                    <wps:wsp>
                      <wps:cNvSpPr/>
                      <wps:spPr>
                        <a:xfrm>
                          <a:off x="0" y="0"/>
                          <a:ext cx="654050" cy="26289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8FCE823" id="Rectangle 1542568483" o:spid="_x0000_s1026" style="position:absolute;margin-left:68.3pt;margin-top:28.8pt;width:51.5pt;height:207pt;z-index:251727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" filled="f" strokecolor="red" strokeweight="2.25pt"/>
            </w:pict>
          </mc:Fallback>
        </mc:AlternateContent>
      </w:r>
      <w:r w:rsidR="00671D55">
        <w:rPr>
          <w:noProof/>
          <w:lang w:eastAsia="fr-FR"/>
        </w:rPr>
        <w:drawing>
          <wp:inline distT="0" distB="0" distL="0" distR="0" wp14:anchorId="6BEAFA62" wp14:editId="25F2A4E3">
            <wp:extent cx="6029325" cy="3286125"/>
            <wp:effectExtent l="0" t="0" r="9525" b="9525"/>
            <wp:docPr id="88" name="Imag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1" cstate="screen">
                      <a:extLst>
                        <a:ext uri="{28A0092B-C50C-407E-A947-70E740481C1C}">
                          <a14:useLocalDpi xmlns:a14="http://schemas.microsoft.com/office/drawing/2010/main"/>
                        </a:ext>
                      </a:extLst>
                    </a:blip>
                    <a:srcRect/>
                    <a:stretch>
                      <a:fillRect/>
                    </a:stretch>
                  </pic:blipFill>
                  <pic:spPr bwMode="auto">
                    <a:xfrm>
                      <a:off x="0" y="0"/>
                      <a:ext cx="6029325" cy="3286125"/>
                    </a:xfrm>
                    <a:prstGeom prst="rect">
                      <a:avLst/>
                    </a:prstGeom>
                    <a:noFill/>
                    <a:ln>
                      <a:noFill/>
                    </a:ln>
                  </pic:spPr>
                </pic:pic>
              </a:graphicData>
            </a:graphic>
          </wp:inline>
        </w:drawing>
      </w:r>
    </w:p>
    <w:p w14:paraId="0B5FFCD2" w14:textId="07C1770F" w:rsidR="00671D55" w:rsidRDefault="00671D55" w:rsidP="00BA0923">
      <w:pPr>
        <w:spacing w:after="0"/>
        <w:jc w:val="center"/>
        <w:rPr>
          <w:i/>
          <w:iCs/>
          <w:color w:val="44546A" w:themeColor="text2"/>
          <w:sz w:val="18"/>
          <w:szCs w:val="18"/>
        </w:rPr>
      </w:pPr>
      <w:bookmarkStart w:id="2283" w:name="_Ref175673451"/>
      <w:bookmarkStart w:id="2284" w:name="_Toc186722422"/>
      <w:r w:rsidRPr="00933299">
        <w:rPr>
          <w:i/>
          <w:iCs/>
          <w:color w:val="44546A" w:themeColor="text2"/>
          <w:sz w:val="18"/>
          <w:szCs w:val="18"/>
        </w:rPr>
        <w:lastRenderedPageBreak/>
        <w:t xml:space="preserve">Figure </w:t>
      </w:r>
      <w:r w:rsidR="009A4BE0" w:rsidRPr="00933299">
        <w:rPr>
          <w:i/>
          <w:iCs/>
          <w:color w:val="44546A" w:themeColor="text2"/>
          <w:sz w:val="18"/>
          <w:szCs w:val="18"/>
        </w:rPr>
        <w:fldChar w:fldCharType="begin"/>
      </w:r>
      <w:r w:rsidR="009A4BE0" w:rsidRPr="00933299">
        <w:rPr>
          <w:i/>
          <w:iCs/>
          <w:color w:val="44546A" w:themeColor="text2"/>
          <w:sz w:val="18"/>
          <w:szCs w:val="18"/>
        </w:rPr>
        <w:instrText xml:space="preserve"> SEQ Figure \* ARABIC </w:instrText>
      </w:r>
      <w:r w:rsidR="009A4BE0" w:rsidRPr="00933299">
        <w:rPr>
          <w:i/>
          <w:iCs/>
          <w:color w:val="44546A" w:themeColor="text2"/>
          <w:sz w:val="18"/>
          <w:szCs w:val="18"/>
        </w:rPr>
        <w:fldChar w:fldCharType="separate"/>
      </w:r>
      <w:r w:rsidR="00C30592">
        <w:rPr>
          <w:i/>
          <w:iCs/>
          <w:noProof/>
          <w:color w:val="44546A" w:themeColor="text2"/>
          <w:sz w:val="18"/>
          <w:szCs w:val="18"/>
        </w:rPr>
        <w:t>23</w:t>
      </w:r>
      <w:r w:rsidR="009A4BE0" w:rsidRPr="00933299">
        <w:rPr>
          <w:i/>
          <w:iCs/>
          <w:color w:val="44546A" w:themeColor="text2"/>
          <w:sz w:val="18"/>
          <w:szCs w:val="18"/>
        </w:rPr>
        <w:fldChar w:fldCharType="end"/>
      </w:r>
      <w:bookmarkEnd w:id="2283"/>
      <w:r w:rsidRPr="00933299">
        <w:rPr>
          <w:i/>
          <w:iCs/>
          <w:color w:val="44546A" w:themeColor="text2"/>
          <w:sz w:val="18"/>
          <w:szCs w:val="18"/>
        </w:rPr>
        <w:t> : Sensibilité selon le protocole (local ou standardisé) pour les 5 fantômes, en collimateurs parallèles, à l’I-</w:t>
      </w:r>
      <w:commentRangeStart w:id="2285"/>
      <w:r w:rsidRPr="00933299">
        <w:rPr>
          <w:i/>
          <w:iCs/>
          <w:color w:val="44546A" w:themeColor="text2"/>
          <w:sz w:val="18"/>
          <w:szCs w:val="18"/>
        </w:rPr>
        <w:t>123</w:t>
      </w:r>
      <w:commentRangeEnd w:id="2285"/>
      <w:r w:rsidR="0039361B">
        <w:rPr>
          <w:rStyle w:val="Marquedecommentaire"/>
        </w:rPr>
        <w:commentReference w:id="2285"/>
      </w:r>
      <w:bookmarkEnd w:id="2284"/>
    </w:p>
    <w:p w14:paraId="5F8AAA06" w14:textId="77777777" w:rsidR="00BA0923" w:rsidRPr="00BA0923" w:rsidRDefault="00BA0923" w:rsidP="00BA0923">
      <w:pPr>
        <w:spacing w:after="0"/>
        <w:jc w:val="both"/>
      </w:pPr>
    </w:p>
    <w:tbl>
      <w:tblPr>
        <w:tblStyle w:val="TableauGrille5Fonc-Accentuation5"/>
        <w:tblW w:w="10247" w:type="dxa"/>
        <w:jc w:val="center"/>
        <w:tblLayout w:type="fixed"/>
        <w:tblLook w:val="0420" w:firstRow="1" w:lastRow="0" w:firstColumn="0" w:lastColumn="0" w:noHBand="0" w:noVBand="1"/>
      </w:tblPr>
      <w:tblGrid>
        <w:gridCol w:w="816"/>
        <w:gridCol w:w="787"/>
        <w:gridCol w:w="2621"/>
        <w:gridCol w:w="1549"/>
        <w:gridCol w:w="984"/>
        <w:gridCol w:w="1523"/>
        <w:gridCol w:w="1967"/>
      </w:tblGrid>
      <w:tr w:rsidR="00671D55" w14:paraId="6CDA0BFB" w14:textId="77777777" w:rsidTr="0039361B">
        <w:trPr>
          <w:cnfStyle w:val="100000000000" w:firstRow="1" w:lastRow="0" w:firstColumn="0" w:lastColumn="0" w:oddVBand="0" w:evenVBand="0" w:oddHBand="0" w:evenHBand="0" w:firstRowFirstColumn="0" w:firstRowLastColumn="0" w:lastRowFirstColumn="0" w:lastRowLastColumn="0"/>
          <w:jc w:val="center"/>
        </w:trPr>
        <w:tc>
          <w:tcPr>
            <w:tcW w:w="816" w:type="dxa"/>
            <w:vAlign w:val="center"/>
          </w:tcPr>
          <w:p w14:paraId="2C984B9C" w14:textId="260FEE38" w:rsidR="00671D55" w:rsidRPr="00F65931" w:rsidRDefault="0039361B" w:rsidP="0039361B">
            <w:pPr>
              <w:ind w:left="-110" w:right="-214"/>
              <w:rPr>
                <w:rFonts w:cstheme="minorHAnsi"/>
              </w:rPr>
            </w:pPr>
            <w:r>
              <w:rPr>
                <w:rFonts w:cstheme="minorHAnsi"/>
              </w:rPr>
              <w:t xml:space="preserve"> </w:t>
            </w:r>
            <w:r w:rsidR="00671D55" w:rsidRPr="00F65931">
              <w:rPr>
                <w:rFonts w:cstheme="minorHAnsi"/>
              </w:rPr>
              <w:t>CONFIG</w:t>
            </w:r>
          </w:p>
        </w:tc>
        <w:tc>
          <w:tcPr>
            <w:tcW w:w="787" w:type="dxa"/>
            <w:vAlign w:val="center"/>
          </w:tcPr>
          <w:p w14:paraId="69996FC5" w14:textId="77777777" w:rsidR="00671D55" w:rsidRPr="00F65931" w:rsidRDefault="00671D55" w:rsidP="0039361B">
            <w:pPr>
              <w:ind w:left="-79" w:right="-71"/>
              <w:jc w:val="center"/>
              <w:rPr>
                <w:rFonts w:cstheme="minorHAnsi"/>
              </w:rPr>
            </w:pPr>
            <w:r w:rsidRPr="00F65931">
              <w:rPr>
                <w:rFonts w:cstheme="minorHAnsi"/>
              </w:rPr>
              <w:t>Centre</w:t>
            </w:r>
          </w:p>
        </w:tc>
        <w:tc>
          <w:tcPr>
            <w:tcW w:w="2621" w:type="dxa"/>
            <w:vAlign w:val="center"/>
          </w:tcPr>
          <w:p w14:paraId="3E61B913" w14:textId="77777777" w:rsidR="00671D55" w:rsidRPr="00F65931" w:rsidRDefault="00671D55" w:rsidP="00E242F4">
            <w:pPr>
              <w:jc w:val="center"/>
              <w:rPr>
                <w:rFonts w:cstheme="minorHAnsi"/>
              </w:rPr>
            </w:pPr>
            <w:r w:rsidRPr="00F65931">
              <w:rPr>
                <w:rFonts w:cstheme="minorHAnsi"/>
              </w:rPr>
              <w:t>Cristal-Constructeur-Colli</w:t>
            </w:r>
          </w:p>
        </w:tc>
        <w:tc>
          <w:tcPr>
            <w:tcW w:w="1549" w:type="dxa"/>
            <w:vAlign w:val="center"/>
          </w:tcPr>
          <w:p w14:paraId="4605E5F1" w14:textId="77777777" w:rsidR="00671D55" w:rsidRPr="00F65931" w:rsidRDefault="00671D55" w:rsidP="00E242F4">
            <w:pPr>
              <w:jc w:val="center"/>
              <w:rPr>
                <w:rFonts w:cstheme="minorHAnsi"/>
              </w:rPr>
            </w:pPr>
            <w:proofErr w:type="spellStart"/>
            <w:r w:rsidRPr="00F65931">
              <w:rPr>
                <w:rFonts w:cstheme="minorHAnsi"/>
              </w:rPr>
              <w:t>Type_fantome</w:t>
            </w:r>
            <w:proofErr w:type="spellEnd"/>
          </w:p>
        </w:tc>
        <w:tc>
          <w:tcPr>
            <w:tcW w:w="984" w:type="dxa"/>
            <w:vAlign w:val="center"/>
          </w:tcPr>
          <w:p w14:paraId="49E5C95B" w14:textId="77777777" w:rsidR="0039361B" w:rsidRDefault="00671D55" w:rsidP="0039361B">
            <w:pPr>
              <w:ind w:left="-79" w:right="-71"/>
              <w:jc w:val="center"/>
              <w:rPr>
                <w:rFonts w:cstheme="minorHAnsi"/>
              </w:rPr>
            </w:pPr>
            <w:r w:rsidRPr="00F65931">
              <w:rPr>
                <w:rFonts w:cstheme="minorHAnsi"/>
              </w:rPr>
              <w:t>Distance</w:t>
            </w:r>
          </w:p>
          <w:p w14:paraId="6B5338CC" w14:textId="670F1D59" w:rsidR="00671D55" w:rsidRPr="00F65931" w:rsidRDefault="00671D55" w:rsidP="0039361B">
            <w:pPr>
              <w:ind w:left="-79" w:right="-71"/>
              <w:jc w:val="center"/>
              <w:rPr>
                <w:rFonts w:cstheme="minorHAnsi"/>
              </w:rPr>
            </w:pPr>
            <w:r w:rsidRPr="00F65931">
              <w:rPr>
                <w:rFonts w:cstheme="minorHAnsi"/>
              </w:rPr>
              <w:t>(cm)</w:t>
            </w:r>
          </w:p>
        </w:tc>
        <w:tc>
          <w:tcPr>
            <w:tcW w:w="1523" w:type="dxa"/>
            <w:vAlign w:val="center"/>
          </w:tcPr>
          <w:p w14:paraId="72B6D9AD" w14:textId="77777777" w:rsidR="00671D55" w:rsidRPr="00F65931" w:rsidRDefault="00671D55" w:rsidP="00E242F4">
            <w:pPr>
              <w:jc w:val="center"/>
              <w:rPr>
                <w:rFonts w:cstheme="minorHAnsi"/>
              </w:rPr>
            </w:pPr>
            <w:r w:rsidRPr="00F65931">
              <w:rPr>
                <w:rFonts w:cstheme="minorHAnsi"/>
              </w:rPr>
              <w:t>Spectrométrie</w:t>
            </w:r>
          </w:p>
          <w:p w14:paraId="6BC9AD84" w14:textId="77777777" w:rsidR="00671D55" w:rsidRPr="00F65931" w:rsidRDefault="00671D55" w:rsidP="00E242F4">
            <w:pPr>
              <w:jc w:val="center"/>
              <w:rPr>
                <w:rFonts w:cstheme="minorHAnsi"/>
              </w:rPr>
            </w:pPr>
            <w:r w:rsidRPr="00F65931">
              <w:rPr>
                <w:rFonts w:cstheme="minorHAnsi"/>
              </w:rPr>
              <w:t>(keV)</w:t>
            </w:r>
          </w:p>
        </w:tc>
        <w:tc>
          <w:tcPr>
            <w:tcW w:w="1967" w:type="dxa"/>
            <w:vAlign w:val="center"/>
          </w:tcPr>
          <w:p w14:paraId="3312A1E8" w14:textId="5609960E" w:rsidR="00671D55" w:rsidRPr="00F65931" w:rsidRDefault="00281CD6" w:rsidP="00E242F4">
            <w:pPr>
              <w:jc w:val="center"/>
              <w:rPr>
                <w:rFonts w:cstheme="minorHAnsi"/>
              </w:rPr>
            </w:pPr>
            <w:r>
              <w:rPr>
                <w:rFonts w:cstheme="minorHAnsi"/>
              </w:rPr>
              <w:t>Segmentation</w:t>
            </w:r>
          </w:p>
        </w:tc>
      </w:tr>
      <w:tr w:rsidR="00671D55" w14:paraId="5F9487A1" w14:textId="77777777" w:rsidTr="0039361B">
        <w:trPr>
          <w:cnfStyle w:val="000000100000" w:firstRow="0" w:lastRow="0" w:firstColumn="0" w:lastColumn="0" w:oddVBand="0" w:evenVBand="0" w:oddHBand="1" w:evenHBand="0" w:firstRowFirstColumn="0" w:firstRowLastColumn="0" w:lastRowFirstColumn="0" w:lastRowLastColumn="0"/>
          <w:trHeight w:val="340"/>
          <w:jc w:val="center"/>
        </w:trPr>
        <w:tc>
          <w:tcPr>
            <w:tcW w:w="816" w:type="dxa"/>
            <w:vAlign w:val="center"/>
          </w:tcPr>
          <w:p w14:paraId="040AA010" w14:textId="77777777" w:rsidR="00671D55" w:rsidRPr="00F65931" w:rsidRDefault="00671D55" w:rsidP="00E242F4">
            <w:pPr>
              <w:jc w:val="center"/>
              <w:rPr>
                <w:rFonts w:cstheme="minorHAnsi"/>
              </w:rPr>
            </w:pPr>
            <w:r w:rsidRPr="00F65931">
              <w:rPr>
                <w:rFonts w:cstheme="minorHAnsi"/>
              </w:rPr>
              <w:t>39</w:t>
            </w:r>
          </w:p>
        </w:tc>
        <w:tc>
          <w:tcPr>
            <w:tcW w:w="787" w:type="dxa"/>
            <w:vAlign w:val="center"/>
          </w:tcPr>
          <w:p w14:paraId="26AB2D4D" w14:textId="77777777" w:rsidR="00671D55" w:rsidRPr="00F65931" w:rsidRDefault="00671D55" w:rsidP="00E242F4">
            <w:pPr>
              <w:jc w:val="center"/>
              <w:rPr>
                <w:rFonts w:cstheme="minorHAnsi"/>
              </w:rPr>
            </w:pPr>
            <w:r w:rsidRPr="00F65931">
              <w:rPr>
                <w:rFonts w:cstheme="minorHAnsi"/>
              </w:rPr>
              <w:t>6</w:t>
            </w:r>
          </w:p>
        </w:tc>
        <w:tc>
          <w:tcPr>
            <w:tcW w:w="2621" w:type="dxa"/>
            <w:vAlign w:val="center"/>
          </w:tcPr>
          <w:p w14:paraId="0FF5B240" w14:textId="450A183B" w:rsidR="00671D55" w:rsidRPr="00F65931" w:rsidRDefault="00671D55" w:rsidP="00E242F4">
            <w:pPr>
              <w:jc w:val="center"/>
              <w:rPr>
                <w:rFonts w:cstheme="minorHAnsi"/>
              </w:rPr>
            </w:pPr>
            <w:r w:rsidRPr="00F65931">
              <w:rPr>
                <w:rFonts w:cstheme="minorHAnsi"/>
              </w:rPr>
              <w:t xml:space="preserve">CZT - </w:t>
            </w:r>
            <w:r w:rsidR="00B20D53">
              <w:rPr>
                <w:rFonts w:cstheme="minorHAnsi"/>
              </w:rPr>
              <w:t>GE</w:t>
            </w:r>
            <w:r w:rsidRPr="00F65931">
              <w:rPr>
                <w:rFonts w:cstheme="minorHAnsi"/>
              </w:rPr>
              <w:t xml:space="preserve"> - WEHR45</w:t>
            </w:r>
          </w:p>
        </w:tc>
        <w:tc>
          <w:tcPr>
            <w:tcW w:w="1549" w:type="dxa"/>
            <w:vAlign w:val="center"/>
          </w:tcPr>
          <w:p w14:paraId="5FC3FB78" w14:textId="77777777" w:rsidR="00671D55" w:rsidRPr="00F65931" w:rsidRDefault="00671D55" w:rsidP="00E242F4">
            <w:pPr>
              <w:jc w:val="center"/>
              <w:rPr>
                <w:rFonts w:cstheme="minorHAnsi"/>
              </w:rPr>
            </w:pPr>
            <w:r w:rsidRPr="00F65931">
              <w:rPr>
                <w:rFonts w:cstheme="minorHAnsi"/>
              </w:rPr>
              <w:t>ESTIMABL2</w:t>
            </w:r>
          </w:p>
        </w:tc>
        <w:tc>
          <w:tcPr>
            <w:tcW w:w="984" w:type="dxa"/>
            <w:vAlign w:val="center"/>
          </w:tcPr>
          <w:p w14:paraId="7C930999" w14:textId="77777777" w:rsidR="00671D55" w:rsidRPr="00F65931" w:rsidRDefault="00671D55" w:rsidP="00E242F4">
            <w:pPr>
              <w:jc w:val="center"/>
              <w:rPr>
                <w:rFonts w:cstheme="minorHAnsi"/>
              </w:rPr>
            </w:pPr>
            <w:r w:rsidRPr="00F65931">
              <w:rPr>
                <w:rFonts w:cstheme="minorHAnsi"/>
              </w:rPr>
              <w:t>12</w:t>
            </w:r>
          </w:p>
        </w:tc>
        <w:tc>
          <w:tcPr>
            <w:tcW w:w="1523" w:type="dxa"/>
            <w:vAlign w:val="center"/>
          </w:tcPr>
          <w:p w14:paraId="2FE43F13" w14:textId="160B6BFF" w:rsidR="00671D55" w:rsidRPr="00F65931" w:rsidRDefault="00671D55" w:rsidP="00E242F4">
            <w:pPr>
              <w:jc w:val="center"/>
              <w:rPr>
                <w:rFonts w:cstheme="minorHAnsi"/>
              </w:rPr>
            </w:pPr>
            <w:r w:rsidRPr="00F65931">
              <w:rPr>
                <w:rFonts w:cstheme="minorHAnsi"/>
              </w:rPr>
              <w:t>15</w:t>
            </w:r>
            <w:r w:rsidR="006673B8">
              <w:rPr>
                <w:rFonts w:cstheme="minorHAnsi"/>
              </w:rPr>
              <w:t>9,</w:t>
            </w:r>
            <w:r w:rsidRPr="00F65931">
              <w:rPr>
                <w:rFonts w:cstheme="minorHAnsi"/>
              </w:rPr>
              <w:t>0 ± 1</w:t>
            </w:r>
            <w:r w:rsidR="006673B8">
              <w:rPr>
                <w:rFonts w:cstheme="minorHAnsi"/>
              </w:rPr>
              <w:t>0,</w:t>
            </w:r>
            <w:r w:rsidRPr="00F65931">
              <w:rPr>
                <w:rFonts w:cstheme="minorHAnsi"/>
              </w:rPr>
              <w:t>0%</w:t>
            </w:r>
          </w:p>
        </w:tc>
        <w:tc>
          <w:tcPr>
            <w:tcW w:w="1967" w:type="dxa"/>
            <w:vAlign w:val="center"/>
          </w:tcPr>
          <w:p w14:paraId="6254858E" w14:textId="77777777" w:rsidR="00671D55" w:rsidRPr="00F65931" w:rsidRDefault="00671D55" w:rsidP="00E242F4">
            <w:pPr>
              <w:jc w:val="center"/>
              <w:rPr>
                <w:rFonts w:cstheme="minorHAnsi"/>
              </w:rPr>
            </w:pPr>
            <w:r w:rsidRPr="00F65931">
              <w:rPr>
                <w:rFonts w:cstheme="minorHAnsi"/>
              </w:rPr>
              <w:t>Manuel</w:t>
            </w:r>
          </w:p>
        </w:tc>
      </w:tr>
      <w:tr w:rsidR="00671D55" w14:paraId="22D025A7" w14:textId="77777777" w:rsidTr="0039361B">
        <w:trPr>
          <w:trHeight w:val="340"/>
          <w:jc w:val="center"/>
        </w:trPr>
        <w:tc>
          <w:tcPr>
            <w:tcW w:w="816" w:type="dxa"/>
            <w:vAlign w:val="center"/>
          </w:tcPr>
          <w:p w14:paraId="60240CAB" w14:textId="77777777" w:rsidR="00671D55" w:rsidRPr="00F65931" w:rsidRDefault="00671D55" w:rsidP="00E242F4">
            <w:pPr>
              <w:jc w:val="center"/>
              <w:rPr>
                <w:rFonts w:cstheme="minorHAnsi"/>
              </w:rPr>
            </w:pPr>
            <w:r w:rsidRPr="00F65931">
              <w:rPr>
                <w:rFonts w:cstheme="minorHAnsi"/>
              </w:rPr>
              <w:t>43</w:t>
            </w:r>
          </w:p>
        </w:tc>
        <w:tc>
          <w:tcPr>
            <w:tcW w:w="787" w:type="dxa"/>
            <w:vAlign w:val="center"/>
          </w:tcPr>
          <w:p w14:paraId="6206EC83" w14:textId="77777777" w:rsidR="00671D55" w:rsidRPr="00F65931" w:rsidRDefault="00671D55" w:rsidP="00E242F4">
            <w:pPr>
              <w:jc w:val="center"/>
              <w:rPr>
                <w:rFonts w:cstheme="minorHAnsi"/>
              </w:rPr>
            </w:pPr>
            <w:r w:rsidRPr="00F65931">
              <w:rPr>
                <w:rFonts w:cstheme="minorHAnsi"/>
              </w:rPr>
              <w:t>5</w:t>
            </w:r>
          </w:p>
        </w:tc>
        <w:tc>
          <w:tcPr>
            <w:tcW w:w="2621" w:type="dxa"/>
            <w:vAlign w:val="center"/>
          </w:tcPr>
          <w:p w14:paraId="3EAC491D" w14:textId="1BC06875" w:rsidR="00671D55" w:rsidRPr="00F65931" w:rsidRDefault="00671D55" w:rsidP="00E242F4">
            <w:pPr>
              <w:jc w:val="center"/>
              <w:rPr>
                <w:rFonts w:cstheme="minorHAnsi"/>
              </w:rPr>
            </w:pPr>
            <w:r w:rsidRPr="00F65931">
              <w:rPr>
                <w:rFonts w:cstheme="minorHAnsi"/>
              </w:rPr>
              <w:t xml:space="preserve">CZT - </w:t>
            </w:r>
            <w:r w:rsidR="00B20D53">
              <w:rPr>
                <w:rFonts w:cstheme="minorHAnsi"/>
              </w:rPr>
              <w:t>GE</w:t>
            </w:r>
            <w:r w:rsidR="00A577B5" w:rsidRPr="00F65931">
              <w:rPr>
                <w:rFonts w:cstheme="minorHAnsi"/>
              </w:rPr>
              <w:t xml:space="preserve"> </w:t>
            </w:r>
            <w:r w:rsidRPr="00F65931">
              <w:rPr>
                <w:rFonts w:cstheme="minorHAnsi"/>
              </w:rPr>
              <w:t>- WEHR45</w:t>
            </w:r>
          </w:p>
        </w:tc>
        <w:tc>
          <w:tcPr>
            <w:tcW w:w="1549" w:type="dxa"/>
            <w:vAlign w:val="center"/>
          </w:tcPr>
          <w:p w14:paraId="727DAA1C" w14:textId="77777777" w:rsidR="00671D55" w:rsidRPr="00F65931" w:rsidRDefault="00671D55" w:rsidP="00E242F4">
            <w:pPr>
              <w:jc w:val="center"/>
              <w:rPr>
                <w:rFonts w:cstheme="minorHAnsi"/>
              </w:rPr>
            </w:pPr>
            <w:r w:rsidRPr="00F65931">
              <w:rPr>
                <w:rFonts w:cstheme="minorHAnsi"/>
              </w:rPr>
              <w:t>Seringue</w:t>
            </w:r>
          </w:p>
        </w:tc>
        <w:tc>
          <w:tcPr>
            <w:tcW w:w="984" w:type="dxa"/>
            <w:vAlign w:val="center"/>
          </w:tcPr>
          <w:p w14:paraId="59F3E670" w14:textId="77777777" w:rsidR="00671D55" w:rsidRPr="00F65931" w:rsidRDefault="00671D55" w:rsidP="00E242F4">
            <w:pPr>
              <w:jc w:val="center"/>
              <w:rPr>
                <w:rFonts w:cstheme="minorHAnsi"/>
              </w:rPr>
            </w:pPr>
            <w:r w:rsidRPr="00F65931">
              <w:rPr>
                <w:rFonts w:cstheme="minorHAnsi"/>
              </w:rPr>
              <w:t>9</w:t>
            </w:r>
          </w:p>
        </w:tc>
        <w:tc>
          <w:tcPr>
            <w:tcW w:w="1523" w:type="dxa"/>
            <w:vAlign w:val="center"/>
          </w:tcPr>
          <w:p w14:paraId="7CDC30AC" w14:textId="3FCAAF9B" w:rsidR="00671D55" w:rsidRPr="00F65931" w:rsidRDefault="00671D55" w:rsidP="00E242F4">
            <w:pPr>
              <w:jc w:val="center"/>
              <w:rPr>
                <w:rFonts w:cstheme="minorHAnsi"/>
              </w:rPr>
            </w:pPr>
            <w:r w:rsidRPr="00F65931">
              <w:rPr>
                <w:rFonts w:cstheme="minorHAnsi"/>
              </w:rPr>
              <w:t>15</w:t>
            </w:r>
            <w:r w:rsidR="006673B8">
              <w:rPr>
                <w:rFonts w:cstheme="minorHAnsi"/>
              </w:rPr>
              <w:t>8,</w:t>
            </w:r>
            <w:r w:rsidRPr="00F65931">
              <w:rPr>
                <w:rFonts w:cstheme="minorHAnsi"/>
              </w:rPr>
              <w:t xml:space="preserve">2 ± </w:t>
            </w:r>
            <w:r w:rsidR="006673B8">
              <w:rPr>
                <w:rFonts w:cstheme="minorHAnsi"/>
              </w:rPr>
              <w:t>5,</w:t>
            </w:r>
            <w:r w:rsidRPr="00F65931">
              <w:rPr>
                <w:rFonts w:cstheme="minorHAnsi"/>
              </w:rPr>
              <w:t>5%</w:t>
            </w:r>
          </w:p>
        </w:tc>
        <w:tc>
          <w:tcPr>
            <w:tcW w:w="1967" w:type="dxa"/>
            <w:vAlign w:val="center"/>
          </w:tcPr>
          <w:p w14:paraId="26443C75" w14:textId="77777777" w:rsidR="00671D55" w:rsidRPr="00F65931" w:rsidRDefault="00671D55" w:rsidP="00E242F4">
            <w:pPr>
              <w:jc w:val="center"/>
              <w:rPr>
                <w:rFonts w:cstheme="minorHAnsi"/>
              </w:rPr>
            </w:pPr>
            <w:r w:rsidRPr="00F65931">
              <w:rPr>
                <w:rFonts w:cstheme="minorHAnsi"/>
              </w:rPr>
              <w:t>Manuel</w:t>
            </w:r>
          </w:p>
        </w:tc>
      </w:tr>
      <w:tr w:rsidR="00671D55" w14:paraId="37DE596C" w14:textId="77777777" w:rsidTr="0039361B">
        <w:trPr>
          <w:cnfStyle w:val="000000100000" w:firstRow="0" w:lastRow="0" w:firstColumn="0" w:lastColumn="0" w:oddVBand="0" w:evenVBand="0" w:oddHBand="1" w:evenHBand="0" w:firstRowFirstColumn="0" w:firstRowLastColumn="0" w:lastRowFirstColumn="0" w:lastRowLastColumn="0"/>
          <w:trHeight w:val="340"/>
          <w:jc w:val="center"/>
        </w:trPr>
        <w:tc>
          <w:tcPr>
            <w:tcW w:w="816" w:type="dxa"/>
            <w:vAlign w:val="center"/>
          </w:tcPr>
          <w:p w14:paraId="264146A5" w14:textId="77777777" w:rsidR="00671D55" w:rsidRPr="00F65931" w:rsidRDefault="00671D55" w:rsidP="00E242F4">
            <w:pPr>
              <w:jc w:val="center"/>
              <w:rPr>
                <w:rFonts w:cstheme="minorHAnsi"/>
              </w:rPr>
            </w:pPr>
            <w:r w:rsidRPr="00F65931">
              <w:rPr>
                <w:rFonts w:cstheme="minorHAnsi"/>
              </w:rPr>
              <w:t>16</w:t>
            </w:r>
          </w:p>
        </w:tc>
        <w:tc>
          <w:tcPr>
            <w:tcW w:w="787" w:type="dxa"/>
            <w:vAlign w:val="center"/>
          </w:tcPr>
          <w:p w14:paraId="313FECA7" w14:textId="77777777" w:rsidR="00671D55" w:rsidRPr="00F65931" w:rsidRDefault="00671D55" w:rsidP="00E242F4">
            <w:pPr>
              <w:jc w:val="center"/>
              <w:rPr>
                <w:rFonts w:cstheme="minorHAnsi"/>
              </w:rPr>
            </w:pPr>
            <w:r w:rsidRPr="00F65931">
              <w:rPr>
                <w:rFonts w:cstheme="minorHAnsi"/>
              </w:rPr>
              <w:t>12</w:t>
            </w:r>
          </w:p>
        </w:tc>
        <w:tc>
          <w:tcPr>
            <w:tcW w:w="2621" w:type="dxa"/>
            <w:vAlign w:val="center"/>
          </w:tcPr>
          <w:p w14:paraId="7C668BCB" w14:textId="6FAA475C" w:rsidR="00671D55" w:rsidRPr="00F65931" w:rsidRDefault="0039361B" w:rsidP="00E242F4">
            <w:pPr>
              <w:jc w:val="center"/>
              <w:rPr>
                <w:rFonts w:cstheme="minorHAnsi"/>
              </w:rPr>
            </w:pPr>
            <w:proofErr w:type="spellStart"/>
            <w:r>
              <w:rPr>
                <w:rFonts w:cstheme="minorHAnsi"/>
              </w:rPr>
              <w:t>NaI</w:t>
            </w:r>
            <w:proofErr w:type="spellEnd"/>
            <w:r>
              <w:rPr>
                <w:rFonts w:cstheme="minorHAnsi"/>
              </w:rPr>
              <w:t xml:space="preserve"> 3/8 - Siemens -</w:t>
            </w:r>
            <w:r w:rsidR="00671D55" w:rsidRPr="00F65931">
              <w:rPr>
                <w:rFonts w:cstheme="minorHAnsi"/>
              </w:rPr>
              <w:t xml:space="preserve"> LEHR</w:t>
            </w:r>
          </w:p>
        </w:tc>
        <w:tc>
          <w:tcPr>
            <w:tcW w:w="1549" w:type="dxa"/>
            <w:vAlign w:val="center"/>
          </w:tcPr>
          <w:p w14:paraId="050DF5BE" w14:textId="77777777" w:rsidR="00671D55" w:rsidRPr="00F65931" w:rsidRDefault="00671D55" w:rsidP="00E242F4">
            <w:pPr>
              <w:jc w:val="center"/>
              <w:rPr>
                <w:rFonts w:cstheme="minorHAnsi"/>
              </w:rPr>
            </w:pPr>
            <w:r w:rsidRPr="00F65931">
              <w:rPr>
                <w:rFonts w:cstheme="minorHAnsi"/>
              </w:rPr>
              <w:t>Cupule</w:t>
            </w:r>
          </w:p>
        </w:tc>
        <w:tc>
          <w:tcPr>
            <w:tcW w:w="984" w:type="dxa"/>
            <w:vAlign w:val="center"/>
          </w:tcPr>
          <w:p w14:paraId="03992B68" w14:textId="77777777" w:rsidR="00671D55" w:rsidRPr="00F65931" w:rsidRDefault="00671D55" w:rsidP="00E242F4">
            <w:pPr>
              <w:jc w:val="center"/>
              <w:rPr>
                <w:rFonts w:cstheme="minorHAnsi"/>
              </w:rPr>
            </w:pPr>
            <w:r w:rsidRPr="00F65931">
              <w:rPr>
                <w:rFonts w:cstheme="minorHAnsi"/>
              </w:rPr>
              <w:t>30</w:t>
            </w:r>
          </w:p>
        </w:tc>
        <w:tc>
          <w:tcPr>
            <w:tcW w:w="1523" w:type="dxa"/>
            <w:vAlign w:val="center"/>
          </w:tcPr>
          <w:p w14:paraId="2622DCCB" w14:textId="6756A84A" w:rsidR="00671D55" w:rsidRPr="00F65931" w:rsidRDefault="00671D55" w:rsidP="00E242F4">
            <w:pPr>
              <w:jc w:val="center"/>
              <w:rPr>
                <w:rFonts w:cstheme="minorHAnsi"/>
              </w:rPr>
            </w:pPr>
            <w:r w:rsidRPr="00F65931">
              <w:rPr>
                <w:rFonts w:cstheme="minorHAnsi"/>
              </w:rPr>
              <w:t>15</w:t>
            </w:r>
            <w:r w:rsidR="006673B8">
              <w:rPr>
                <w:rFonts w:cstheme="minorHAnsi"/>
              </w:rPr>
              <w:t>9,</w:t>
            </w:r>
            <w:r w:rsidRPr="00F65931">
              <w:rPr>
                <w:rFonts w:cstheme="minorHAnsi"/>
              </w:rPr>
              <w:t xml:space="preserve">0 ± </w:t>
            </w:r>
            <w:r w:rsidR="006673B8">
              <w:rPr>
                <w:rFonts w:cstheme="minorHAnsi"/>
              </w:rPr>
              <w:t>7,</w:t>
            </w:r>
            <w:r w:rsidRPr="00F65931">
              <w:rPr>
                <w:rFonts w:cstheme="minorHAnsi"/>
              </w:rPr>
              <w:t>5%</w:t>
            </w:r>
          </w:p>
        </w:tc>
        <w:tc>
          <w:tcPr>
            <w:tcW w:w="1967" w:type="dxa"/>
            <w:vAlign w:val="center"/>
          </w:tcPr>
          <w:p w14:paraId="227D3170" w14:textId="77777777" w:rsidR="00671D55" w:rsidRPr="00F65931" w:rsidRDefault="00671D55" w:rsidP="00E242F4">
            <w:pPr>
              <w:jc w:val="center"/>
              <w:rPr>
                <w:rFonts w:cstheme="minorHAnsi"/>
              </w:rPr>
            </w:pPr>
            <w:r w:rsidRPr="00F65931">
              <w:rPr>
                <w:rFonts w:cstheme="minorHAnsi"/>
              </w:rPr>
              <w:t>Manuel</w:t>
            </w:r>
          </w:p>
        </w:tc>
      </w:tr>
      <w:tr w:rsidR="00671D55" w14:paraId="39316BDC" w14:textId="77777777" w:rsidTr="0039361B">
        <w:trPr>
          <w:trHeight w:val="340"/>
          <w:jc w:val="center"/>
        </w:trPr>
        <w:tc>
          <w:tcPr>
            <w:tcW w:w="816" w:type="dxa"/>
            <w:vAlign w:val="center"/>
          </w:tcPr>
          <w:p w14:paraId="681965DD" w14:textId="77777777" w:rsidR="00671D55" w:rsidRPr="00F65931" w:rsidRDefault="00671D55" w:rsidP="00E242F4">
            <w:pPr>
              <w:jc w:val="center"/>
              <w:rPr>
                <w:rFonts w:cstheme="minorHAnsi"/>
              </w:rPr>
            </w:pPr>
            <w:r w:rsidRPr="00F65931">
              <w:rPr>
                <w:rFonts w:cstheme="minorHAnsi"/>
              </w:rPr>
              <w:t>1</w:t>
            </w:r>
          </w:p>
        </w:tc>
        <w:tc>
          <w:tcPr>
            <w:tcW w:w="787" w:type="dxa"/>
            <w:vAlign w:val="center"/>
          </w:tcPr>
          <w:p w14:paraId="3165C320" w14:textId="77777777" w:rsidR="00671D55" w:rsidRPr="00F65931" w:rsidRDefault="00671D55" w:rsidP="00E242F4">
            <w:pPr>
              <w:jc w:val="center"/>
              <w:rPr>
                <w:rFonts w:cstheme="minorHAnsi"/>
              </w:rPr>
            </w:pPr>
            <w:r w:rsidRPr="00F65931">
              <w:rPr>
                <w:rFonts w:cstheme="minorHAnsi"/>
              </w:rPr>
              <w:t>11</w:t>
            </w:r>
          </w:p>
        </w:tc>
        <w:tc>
          <w:tcPr>
            <w:tcW w:w="2621" w:type="dxa"/>
            <w:vAlign w:val="center"/>
          </w:tcPr>
          <w:p w14:paraId="27FB756C" w14:textId="717295F4" w:rsidR="00671D55" w:rsidRPr="00F65931" w:rsidRDefault="00671D55" w:rsidP="00E242F4">
            <w:pPr>
              <w:jc w:val="center"/>
              <w:rPr>
                <w:rFonts w:cstheme="minorHAnsi"/>
              </w:rPr>
            </w:pPr>
            <w:proofErr w:type="spellStart"/>
            <w:r w:rsidRPr="00F65931">
              <w:rPr>
                <w:rFonts w:cstheme="minorHAnsi"/>
              </w:rPr>
              <w:t>NaI</w:t>
            </w:r>
            <w:proofErr w:type="spellEnd"/>
            <w:r w:rsidRPr="00F65931">
              <w:rPr>
                <w:rFonts w:cstheme="minorHAnsi"/>
              </w:rPr>
              <w:t xml:space="preserve"> 3/8 - </w:t>
            </w:r>
            <w:r w:rsidR="00B20D53">
              <w:rPr>
                <w:rFonts w:cstheme="minorHAnsi"/>
              </w:rPr>
              <w:t>GE</w:t>
            </w:r>
            <w:r w:rsidR="00A577B5" w:rsidRPr="00F65931">
              <w:rPr>
                <w:rFonts w:cstheme="minorHAnsi"/>
              </w:rPr>
              <w:t xml:space="preserve"> </w:t>
            </w:r>
            <w:r w:rsidRPr="00F65931">
              <w:rPr>
                <w:rFonts w:cstheme="minorHAnsi"/>
              </w:rPr>
              <w:t>- LEHR</w:t>
            </w:r>
          </w:p>
        </w:tc>
        <w:tc>
          <w:tcPr>
            <w:tcW w:w="1549" w:type="dxa"/>
            <w:vAlign w:val="center"/>
          </w:tcPr>
          <w:p w14:paraId="74D47F0E" w14:textId="77777777" w:rsidR="00671D55" w:rsidRPr="00F65931" w:rsidRDefault="00671D55" w:rsidP="00E242F4">
            <w:pPr>
              <w:jc w:val="center"/>
              <w:rPr>
                <w:rFonts w:cstheme="minorHAnsi"/>
              </w:rPr>
            </w:pPr>
            <w:r w:rsidRPr="00F65931">
              <w:rPr>
                <w:rFonts w:cstheme="minorHAnsi"/>
              </w:rPr>
              <w:t>Cupule</w:t>
            </w:r>
          </w:p>
        </w:tc>
        <w:tc>
          <w:tcPr>
            <w:tcW w:w="984" w:type="dxa"/>
            <w:vAlign w:val="center"/>
          </w:tcPr>
          <w:p w14:paraId="171B3F97" w14:textId="77777777" w:rsidR="00671D55" w:rsidRPr="00F65931" w:rsidRDefault="00671D55" w:rsidP="00E242F4">
            <w:pPr>
              <w:jc w:val="center"/>
              <w:rPr>
                <w:rFonts w:cstheme="minorHAnsi"/>
              </w:rPr>
            </w:pPr>
            <w:r w:rsidRPr="00F65931">
              <w:rPr>
                <w:rFonts w:cstheme="minorHAnsi"/>
              </w:rPr>
              <w:t>26</w:t>
            </w:r>
          </w:p>
        </w:tc>
        <w:tc>
          <w:tcPr>
            <w:tcW w:w="1523" w:type="dxa"/>
            <w:vAlign w:val="center"/>
          </w:tcPr>
          <w:p w14:paraId="0B632EF1" w14:textId="13483D67" w:rsidR="00671D55" w:rsidRPr="00F65931" w:rsidRDefault="00671D55" w:rsidP="00E242F4">
            <w:pPr>
              <w:jc w:val="center"/>
              <w:rPr>
                <w:rFonts w:cstheme="minorHAnsi"/>
              </w:rPr>
            </w:pPr>
            <w:r w:rsidRPr="00F65931">
              <w:rPr>
                <w:rFonts w:cstheme="minorHAnsi"/>
              </w:rPr>
              <w:t>15</w:t>
            </w:r>
            <w:r w:rsidR="006673B8">
              <w:rPr>
                <w:rFonts w:cstheme="minorHAnsi"/>
              </w:rPr>
              <w:t>9,</w:t>
            </w:r>
            <w:r w:rsidRPr="00F65931">
              <w:rPr>
                <w:rFonts w:cstheme="minorHAnsi"/>
              </w:rPr>
              <w:t>0 ± 1</w:t>
            </w:r>
            <w:r w:rsidR="006673B8">
              <w:rPr>
                <w:rFonts w:cstheme="minorHAnsi"/>
              </w:rPr>
              <w:t>0,</w:t>
            </w:r>
            <w:r w:rsidRPr="00F65931">
              <w:rPr>
                <w:rFonts w:cstheme="minorHAnsi"/>
              </w:rPr>
              <w:t>0%</w:t>
            </w:r>
          </w:p>
        </w:tc>
        <w:tc>
          <w:tcPr>
            <w:tcW w:w="1967" w:type="dxa"/>
            <w:vAlign w:val="center"/>
          </w:tcPr>
          <w:p w14:paraId="770C9808" w14:textId="77777777" w:rsidR="00671D55" w:rsidRPr="00F65931" w:rsidRDefault="00671D55" w:rsidP="00E242F4">
            <w:pPr>
              <w:jc w:val="center"/>
              <w:rPr>
                <w:rFonts w:cstheme="minorHAnsi"/>
              </w:rPr>
            </w:pPr>
            <w:r w:rsidRPr="00F65931">
              <w:rPr>
                <w:rFonts w:cstheme="minorHAnsi"/>
              </w:rPr>
              <w:t>Manuel</w:t>
            </w:r>
          </w:p>
        </w:tc>
      </w:tr>
      <w:tr w:rsidR="00671D55" w14:paraId="7E8C3F4D" w14:textId="77777777" w:rsidTr="0039361B">
        <w:trPr>
          <w:cnfStyle w:val="000000100000" w:firstRow="0" w:lastRow="0" w:firstColumn="0" w:lastColumn="0" w:oddVBand="0" w:evenVBand="0" w:oddHBand="1" w:evenHBand="0" w:firstRowFirstColumn="0" w:firstRowLastColumn="0" w:lastRowFirstColumn="0" w:lastRowLastColumn="0"/>
          <w:trHeight w:val="340"/>
          <w:jc w:val="center"/>
        </w:trPr>
        <w:tc>
          <w:tcPr>
            <w:tcW w:w="816" w:type="dxa"/>
            <w:vAlign w:val="center"/>
          </w:tcPr>
          <w:p w14:paraId="3803A1A0" w14:textId="77777777" w:rsidR="00671D55" w:rsidRPr="00F65931" w:rsidRDefault="00671D55" w:rsidP="00E242F4">
            <w:pPr>
              <w:jc w:val="center"/>
              <w:rPr>
                <w:rFonts w:cstheme="minorHAnsi"/>
              </w:rPr>
            </w:pPr>
            <w:r w:rsidRPr="00F65931">
              <w:rPr>
                <w:rFonts w:cstheme="minorHAnsi"/>
              </w:rPr>
              <w:t>15</w:t>
            </w:r>
          </w:p>
        </w:tc>
        <w:tc>
          <w:tcPr>
            <w:tcW w:w="787" w:type="dxa"/>
            <w:vAlign w:val="center"/>
          </w:tcPr>
          <w:p w14:paraId="7E5C54A2" w14:textId="77777777" w:rsidR="00671D55" w:rsidRPr="00F65931" w:rsidRDefault="00671D55" w:rsidP="00E242F4">
            <w:pPr>
              <w:jc w:val="center"/>
              <w:rPr>
                <w:rFonts w:cstheme="minorHAnsi"/>
              </w:rPr>
            </w:pPr>
            <w:r w:rsidRPr="00F65931">
              <w:rPr>
                <w:rFonts w:cstheme="minorHAnsi"/>
              </w:rPr>
              <w:t>2</w:t>
            </w:r>
          </w:p>
        </w:tc>
        <w:tc>
          <w:tcPr>
            <w:tcW w:w="2621" w:type="dxa"/>
            <w:vAlign w:val="center"/>
          </w:tcPr>
          <w:p w14:paraId="3727BF11" w14:textId="65EF0DB9" w:rsidR="00671D55" w:rsidRPr="00F65931" w:rsidRDefault="00671D55" w:rsidP="00E242F4">
            <w:pPr>
              <w:jc w:val="center"/>
              <w:rPr>
                <w:rFonts w:cstheme="minorHAnsi"/>
              </w:rPr>
            </w:pPr>
            <w:proofErr w:type="spellStart"/>
            <w:r w:rsidRPr="00F65931">
              <w:rPr>
                <w:rFonts w:cstheme="minorHAnsi"/>
              </w:rPr>
              <w:t>NaI</w:t>
            </w:r>
            <w:proofErr w:type="spellEnd"/>
            <w:r w:rsidRPr="00F65931">
              <w:rPr>
                <w:rFonts w:cstheme="minorHAnsi"/>
              </w:rPr>
              <w:t xml:space="preserve"> 3/8 - </w:t>
            </w:r>
            <w:r w:rsidR="00B20D53">
              <w:rPr>
                <w:rFonts w:cstheme="minorHAnsi"/>
              </w:rPr>
              <w:t>GE</w:t>
            </w:r>
            <w:r w:rsidR="00A577B5" w:rsidRPr="00F65931">
              <w:rPr>
                <w:rFonts w:cstheme="minorHAnsi"/>
              </w:rPr>
              <w:t xml:space="preserve"> </w:t>
            </w:r>
            <w:r w:rsidRPr="00F65931">
              <w:rPr>
                <w:rFonts w:cstheme="minorHAnsi"/>
              </w:rPr>
              <w:t>- LEHR</w:t>
            </w:r>
          </w:p>
        </w:tc>
        <w:tc>
          <w:tcPr>
            <w:tcW w:w="1549" w:type="dxa"/>
            <w:vAlign w:val="center"/>
          </w:tcPr>
          <w:p w14:paraId="0AD9BE87" w14:textId="77777777" w:rsidR="00671D55" w:rsidRPr="00F65931" w:rsidRDefault="00671D55" w:rsidP="00E242F4">
            <w:pPr>
              <w:jc w:val="center"/>
              <w:rPr>
                <w:rFonts w:cstheme="minorHAnsi"/>
              </w:rPr>
            </w:pPr>
            <w:r w:rsidRPr="00F65931">
              <w:rPr>
                <w:rFonts w:cstheme="minorHAnsi"/>
              </w:rPr>
              <w:t>Seringue</w:t>
            </w:r>
          </w:p>
        </w:tc>
        <w:tc>
          <w:tcPr>
            <w:tcW w:w="984" w:type="dxa"/>
            <w:vAlign w:val="center"/>
          </w:tcPr>
          <w:p w14:paraId="5E6F023B" w14:textId="77777777" w:rsidR="00671D55" w:rsidRPr="00F65931" w:rsidRDefault="00671D55" w:rsidP="00E242F4">
            <w:pPr>
              <w:jc w:val="center"/>
              <w:rPr>
                <w:rFonts w:cstheme="minorHAnsi"/>
              </w:rPr>
            </w:pPr>
            <w:r w:rsidRPr="00F65931">
              <w:rPr>
                <w:rFonts w:cstheme="minorHAnsi"/>
              </w:rPr>
              <w:t>9</w:t>
            </w:r>
          </w:p>
        </w:tc>
        <w:tc>
          <w:tcPr>
            <w:tcW w:w="1523" w:type="dxa"/>
            <w:vAlign w:val="center"/>
          </w:tcPr>
          <w:p w14:paraId="63B56C52" w14:textId="65A3B959" w:rsidR="00671D55" w:rsidRPr="00F65931" w:rsidRDefault="00671D55" w:rsidP="00E242F4">
            <w:pPr>
              <w:jc w:val="center"/>
              <w:rPr>
                <w:rFonts w:cstheme="minorHAnsi"/>
              </w:rPr>
            </w:pPr>
            <w:r w:rsidRPr="00F65931">
              <w:rPr>
                <w:rFonts w:cstheme="minorHAnsi"/>
              </w:rPr>
              <w:t>15</w:t>
            </w:r>
            <w:r w:rsidR="006673B8">
              <w:rPr>
                <w:rFonts w:cstheme="minorHAnsi"/>
              </w:rPr>
              <w:t>9,</w:t>
            </w:r>
            <w:r w:rsidRPr="00F65931">
              <w:rPr>
                <w:rFonts w:cstheme="minorHAnsi"/>
              </w:rPr>
              <w:t>0 ± 1</w:t>
            </w:r>
            <w:r w:rsidR="006673B8">
              <w:rPr>
                <w:rFonts w:cstheme="minorHAnsi"/>
              </w:rPr>
              <w:t>0,</w:t>
            </w:r>
            <w:r w:rsidRPr="00F65931">
              <w:rPr>
                <w:rFonts w:cstheme="minorHAnsi"/>
              </w:rPr>
              <w:t>0%</w:t>
            </w:r>
          </w:p>
        </w:tc>
        <w:tc>
          <w:tcPr>
            <w:tcW w:w="1967" w:type="dxa"/>
            <w:vAlign w:val="center"/>
          </w:tcPr>
          <w:p w14:paraId="42096C4B" w14:textId="77777777" w:rsidR="00671D55" w:rsidRPr="00F65931" w:rsidRDefault="00671D55" w:rsidP="00E242F4">
            <w:pPr>
              <w:jc w:val="center"/>
              <w:rPr>
                <w:rFonts w:cstheme="minorHAnsi"/>
              </w:rPr>
            </w:pPr>
            <w:r w:rsidRPr="00F65931">
              <w:rPr>
                <w:rFonts w:cstheme="minorHAnsi"/>
              </w:rPr>
              <w:t>Manuel</w:t>
            </w:r>
          </w:p>
        </w:tc>
      </w:tr>
      <w:tr w:rsidR="00671D55" w14:paraId="5AACA98D" w14:textId="77777777" w:rsidTr="0039361B">
        <w:trPr>
          <w:trHeight w:val="340"/>
          <w:jc w:val="center"/>
        </w:trPr>
        <w:tc>
          <w:tcPr>
            <w:tcW w:w="816" w:type="dxa"/>
            <w:vAlign w:val="center"/>
          </w:tcPr>
          <w:p w14:paraId="656566CE" w14:textId="77777777" w:rsidR="00671D55" w:rsidRPr="00F65931" w:rsidRDefault="00671D55" w:rsidP="00E242F4">
            <w:pPr>
              <w:jc w:val="center"/>
              <w:rPr>
                <w:rFonts w:cstheme="minorHAnsi"/>
              </w:rPr>
            </w:pPr>
            <w:r w:rsidRPr="00F65931">
              <w:rPr>
                <w:rFonts w:cstheme="minorHAnsi"/>
              </w:rPr>
              <w:t>17</w:t>
            </w:r>
          </w:p>
        </w:tc>
        <w:tc>
          <w:tcPr>
            <w:tcW w:w="787" w:type="dxa"/>
            <w:vAlign w:val="center"/>
          </w:tcPr>
          <w:p w14:paraId="7E25D429" w14:textId="77777777" w:rsidR="00671D55" w:rsidRPr="00F65931" w:rsidRDefault="00671D55" w:rsidP="00E242F4">
            <w:pPr>
              <w:jc w:val="center"/>
              <w:rPr>
                <w:rFonts w:cstheme="minorHAnsi"/>
              </w:rPr>
            </w:pPr>
            <w:r w:rsidRPr="00F65931">
              <w:rPr>
                <w:rFonts w:cstheme="minorHAnsi"/>
              </w:rPr>
              <w:t>12</w:t>
            </w:r>
          </w:p>
        </w:tc>
        <w:tc>
          <w:tcPr>
            <w:tcW w:w="2621" w:type="dxa"/>
            <w:vAlign w:val="center"/>
          </w:tcPr>
          <w:p w14:paraId="0C49153F" w14:textId="7803E3C4" w:rsidR="00671D55" w:rsidRPr="00F65931" w:rsidRDefault="00671D55" w:rsidP="00E242F4">
            <w:pPr>
              <w:jc w:val="center"/>
              <w:rPr>
                <w:rFonts w:cstheme="minorHAnsi"/>
              </w:rPr>
            </w:pPr>
            <w:proofErr w:type="spellStart"/>
            <w:r w:rsidRPr="00F65931">
              <w:rPr>
                <w:rFonts w:cstheme="minorHAnsi"/>
              </w:rPr>
              <w:t>NaI</w:t>
            </w:r>
            <w:proofErr w:type="spellEnd"/>
            <w:r w:rsidRPr="00F65931">
              <w:rPr>
                <w:rFonts w:cstheme="minorHAnsi"/>
              </w:rPr>
              <w:t xml:space="preserve"> 3/8 - </w:t>
            </w:r>
            <w:r w:rsidR="00B20D53">
              <w:rPr>
                <w:rFonts w:cstheme="minorHAnsi"/>
              </w:rPr>
              <w:t>GE</w:t>
            </w:r>
            <w:r w:rsidR="00A577B5" w:rsidRPr="00F65931">
              <w:rPr>
                <w:rFonts w:cstheme="minorHAnsi"/>
              </w:rPr>
              <w:t xml:space="preserve"> </w:t>
            </w:r>
            <w:r w:rsidRPr="00F65931">
              <w:rPr>
                <w:rFonts w:cstheme="minorHAnsi"/>
              </w:rPr>
              <w:t>- LEHR</w:t>
            </w:r>
          </w:p>
        </w:tc>
        <w:tc>
          <w:tcPr>
            <w:tcW w:w="1549" w:type="dxa"/>
            <w:vAlign w:val="center"/>
          </w:tcPr>
          <w:p w14:paraId="6AC0B82C" w14:textId="77777777" w:rsidR="00671D55" w:rsidRPr="00F65931" w:rsidRDefault="00671D55" w:rsidP="00E242F4">
            <w:pPr>
              <w:jc w:val="center"/>
              <w:rPr>
                <w:rFonts w:cstheme="minorHAnsi"/>
              </w:rPr>
            </w:pPr>
            <w:r w:rsidRPr="00F65931">
              <w:rPr>
                <w:rFonts w:cstheme="minorHAnsi"/>
              </w:rPr>
              <w:t>Cupule</w:t>
            </w:r>
          </w:p>
        </w:tc>
        <w:tc>
          <w:tcPr>
            <w:tcW w:w="984" w:type="dxa"/>
            <w:vAlign w:val="center"/>
          </w:tcPr>
          <w:p w14:paraId="7E666937" w14:textId="77777777" w:rsidR="00671D55" w:rsidRPr="00F65931" w:rsidRDefault="00671D55" w:rsidP="00E242F4">
            <w:pPr>
              <w:jc w:val="center"/>
              <w:rPr>
                <w:rFonts w:cstheme="minorHAnsi"/>
              </w:rPr>
            </w:pPr>
            <w:r w:rsidRPr="00F65931">
              <w:rPr>
                <w:rFonts w:cstheme="minorHAnsi"/>
              </w:rPr>
              <w:t>15</w:t>
            </w:r>
          </w:p>
        </w:tc>
        <w:tc>
          <w:tcPr>
            <w:tcW w:w="1523" w:type="dxa"/>
            <w:vAlign w:val="center"/>
          </w:tcPr>
          <w:p w14:paraId="39DF5F23" w14:textId="5FBACBEB" w:rsidR="00671D55" w:rsidRPr="00F65931" w:rsidRDefault="00671D55" w:rsidP="00E242F4">
            <w:pPr>
              <w:jc w:val="center"/>
              <w:rPr>
                <w:rFonts w:cstheme="minorHAnsi"/>
              </w:rPr>
            </w:pPr>
            <w:r w:rsidRPr="00F65931">
              <w:rPr>
                <w:rFonts w:cstheme="minorHAnsi"/>
              </w:rPr>
              <w:t>15</w:t>
            </w:r>
            <w:r w:rsidR="006673B8">
              <w:rPr>
                <w:rFonts w:cstheme="minorHAnsi"/>
              </w:rPr>
              <w:t>9,</w:t>
            </w:r>
            <w:r w:rsidRPr="00F65931">
              <w:rPr>
                <w:rFonts w:cstheme="minorHAnsi"/>
              </w:rPr>
              <w:t>0 ± 1</w:t>
            </w:r>
            <w:r w:rsidR="006673B8">
              <w:rPr>
                <w:rFonts w:cstheme="minorHAnsi"/>
              </w:rPr>
              <w:t>0,</w:t>
            </w:r>
            <w:r w:rsidRPr="00F65931">
              <w:rPr>
                <w:rFonts w:cstheme="minorHAnsi"/>
              </w:rPr>
              <w:t>0%</w:t>
            </w:r>
          </w:p>
        </w:tc>
        <w:tc>
          <w:tcPr>
            <w:tcW w:w="1967" w:type="dxa"/>
            <w:vAlign w:val="center"/>
          </w:tcPr>
          <w:p w14:paraId="49519ACE" w14:textId="77777777" w:rsidR="00671D55" w:rsidRPr="00F65931" w:rsidRDefault="00671D55" w:rsidP="00E242F4">
            <w:pPr>
              <w:jc w:val="center"/>
              <w:rPr>
                <w:rFonts w:cstheme="minorHAnsi"/>
              </w:rPr>
            </w:pPr>
            <w:r w:rsidRPr="00F65931">
              <w:rPr>
                <w:rFonts w:cstheme="minorHAnsi"/>
              </w:rPr>
              <w:t>Auto</w:t>
            </w:r>
          </w:p>
        </w:tc>
      </w:tr>
      <w:tr w:rsidR="00671D55" w14:paraId="00579C43" w14:textId="77777777" w:rsidTr="0039361B">
        <w:trPr>
          <w:cnfStyle w:val="000000100000" w:firstRow="0" w:lastRow="0" w:firstColumn="0" w:lastColumn="0" w:oddVBand="0" w:evenVBand="0" w:oddHBand="1" w:evenHBand="0" w:firstRowFirstColumn="0" w:firstRowLastColumn="0" w:lastRowFirstColumn="0" w:lastRowLastColumn="0"/>
          <w:trHeight w:val="340"/>
          <w:jc w:val="center"/>
        </w:trPr>
        <w:tc>
          <w:tcPr>
            <w:tcW w:w="816" w:type="dxa"/>
            <w:vAlign w:val="center"/>
          </w:tcPr>
          <w:p w14:paraId="2CF16276" w14:textId="77777777" w:rsidR="00671D55" w:rsidRPr="00F65931" w:rsidRDefault="00671D55" w:rsidP="00E242F4">
            <w:pPr>
              <w:jc w:val="center"/>
              <w:rPr>
                <w:rFonts w:cstheme="minorHAnsi"/>
              </w:rPr>
            </w:pPr>
            <w:r w:rsidRPr="00F65931">
              <w:rPr>
                <w:rFonts w:cstheme="minorHAnsi"/>
              </w:rPr>
              <w:t>18</w:t>
            </w:r>
          </w:p>
        </w:tc>
        <w:tc>
          <w:tcPr>
            <w:tcW w:w="787" w:type="dxa"/>
            <w:vAlign w:val="center"/>
          </w:tcPr>
          <w:p w14:paraId="435B1359" w14:textId="77777777" w:rsidR="00671D55" w:rsidRPr="00F65931" w:rsidRDefault="00671D55" w:rsidP="00E242F4">
            <w:pPr>
              <w:jc w:val="center"/>
              <w:rPr>
                <w:rFonts w:cstheme="minorHAnsi"/>
              </w:rPr>
            </w:pPr>
            <w:r w:rsidRPr="00F65931">
              <w:rPr>
                <w:rFonts w:cstheme="minorHAnsi"/>
              </w:rPr>
              <w:t>8</w:t>
            </w:r>
          </w:p>
        </w:tc>
        <w:tc>
          <w:tcPr>
            <w:tcW w:w="2621" w:type="dxa"/>
            <w:vAlign w:val="center"/>
          </w:tcPr>
          <w:p w14:paraId="180205F1" w14:textId="35FC67B1" w:rsidR="00671D55" w:rsidRPr="00F65931" w:rsidRDefault="00671D55" w:rsidP="00E242F4">
            <w:pPr>
              <w:jc w:val="center"/>
              <w:rPr>
                <w:rFonts w:cstheme="minorHAnsi"/>
              </w:rPr>
            </w:pPr>
            <w:proofErr w:type="spellStart"/>
            <w:r w:rsidRPr="00F65931">
              <w:rPr>
                <w:rFonts w:cstheme="minorHAnsi"/>
              </w:rPr>
              <w:t>NaI</w:t>
            </w:r>
            <w:proofErr w:type="spellEnd"/>
            <w:r w:rsidRPr="00F65931">
              <w:rPr>
                <w:rFonts w:cstheme="minorHAnsi"/>
              </w:rPr>
              <w:t xml:space="preserve"> 3/8 - </w:t>
            </w:r>
            <w:r w:rsidR="00B20D53">
              <w:rPr>
                <w:rFonts w:cstheme="minorHAnsi"/>
              </w:rPr>
              <w:t>GE</w:t>
            </w:r>
            <w:r w:rsidR="00A577B5" w:rsidRPr="00F65931">
              <w:rPr>
                <w:rFonts w:cstheme="minorHAnsi"/>
              </w:rPr>
              <w:t xml:space="preserve"> </w:t>
            </w:r>
            <w:r w:rsidRPr="00F65931">
              <w:rPr>
                <w:rFonts w:cstheme="minorHAnsi"/>
              </w:rPr>
              <w:t>- LEHR</w:t>
            </w:r>
          </w:p>
        </w:tc>
        <w:tc>
          <w:tcPr>
            <w:tcW w:w="1549" w:type="dxa"/>
            <w:vAlign w:val="center"/>
          </w:tcPr>
          <w:p w14:paraId="20AAA267" w14:textId="77777777" w:rsidR="00671D55" w:rsidRPr="00F65931" w:rsidRDefault="00671D55" w:rsidP="00E242F4">
            <w:pPr>
              <w:jc w:val="center"/>
              <w:rPr>
                <w:rFonts w:cstheme="minorHAnsi"/>
              </w:rPr>
            </w:pPr>
            <w:r w:rsidRPr="00F65931">
              <w:rPr>
                <w:rFonts w:cstheme="minorHAnsi"/>
              </w:rPr>
              <w:t>ESTIMABL2 + insert maison</w:t>
            </w:r>
          </w:p>
        </w:tc>
        <w:tc>
          <w:tcPr>
            <w:tcW w:w="984" w:type="dxa"/>
            <w:vAlign w:val="center"/>
          </w:tcPr>
          <w:p w14:paraId="4D251791" w14:textId="77777777" w:rsidR="00671D55" w:rsidRPr="00F65931" w:rsidRDefault="00671D55" w:rsidP="00E242F4">
            <w:pPr>
              <w:jc w:val="center"/>
              <w:rPr>
                <w:rFonts w:cstheme="minorHAnsi"/>
              </w:rPr>
            </w:pPr>
            <w:r w:rsidRPr="00F65931">
              <w:rPr>
                <w:rFonts w:cstheme="minorHAnsi"/>
              </w:rPr>
              <w:t>10</w:t>
            </w:r>
          </w:p>
        </w:tc>
        <w:tc>
          <w:tcPr>
            <w:tcW w:w="1523" w:type="dxa"/>
            <w:vAlign w:val="center"/>
          </w:tcPr>
          <w:p w14:paraId="230600D3" w14:textId="11EBB9C7" w:rsidR="00671D55" w:rsidRPr="00F65931" w:rsidRDefault="00671D55" w:rsidP="00E242F4">
            <w:pPr>
              <w:jc w:val="center"/>
              <w:rPr>
                <w:rFonts w:cstheme="minorHAnsi"/>
              </w:rPr>
            </w:pPr>
            <w:r w:rsidRPr="00F65931">
              <w:rPr>
                <w:rFonts w:cstheme="minorHAnsi"/>
              </w:rPr>
              <w:t>15</w:t>
            </w:r>
            <w:r w:rsidR="006673B8">
              <w:rPr>
                <w:rFonts w:cstheme="minorHAnsi"/>
              </w:rPr>
              <w:t>9,</w:t>
            </w:r>
            <w:r w:rsidRPr="00F65931">
              <w:rPr>
                <w:rFonts w:cstheme="minorHAnsi"/>
              </w:rPr>
              <w:t xml:space="preserve">0 ± </w:t>
            </w:r>
            <w:r w:rsidR="006673B8">
              <w:rPr>
                <w:rFonts w:cstheme="minorHAnsi"/>
              </w:rPr>
              <w:t>7,</w:t>
            </w:r>
            <w:r w:rsidRPr="00F65931">
              <w:rPr>
                <w:rFonts w:cstheme="minorHAnsi"/>
              </w:rPr>
              <w:t>5%</w:t>
            </w:r>
          </w:p>
        </w:tc>
        <w:tc>
          <w:tcPr>
            <w:tcW w:w="1967" w:type="dxa"/>
            <w:vAlign w:val="center"/>
          </w:tcPr>
          <w:p w14:paraId="385A6EC0" w14:textId="77777777" w:rsidR="00671D55" w:rsidRPr="00F65931" w:rsidRDefault="00671D55" w:rsidP="00E242F4">
            <w:pPr>
              <w:jc w:val="center"/>
              <w:rPr>
                <w:rFonts w:cstheme="minorHAnsi"/>
              </w:rPr>
            </w:pPr>
            <w:r w:rsidRPr="00F65931">
              <w:rPr>
                <w:rFonts w:cstheme="minorHAnsi"/>
              </w:rPr>
              <w:t>Manuel</w:t>
            </w:r>
          </w:p>
        </w:tc>
      </w:tr>
      <w:tr w:rsidR="00671D55" w14:paraId="1AD4526F" w14:textId="77777777" w:rsidTr="0039361B">
        <w:trPr>
          <w:trHeight w:val="340"/>
          <w:jc w:val="center"/>
        </w:trPr>
        <w:tc>
          <w:tcPr>
            <w:tcW w:w="816" w:type="dxa"/>
            <w:vAlign w:val="center"/>
          </w:tcPr>
          <w:p w14:paraId="3C126805" w14:textId="77777777" w:rsidR="00671D55" w:rsidRPr="00F65931" w:rsidRDefault="00671D55" w:rsidP="00E242F4">
            <w:pPr>
              <w:jc w:val="center"/>
              <w:rPr>
                <w:rFonts w:cstheme="minorHAnsi"/>
              </w:rPr>
            </w:pPr>
            <w:r w:rsidRPr="00F65931">
              <w:rPr>
                <w:rFonts w:cstheme="minorHAnsi"/>
              </w:rPr>
              <w:t>34</w:t>
            </w:r>
          </w:p>
        </w:tc>
        <w:tc>
          <w:tcPr>
            <w:tcW w:w="787" w:type="dxa"/>
            <w:vAlign w:val="center"/>
          </w:tcPr>
          <w:p w14:paraId="292D4BB4" w14:textId="77777777" w:rsidR="00671D55" w:rsidRPr="00F65931" w:rsidRDefault="00671D55" w:rsidP="00E242F4">
            <w:pPr>
              <w:jc w:val="center"/>
              <w:rPr>
                <w:rFonts w:cstheme="minorHAnsi"/>
              </w:rPr>
            </w:pPr>
            <w:r w:rsidRPr="00F65931">
              <w:rPr>
                <w:rFonts w:cstheme="minorHAnsi"/>
              </w:rPr>
              <w:t>15</w:t>
            </w:r>
          </w:p>
        </w:tc>
        <w:tc>
          <w:tcPr>
            <w:tcW w:w="2621" w:type="dxa"/>
            <w:vAlign w:val="center"/>
          </w:tcPr>
          <w:p w14:paraId="49BE0FFB" w14:textId="1D9CEA4A" w:rsidR="00671D55" w:rsidRPr="00F65931" w:rsidRDefault="00671D55" w:rsidP="00E242F4">
            <w:pPr>
              <w:jc w:val="center"/>
              <w:rPr>
                <w:rFonts w:cstheme="minorHAnsi"/>
              </w:rPr>
            </w:pPr>
            <w:proofErr w:type="spellStart"/>
            <w:r w:rsidRPr="00F65931">
              <w:rPr>
                <w:rFonts w:cstheme="minorHAnsi"/>
              </w:rPr>
              <w:t>NaI</w:t>
            </w:r>
            <w:proofErr w:type="spellEnd"/>
            <w:r w:rsidRPr="00F65931">
              <w:rPr>
                <w:rFonts w:cstheme="minorHAnsi"/>
              </w:rPr>
              <w:t xml:space="preserve"> 3/8 - </w:t>
            </w:r>
            <w:r w:rsidR="00B20D53">
              <w:rPr>
                <w:rFonts w:cstheme="minorHAnsi"/>
              </w:rPr>
              <w:t>GE</w:t>
            </w:r>
            <w:r w:rsidR="00A577B5" w:rsidRPr="00F65931">
              <w:rPr>
                <w:rFonts w:cstheme="minorHAnsi"/>
              </w:rPr>
              <w:t xml:space="preserve"> </w:t>
            </w:r>
            <w:r w:rsidRPr="00F65931">
              <w:rPr>
                <w:rFonts w:cstheme="minorHAnsi"/>
              </w:rPr>
              <w:t>- LEHR</w:t>
            </w:r>
          </w:p>
        </w:tc>
        <w:tc>
          <w:tcPr>
            <w:tcW w:w="1549" w:type="dxa"/>
            <w:vAlign w:val="center"/>
          </w:tcPr>
          <w:p w14:paraId="1B77F6FD" w14:textId="77777777" w:rsidR="00671D55" w:rsidRPr="00F65931" w:rsidRDefault="00671D55" w:rsidP="00E242F4">
            <w:pPr>
              <w:jc w:val="center"/>
              <w:rPr>
                <w:rFonts w:cstheme="minorHAnsi"/>
              </w:rPr>
            </w:pPr>
            <w:r w:rsidRPr="00F65931">
              <w:rPr>
                <w:rFonts w:cstheme="minorHAnsi"/>
              </w:rPr>
              <w:t>Seringue</w:t>
            </w:r>
          </w:p>
        </w:tc>
        <w:tc>
          <w:tcPr>
            <w:tcW w:w="984" w:type="dxa"/>
            <w:vAlign w:val="center"/>
          </w:tcPr>
          <w:p w14:paraId="644B037A" w14:textId="77777777" w:rsidR="00671D55" w:rsidRPr="00F65931" w:rsidRDefault="00671D55" w:rsidP="00E242F4">
            <w:pPr>
              <w:jc w:val="center"/>
              <w:rPr>
                <w:rFonts w:cstheme="minorHAnsi"/>
              </w:rPr>
            </w:pPr>
            <w:r w:rsidRPr="00F65931">
              <w:rPr>
                <w:rFonts w:cstheme="minorHAnsi"/>
              </w:rPr>
              <w:t>10</w:t>
            </w:r>
          </w:p>
        </w:tc>
        <w:tc>
          <w:tcPr>
            <w:tcW w:w="1523" w:type="dxa"/>
            <w:vAlign w:val="center"/>
          </w:tcPr>
          <w:p w14:paraId="2CD148AC" w14:textId="3A4B3927" w:rsidR="00671D55" w:rsidRPr="00F65931" w:rsidRDefault="00671D55" w:rsidP="00E242F4">
            <w:pPr>
              <w:jc w:val="center"/>
              <w:rPr>
                <w:rFonts w:cstheme="minorHAnsi"/>
              </w:rPr>
            </w:pPr>
            <w:r w:rsidRPr="00F65931">
              <w:rPr>
                <w:rFonts w:cstheme="minorHAnsi"/>
              </w:rPr>
              <w:t>15</w:t>
            </w:r>
            <w:r w:rsidR="006673B8">
              <w:rPr>
                <w:rFonts w:cstheme="minorHAnsi"/>
              </w:rPr>
              <w:t>9,</w:t>
            </w:r>
            <w:r w:rsidRPr="00F65931">
              <w:rPr>
                <w:rFonts w:cstheme="minorHAnsi"/>
              </w:rPr>
              <w:t>0 ± 1</w:t>
            </w:r>
            <w:r w:rsidR="006673B8">
              <w:rPr>
                <w:rFonts w:cstheme="minorHAnsi"/>
              </w:rPr>
              <w:t>0,</w:t>
            </w:r>
            <w:r w:rsidRPr="00F65931">
              <w:rPr>
                <w:rFonts w:cstheme="minorHAnsi"/>
              </w:rPr>
              <w:t>0%</w:t>
            </w:r>
          </w:p>
        </w:tc>
        <w:tc>
          <w:tcPr>
            <w:tcW w:w="1967" w:type="dxa"/>
            <w:vAlign w:val="center"/>
          </w:tcPr>
          <w:p w14:paraId="73DDB0CB" w14:textId="77777777" w:rsidR="00671D55" w:rsidRPr="00F65931" w:rsidRDefault="00671D55" w:rsidP="00E242F4">
            <w:pPr>
              <w:jc w:val="center"/>
              <w:rPr>
                <w:rFonts w:cstheme="minorHAnsi"/>
              </w:rPr>
            </w:pPr>
            <w:r w:rsidRPr="00F65931">
              <w:rPr>
                <w:rFonts w:cstheme="minorHAnsi"/>
              </w:rPr>
              <w:t>Manuel</w:t>
            </w:r>
          </w:p>
        </w:tc>
      </w:tr>
      <w:tr w:rsidR="00671D55" w14:paraId="37DBE9B0" w14:textId="77777777" w:rsidTr="0039361B">
        <w:trPr>
          <w:cnfStyle w:val="000000100000" w:firstRow="0" w:lastRow="0" w:firstColumn="0" w:lastColumn="0" w:oddVBand="0" w:evenVBand="0" w:oddHBand="1" w:evenHBand="0" w:firstRowFirstColumn="0" w:firstRowLastColumn="0" w:lastRowFirstColumn="0" w:lastRowLastColumn="0"/>
          <w:trHeight w:val="340"/>
          <w:jc w:val="center"/>
        </w:trPr>
        <w:tc>
          <w:tcPr>
            <w:tcW w:w="816" w:type="dxa"/>
            <w:vAlign w:val="center"/>
          </w:tcPr>
          <w:p w14:paraId="5E6B3B5F" w14:textId="77777777" w:rsidR="00671D55" w:rsidRPr="00F65931" w:rsidRDefault="00671D55" w:rsidP="00E242F4">
            <w:pPr>
              <w:jc w:val="center"/>
              <w:rPr>
                <w:rFonts w:cstheme="minorHAnsi"/>
              </w:rPr>
            </w:pPr>
            <w:r w:rsidRPr="00F65931">
              <w:rPr>
                <w:rFonts w:cstheme="minorHAnsi"/>
              </w:rPr>
              <w:t>12</w:t>
            </w:r>
          </w:p>
        </w:tc>
        <w:tc>
          <w:tcPr>
            <w:tcW w:w="787" w:type="dxa"/>
            <w:vAlign w:val="center"/>
          </w:tcPr>
          <w:p w14:paraId="52D19D8D" w14:textId="77777777" w:rsidR="00671D55" w:rsidRPr="00F65931" w:rsidRDefault="00671D55" w:rsidP="00E242F4">
            <w:pPr>
              <w:jc w:val="center"/>
              <w:rPr>
                <w:rFonts w:cstheme="minorHAnsi"/>
              </w:rPr>
            </w:pPr>
            <w:r w:rsidRPr="00F65931">
              <w:rPr>
                <w:rFonts w:cstheme="minorHAnsi"/>
              </w:rPr>
              <w:t>4</w:t>
            </w:r>
          </w:p>
        </w:tc>
        <w:tc>
          <w:tcPr>
            <w:tcW w:w="2621" w:type="dxa"/>
            <w:vAlign w:val="center"/>
          </w:tcPr>
          <w:p w14:paraId="4E961598" w14:textId="6BE78A39" w:rsidR="00671D55" w:rsidRPr="00F65931" w:rsidRDefault="00671D55" w:rsidP="00E242F4">
            <w:pPr>
              <w:jc w:val="center"/>
              <w:rPr>
                <w:rFonts w:cstheme="minorHAnsi"/>
              </w:rPr>
            </w:pPr>
            <w:proofErr w:type="spellStart"/>
            <w:r w:rsidRPr="00F65931">
              <w:rPr>
                <w:rFonts w:cstheme="minorHAnsi"/>
              </w:rPr>
              <w:t>NaI</w:t>
            </w:r>
            <w:proofErr w:type="spellEnd"/>
            <w:r w:rsidRPr="00F65931">
              <w:rPr>
                <w:rFonts w:cstheme="minorHAnsi"/>
              </w:rPr>
              <w:t xml:space="preserve"> 5/8 - </w:t>
            </w:r>
            <w:r w:rsidR="00B20D53">
              <w:rPr>
                <w:rFonts w:cstheme="minorHAnsi"/>
              </w:rPr>
              <w:t>GE</w:t>
            </w:r>
            <w:r w:rsidR="00A577B5" w:rsidRPr="00F65931">
              <w:rPr>
                <w:rFonts w:cstheme="minorHAnsi"/>
              </w:rPr>
              <w:t xml:space="preserve"> </w:t>
            </w:r>
            <w:r w:rsidR="005A675F">
              <w:rPr>
                <w:rFonts w:cstheme="minorHAnsi"/>
              </w:rPr>
              <w:t>-</w:t>
            </w:r>
            <w:r w:rsidRPr="00F65931">
              <w:rPr>
                <w:rFonts w:cstheme="minorHAnsi"/>
              </w:rPr>
              <w:t xml:space="preserve"> LEHRS</w:t>
            </w:r>
          </w:p>
        </w:tc>
        <w:tc>
          <w:tcPr>
            <w:tcW w:w="1549" w:type="dxa"/>
            <w:vAlign w:val="center"/>
          </w:tcPr>
          <w:p w14:paraId="6EC74D38" w14:textId="77777777" w:rsidR="00671D55" w:rsidRPr="00F65931" w:rsidRDefault="00671D55" w:rsidP="00E242F4">
            <w:pPr>
              <w:jc w:val="center"/>
              <w:rPr>
                <w:rFonts w:cstheme="minorHAnsi"/>
              </w:rPr>
            </w:pPr>
            <w:r w:rsidRPr="00F65931">
              <w:rPr>
                <w:rFonts w:cstheme="minorHAnsi"/>
              </w:rPr>
              <w:t>Seringue</w:t>
            </w:r>
          </w:p>
        </w:tc>
        <w:tc>
          <w:tcPr>
            <w:tcW w:w="984" w:type="dxa"/>
            <w:vAlign w:val="center"/>
          </w:tcPr>
          <w:p w14:paraId="6EEA57D9" w14:textId="77777777" w:rsidR="00671D55" w:rsidRPr="00F65931" w:rsidRDefault="00671D55" w:rsidP="00E242F4">
            <w:pPr>
              <w:jc w:val="center"/>
              <w:rPr>
                <w:rFonts w:cstheme="minorHAnsi"/>
              </w:rPr>
            </w:pPr>
            <w:r w:rsidRPr="00F65931">
              <w:rPr>
                <w:rFonts w:cstheme="minorHAnsi"/>
              </w:rPr>
              <w:t>10</w:t>
            </w:r>
          </w:p>
        </w:tc>
        <w:tc>
          <w:tcPr>
            <w:tcW w:w="1523" w:type="dxa"/>
            <w:vAlign w:val="center"/>
          </w:tcPr>
          <w:p w14:paraId="2F391F70" w14:textId="30AB0D88" w:rsidR="00671D55" w:rsidRPr="00F65931" w:rsidRDefault="00671D55" w:rsidP="00E242F4">
            <w:pPr>
              <w:jc w:val="center"/>
              <w:rPr>
                <w:rFonts w:cstheme="minorHAnsi"/>
              </w:rPr>
            </w:pPr>
            <w:r w:rsidRPr="00F65931">
              <w:rPr>
                <w:rFonts w:cstheme="minorHAnsi"/>
              </w:rPr>
              <w:t>15</w:t>
            </w:r>
            <w:r w:rsidR="006673B8">
              <w:rPr>
                <w:rFonts w:cstheme="minorHAnsi"/>
              </w:rPr>
              <w:t>9,</w:t>
            </w:r>
            <w:r w:rsidRPr="00F65931">
              <w:rPr>
                <w:rFonts w:cstheme="minorHAnsi"/>
              </w:rPr>
              <w:t>0 ± 1</w:t>
            </w:r>
            <w:r w:rsidR="006673B8">
              <w:rPr>
                <w:rFonts w:cstheme="minorHAnsi"/>
              </w:rPr>
              <w:t>0,</w:t>
            </w:r>
            <w:r w:rsidRPr="00F65931">
              <w:rPr>
                <w:rFonts w:cstheme="minorHAnsi"/>
              </w:rPr>
              <w:t>0%</w:t>
            </w:r>
          </w:p>
        </w:tc>
        <w:tc>
          <w:tcPr>
            <w:tcW w:w="1967" w:type="dxa"/>
            <w:vAlign w:val="center"/>
          </w:tcPr>
          <w:p w14:paraId="3D77CC0D" w14:textId="77777777" w:rsidR="00671D55" w:rsidRPr="00F65931" w:rsidRDefault="00671D55" w:rsidP="00E242F4">
            <w:pPr>
              <w:jc w:val="center"/>
              <w:rPr>
                <w:rFonts w:cstheme="minorHAnsi"/>
              </w:rPr>
            </w:pPr>
            <w:r w:rsidRPr="00F65931">
              <w:rPr>
                <w:rFonts w:cstheme="minorHAnsi"/>
              </w:rPr>
              <w:t>Semi-automatique</w:t>
            </w:r>
          </w:p>
        </w:tc>
      </w:tr>
      <w:tr w:rsidR="00671D55" w14:paraId="415C47B7" w14:textId="77777777" w:rsidTr="0039361B">
        <w:trPr>
          <w:trHeight w:val="340"/>
          <w:jc w:val="center"/>
        </w:trPr>
        <w:tc>
          <w:tcPr>
            <w:tcW w:w="816" w:type="dxa"/>
            <w:vAlign w:val="center"/>
          </w:tcPr>
          <w:p w14:paraId="0AA0CC0C" w14:textId="77777777" w:rsidR="00671D55" w:rsidRPr="00F65931" w:rsidRDefault="00671D55" w:rsidP="00E242F4">
            <w:pPr>
              <w:jc w:val="center"/>
              <w:rPr>
                <w:rFonts w:cstheme="minorHAnsi"/>
              </w:rPr>
            </w:pPr>
            <w:r w:rsidRPr="00F65931">
              <w:rPr>
                <w:rFonts w:cstheme="minorHAnsi"/>
              </w:rPr>
              <w:t>37</w:t>
            </w:r>
          </w:p>
        </w:tc>
        <w:tc>
          <w:tcPr>
            <w:tcW w:w="787" w:type="dxa"/>
            <w:vAlign w:val="center"/>
          </w:tcPr>
          <w:p w14:paraId="55C0AA4C" w14:textId="77777777" w:rsidR="00671D55" w:rsidRPr="00F65931" w:rsidRDefault="00671D55" w:rsidP="00E242F4">
            <w:pPr>
              <w:jc w:val="center"/>
              <w:rPr>
                <w:rFonts w:cstheme="minorHAnsi"/>
              </w:rPr>
            </w:pPr>
            <w:r w:rsidRPr="00F65931">
              <w:rPr>
                <w:rFonts w:cstheme="minorHAnsi"/>
              </w:rPr>
              <w:t>6</w:t>
            </w:r>
          </w:p>
        </w:tc>
        <w:tc>
          <w:tcPr>
            <w:tcW w:w="2621" w:type="dxa"/>
            <w:vAlign w:val="center"/>
          </w:tcPr>
          <w:p w14:paraId="5B51F974" w14:textId="2389CE64" w:rsidR="00671D55" w:rsidRPr="00F65931" w:rsidRDefault="00671D55" w:rsidP="00E242F4">
            <w:pPr>
              <w:jc w:val="center"/>
              <w:rPr>
                <w:rFonts w:cstheme="minorHAnsi"/>
              </w:rPr>
            </w:pPr>
            <w:proofErr w:type="spellStart"/>
            <w:r w:rsidRPr="00F65931">
              <w:rPr>
                <w:rFonts w:cstheme="minorHAnsi"/>
              </w:rPr>
              <w:t>NaI</w:t>
            </w:r>
            <w:proofErr w:type="spellEnd"/>
            <w:r w:rsidRPr="00F65931">
              <w:rPr>
                <w:rFonts w:cstheme="minorHAnsi"/>
              </w:rPr>
              <w:t xml:space="preserve"> 5/8 - </w:t>
            </w:r>
            <w:r w:rsidR="00B20D53">
              <w:rPr>
                <w:rFonts w:cstheme="minorHAnsi"/>
              </w:rPr>
              <w:t>GE</w:t>
            </w:r>
            <w:r w:rsidR="00A577B5" w:rsidRPr="00F65931">
              <w:rPr>
                <w:rFonts w:cstheme="minorHAnsi"/>
              </w:rPr>
              <w:t xml:space="preserve"> </w:t>
            </w:r>
            <w:r w:rsidR="005A675F">
              <w:rPr>
                <w:rFonts w:cstheme="minorHAnsi"/>
              </w:rPr>
              <w:t>-</w:t>
            </w:r>
            <w:r w:rsidRPr="00F65931">
              <w:rPr>
                <w:rFonts w:cstheme="minorHAnsi"/>
              </w:rPr>
              <w:t xml:space="preserve"> LEHRS</w:t>
            </w:r>
          </w:p>
        </w:tc>
        <w:tc>
          <w:tcPr>
            <w:tcW w:w="1549" w:type="dxa"/>
            <w:vAlign w:val="center"/>
          </w:tcPr>
          <w:p w14:paraId="72DBBACB" w14:textId="77777777" w:rsidR="00671D55" w:rsidRPr="00F65931" w:rsidRDefault="00671D55" w:rsidP="00E242F4">
            <w:pPr>
              <w:jc w:val="center"/>
              <w:rPr>
                <w:rFonts w:cstheme="minorHAnsi"/>
              </w:rPr>
            </w:pPr>
            <w:r w:rsidRPr="00F65931">
              <w:rPr>
                <w:rFonts w:cstheme="minorHAnsi"/>
              </w:rPr>
              <w:t>ESTIMABL</w:t>
            </w:r>
          </w:p>
        </w:tc>
        <w:tc>
          <w:tcPr>
            <w:tcW w:w="984" w:type="dxa"/>
            <w:vAlign w:val="center"/>
          </w:tcPr>
          <w:p w14:paraId="7299EDE9" w14:textId="77777777" w:rsidR="00671D55" w:rsidRPr="00F65931" w:rsidRDefault="00671D55" w:rsidP="00E242F4">
            <w:pPr>
              <w:jc w:val="center"/>
              <w:rPr>
                <w:rFonts w:cstheme="minorHAnsi"/>
              </w:rPr>
            </w:pPr>
            <w:r w:rsidRPr="00F65931">
              <w:rPr>
                <w:rFonts w:cstheme="minorHAnsi"/>
              </w:rPr>
              <w:t>12</w:t>
            </w:r>
          </w:p>
        </w:tc>
        <w:tc>
          <w:tcPr>
            <w:tcW w:w="1523" w:type="dxa"/>
            <w:vAlign w:val="center"/>
          </w:tcPr>
          <w:p w14:paraId="164900B4" w14:textId="7E609989" w:rsidR="00671D55" w:rsidRPr="00F65931" w:rsidRDefault="00671D55" w:rsidP="00E242F4">
            <w:pPr>
              <w:jc w:val="center"/>
              <w:rPr>
                <w:rFonts w:cstheme="minorHAnsi"/>
              </w:rPr>
            </w:pPr>
            <w:r w:rsidRPr="00F65931">
              <w:rPr>
                <w:rFonts w:cstheme="minorHAnsi"/>
              </w:rPr>
              <w:t>15</w:t>
            </w:r>
            <w:r w:rsidR="006673B8">
              <w:rPr>
                <w:rFonts w:cstheme="minorHAnsi"/>
              </w:rPr>
              <w:t>9,</w:t>
            </w:r>
            <w:r w:rsidRPr="00F65931">
              <w:rPr>
                <w:rFonts w:cstheme="minorHAnsi"/>
              </w:rPr>
              <w:t>0 ± 1</w:t>
            </w:r>
            <w:r w:rsidR="006673B8">
              <w:rPr>
                <w:rFonts w:cstheme="minorHAnsi"/>
              </w:rPr>
              <w:t>0,</w:t>
            </w:r>
            <w:r w:rsidRPr="00F65931">
              <w:rPr>
                <w:rFonts w:cstheme="minorHAnsi"/>
              </w:rPr>
              <w:t>0%</w:t>
            </w:r>
          </w:p>
        </w:tc>
        <w:tc>
          <w:tcPr>
            <w:tcW w:w="1967" w:type="dxa"/>
            <w:vAlign w:val="center"/>
          </w:tcPr>
          <w:p w14:paraId="09ACB304" w14:textId="77777777" w:rsidR="00671D55" w:rsidRPr="00F65931" w:rsidRDefault="00671D55" w:rsidP="00E242F4">
            <w:pPr>
              <w:jc w:val="center"/>
              <w:rPr>
                <w:rFonts w:cstheme="minorHAnsi"/>
              </w:rPr>
            </w:pPr>
            <w:r w:rsidRPr="00F65931">
              <w:rPr>
                <w:rFonts w:cstheme="minorHAnsi"/>
              </w:rPr>
              <w:t>Manuel</w:t>
            </w:r>
          </w:p>
        </w:tc>
      </w:tr>
      <w:tr w:rsidR="00671D55" w14:paraId="6C840C21" w14:textId="77777777" w:rsidTr="0039361B">
        <w:trPr>
          <w:cnfStyle w:val="000000100000" w:firstRow="0" w:lastRow="0" w:firstColumn="0" w:lastColumn="0" w:oddVBand="0" w:evenVBand="0" w:oddHBand="1" w:evenHBand="0" w:firstRowFirstColumn="0" w:firstRowLastColumn="0" w:lastRowFirstColumn="0" w:lastRowLastColumn="0"/>
          <w:trHeight w:val="340"/>
          <w:jc w:val="center"/>
        </w:trPr>
        <w:tc>
          <w:tcPr>
            <w:tcW w:w="816" w:type="dxa"/>
            <w:vAlign w:val="center"/>
          </w:tcPr>
          <w:p w14:paraId="0C381837" w14:textId="77777777" w:rsidR="00671D55" w:rsidRPr="00F65931" w:rsidRDefault="00671D55" w:rsidP="00E242F4">
            <w:pPr>
              <w:jc w:val="center"/>
              <w:rPr>
                <w:rFonts w:cstheme="minorHAnsi"/>
              </w:rPr>
            </w:pPr>
            <w:r w:rsidRPr="00F65931">
              <w:rPr>
                <w:rFonts w:cstheme="minorHAnsi"/>
              </w:rPr>
              <w:t>14</w:t>
            </w:r>
          </w:p>
        </w:tc>
        <w:tc>
          <w:tcPr>
            <w:tcW w:w="787" w:type="dxa"/>
            <w:vAlign w:val="center"/>
          </w:tcPr>
          <w:p w14:paraId="5F05BC90" w14:textId="77777777" w:rsidR="00671D55" w:rsidRPr="00F65931" w:rsidRDefault="00671D55" w:rsidP="00E242F4">
            <w:pPr>
              <w:jc w:val="center"/>
              <w:rPr>
                <w:rFonts w:cstheme="minorHAnsi"/>
              </w:rPr>
            </w:pPr>
            <w:r w:rsidRPr="00F65931">
              <w:rPr>
                <w:rFonts w:cstheme="minorHAnsi"/>
              </w:rPr>
              <w:t>9</w:t>
            </w:r>
          </w:p>
        </w:tc>
        <w:tc>
          <w:tcPr>
            <w:tcW w:w="2621" w:type="dxa"/>
            <w:vAlign w:val="center"/>
          </w:tcPr>
          <w:p w14:paraId="7A1FBE32" w14:textId="0E63ABE8" w:rsidR="00671D55" w:rsidRPr="00F65931" w:rsidRDefault="00671D55" w:rsidP="00E242F4">
            <w:pPr>
              <w:jc w:val="center"/>
              <w:rPr>
                <w:rFonts w:cstheme="minorHAnsi"/>
              </w:rPr>
            </w:pPr>
            <w:proofErr w:type="spellStart"/>
            <w:r w:rsidRPr="00F65931">
              <w:rPr>
                <w:rFonts w:cstheme="minorHAnsi"/>
              </w:rPr>
              <w:t>NaI</w:t>
            </w:r>
            <w:proofErr w:type="spellEnd"/>
            <w:r w:rsidRPr="00F65931">
              <w:rPr>
                <w:rFonts w:cstheme="minorHAnsi"/>
              </w:rPr>
              <w:t xml:space="preserve"> 5/8 - </w:t>
            </w:r>
            <w:r w:rsidR="00B20D53">
              <w:rPr>
                <w:rFonts w:cstheme="minorHAnsi"/>
              </w:rPr>
              <w:t>GE</w:t>
            </w:r>
            <w:r w:rsidR="00A577B5" w:rsidRPr="00F65931">
              <w:rPr>
                <w:rFonts w:cstheme="minorHAnsi"/>
              </w:rPr>
              <w:t xml:space="preserve"> </w:t>
            </w:r>
            <w:r w:rsidRPr="00F65931">
              <w:rPr>
                <w:rFonts w:cstheme="minorHAnsi"/>
              </w:rPr>
              <w:t>- LEHR</w:t>
            </w:r>
          </w:p>
        </w:tc>
        <w:tc>
          <w:tcPr>
            <w:tcW w:w="1549" w:type="dxa"/>
            <w:vAlign w:val="center"/>
          </w:tcPr>
          <w:p w14:paraId="2ED074DC" w14:textId="77777777" w:rsidR="00671D55" w:rsidRPr="00F65931" w:rsidRDefault="00671D55" w:rsidP="00E242F4">
            <w:pPr>
              <w:jc w:val="center"/>
              <w:rPr>
                <w:rFonts w:cstheme="minorHAnsi"/>
              </w:rPr>
            </w:pPr>
            <w:r w:rsidRPr="00F65931">
              <w:rPr>
                <w:rFonts w:cstheme="minorHAnsi"/>
              </w:rPr>
              <w:t>ESTIMABL2</w:t>
            </w:r>
          </w:p>
        </w:tc>
        <w:tc>
          <w:tcPr>
            <w:tcW w:w="984" w:type="dxa"/>
            <w:vAlign w:val="center"/>
          </w:tcPr>
          <w:p w14:paraId="0E1FD698" w14:textId="77777777" w:rsidR="00671D55" w:rsidRPr="00F65931" w:rsidRDefault="00671D55" w:rsidP="00E242F4">
            <w:pPr>
              <w:jc w:val="center"/>
              <w:rPr>
                <w:rFonts w:cstheme="minorHAnsi"/>
              </w:rPr>
            </w:pPr>
            <w:r w:rsidRPr="00F65931">
              <w:rPr>
                <w:rFonts w:cstheme="minorHAnsi"/>
              </w:rPr>
              <w:t>20</w:t>
            </w:r>
          </w:p>
        </w:tc>
        <w:tc>
          <w:tcPr>
            <w:tcW w:w="1523" w:type="dxa"/>
            <w:vAlign w:val="center"/>
          </w:tcPr>
          <w:p w14:paraId="7678414F" w14:textId="1F0E6C39" w:rsidR="00671D55" w:rsidRPr="00F65931" w:rsidRDefault="00671D55" w:rsidP="00E242F4">
            <w:pPr>
              <w:jc w:val="center"/>
              <w:rPr>
                <w:rFonts w:cstheme="minorHAnsi"/>
              </w:rPr>
            </w:pPr>
            <w:r w:rsidRPr="00F65931">
              <w:rPr>
                <w:rFonts w:cstheme="minorHAnsi"/>
              </w:rPr>
              <w:t>15</w:t>
            </w:r>
            <w:r w:rsidR="006673B8">
              <w:rPr>
                <w:rFonts w:cstheme="minorHAnsi"/>
              </w:rPr>
              <w:t>9,</w:t>
            </w:r>
            <w:r w:rsidRPr="00F65931">
              <w:rPr>
                <w:rFonts w:cstheme="minorHAnsi"/>
              </w:rPr>
              <w:t>0 ± 1</w:t>
            </w:r>
            <w:r w:rsidR="006673B8">
              <w:rPr>
                <w:rFonts w:cstheme="minorHAnsi"/>
              </w:rPr>
              <w:t>0,</w:t>
            </w:r>
            <w:r w:rsidRPr="00F65931">
              <w:rPr>
                <w:rFonts w:cstheme="minorHAnsi"/>
              </w:rPr>
              <w:t>0%</w:t>
            </w:r>
          </w:p>
        </w:tc>
        <w:tc>
          <w:tcPr>
            <w:tcW w:w="1967" w:type="dxa"/>
            <w:vAlign w:val="center"/>
          </w:tcPr>
          <w:p w14:paraId="7E6E6776" w14:textId="77777777" w:rsidR="00671D55" w:rsidRPr="00F65931" w:rsidRDefault="00671D55" w:rsidP="00E242F4">
            <w:pPr>
              <w:jc w:val="center"/>
              <w:rPr>
                <w:rFonts w:cstheme="minorHAnsi"/>
              </w:rPr>
            </w:pPr>
            <w:r w:rsidRPr="00F65931">
              <w:rPr>
                <w:rFonts w:cstheme="minorHAnsi"/>
              </w:rPr>
              <w:t>Semi-automatique</w:t>
            </w:r>
          </w:p>
        </w:tc>
      </w:tr>
    </w:tbl>
    <w:p w14:paraId="20D24E58" w14:textId="6231E197" w:rsidR="00671D55" w:rsidRPr="00933299" w:rsidRDefault="00671D55" w:rsidP="00BA0923">
      <w:pPr>
        <w:spacing w:after="0"/>
        <w:jc w:val="center"/>
        <w:rPr>
          <w:i/>
          <w:iCs/>
          <w:color w:val="44546A" w:themeColor="text2"/>
          <w:sz w:val="18"/>
          <w:szCs w:val="18"/>
        </w:rPr>
      </w:pPr>
      <w:bookmarkStart w:id="2286" w:name="_Ref175673671"/>
      <w:bookmarkStart w:id="2287" w:name="_Toc193803407"/>
      <w:r w:rsidRPr="00933299">
        <w:rPr>
          <w:i/>
          <w:iCs/>
          <w:color w:val="44546A" w:themeColor="text2"/>
          <w:sz w:val="18"/>
          <w:szCs w:val="18"/>
        </w:rPr>
        <w:t xml:space="preserve">Tableau </w:t>
      </w:r>
      <w:r w:rsidR="009A4BE0" w:rsidRPr="00933299">
        <w:rPr>
          <w:i/>
          <w:iCs/>
          <w:color w:val="44546A" w:themeColor="text2"/>
          <w:sz w:val="18"/>
          <w:szCs w:val="18"/>
        </w:rPr>
        <w:fldChar w:fldCharType="begin"/>
      </w:r>
      <w:r w:rsidR="009A4BE0" w:rsidRPr="00933299">
        <w:rPr>
          <w:i/>
          <w:iCs/>
          <w:color w:val="44546A" w:themeColor="text2"/>
          <w:sz w:val="18"/>
          <w:szCs w:val="18"/>
        </w:rPr>
        <w:instrText xml:space="preserve"> SEQ Tableau \* ARABIC </w:instrText>
      </w:r>
      <w:r w:rsidR="009A4BE0" w:rsidRPr="00933299">
        <w:rPr>
          <w:i/>
          <w:iCs/>
          <w:color w:val="44546A" w:themeColor="text2"/>
          <w:sz w:val="18"/>
          <w:szCs w:val="18"/>
        </w:rPr>
        <w:fldChar w:fldCharType="separate"/>
      </w:r>
      <w:r w:rsidR="00C30592">
        <w:rPr>
          <w:i/>
          <w:iCs/>
          <w:noProof/>
          <w:color w:val="44546A" w:themeColor="text2"/>
          <w:sz w:val="18"/>
          <w:szCs w:val="18"/>
        </w:rPr>
        <w:t>31</w:t>
      </w:r>
      <w:r w:rsidR="009A4BE0" w:rsidRPr="00933299">
        <w:rPr>
          <w:i/>
          <w:iCs/>
          <w:color w:val="44546A" w:themeColor="text2"/>
          <w:sz w:val="18"/>
          <w:szCs w:val="18"/>
        </w:rPr>
        <w:fldChar w:fldCharType="end"/>
      </w:r>
      <w:bookmarkEnd w:id="2286"/>
      <w:r w:rsidRPr="00933299">
        <w:rPr>
          <w:i/>
          <w:iCs/>
          <w:color w:val="44546A" w:themeColor="text2"/>
          <w:sz w:val="18"/>
          <w:szCs w:val="18"/>
        </w:rPr>
        <w:t> : Paramètres des configurations locales en collimateurs parallèles, à l’I-123.</w:t>
      </w:r>
      <w:bookmarkEnd w:id="2287"/>
    </w:p>
    <w:p w14:paraId="3F143F4A" w14:textId="77777777" w:rsidR="00671D55" w:rsidRPr="000C4B5D" w:rsidRDefault="00671D55" w:rsidP="00BA0923">
      <w:pPr>
        <w:spacing w:after="0"/>
        <w:jc w:val="both"/>
      </w:pPr>
    </w:p>
    <w:p w14:paraId="06CCD201" w14:textId="77777777" w:rsidR="00671D55" w:rsidRDefault="00671D55" w:rsidP="00BA0923">
      <w:pPr>
        <w:pStyle w:val="Titre3"/>
      </w:pPr>
      <w:bookmarkStart w:id="2288" w:name="_Toc181034313"/>
      <w:bookmarkStart w:id="2289" w:name="_Toc193972812"/>
      <w:r>
        <w:t>Collimateur parallèle, Tc</w:t>
      </w:r>
      <w:r>
        <w:noBreakHyphen/>
        <w:t>99m</w:t>
      </w:r>
      <w:bookmarkEnd w:id="2288"/>
      <w:bookmarkEnd w:id="2289"/>
    </w:p>
    <w:p w14:paraId="7AA114DA" w14:textId="77777777" w:rsidR="00671D55" w:rsidRPr="000C4B5D" w:rsidRDefault="00671D55" w:rsidP="00BA0923">
      <w:pPr>
        <w:spacing w:after="0"/>
        <w:jc w:val="both"/>
      </w:pPr>
    </w:p>
    <w:p w14:paraId="10A9DAA5" w14:textId="5311F95C" w:rsidR="00671D55" w:rsidRDefault="00671D55" w:rsidP="00F65931">
      <w:pPr>
        <w:jc w:val="both"/>
      </w:pPr>
      <w:r>
        <w:t>Pour les collimateurs parallèles au Tc</w:t>
      </w:r>
      <w:r>
        <w:noBreakHyphen/>
        <w:t xml:space="preserve">99m (cf. </w:t>
      </w:r>
      <w:r>
        <w:fldChar w:fldCharType="begin"/>
      </w:r>
      <w:r>
        <w:instrText xml:space="preserve"> REF _Ref175674525 \h </w:instrText>
      </w:r>
      <w:r w:rsidR="00F65931">
        <w:instrText xml:space="preserve"> \* MERGEFORMAT </w:instrText>
      </w:r>
      <w:r>
        <w:fldChar w:fldCharType="separate"/>
      </w:r>
      <w:r w:rsidR="00C30592" w:rsidRPr="00C30592">
        <w:t>Figure 24</w:t>
      </w:r>
      <w:r>
        <w:fldChar w:fldCharType="end"/>
      </w:r>
      <w:r>
        <w:t>), nous observons que pour 3</w:t>
      </w:r>
      <w:r w:rsidR="00BC4031">
        <w:t xml:space="preserve"> configurations (35 ; 49 ; </w:t>
      </w:r>
      <w:r>
        <w:t xml:space="preserve">30) la hauteur du </w:t>
      </w:r>
      <w:proofErr w:type="spellStart"/>
      <w:r>
        <w:t>boxplot</w:t>
      </w:r>
      <w:proofErr w:type="spellEnd"/>
      <w:r>
        <w:t xml:space="preserve"> est plus faible en configurations standardisées ; dans ces cas les conditions standardisées minimisent l’influence du volume du fantôme. Pour 3 autres configurations (38</w:t>
      </w:r>
      <w:r w:rsidR="00BC4031">
        <w:t xml:space="preserve"> ; </w:t>
      </w:r>
      <w:r>
        <w:t>32</w:t>
      </w:r>
      <w:r w:rsidR="00BC4031">
        <w:t xml:space="preserve"> ; </w:t>
      </w:r>
      <w:r>
        <w:t>36) la hauteur est sensiblement la même</w:t>
      </w:r>
      <w:r w:rsidRPr="0012082C">
        <w:t xml:space="preserve"> </w:t>
      </w:r>
      <w:r>
        <w:t xml:space="preserve">et pour 1 seule configuration la hauteur est plus importante (centre 40) ; dans ces cas il n’y a pas d’impact de la configuration standardisée. </w:t>
      </w:r>
    </w:p>
    <w:p w14:paraId="5F35B1B3" w14:textId="77777777" w:rsidR="00671D55" w:rsidRDefault="00671D55" w:rsidP="00BA0923">
      <w:pPr>
        <w:spacing w:after="0"/>
        <w:jc w:val="center"/>
      </w:pPr>
      <w:r>
        <w:rPr>
          <w:noProof/>
          <w:lang w:eastAsia="fr-FR"/>
        </w:rPr>
        <w:drawing>
          <wp:inline distT="0" distB="0" distL="0" distR="0" wp14:anchorId="4836DC58" wp14:editId="671A3DD0">
            <wp:extent cx="6029325" cy="3981450"/>
            <wp:effectExtent l="0" t="0" r="9525" b="0"/>
            <wp:docPr id="76"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62" cstate="screen">
                      <a:extLst>
                        <a:ext uri="{28A0092B-C50C-407E-A947-70E740481C1C}">
                          <a14:useLocalDpi xmlns:a14="http://schemas.microsoft.com/office/drawing/2010/main"/>
                        </a:ext>
                      </a:extLst>
                    </a:blip>
                    <a:srcRect t="947"/>
                    <a:stretch/>
                  </pic:blipFill>
                  <pic:spPr bwMode="auto">
                    <a:xfrm>
                      <a:off x="0" y="0"/>
                      <a:ext cx="6029325" cy="3981450"/>
                    </a:xfrm>
                    <a:prstGeom prst="rect">
                      <a:avLst/>
                    </a:prstGeom>
                    <a:noFill/>
                    <a:ln>
                      <a:noFill/>
                    </a:ln>
                    <a:extLst>
                      <a:ext uri="{53640926-AAD7-44D8-BBD7-CCE9431645EC}">
                        <a14:shadowObscured xmlns:a14="http://schemas.microsoft.com/office/drawing/2010/main"/>
                      </a:ext>
                    </a:extLst>
                  </pic:spPr>
                </pic:pic>
              </a:graphicData>
            </a:graphic>
          </wp:inline>
        </w:drawing>
      </w:r>
    </w:p>
    <w:p w14:paraId="29EEFDFD" w14:textId="6EE88E9F" w:rsidR="00671D55" w:rsidRPr="00933299" w:rsidRDefault="00671D55" w:rsidP="00BA0923">
      <w:pPr>
        <w:spacing w:after="0"/>
        <w:jc w:val="center"/>
        <w:rPr>
          <w:i/>
          <w:iCs/>
          <w:color w:val="44546A" w:themeColor="text2"/>
          <w:sz w:val="18"/>
          <w:szCs w:val="18"/>
        </w:rPr>
      </w:pPr>
      <w:bookmarkStart w:id="2290" w:name="_Ref175674525"/>
      <w:bookmarkStart w:id="2291" w:name="_Toc186722423"/>
      <w:r w:rsidRPr="00933299">
        <w:rPr>
          <w:i/>
          <w:iCs/>
          <w:color w:val="44546A" w:themeColor="text2"/>
          <w:sz w:val="18"/>
          <w:szCs w:val="18"/>
        </w:rPr>
        <w:t xml:space="preserve">Figure </w:t>
      </w:r>
      <w:r w:rsidR="009A4BE0" w:rsidRPr="00933299">
        <w:rPr>
          <w:i/>
          <w:iCs/>
          <w:color w:val="44546A" w:themeColor="text2"/>
          <w:sz w:val="18"/>
          <w:szCs w:val="18"/>
        </w:rPr>
        <w:fldChar w:fldCharType="begin"/>
      </w:r>
      <w:r w:rsidR="009A4BE0" w:rsidRPr="00933299">
        <w:rPr>
          <w:i/>
          <w:iCs/>
          <w:color w:val="44546A" w:themeColor="text2"/>
          <w:sz w:val="18"/>
          <w:szCs w:val="18"/>
        </w:rPr>
        <w:instrText xml:space="preserve"> SEQ Figure \* ARABIC </w:instrText>
      </w:r>
      <w:r w:rsidR="009A4BE0" w:rsidRPr="00933299">
        <w:rPr>
          <w:i/>
          <w:iCs/>
          <w:color w:val="44546A" w:themeColor="text2"/>
          <w:sz w:val="18"/>
          <w:szCs w:val="18"/>
        </w:rPr>
        <w:fldChar w:fldCharType="separate"/>
      </w:r>
      <w:r w:rsidR="00C30592">
        <w:rPr>
          <w:i/>
          <w:iCs/>
          <w:noProof/>
          <w:color w:val="44546A" w:themeColor="text2"/>
          <w:sz w:val="18"/>
          <w:szCs w:val="18"/>
        </w:rPr>
        <w:t>24</w:t>
      </w:r>
      <w:r w:rsidR="009A4BE0" w:rsidRPr="00933299">
        <w:rPr>
          <w:i/>
          <w:iCs/>
          <w:color w:val="44546A" w:themeColor="text2"/>
          <w:sz w:val="18"/>
          <w:szCs w:val="18"/>
        </w:rPr>
        <w:fldChar w:fldCharType="end"/>
      </w:r>
      <w:bookmarkEnd w:id="2290"/>
      <w:r w:rsidRPr="00933299">
        <w:rPr>
          <w:i/>
          <w:iCs/>
          <w:color w:val="44546A" w:themeColor="text2"/>
          <w:sz w:val="18"/>
          <w:szCs w:val="18"/>
        </w:rPr>
        <w:t> : Sensibilité selon le protocole (local ou standardisé) pour les 5 fantômes, en collimateurs parallèles, au Tc</w:t>
      </w:r>
      <w:r w:rsidRPr="00933299">
        <w:rPr>
          <w:i/>
          <w:iCs/>
          <w:color w:val="44546A" w:themeColor="text2"/>
          <w:sz w:val="18"/>
          <w:szCs w:val="18"/>
        </w:rPr>
        <w:noBreakHyphen/>
        <w:t>99m</w:t>
      </w:r>
      <w:bookmarkEnd w:id="2291"/>
    </w:p>
    <w:p w14:paraId="640472E5" w14:textId="77777777" w:rsidR="00D432B6" w:rsidRDefault="00D432B6" w:rsidP="00BA0923">
      <w:pPr>
        <w:spacing w:after="0"/>
        <w:jc w:val="both"/>
      </w:pPr>
    </w:p>
    <w:p w14:paraId="24B2622B" w14:textId="027BD76F" w:rsidR="00671D55" w:rsidRDefault="00671D55" w:rsidP="00F65931">
      <w:pPr>
        <w:jc w:val="both"/>
      </w:pPr>
      <w:r>
        <w:lastRenderedPageBreak/>
        <w:t>Concernant l’analyse des p-values, pour deux types de configurations il y a un écart significatif entre les données de la configuration standardisée et celles de la configuration locale (CTZ-GE-WEHR45 et NaI3/8</w:t>
      </w:r>
      <w:r>
        <w:noBreakHyphen/>
        <w:t>GE-LEHR où la p</w:t>
      </w:r>
      <w:r w:rsidR="0017766C">
        <w:noBreakHyphen/>
      </w:r>
      <w:r>
        <w:t>value &lt;</w:t>
      </w:r>
      <w:r w:rsidR="00F65931">
        <w:t> </w:t>
      </w:r>
      <w:r>
        <w:t>0,05), et pour les deux autres types de configurations l’écart n’est pas significatif (NaI3/8-Siemens-LEHR et NaI5/8-</w:t>
      </w:r>
      <w:commentRangeStart w:id="2292"/>
      <w:r>
        <w:t>GE</w:t>
      </w:r>
      <w:commentRangeEnd w:id="2292"/>
      <w:r w:rsidR="00A577B5">
        <w:rPr>
          <w:rStyle w:val="PieddepageCar"/>
        </w:rPr>
        <w:commentReference w:id="2292"/>
      </w:r>
      <w:r>
        <w:t>-LEHRS</w:t>
      </w:r>
      <w:r w:rsidRPr="0012082C">
        <w:t xml:space="preserve"> </w:t>
      </w:r>
      <w:r>
        <w:t>où la p-value &gt; 0,05).</w:t>
      </w:r>
    </w:p>
    <w:p w14:paraId="6A6CC816" w14:textId="40D694EC" w:rsidR="00671D55" w:rsidRDefault="00671D55" w:rsidP="00BA0923">
      <w:pPr>
        <w:jc w:val="both"/>
      </w:pPr>
      <w:r>
        <w:t xml:space="preserve">Le </w:t>
      </w:r>
      <w:r>
        <w:fldChar w:fldCharType="begin"/>
      </w:r>
      <w:r>
        <w:instrText xml:space="preserve"> REF _Ref175673740 \h </w:instrText>
      </w:r>
      <w:r w:rsidR="00F65931">
        <w:instrText xml:space="preserve"> \* MERGEFORMAT </w:instrText>
      </w:r>
      <w:r>
        <w:fldChar w:fldCharType="separate"/>
      </w:r>
      <w:r w:rsidR="00C30592" w:rsidRPr="00C30592">
        <w:t>Tableau 32</w:t>
      </w:r>
      <w:r>
        <w:fldChar w:fldCharType="end"/>
      </w:r>
      <w:r>
        <w:t xml:space="preserve"> liste le cristal, la marque, le type de collimateur, le fantôme local, la distance, la spectrométrie et la méthode d</w:t>
      </w:r>
      <w:r w:rsidR="00281CD6">
        <w:t>e segmentation</w:t>
      </w:r>
      <w:r>
        <w:t xml:space="preserve"> utilisés pour les configurations en collimateurs parallèles, au Tc</w:t>
      </w:r>
      <w:r>
        <w:noBreakHyphen/>
        <w:t>99m.</w:t>
      </w:r>
    </w:p>
    <w:tbl>
      <w:tblPr>
        <w:tblStyle w:val="TableauGrille5Fonc-Accentuation5"/>
        <w:tblW w:w="10488" w:type="dxa"/>
        <w:jc w:val="center"/>
        <w:tblLayout w:type="fixed"/>
        <w:tblLook w:val="0420" w:firstRow="1" w:lastRow="0" w:firstColumn="0" w:lastColumn="0" w:noHBand="0" w:noVBand="1"/>
      </w:tblPr>
      <w:tblGrid>
        <w:gridCol w:w="850"/>
        <w:gridCol w:w="737"/>
        <w:gridCol w:w="2551"/>
        <w:gridCol w:w="2268"/>
        <w:gridCol w:w="1020"/>
        <w:gridCol w:w="1531"/>
        <w:gridCol w:w="1531"/>
      </w:tblGrid>
      <w:tr w:rsidR="00671D55" w14:paraId="75D8701A" w14:textId="77777777" w:rsidTr="00834A55">
        <w:trPr>
          <w:cnfStyle w:val="100000000000" w:firstRow="1" w:lastRow="0" w:firstColumn="0" w:lastColumn="0" w:oddVBand="0" w:evenVBand="0" w:oddHBand="0" w:evenHBand="0" w:firstRowFirstColumn="0" w:firstRowLastColumn="0" w:lastRowFirstColumn="0" w:lastRowLastColumn="0"/>
          <w:jc w:val="center"/>
        </w:trPr>
        <w:tc>
          <w:tcPr>
            <w:tcW w:w="850" w:type="dxa"/>
            <w:vAlign w:val="center"/>
          </w:tcPr>
          <w:p w14:paraId="6A44E43C" w14:textId="77777777" w:rsidR="00671D55" w:rsidRPr="00F65931" w:rsidRDefault="00671D55" w:rsidP="00834A55">
            <w:pPr>
              <w:ind w:left="-120" w:right="-101"/>
              <w:jc w:val="center"/>
              <w:rPr>
                <w:rFonts w:cstheme="minorHAnsi"/>
              </w:rPr>
            </w:pPr>
            <w:r w:rsidRPr="00F65931">
              <w:rPr>
                <w:rFonts w:cstheme="minorHAnsi"/>
              </w:rPr>
              <w:t>CONFIG</w:t>
            </w:r>
          </w:p>
        </w:tc>
        <w:tc>
          <w:tcPr>
            <w:tcW w:w="737" w:type="dxa"/>
            <w:vAlign w:val="center"/>
          </w:tcPr>
          <w:p w14:paraId="6FF4AF61" w14:textId="77777777" w:rsidR="00671D55" w:rsidRPr="00F65931" w:rsidRDefault="00671D55" w:rsidP="00834A55">
            <w:pPr>
              <w:ind w:left="-120" w:right="-101"/>
              <w:jc w:val="center"/>
              <w:rPr>
                <w:rFonts w:cstheme="minorHAnsi"/>
              </w:rPr>
            </w:pPr>
            <w:r w:rsidRPr="00F65931">
              <w:rPr>
                <w:rFonts w:cstheme="minorHAnsi"/>
              </w:rPr>
              <w:t>Centre</w:t>
            </w:r>
          </w:p>
        </w:tc>
        <w:tc>
          <w:tcPr>
            <w:tcW w:w="2551" w:type="dxa"/>
            <w:vAlign w:val="center"/>
          </w:tcPr>
          <w:p w14:paraId="18F9176C" w14:textId="77777777" w:rsidR="00671D55" w:rsidRPr="00F65931" w:rsidRDefault="00671D55" w:rsidP="00834A55">
            <w:pPr>
              <w:jc w:val="center"/>
              <w:rPr>
                <w:rFonts w:cstheme="minorHAnsi"/>
              </w:rPr>
            </w:pPr>
            <w:r w:rsidRPr="00F65931">
              <w:rPr>
                <w:rFonts w:cstheme="minorHAnsi"/>
              </w:rPr>
              <w:t>Cristal-Constructeur-Colli</w:t>
            </w:r>
          </w:p>
        </w:tc>
        <w:tc>
          <w:tcPr>
            <w:tcW w:w="2268" w:type="dxa"/>
            <w:vAlign w:val="center"/>
          </w:tcPr>
          <w:p w14:paraId="27045564" w14:textId="77777777" w:rsidR="00671D55" w:rsidRPr="00F65931" w:rsidRDefault="00671D55" w:rsidP="00834A55">
            <w:pPr>
              <w:jc w:val="center"/>
              <w:rPr>
                <w:rFonts w:cstheme="minorHAnsi"/>
              </w:rPr>
            </w:pPr>
            <w:r w:rsidRPr="00F65931">
              <w:rPr>
                <w:rFonts w:cstheme="minorHAnsi"/>
              </w:rPr>
              <w:t>Fantôme</w:t>
            </w:r>
          </w:p>
        </w:tc>
        <w:tc>
          <w:tcPr>
            <w:tcW w:w="1020" w:type="dxa"/>
            <w:vAlign w:val="center"/>
          </w:tcPr>
          <w:p w14:paraId="6C4C97EB" w14:textId="77777777" w:rsidR="00671D55" w:rsidRPr="00F65931" w:rsidRDefault="00671D55" w:rsidP="00834A55">
            <w:pPr>
              <w:jc w:val="center"/>
              <w:rPr>
                <w:rFonts w:cstheme="minorHAnsi"/>
              </w:rPr>
            </w:pPr>
            <w:r w:rsidRPr="00F65931">
              <w:rPr>
                <w:rFonts w:cstheme="minorHAnsi"/>
              </w:rPr>
              <w:t>Distance</w:t>
            </w:r>
          </w:p>
          <w:p w14:paraId="516D1439" w14:textId="77777777" w:rsidR="00671D55" w:rsidRPr="00F65931" w:rsidRDefault="00671D55" w:rsidP="00834A55">
            <w:pPr>
              <w:jc w:val="center"/>
              <w:rPr>
                <w:rFonts w:cstheme="minorHAnsi"/>
              </w:rPr>
            </w:pPr>
            <w:r w:rsidRPr="00F65931">
              <w:rPr>
                <w:rFonts w:cstheme="minorHAnsi"/>
              </w:rPr>
              <w:t>(cm)</w:t>
            </w:r>
          </w:p>
        </w:tc>
        <w:tc>
          <w:tcPr>
            <w:tcW w:w="1531" w:type="dxa"/>
            <w:vAlign w:val="center"/>
          </w:tcPr>
          <w:p w14:paraId="60ADA04D" w14:textId="77777777" w:rsidR="00671D55" w:rsidRPr="00F65931" w:rsidRDefault="00671D55" w:rsidP="00834A55">
            <w:pPr>
              <w:jc w:val="center"/>
              <w:rPr>
                <w:rFonts w:cstheme="minorHAnsi"/>
              </w:rPr>
            </w:pPr>
            <w:r w:rsidRPr="00F65931">
              <w:rPr>
                <w:rFonts w:cstheme="minorHAnsi"/>
              </w:rPr>
              <w:t>Spectrométrie</w:t>
            </w:r>
          </w:p>
          <w:p w14:paraId="7FEBA2C1" w14:textId="77777777" w:rsidR="00671D55" w:rsidRPr="00F65931" w:rsidRDefault="00671D55" w:rsidP="00834A55">
            <w:pPr>
              <w:jc w:val="center"/>
              <w:rPr>
                <w:rFonts w:cstheme="minorHAnsi"/>
              </w:rPr>
            </w:pPr>
            <w:r w:rsidRPr="00F65931">
              <w:rPr>
                <w:rFonts w:cstheme="minorHAnsi"/>
              </w:rPr>
              <w:t>(keV)</w:t>
            </w:r>
          </w:p>
        </w:tc>
        <w:tc>
          <w:tcPr>
            <w:tcW w:w="1531" w:type="dxa"/>
            <w:vAlign w:val="center"/>
          </w:tcPr>
          <w:p w14:paraId="0DCFBED3" w14:textId="7E34564B" w:rsidR="00671D55" w:rsidRPr="00F65931" w:rsidRDefault="00281CD6" w:rsidP="00834A55">
            <w:pPr>
              <w:jc w:val="center"/>
              <w:rPr>
                <w:rFonts w:cstheme="minorHAnsi"/>
              </w:rPr>
            </w:pPr>
            <w:r>
              <w:rPr>
                <w:rFonts w:cstheme="minorHAnsi"/>
              </w:rPr>
              <w:t>Segmentation</w:t>
            </w:r>
          </w:p>
        </w:tc>
      </w:tr>
      <w:tr w:rsidR="00671D55" w14:paraId="25841912" w14:textId="77777777" w:rsidTr="0039361B">
        <w:trPr>
          <w:cnfStyle w:val="000000100000" w:firstRow="0" w:lastRow="0" w:firstColumn="0" w:lastColumn="0" w:oddVBand="0" w:evenVBand="0" w:oddHBand="1" w:evenHBand="0" w:firstRowFirstColumn="0" w:firstRowLastColumn="0" w:lastRowFirstColumn="0" w:lastRowLastColumn="0"/>
          <w:trHeight w:val="284"/>
          <w:jc w:val="center"/>
        </w:trPr>
        <w:tc>
          <w:tcPr>
            <w:tcW w:w="850" w:type="dxa"/>
          </w:tcPr>
          <w:p w14:paraId="0B519248" w14:textId="77777777" w:rsidR="00671D55" w:rsidRPr="00F65931" w:rsidRDefault="00671D55" w:rsidP="00F65931">
            <w:pPr>
              <w:jc w:val="center"/>
              <w:rPr>
                <w:rFonts w:cstheme="minorHAnsi"/>
              </w:rPr>
            </w:pPr>
            <w:r w:rsidRPr="00F65931">
              <w:rPr>
                <w:rFonts w:cstheme="minorHAnsi"/>
              </w:rPr>
              <w:t>35</w:t>
            </w:r>
          </w:p>
        </w:tc>
        <w:tc>
          <w:tcPr>
            <w:tcW w:w="737" w:type="dxa"/>
          </w:tcPr>
          <w:p w14:paraId="536578F2" w14:textId="77777777" w:rsidR="00671D55" w:rsidRPr="00F65931" w:rsidRDefault="00671D55" w:rsidP="00F65931">
            <w:pPr>
              <w:jc w:val="center"/>
              <w:rPr>
                <w:rFonts w:cstheme="minorHAnsi"/>
              </w:rPr>
            </w:pPr>
            <w:r w:rsidRPr="00F65931">
              <w:rPr>
                <w:rFonts w:cstheme="minorHAnsi"/>
              </w:rPr>
              <w:t>1</w:t>
            </w:r>
          </w:p>
        </w:tc>
        <w:tc>
          <w:tcPr>
            <w:tcW w:w="2551" w:type="dxa"/>
          </w:tcPr>
          <w:p w14:paraId="76DDBCDE" w14:textId="7E273E86" w:rsidR="00671D55" w:rsidRPr="00F65931" w:rsidRDefault="00671D55" w:rsidP="00F65931">
            <w:pPr>
              <w:jc w:val="center"/>
              <w:rPr>
                <w:rFonts w:cstheme="minorHAnsi"/>
              </w:rPr>
            </w:pPr>
            <w:r w:rsidRPr="00F65931">
              <w:rPr>
                <w:rFonts w:cstheme="minorHAnsi"/>
              </w:rPr>
              <w:t xml:space="preserve">CZT - </w:t>
            </w:r>
            <w:r w:rsidR="00B20D53">
              <w:rPr>
                <w:rFonts w:cstheme="minorHAnsi"/>
              </w:rPr>
              <w:t>GE</w:t>
            </w:r>
            <w:r w:rsidR="00A577B5" w:rsidRPr="00F65931">
              <w:rPr>
                <w:rFonts w:cstheme="minorHAnsi"/>
              </w:rPr>
              <w:t xml:space="preserve"> </w:t>
            </w:r>
            <w:r w:rsidRPr="00F65931">
              <w:rPr>
                <w:rFonts w:cstheme="minorHAnsi"/>
              </w:rPr>
              <w:t>- WEHR45</w:t>
            </w:r>
          </w:p>
        </w:tc>
        <w:tc>
          <w:tcPr>
            <w:tcW w:w="2268" w:type="dxa"/>
          </w:tcPr>
          <w:p w14:paraId="33A39280" w14:textId="77777777" w:rsidR="00671D55" w:rsidRPr="00F65931" w:rsidRDefault="00671D55" w:rsidP="00F65931">
            <w:pPr>
              <w:jc w:val="center"/>
              <w:rPr>
                <w:rFonts w:cstheme="minorHAnsi"/>
              </w:rPr>
            </w:pPr>
            <w:proofErr w:type="spellStart"/>
            <w:r w:rsidRPr="00F65931">
              <w:rPr>
                <w:rFonts w:cstheme="minorHAnsi"/>
              </w:rPr>
              <w:t>Biodex</w:t>
            </w:r>
            <w:proofErr w:type="spellEnd"/>
            <w:r w:rsidRPr="00F65931">
              <w:rPr>
                <w:rFonts w:cstheme="minorHAnsi"/>
              </w:rPr>
              <w:t xml:space="preserve"> </w:t>
            </w:r>
            <w:proofErr w:type="spellStart"/>
            <w:r w:rsidRPr="00F65931">
              <w:rPr>
                <w:rFonts w:cstheme="minorHAnsi"/>
              </w:rPr>
              <w:t>Thyroid</w:t>
            </w:r>
            <w:proofErr w:type="spellEnd"/>
            <w:r w:rsidRPr="00F65931">
              <w:rPr>
                <w:rFonts w:cstheme="minorHAnsi"/>
              </w:rPr>
              <w:t xml:space="preserve"> </w:t>
            </w:r>
            <w:proofErr w:type="spellStart"/>
            <w:r w:rsidRPr="00F65931">
              <w:rPr>
                <w:rFonts w:cstheme="minorHAnsi"/>
              </w:rPr>
              <w:t>Uptake</w:t>
            </w:r>
            <w:proofErr w:type="spellEnd"/>
          </w:p>
        </w:tc>
        <w:tc>
          <w:tcPr>
            <w:tcW w:w="1020" w:type="dxa"/>
          </w:tcPr>
          <w:p w14:paraId="25380A19" w14:textId="77777777" w:rsidR="00671D55" w:rsidRPr="00F65931" w:rsidRDefault="00671D55" w:rsidP="00F65931">
            <w:pPr>
              <w:jc w:val="center"/>
              <w:rPr>
                <w:rFonts w:cstheme="minorHAnsi"/>
              </w:rPr>
            </w:pPr>
            <w:r w:rsidRPr="00F65931">
              <w:rPr>
                <w:rFonts w:cstheme="minorHAnsi"/>
              </w:rPr>
              <w:t>10</w:t>
            </w:r>
          </w:p>
        </w:tc>
        <w:tc>
          <w:tcPr>
            <w:tcW w:w="1531" w:type="dxa"/>
          </w:tcPr>
          <w:p w14:paraId="71E83380" w14:textId="13ED0985" w:rsidR="00671D55" w:rsidRPr="00F65931" w:rsidRDefault="00671D55" w:rsidP="00F65931">
            <w:pPr>
              <w:jc w:val="center"/>
              <w:rPr>
                <w:rFonts w:cstheme="minorHAnsi"/>
              </w:rPr>
            </w:pPr>
            <w:r w:rsidRPr="00F65931">
              <w:rPr>
                <w:rFonts w:cstheme="minorHAnsi"/>
              </w:rPr>
              <w:t>14</w:t>
            </w:r>
            <w:r w:rsidR="006673B8">
              <w:rPr>
                <w:rFonts w:cstheme="minorHAnsi"/>
              </w:rPr>
              <w:t>0,</w:t>
            </w:r>
            <w:r w:rsidRPr="00F65931">
              <w:rPr>
                <w:rFonts w:cstheme="minorHAnsi"/>
              </w:rPr>
              <w:t>5 ± 10%</w:t>
            </w:r>
          </w:p>
        </w:tc>
        <w:tc>
          <w:tcPr>
            <w:tcW w:w="1531" w:type="dxa"/>
          </w:tcPr>
          <w:p w14:paraId="740CAE35" w14:textId="77777777" w:rsidR="00671D55" w:rsidRPr="00F65931" w:rsidRDefault="00671D55" w:rsidP="00F65931">
            <w:pPr>
              <w:jc w:val="center"/>
              <w:rPr>
                <w:rFonts w:cstheme="minorHAnsi"/>
              </w:rPr>
            </w:pPr>
            <w:r w:rsidRPr="00F65931">
              <w:rPr>
                <w:rFonts w:cstheme="minorHAnsi"/>
              </w:rPr>
              <w:t>Manuel</w:t>
            </w:r>
          </w:p>
        </w:tc>
      </w:tr>
      <w:tr w:rsidR="00671D55" w14:paraId="6F82A0BE" w14:textId="77777777" w:rsidTr="0039361B">
        <w:trPr>
          <w:trHeight w:val="284"/>
          <w:jc w:val="center"/>
        </w:trPr>
        <w:tc>
          <w:tcPr>
            <w:tcW w:w="850" w:type="dxa"/>
          </w:tcPr>
          <w:p w14:paraId="57C29E15" w14:textId="77777777" w:rsidR="00671D55" w:rsidRPr="00F65931" w:rsidRDefault="00671D55" w:rsidP="00F65931">
            <w:pPr>
              <w:jc w:val="center"/>
              <w:rPr>
                <w:rFonts w:cstheme="minorHAnsi"/>
              </w:rPr>
            </w:pPr>
            <w:r w:rsidRPr="00F65931">
              <w:rPr>
                <w:rFonts w:cstheme="minorHAnsi"/>
              </w:rPr>
              <w:t>38</w:t>
            </w:r>
          </w:p>
        </w:tc>
        <w:tc>
          <w:tcPr>
            <w:tcW w:w="737" w:type="dxa"/>
          </w:tcPr>
          <w:p w14:paraId="60375D99" w14:textId="77777777" w:rsidR="00671D55" w:rsidRPr="00F65931" w:rsidRDefault="00671D55" w:rsidP="00F65931">
            <w:pPr>
              <w:jc w:val="center"/>
              <w:rPr>
                <w:rFonts w:cstheme="minorHAnsi"/>
              </w:rPr>
            </w:pPr>
            <w:r w:rsidRPr="00F65931">
              <w:rPr>
                <w:rFonts w:cstheme="minorHAnsi"/>
              </w:rPr>
              <w:t>6</w:t>
            </w:r>
          </w:p>
        </w:tc>
        <w:tc>
          <w:tcPr>
            <w:tcW w:w="2551" w:type="dxa"/>
          </w:tcPr>
          <w:p w14:paraId="470EABD8" w14:textId="59713F1A" w:rsidR="00671D55" w:rsidRPr="00F65931" w:rsidRDefault="00671D55" w:rsidP="00F65931">
            <w:pPr>
              <w:jc w:val="center"/>
              <w:rPr>
                <w:rFonts w:cstheme="minorHAnsi"/>
              </w:rPr>
            </w:pPr>
            <w:r w:rsidRPr="00F65931">
              <w:rPr>
                <w:rFonts w:cstheme="minorHAnsi"/>
              </w:rPr>
              <w:t xml:space="preserve">CZT - </w:t>
            </w:r>
            <w:r w:rsidR="00B20D53">
              <w:rPr>
                <w:rFonts w:cstheme="minorHAnsi"/>
              </w:rPr>
              <w:t>GE</w:t>
            </w:r>
            <w:r w:rsidR="00A577B5" w:rsidRPr="00F65931">
              <w:rPr>
                <w:rFonts w:cstheme="minorHAnsi"/>
              </w:rPr>
              <w:t xml:space="preserve"> </w:t>
            </w:r>
            <w:r w:rsidRPr="00F65931">
              <w:rPr>
                <w:rFonts w:cstheme="minorHAnsi"/>
              </w:rPr>
              <w:t>- WEHR45</w:t>
            </w:r>
          </w:p>
        </w:tc>
        <w:tc>
          <w:tcPr>
            <w:tcW w:w="2268" w:type="dxa"/>
          </w:tcPr>
          <w:p w14:paraId="18E36193" w14:textId="77777777" w:rsidR="00671D55" w:rsidRPr="00F65931" w:rsidRDefault="00671D55" w:rsidP="00F65931">
            <w:pPr>
              <w:jc w:val="center"/>
              <w:rPr>
                <w:rFonts w:cstheme="minorHAnsi"/>
              </w:rPr>
            </w:pPr>
            <w:r w:rsidRPr="00F65931">
              <w:rPr>
                <w:rFonts w:cstheme="minorHAnsi"/>
              </w:rPr>
              <w:t>Seringue</w:t>
            </w:r>
          </w:p>
        </w:tc>
        <w:tc>
          <w:tcPr>
            <w:tcW w:w="1020" w:type="dxa"/>
          </w:tcPr>
          <w:p w14:paraId="662311A7" w14:textId="77777777" w:rsidR="00671D55" w:rsidRPr="00F65931" w:rsidRDefault="00671D55" w:rsidP="00F65931">
            <w:pPr>
              <w:jc w:val="center"/>
              <w:rPr>
                <w:rFonts w:cstheme="minorHAnsi"/>
              </w:rPr>
            </w:pPr>
            <w:r w:rsidRPr="00F65931">
              <w:rPr>
                <w:rFonts w:cstheme="minorHAnsi"/>
              </w:rPr>
              <w:t>12</w:t>
            </w:r>
          </w:p>
        </w:tc>
        <w:tc>
          <w:tcPr>
            <w:tcW w:w="1531" w:type="dxa"/>
          </w:tcPr>
          <w:p w14:paraId="6A6917EB" w14:textId="36B88F3D" w:rsidR="00671D55" w:rsidRPr="00F65931" w:rsidRDefault="00671D55" w:rsidP="00F65931">
            <w:pPr>
              <w:jc w:val="center"/>
              <w:rPr>
                <w:rFonts w:cstheme="minorHAnsi"/>
              </w:rPr>
            </w:pPr>
            <w:r w:rsidRPr="00F65931">
              <w:rPr>
                <w:rFonts w:cstheme="minorHAnsi"/>
              </w:rPr>
              <w:t>14</w:t>
            </w:r>
            <w:r w:rsidR="006673B8">
              <w:rPr>
                <w:rFonts w:cstheme="minorHAnsi"/>
              </w:rPr>
              <w:t>0,</w:t>
            </w:r>
            <w:r w:rsidRPr="00F65931">
              <w:rPr>
                <w:rFonts w:cstheme="minorHAnsi"/>
              </w:rPr>
              <w:t xml:space="preserve">5 ± </w:t>
            </w:r>
            <w:r w:rsidR="006673B8">
              <w:rPr>
                <w:rFonts w:cstheme="minorHAnsi"/>
              </w:rPr>
              <w:t>7,</w:t>
            </w:r>
            <w:r w:rsidRPr="00F65931">
              <w:rPr>
                <w:rFonts w:cstheme="minorHAnsi"/>
              </w:rPr>
              <w:t>5%</w:t>
            </w:r>
          </w:p>
        </w:tc>
        <w:tc>
          <w:tcPr>
            <w:tcW w:w="1531" w:type="dxa"/>
          </w:tcPr>
          <w:p w14:paraId="5CC793EC" w14:textId="77777777" w:rsidR="00671D55" w:rsidRPr="00F65931" w:rsidRDefault="00671D55" w:rsidP="00F65931">
            <w:pPr>
              <w:jc w:val="center"/>
              <w:rPr>
                <w:rFonts w:cstheme="minorHAnsi"/>
              </w:rPr>
            </w:pPr>
            <w:r w:rsidRPr="00F65931">
              <w:rPr>
                <w:rFonts w:cstheme="minorHAnsi"/>
              </w:rPr>
              <w:t>Manuel</w:t>
            </w:r>
          </w:p>
        </w:tc>
      </w:tr>
      <w:tr w:rsidR="00671D55" w14:paraId="6D73DDFD" w14:textId="77777777" w:rsidTr="0039361B">
        <w:trPr>
          <w:cnfStyle w:val="000000100000" w:firstRow="0" w:lastRow="0" w:firstColumn="0" w:lastColumn="0" w:oddVBand="0" w:evenVBand="0" w:oddHBand="1" w:evenHBand="0" w:firstRowFirstColumn="0" w:firstRowLastColumn="0" w:lastRowFirstColumn="0" w:lastRowLastColumn="0"/>
          <w:trHeight w:val="284"/>
          <w:jc w:val="center"/>
        </w:trPr>
        <w:tc>
          <w:tcPr>
            <w:tcW w:w="850" w:type="dxa"/>
          </w:tcPr>
          <w:p w14:paraId="015D9B54" w14:textId="77777777" w:rsidR="00671D55" w:rsidRPr="00F65931" w:rsidRDefault="00671D55" w:rsidP="00F65931">
            <w:pPr>
              <w:jc w:val="center"/>
              <w:rPr>
                <w:rFonts w:cstheme="minorHAnsi"/>
              </w:rPr>
            </w:pPr>
            <w:r w:rsidRPr="00F65931">
              <w:rPr>
                <w:rFonts w:cstheme="minorHAnsi"/>
              </w:rPr>
              <w:t>40</w:t>
            </w:r>
          </w:p>
        </w:tc>
        <w:tc>
          <w:tcPr>
            <w:tcW w:w="737" w:type="dxa"/>
          </w:tcPr>
          <w:p w14:paraId="7F1C9431" w14:textId="77777777" w:rsidR="00671D55" w:rsidRPr="00F65931" w:rsidRDefault="00671D55" w:rsidP="00F65931">
            <w:pPr>
              <w:jc w:val="center"/>
              <w:rPr>
                <w:rFonts w:cstheme="minorHAnsi"/>
              </w:rPr>
            </w:pPr>
            <w:r w:rsidRPr="00F65931">
              <w:rPr>
                <w:rFonts w:cstheme="minorHAnsi"/>
              </w:rPr>
              <w:t>5</w:t>
            </w:r>
          </w:p>
        </w:tc>
        <w:tc>
          <w:tcPr>
            <w:tcW w:w="2551" w:type="dxa"/>
          </w:tcPr>
          <w:p w14:paraId="066E223A" w14:textId="53C171DB" w:rsidR="00671D55" w:rsidRPr="00F65931" w:rsidRDefault="00671D55" w:rsidP="00F65931">
            <w:pPr>
              <w:jc w:val="center"/>
              <w:rPr>
                <w:rFonts w:cstheme="minorHAnsi"/>
              </w:rPr>
            </w:pPr>
            <w:r w:rsidRPr="00F65931">
              <w:rPr>
                <w:rFonts w:cstheme="minorHAnsi"/>
              </w:rPr>
              <w:t xml:space="preserve">CZT - </w:t>
            </w:r>
            <w:r w:rsidR="00B20D53">
              <w:rPr>
                <w:rFonts w:cstheme="minorHAnsi"/>
              </w:rPr>
              <w:t>GE</w:t>
            </w:r>
            <w:r w:rsidR="00A577B5" w:rsidRPr="00F65931">
              <w:rPr>
                <w:rFonts w:cstheme="minorHAnsi"/>
              </w:rPr>
              <w:t xml:space="preserve"> </w:t>
            </w:r>
            <w:r w:rsidRPr="00F65931">
              <w:rPr>
                <w:rFonts w:cstheme="minorHAnsi"/>
              </w:rPr>
              <w:t>- WEHR45</w:t>
            </w:r>
          </w:p>
        </w:tc>
        <w:tc>
          <w:tcPr>
            <w:tcW w:w="2268" w:type="dxa"/>
          </w:tcPr>
          <w:p w14:paraId="4A23C4D7" w14:textId="77777777" w:rsidR="00671D55" w:rsidRPr="00F65931" w:rsidRDefault="00671D55" w:rsidP="00F65931">
            <w:pPr>
              <w:jc w:val="center"/>
              <w:rPr>
                <w:rFonts w:cstheme="minorHAnsi"/>
              </w:rPr>
            </w:pPr>
            <w:r w:rsidRPr="00F65931">
              <w:rPr>
                <w:rFonts w:cstheme="minorHAnsi"/>
              </w:rPr>
              <w:t>Seringue</w:t>
            </w:r>
          </w:p>
        </w:tc>
        <w:tc>
          <w:tcPr>
            <w:tcW w:w="1020" w:type="dxa"/>
          </w:tcPr>
          <w:p w14:paraId="594347AB" w14:textId="77777777" w:rsidR="00671D55" w:rsidRPr="00F65931" w:rsidRDefault="00671D55" w:rsidP="00F65931">
            <w:pPr>
              <w:jc w:val="center"/>
              <w:rPr>
                <w:rFonts w:cstheme="minorHAnsi"/>
              </w:rPr>
            </w:pPr>
            <w:r w:rsidRPr="00F65931">
              <w:rPr>
                <w:rFonts w:cstheme="minorHAnsi"/>
              </w:rPr>
              <w:t>9</w:t>
            </w:r>
          </w:p>
        </w:tc>
        <w:tc>
          <w:tcPr>
            <w:tcW w:w="1531" w:type="dxa"/>
          </w:tcPr>
          <w:p w14:paraId="0521439E" w14:textId="2BD538AA" w:rsidR="00671D55" w:rsidRPr="00F65931" w:rsidRDefault="00671D55" w:rsidP="00F65931">
            <w:pPr>
              <w:jc w:val="center"/>
              <w:rPr>
                <w:rFonts w:cstheme="minorHAnsi"/>
              </w:rPr>
            </w:pPr>
            <w:r w:rsidRPr="00F65931">
              <w:rPr>
                <w:rFonts w:cstheme="minorHAnsi"/>
              </w:rPr>
              <w:t>14</w:t>
            </w:r>
            <w:r w:rsidR="006673B8">
              <w:rPr>
                <w:rFonts w:cstheme="minorHAnsi"/>
              </w:rPr>
              <w:t>0,</w:t>
            </w:r>
            <w:r w:rsidRPr="00F65931">
              <w:rPr>
                <w:rFonts w:cstheme="minorHAnsi"/>
              </w:rPr>
              <w:t xml:space="preserve">0 ± </w:t>
            </w:r>
            <w:r w:rsidR="006673B8">
              <w:rPr>
                <w:rFonts w:cstheme="minorHAnsi"/>
              </w:rPr>
              <w:t>7,</w:t>
            </w:r>
            <w:r w:rsidRPr="00F65931">
              <w:rPr>
                <w:rFonts w:cstheme="minorHAnsi"/>
              </w:rPr>
              <w:t>5%</w:t>
            </w:r>
          </w:p>
        </w:tc>
        <w:tc>
          <w:tcPr>
            <w:tcW w:w="1531" w:type="dxa"/>
          </w:tcPr>
          <w:p w14:paraId="682BA55D" w14:textId="77777777" w:rsidR="00671D55" w:rsidRPr="00F65931" w:rsidRDefault="00671D55" w:rsidP="00F65931">
            <w:pPr>
              <w:jc w:val="center"/>
              <w:rPr>
                <w:rFonts w:cstheme="minorHAnsi"/>
              </w:rPr>
            </w:pPr>
            <w:r w:rsidRPr="00F65931">
              <w:rPr>
                <w:rFonts w:cstheme="minorHAnsi"/>
              </w:rPr>
              <w:t>Manuel</w:t>
            </w:r>
          </w:p>
        </w:tc>
      </w:tr>
      <w:tr w:rsidR="00671D55" w14:paraId="0C5B53F0" w14:textId="77777777" w:rsidTr="0039361B">
        <w:trPr>
          <w:trHeight w:val="284"/>
          <w:jc w:val="center"/>
        </w:trPr>
        <w:tc>
          <w:tcPr>
            <w:tcW w:w="850" w:type="dxa"/>
          </w:tcPr>
          <w:p w14:paraId="111820C2" w14:textId="77777777" w:rsidR="00671D55" w:rsidRPr="00F65931" w:rsidRDefault="00671D55" w:rsidP="00F65931">
            <w:pPr>
              <w:jc w:val="center"/>
              <w:rPr>
                <w:rFonts w:cstheme="minorHAnsi"/>
              </w:rPr>
            </w:pPr>
            <w:r w:rsidRPr="00F65931">
              <w:rPr>
                <w:rFonts w:cstheme="minorHAnsi"/>
              </w:rPr>
              <w:t>49</w:t>
            </w:r>
          </w:p>
        </w:tc>
        <w:tc>
          <w:tcPr>
            <w:tcW w:w="737" w:type="dxa"/>
          </w:tcPr>
          <w:p w14:paraId="65AD710A" w14:textId="77777777" w:rsidR="00671D55" w:rsidRPr="00F65931" w:rsidRDefault="00671D55" w:rsidP="00F65931">
            <w:pPr>
              <w:jc w:val="center"/>
              <w:rPr>
                <w:rFonts w:cstheme="minorHAnsi"/>
              </w:rPr>
            </w:pPr>
            <w:r w:rsidRPr="00F65931">
              <w:rPr>
                <w:rFonts w:cstheme="minorHAnsi"/>
              </w:rPr>
              <w:t>19</w:t>
            </w:r>
          </w:p>
        </w:tc>
        <w:tc>
          <w:tcPr>
            <w:tcW w:w="2551" w:type="dxa"/>
          </w:tcPr>
          <w:p w14:paraId="49D6802C" w14:textId="77777777" w:rsidR="00671D55" w:rsidRPr="00F65931" w:rsidRDefault="00671D55" w:rsidP="00F65931">
            <w:pPr>
              <w:jc w:val="center"/>
              <w:rPr>
                <w:rFonts w:cstheme="minorHAnsi"/>
              </w:rPr>
            </w:pPr>
            <w:proofErr w:type="spellStart"/>
            <w:r w:rsidRPr="00F65931">
              <w:rPr>
                <w:rFonts w:cstheme="minorHAnsi"/>
              </w:rPr>
              <w:t>NaI</w:t>
            </w:r>
            <w:proofErr w:type="spellEnd"/>
            <w:r w:rsidRPr="00F65931">
              <w:rPr>
                <w:rFonts w:cstheme="minorHAnsi"/>
              </w:rPr>
              <w:t xml:space="preserve"> 3/8 - Siemens - LEHR</w:t>
            </w:r>
          </w:p>
        </w:tc>
        <w:tc>
          <w:tcPr>
            <w:tcW w:w="2268" w:type="dxa"/>
          </w:tcPr>
          <w:p w14:paraId="44FFF545" w14:textId="77777777" w:rsidR="00671D55" w:rsidRPr="00F65931" w:rsidRDefault="00671D55" w:rsidP="00F65931">
            <w:pPr>
              <w:jc w:val="center"/>
              <w:rPr>
                <w:rFonts w:cstheme="minorHAnsi"/>
              </w:rPr>
            </w:pPr>
            <w:r w:rsidRPr="00F65931">
              <w:rPr>
                <w:rFonts w:cstheme="minorHAnsi"/>
              </w:rPr>
              <w:t>Seringue</w:t>
            </w:r>
          </w:p>
        </w:tc>
        <w:tc>
          <w:tcPr>
            <w:tcW w:w="1020" w:type="dxa"/>
          </w:tcPr>
          <w:p w14:paraId="2A713760" w14:textId="77777777" w:rsidR="00671D55" w:rsidRPr="00F65931" w:rsidRDefault="00671D55" w:rsidP="00F65931">
            <w:pPr>
              <w:jc w:val="center"/>
              <w:rPr>
                <w:rFonts w:cstheme="minorHAnsi"/>
              </w:rPr>
            </w:pPr>
            <w:r w:rsidRPr="00F65931">
              <w:rPr>
                <w:rFonts w:cstheme="minorHAnsi"/>
              </w:rPr>
              <w:t>28</w:t>
            </w:r>
          </w:p>
        </w:tc>
        <w:tc>
          <w:tcPr>
            <w:tcW w:w="1531" w:type="dxa"/>
          </w:tcPr>
          <w:p w14:paraId="54663983" w14:textId="393AB6C8" w:rsidR="00671D55" w:rsidRPr="00F65931" w:rsidRDefault="00671D55" w:rsidP="00F65931">
            <w:pPr>
              <w:jc w:val="center"/>
              <w:rPr>
                <w:rFonts w:cstheme="minorHAnsi"/>
              </w:rPr>
            </w:pPr>
            <w:r w:rsidRPr="00F65931">
              <w:rPr>
                <w:rFonts w:cstheme="minorHAnsi"/>
              </w:rPr>
              <w:t>14</w:t>
            </w:r>
            <w:r w:rsidR="006673B8">
              <w:rPr>
                <w:rFonts w:cstheme="minorHAnsi"/>
              </w:rPr>
              <w:t>0,</w:t>
            </w:r>
            <w:r w:rsidRPr="00F65931">
              <w:rPr>
                <w:rFonts w:cstheme="minorHAnsi"/>
              </w:rPr>
              <w:t xml:space="preserve">0 ± </w:t>
            </w:r>
            <w:r w:rsidR="006673B8">
              <w:rPr>
                <w:rFonts w:cstheme="minorHAnsi"/>
              </w:rPr>
              <w:t>7,</w:t>
            </w:r>
            <w:r w:rsidRPr="00F65931">
              <w:rPr>
                <w:rFonts w:cstheme="minorHAnsi"/>
              </w:rPr>
              <w:t>5%</w:t>
            </w:r>
          </w:p>
        </w:tc>
        <w:tc>
          <w:tcPr>
            <w:tcW w:w="1531" w:type="dxa"/>
          </w:tcPr>
          <w:p w14:paraId="70B9360C" w14:textId="77777777" w:rsidR="00671D55" w:rsidRPr="00F65931" w:rsidRDefault="00671D55" w:rsidP="00F65931">
            <w:pPr>
              <w:jc w:val="center"/>
              <w:rPr>
                <w:rFonts w:cstheme="minorHAnsi"/>
              </w:rPr>
            </w:pPr>
            <w:r w:rsidRPr="00F65931">
              <w:rPr>
                <w:rFonts w:cstheme="minorHAnsi"/>
              </w:rPr>
              <w:t>Manuel</w:t>
            </w:r>
          </w:p>
        </w:tc>
      </w:tr>
      <w:tr w:rsidR="00671D55" w14:paraId="5EFADEF7" w14:textId="77777777" w:rsidTr="0039361B">
        <w:trPr>
          <w:cnfStyle w:val="000000100000" w:firstRow="0" w:lastRow="0" w:firstColumn="0" w:lastColumn="0" w:oddVBand="0" w:evenVBand="0" w:oddHBand="1" w:evenHBand="0" w:firstRowFirstColumn="0" w:firstRowLastColumn="0" w:lastRowFirstColumn="0" w:lastRowLastColumn="0"/>
          <w:trHeight w:val="284"/>
          <w:jc w:val="center"/>
        </w:trPr>
        <w:tc>
          <w:tcPr>
            <w:tcW w:w="850" w:type="dxa"/>
          </w:tcPr>
          <w:p w14:paraId="26AFCF1E" w14:textId="77777777" w:rsidR="00671D55" w:rsidRPr="00F65931" w:rsidRDefault="00671D55" w:rsidP="00F65931">
            <w:pPr>
              <w:jc w:val="center"/>
              <w:rPr>
                <w:rFonts w:cstheme="minorHAnsi"/>
              </w:rPr>
            </w:pPr>
            <w:r w:rsidRPr="00F65931">
              <w:rPr>
                <w:rFonts w:cstheme="minorHAnsi"/>
              </w:rPr>
              <w:t>30</w:t>
            </w:r>
          </w:p>
        </w:tc>
        <w:tc>
          <w:tcPr>
            <w:tcW w:w="737" w:type="dxa"/>
          </w:tcPr>
          <w:p w14:paraId="41A97CD4" w14:textId="77777777" w:rsidR="00671D55" w:rsidRPr="00F65931" w:rsidRDefault="00671D55" w:rsidP="00F65931">
            <w:pPr>
              <w:jc w:val="center"/>
              <w:rPr>
                <w:rFonts w:cstheme="minorHAnsi"/>
              </w:rPr>
            </w:pPr>
            <w:r w:rsidRPr="00F65931">
              <w:rPr>
                <w:rFonts w:cstheme="minorHAnsi"/>
              </w:rPr>
              <w:t>7</w:t>
            </w:r>
          </w:p>
        </w:tc>
        <w:tc>
          <w:tcPr>
            <w:tcW w:w="2551" w:type="dxa"/>
          </w:tcPr>
          <w:p w14:paraId="1E269D12" w14:textId="3134934E" w:rsidR="00671D55" w:rsidRPr="00F65931" w:rsidRDefault="00671D55" w:rsidP="00F65931">
            <w:pPr>
              <w:jc w:val="center"/>
              <w:rPr>
                <w:rFonts w:cstheme="minorHAnsi"/>
              </w:rPr>
            </w:pPr>
            <w:proofErr w:type="spellStart"/>
            <w:r w:rsidRPr="00F65931">
              <w:rPr>
                <w:rFonts w:cstheme="minorHAnsi"/>
              </w:rPr>
              <w:t>NaI</w:t>
            </w:r>
            <w:proofErr w:type="spellEnd"/>
            <w:r w:rsidRPr="00F65931">
              <w:rPr>
                <w:rFonts w:cstheme="minorHAnsi"/>
              </w:rPr>
              <w:t xml:space="preserve"> 3/8 - </w:t>
            </w:r>
            <w:r w:rsidR="00B20D53">
              <w:rPr>
                <w:rFonts w:cstheme="minorHAnsi"/>
              </w:rPr>
              <w:t>GE</w:t>
            </w:r>
            <w:r w:rsidR="00A577B5" w:rsidRPr="00F65931">
              <w:rPr>
                <w:rFonts w:cstheme="minorHAnsi"/>
              </w:rPr>
              <w:t xml:space="preserve"> </w:t>
            </w:r>
            <w:r w:rsidR="005A675F">
              <w:rPr>
                <w:rFonts w:cstheme="minorHAnsi"/>
              </w:rPr>
              <w:t>-</w:t>
            </w:r>
            <w:r w:rsidRPr="00F65931">
              <w:rPr>
                <w:rFonts w:cstheme="minorHAnsi"/>
              </w:rPr>
              <w:t xml:space="preserve"> LEHR</w:t>
            </w:r>
          </w:p>
        </w:tc>
        <w:tc>
          <w:tcPr>
            <w:tcW w:w="2268" w:type="dxa"/>
          </w:tcPr>
          <w:p w14:paraId="4A647D07" w14:textId="77777777" w:rsidR="00671D55" w:rsidRPr="00F65931" w:rsidRDefault="00671D55" w:rsidP="00F65931">
            <w:pPr>
              <w:jc w:val="center"/>
              <w:rPr>
                <w:rFonts w:cstheme="minorHAnsi"/>
              </w:rPr>
            </w:pPr>
            <w:r w:rsidRPr="00F65931">
              <w:rPr>
                <w:rFonts w:cstheme="minorHAnsi"/>
              </w:rPr>
              <w:t xml:space="preserve">PTW </w:t>
            </w:r>
            <w:proofErr w:type="spellStart"/>
            <w:r w:rsidRPr="00F65931">
              <w:rPr>
                <w:rFonts w:cstheme="minorHAnsi"/>
              </w:rPr>
              <w:t>Thyroid</w:t>
            </w:r>
            <w:proofErr w:type="spellEnd"/>
            <w:r w:rsidRPr="00F65931">
              <w:rPr>
                <w:rFonts w:cstheme="minorHAnsi"/>
              </w:rPr>
              <w:t xml:space="preserve"> </w:t>
            </w:r>
            <w:proofErr w:type="spellStart"/>
            <w:r w:rsidRPr="00F65931">
              <w:rPr>
                <w:rFonts w:cstheme="minorHAnsi"/>
              </w:rPr>
              <w:t>Uptake</w:t>
            </w:r>
            <w:proofErr w:type="spellEnd"/>
          </w:p>
        </w:tc>
        <w:tc>
          <w:tcPr>
            <w:tcW w:w="1020" w:type="dxa"/>
          </w:tcPr>
          <w:p w14:paraId="0C1D45F2" w14:textId="77777777" w:rsidR="00671D55" w:rsidRPr="00F65931" w:rsidRDefault="00671D55" w:rsidP="00F65931">
            <w:pPr>
              <w:jc w:val="center"/>
              <w:rPr>
                <w:rFonts w:cstheme="minorHAnsi"/>
              </w:rPr>
            </w:pPr>
            <w:r w:rsidRPr="00F65931">
              <w:rPr>
                <w:rFonts w:cstheme="minorHAnsi"/>
              </w:rPr>
              <w:t>15</w:t>
            </w:r>
          </w:p>
        </w:tc>
        <w:tc>
          <w:tcPr>
            <w:tcW w:w="1531" w:type="dxa"/>
          </w:tcPr>
          <w:p w14:paraId="5A110491" w14:textId="37E0F0E9" w:rsidR="00671D55" w:rsidRPr="00F65931" w:rsidRDefault="00671D55" w:rsidP="00F65931">
            <w:pPr>
              <w:jc w:val="center"/>
              <w:rPr>
                <w:rFonts w:cstheme="minorHAnsi"/>
              </w:rPr>
            </w:pPr>
            <w:r w:rsidRPr="00F65931">
              <w:rPr>
                <w:rFonts w:cstheme="minorHAnsi"/>
              </w:rPr>
              <w:t>14</w:t>
            </w:r>
            <w:r w:rsidR="006673B8">
              <w:rPr>
                <w:rFonts w:cstheme="minorHAnsi"/>
              </w:rPr>
              <w:t>0,</w:t>
            </w:r>
            <w:r w:rsidRPr="00F65931">
              <w:rPr>
                <w:rFonts w:cstheme="minorHAnsi"/>
              </w:rPr>
              <w:t>0 ± 10%</w:t>
            </w:r>
          </w:p>
        </w:tc>
        <w:tc>
          <w:tcPr>
            <w:tcW w:w="1531" w:type="dxa"/>
          </w:tcPr>
          <w:p w14:paraId="59E91C98" w14:textId="77777777" w:rsidR="00671D55" w:rsidRPr="00F65931" w:rsidRDefault="00671D55" w:rsidP="00F65931">
            <w:pPr>
              <w:jc w:val="center"/>
              <w:rPr>
                <w:rFonts w:cstheme="minorHAnsi"/>
              </w:rPr>
            </w:pPr>
            <w:r w:rsidRPr="00F65931">
              <w:rPr>
                <w:rFonts w:cstheme="minorHAnsi"/>
              </w:rPr>
              <w:t>Manuel</w:t>
            </w:r>
          </w:p>
        </w:tc>
      </w:tr>
      <w:tr w:rsidR="00671D55" w14:paraId="27548CF2" w14:textId="77777777" w:rsidTr="0039361B">
        <w:trPr>
          <w:trHeight w:val="284"/>
          <w:jc w:val="center"/>
        </w:trPr>
        <w:tc>
          <w:tcPr>
            <w:tcW w:w="850" w:type="dxa"/>
          </w:tcPr>
          <w:p w14:paraId="59488B36" w14:textId="77777777" w:rsidR="00671D55" w:rsidRPr="00F65931" w:rsidRDefault="00671D55" w:rsidP="00F65931">
            <w:pPr>
              <w:jc w:val="center"/>
              <w:rPr>
                <w:rFonts w:cstheme="minorHAnsi"/>
              </w:rPr>
            </w:pPr>
            <w:r w:rsidRPr="00F65931">
              <w:rPr>
                <w:rFonts w:cstheme="minorHAnsi"/>
              </w:rPr>
              <w:t>32</w:t>
            </w:r>
          </w:p>
        </w:tc>
        <w:tc>
          <w:tcPr>
            <w:tcW w:w="737" w:type="dxa"/>
          </w:tcPr>
          <w:p w14:paraId="4F117C85" w14:textId="77777777" w:rsidR="00671D55" w:rsidRPr="00F65931" w:rsidRDefault="00671D55" w:rsidP="00F65931">
            <w:pPr>
              <w:jc w:val="center"/>
              <w:rPr>
                <w:rFonts w:cstheme="minorHAnsi"/>
              </w:rPr>
            </w:pPr>
            <w:r w:rsidRPr="00F65931">
              <w:rPr>
                <w:rFonts w:cstheme="minorHAnsi"/>
              </w:rPr>
              <w:t>7</w:t>
            </w:r>
          </w:p>
        </w:tc>
        <w:tc>
          <w:tcPr>
            <w:tcW w:w="2551" w:type="dxa"/>
          </w:tcPr>
          <w:p w14:paraId="6CE2D55A" w14:textId="08020AD5" w:rsidR="00671D55" w:rsidRPr="00F65931" w:rsidRDefault="00671D55" w:rsidP="00F65931">
            <w:pPr>
              <w:jc w:val="center"/>
              <w:rPr>
                <w:rFonts w:cstheme="minorHAnsi"/>
              </w:rPr>
            </w:pPr>
            <w:proofErr w:type="spellStart"/>
            <w:r w:rsidRPr="00F65931">
              <w:rPr>
                <w:rFonts w:cstheme="minorHAnsi"/>
              </w:rPr>
              <w:t>NaI</w:t>
            </w:r>
            <w:proofErr w:type="spellEnd"/>
            <w:r w:rsidRPr="00F65931">
              <w:rPr>
                <w:rFonts w:cstheme="minorHAnsi"/>
              </w:rPr>
              <w:t xml:space="preserve"> 3/8 - </w:t>
            </w:r>
            <w:r w:rsidR="00B20D53">
              <w:rPr>
                <w:rFonts w:cstheme="minorHAnsi"/>
              </w:rPr>
              <w:t>GE</w:t>
            </w:r>
            <w:r w:rsidR="00A577B5" w:rsidRPr="00F65931">
              <w:rPr>
                <w:rFonts w:cstheme="minorHAnsi"/>
              </w:rPr>
              <w:t xml:space="preserve"> </w:t>
            </w:r>
            <w:r w:rsidR="005A675F">
              <w:rPr>
                <w:rFonts w:cstheme="minorHAnsi"/>
              </w:rPr>
              <w:t>-</w:t>
            </w:r>
            <w:r w:rsidRPr="00F65931">
              <w:rPr>
                <w:rFonts w:cstheme="minorHAnsi"/>
              </w:rPr>
              <w:t xml:space="preserve"> LEHR</w:t>
            </w:r>
          </w:p>
        </w:tc>
        <w:tc>
          <w:tcPr>
            <w:tcW w:w="2268" w:type="dxa"/>
          </w:tcPr>
          <w:p w14:paraId="551FD222" w14:textId="77777777" w:rsidR="00671D55" w:rsidRPr="00F65931" w:rsidRDefault="00671D55" w:rsidP="00F65931">
            <w:pPr>
              <w:jc w:val="center"/>
              <w:rPr>
                <w:rFonts w:cstheme="minorHAnsi"/>
              </w:rPr>
            </w:pPr>
            <w:r w:rsidRPr="00F65931">
              <w:rPr>
                <w:rFonts w:cstheme="minorHAnsi"/>
              </w:rPr>
              <w:t xml:space="preserve">PTW </w:t>
            </w:r>
            <w:proofErr w:type="spellStart"/>
            <w:r w:rsidRPr="00F65931">
              <w:rPr>
                <w:rFonts w:cstheme="minorHAnsi"/>
              </w:rPr>
              <w:t>Thyroid</w:t>
            </w:r>
            <w:proofErr w:type="spellEnd"/>
            <w:r w:rsidRPr="00F65931">
              <w:rPr>
                <w:rFonts w:cstheme="minorHAnsi"/>
              </w:rPr>
              <w:t xml:space="preserve"> </w:t>
            </w:r>
            <w:proofErr w:type="spellStart"/>
            <w:r w:rsidRPr="00F65931">
              <w:rPr>
                <w:rFonts w:cstheme="minorHAnsi"/>
              </w:rPr>
              <w:t>Uptake</w:t>
            </w:r>
            <w:proofErr w:type="spellEnd"/>
          </w:p>
        </w:tc>
        <w:tc>
          <w:tcPr>
            <w:tcW w:w="1020" w:type="dxa"/>
          </w:tcPr>
          <w:p w14:paraId="40CD46AE" w14:textId="77777777" w:rsidR="00671D55" w:rsidRPr="00F65931" w:rsidRDefault="00671D55" w:rsidP="00F65931">
            <w:pPr>
              <w:jc w:val="center"/>
              <w:rPr>
                <w:rFonts w:cstheme="minorHAnsi"/>
              </w:rPr>
            </w:pPr>
            <w:r w:rsidRPr="00F65931">
              <w:rPr>
                <w:rFonts w:cstheme="minorHAnsi"/>
              </w:rPr>
              <w:t>15</w:t>
            </w:r>
          </w:p>
        </w:tc>
        <w:tc>
          <w:tcPr>
            <w:tcW w:w="1531" w:type="dxa"/>
          </w:tcPr>
          <w:p w14:paraId="1E1D635F" w14:textId="2FA0A7F4" w:rsidR="00671D55" w:rsidRPr="00F65931" w:rsidRDefault="00671D55" w:rsidP="00F65931">
            <w:pPr>
              <w:jc w:val="center"/>
              <w:rPr>
                <w:rFonts w:cstheme="minorHAnsi"/>
              </w:rPr>
            </w:pPr>
            <w:r w:rsidRPr="00F65931">
              <w:rPr>
                <w:rFonts w:cstheme="minorHAnsi"/>
              </w:rPr>
              <w:t>14</w:t>
            </w:r>
            <w:r w:rsidR="006673B8">
              <w:rPr>
                <w:rFonts w:cstheme="minorHAnsi"/>
              </w:rPr>
              <w:t>0,</w:t>
            </w:r>
            <w:r w:rsidRPr="00F65931">
              <w:rPr>
                <w:rFonts w:cstheme="minorHAnsi"/>
              </w:rPr>
              <w:t>5 ± 10%</w:t>
            </w:r>
          </w:p>
        </w:tc>
        <w:tc>
          <w:tcPr>
            <w:tcW w:w="1531" w:type="dxa"/>
          </w:tcPr>
          <w:p w14:paraId="6879E50A" w14:textId="77777777" w:rsidR="00671D55" w:rsidRPr="00F65931" w:rsidRDefault="00671D55" w:rsidP="00F65931">
            <w:pPr>
              <w:jc w:val="center"/>
              <w:rPr>
                <w:rFonts w:cstheme="minorHAnsi"/>
              </w:rPr>
            </w:pPr>
            <w:r w:rsidRPr="00F65931">
              <w:rPr>
                <w:rFonts w:cstheme="minorHAnsi"/>
              </w:rPr>
              <w:t>Manuel</w:t>
            </w:r>
          </w:p>
        </w:tc>
      </w:tr>
      <w:tr w:rsidR="00671D55" w14:paraId="6D29818D" w14:textId="77777777" w:rsidTr="0039361B">
        <w:trPr>
          <w:cnfStyle w:val="000000100000" w:firstRow="0" w:lastRow="0" w:firstColumn="0" w:lastColumn="0" w:oddVBand="0" w:evenVBand="0" w:oddHBand="1" w:evenHBand="0" w:firstRowFirstColumn="0" w:firstRowLastColumn="0" w:lastRowFirstColumn="0" w:lastRowLastColumn="0"/>
          <w:trHeight w:val="284"/>
          <w:jc w:val="center"/>
        </w:trPr>
        <w:tc>
          <w:tcPr>
            <w:tcW w:w="850" w:type="dxa"/>
          </w:tcPr>
          <w:p w14:paraId="71AFF15C" w14:textId="77777777" w:rsidR="00671D55" w:rsidRPr="00F65931" w:rsidRDefault="00671D55" w:rsidP="00F65931">
            <w:pPr>
              <w:jc w:val="center"/>
              <w:rPr>
                <w:rFonts w:cstheme="minorHAnsi"/>
              </w:rPr>
            </w:pPr>
            <w:r w:rsidRPr="00F65931">
              <w:rPr>
                <w:rFonts w:cstheme="minorHAnsi"/>
              </w:rPr>
              <w:t>36</w:t>
            </w:r>
          </w:p>
        </w:tc>
        <w:tc>
          <w:tcPr>
            <w:tcW w:w="737" w:type="dxa"/>
          </w:tcPr>
          <w:p w14:paraId="05CB4146" w14:textId="77777777" w:rsidR="00671D55" w:rsidRPr="00F65931" w:rsidRDefault="00671D55" w:rsidP="00F65931">
            <w:pPr>
              <w:jc w:val="center"/>
              <w:rPr>
                <w:rFonts w:cstheme="minorHAnsi"/>
              </w:rPr>
            </w:pPr>
            <w:r w:rsidRPr="00F65931">
              <w:rPr>
                <w:rFonts w:cstheme="minorHAnsi"/>
              </w:rPr>
              <w:t>6</w:t>
            </w:r>
          </w:p>
        </w:tc>
        <w:tc>
          <w:tcPr>
            <w:tcW w:w="2551" w:type="dxa"/>
          </w:tcPr>
          <w:p w14:paraId="6193CECE" w14:textId="07D73142" w:rsidR="00671D55" w:rsidRPr="00F65931" w:rsidRDefault="00671D55" w:rsidP="00F65931">
            <w:pPr>
              <w:jc w:val="center"/>
              <w:rPr>
                <w:rFonts w:cstheme="minorHAnsi"/>
              </w:rPr>
            </w:pPr>
            <w:proofErr w:type="spellStart"/>
            <w:r w:rsidRPr="00F65931">
              <w:rPr>
                <w:rFonts w:cstheme="minorHAnsi"/>
              </w:rPr>
              <w:t>NaI</w:t>
            </w:r>
            <w:proofErr w:type="spellEnd"/>
            <w:r w:rsidRPr="00F65931">
              <w:rPr>
                <w:rFonts w:cstheme="minorHAnsi"/>
              </w:rPr>
              <w:t xml:space="preserve"> 5/8 - </w:t>
            </w:r>
            <w:r w:rsidR="00B20D53">
              <w:rPr>
                <w:rFonts w:cstheme="minorHAnsi"/>
              </w:rPr>
              <w:t>GE</w:t>
            </w:r>
            <w:r w:rsidR="00A577B5" w:rsidRPr="00F65931">
              <w:rPr>
                <w:rFonts w:cstheme="minorHAnsi"/>
              </w:rPr>
              <w:t xml:space="preserve"> </w:t>
            </w:r>
            <w:r w:rsidRPr="00F65931">
              <w:rPr>
                <w:rFonts w:cstheme="minorHAnsi"/>
              </w:rPr>
              <w:t>- LEHRS</w:t>
            </w:r>
          </w:p>
        </w:tc>
        <w:tc>
          <w:tcPr>
            <w:tcW w:w="2268" w:type="dxa"/>
          </w:tcPr>
          <w:p w14:paraId="7E718D66" w14:textId="77777777" w:rsidR="00671D55" w:rsidRPr="00F65931" w:rsidRDefault="00671D55" w:rsidP="00F65931">
            <w:pPr>
              <w:jc w:val="center"/>
              <w:rPr>
                <w:rFonts w:cstheme="minorHAnsi"/>
              </w:rPr>
            </w:pPr>
            <w:r w:rsidRPr="00F65931">
              <w:rPr>
                <w:rFonts w:cstheme="minorHAnsi"/>
              </w:rPr>
              <w:t>Seringue</w:t>
            </w:r>
          </w:p>
        </w:tc>
        <w:tc>
          <w:tcPr>
            <w:tcW w:w="1020" w:type="dxa"/>
          </w:tcPr>
          <w:p w14:paraId="654A76B7" w14:textId="77777777" w:rsidR="00671D55" w:rsidRPr="00F65931" w:rsidRDefault="00671D55" w:rsidP="00F65931">
            <w:pPr>
              <w:jc w:val="center"/>
              <w:rPr>
                <w:rFonts w:cstheme="minorHAnsi"/>
              </w:rPr>
            </w:pPr>
            <w:r w:rsidRPr="00F65931">
              <w:rPr>
                <w:rFonts w:cstheme="minorHAnsi"/>
              </w:rPr>
              <w:t>12</w:t>
            </w:r>
          </w:p>
        </w:tc>
        <w:tc>
          <w:tcPr>
            <w:tcW w:w="1531" w:type="dxa"/>
          </w:tcPr>
          <w:p w14:paraId="74B943A3" w14:textId="05297DCD" w:rsidR="00671D55" w:rsidRPr="00F65931" w:rsidRDefault="00671D55" w:rsidP="00F65931">
            <w:pPr>
              <w:jc w:val="center"/>
              <w:rPr>
                <w:rFonts w:cstheme="minorHAnsi"/>
              </w:rPr>
            </w:pPr>
            <w:r w:rsidRPr="00F65931">
              <w:rPr>
                <w:rFonts w:cstheme="minorHAnsi"/>
              </w:rPr>
              <w:t>14</w:t>
            </w:r>
            <w:r w:rsidR="006673B8">
              <w:rPr>
                <w:rFonts w:cstheme="minorHAnsi"/>
              </w:rPr>
              <w:t>0,</w:t>
            </w:r>
            <w:r w:rsidRPr="00F65931">
              <w:rPr>
                <w:rFonts w:cstheme="minorHAnsi"/>
              </w:rPr>
              <w:t>5 ± 10%</w:t>
            </w:r>
          </w:p>
        </w:tc>
        <w:tc>
          <w:tcPr>
            <w:tcW w:w="1531" w:type="dxa"/>
          </w:tcPr>
          <w:p w14:paraId="0264B968" w14:textId="77777777" w:rsidR="00671D55" w:rsidRPr="00F65931" w:rsidRDefault="00671D55" w:rsidP="00F65931">
            <w:pPr>
              <w:jc w:val="center"/>
              <w:rPr>
                <w:rFonts w:cstheme="minorHAnsi"/>
              </w:rPr>
            </w:pPr>
            <w:r w:rsidRPr="00F65931">
              <w:rPr>
                <w:rFonts w:cstheme="minorHAnsi"/>
              </w:rPr>
              <w:t>Manuel</w:t>
            </w:r>
          </w:p>
        </w:tc>
      </w:tr>
    </w:tbl>
    <w:p w14:paraId="6C5BF5F5" w14:textId="1EA84522" w:rsidR="00671D55" w:rsidRDefault="00671D55" w:rsidP="00BA0923">
      <w:pPr>
        <w:spacing w:after="0"/>
        <w:jc w:val="center"/>
        <w:rPr>
          <w:i/>
          <w:iCs/>
          <w:color w:val="44546A" w:themeColor="text2"/>
          <w:sz w:val="18"/>
          <w:szCs w:val="18"/>
        </w:rPr>
      </w:pPr>
      <w:bookmarkStart w:id="2293" w:name="_Ref175673740"/>
      <w:bookmarkStart w:id="2294" w:name="_Toc193803408"/>
      <w:r w:rsidRPr="00933299">
        <w:rPr>
          <w:i/>
          <w:iCs/>
          <w:color w:val="44546A" w:themeColor="text2"/>
          <w:sz w:val="18"/>
          <w:szCs w:val="18"/>
        </w:rPr>
        <w:t xml:space="preserve">Tableau </w:t>
      </w:r>
      <w:r w:rsidR="009A4BE0" w:rsidRPr="00933299">
        <w:rPr>
          <w:i/>
          <w:iCs/>
          <w:color w:val="44546A" w:themeColor="text2"/>
          <w:sz w:val="18"/>
          <w:szCs w:val="18"/>
        </w:rPr>
        <w:fldChar w:fldCharType="begin"/>
      </w:r>
      <w:r w:rsidR="009A4BE0" w:rsidRPr="00933299">
        <w:rPr>
          <w:i/>
          <w:iCs/>
          <w:color w:val="44546A" w:themeColor="text2"/>
          <w:sz w:val="18"/>
          <w:szCs w:val="18"/>
        </w:rPr>
        <w:instrText xml:space="preserve"> SEQ Tableau \* ARABIC </w:instrText>
      </w:r>
      <w:r w:rsidR="009A4BE0" w:rsidRPr="00933299">
        <w:rPr>
          <w:i/>
          <w:iCs/>
          <w:color w:val="44546A" w:themeColor="text2"/>
          <w:sz w:val="18"/>
          <w:szCs w:val="18"/>
        </w:rPr>
        <w:fldChar w:fldCharType="separate"/>
      </w:r>
      <w:r w:rsidR="00C30592">
        <w:rPr>
          <w:i/>
          <w:iCs/>
          <w:noProof/>
          <w:color w:val="44546A" w:themeColor="text2"/>
          <w:sz w:val="18"/>
          <w:szCs w:val="18"/>
        </w:rPr>
        <w:t>32</w:t>
      </w:r>
      <w:r w:rsidR="009A4BE0" w:rsidRPr="00933299">
        <w:rPr>
          <w:i/>
          <w:iCs/>
          <w:color w:val="44546A" w:themeColor="text2"/>
          <w:sz w:val="18"/>
          <w:szCs w:val="18"/>
        </w:rPr>
        <w:fldChar w:fldCharType="end"/>
      </w:r>
      <w:bookmarkEnd w:id="2293"/>
      <w:r w:rsidRPr="00933299">
        <w:rPr>
          <w:i/>
          <w:iCs/>
          <w:color w:val="44546A" w:themeColor="text2"/>
          <w:sz w:val="18"/>
          <w:szCs w:val="18"/>
        </w:rPr>
        <w:t> : Paramètres des configurations locales en collimateurs parallèles, au Tc</w:t>
      </w:r>
      <w:r w:rsidRPr="00933299">
        <w:rPr>
          <w:i/>
          <w:iCs/>
          <w:color w:val="44546A" w:themeColor="text2"/>
          <w:sz w:val="18"/>
          <w:szCs w:val="18"/>
        </w:rPr>
        <w:noBreakHyphen/>
        <w:t>99m.</w:t>
      </w:r>
      <w:bookmarkEnd w:id="2294"/>
    </w:p>
    <w:p w14:paraId="25FD7BE3" w14:textId="77777777" w:rsidR="00BA0923" w:rsidRPr="00BA0923" w:rsidRDefault="00BA0923" w:rsidP="00BA0923">
      <w:pPr>
        <w:spacing w:after="0"/>
        <w:jc w:val="both"/>
      </w:pPr>
    </w:p>
    <w:p w14:paraId="1F99640E" w14:textId="77777777" w:rsidR="00671D55" w:rsidRDefault="00671D55" w:rsidP="00BA0923">
      <w:pPr>
        <w:pStyle w:val="Titre3"/>
      </w:pPr>
      <w:bookmarkStart w:id="2295" w:name="_Toc181034314"/>
      <w:bookmarkStart w:id="2296" w:name="_Ref183291884"/>
      <w:bookmarkStart w:id="2297" w:name="_Toc193972813"/>
      <w:r>
        <w:t>Collimateur sténopé, I</w:t>
      </w:r>
      <w:r>
        <w:noBreakHyphen/>
        <w:t>123</w:t>
      </w:r>
      <w:bookmarkEnd w:id="2295"/>
      <w:bookmarkEnd w:id="2296"/>
      <w:bookmarkEnd w:id="2297"/>
    </w:p>
    <w:p w14:paraId="5AA03B03" w14:textId="77777777" w:rsidR="00671D55" w:rsidRPr="008E0064" w:rsidRDefault="00671D55" w:rsidP="00671D55"/>
    <w:p w14:paraId="5004B855" w14:textId="4D30B97E" w:rsidR="00671D55" w:rsidRDefault="00671D55" w:rsidP="00F65931">
      <w:pPr>
        <w:jc w:val="both"/>
      </w:pPr>
      <w:r>
        <w:t xml:space="preserve">Pour les collimateurs </w:t>
      </w:r>
      <w:r w:rsidR="00412068">
        <w:t>sténopé</w:t>
      </w:r>
      <w:r>
        <w:t xml:space="preserve">s en I-123 (cf. </w:t>
      </w:r>
      <w:r>
        <w:fldChar w:fldCharType="begin"/>
      </w:r>
      <w:r>
        <w:instrText xml:space="preserve"> REF _Ref175674683 \h </w:instrText>
      </w:r>
      <w:r w:rsidR="00F65931">
        <w:instrText xml:space="preserve"> \* MERGEFORMAT </w:instrText>
      </w:r>
      <w:r>
        <w:fldChar w:fldCharType="separate"/>
      </w:r>
      <w:r w:rsidR="00C30592" w:rsidRPr="00C30592">
        <w:t>Figure 25</w:t>
      </w:r>
      <w:r>
        <w:fldChar w:fldCharType="end"/>
      </w:r>
      <w:r>
        <w:t>), nous observons que pour 4 configurations (23 ;</w:t>
      </w:r>
      <w:r w:rsidR="00BC6BB1">
        <w:t xml:space="preserve"> </w:t>
      </w:r>
      <w:r>
        <w:t>50 ;</w:t>
      </w:r>
      <w:r w:rsidR="00BC6BB1">
        <w:t xml:space="preserve"> </w:t>
      </w:r>
      <w:r>
        <w:t>52 ;</w:t>
      </w:r>
      <w:r w:rsidR="00BC6BB1">
        <w:t xml:space="preserve"> </w:t>
      </w:r>
      <w:r>
        <w:t>51) la</w:t>
      </w:r>
      <w:r w:rsidR="0017766C">
        <w:t xml:space="preserve"> </w:t>
      </w:r>
      <w:r>
        <w:t xml:space="preserve">hauteur du </w:t>
      </w:r>
      <w:proofErr w:type="spellStart"/>
      <w:r>
        <w:t>boxplot</w:t>
      </w:r>
      <w:proofErr w:type="spellEnd"/>
      <w:r>
        <w:t xml:space="preserve"> est plus faible en configurations standardisées ;</w:t>
      </w:r>
      <w:r w:rsidR="00F61482">
        <w:t xml:space="preserve"> </w:t>
      </w:r>
      <w:r>
        <w:t>dans ces cas les conditions standardisées minimisent l’influence du volume de la thyroïde. Pour 3 autres configurations (20 ;</w:t>
      </w:r>
      <w:r w:rsidR="00BC6BB1">
        <w:t xml:space="preserve"> </w:t>
      </w:r>
      <w:r>
        <w:t>42 ;</w:t>
      </w:r>
      <w:r w:rsidR="00BC6BB1">
        <w:t xml:space="preserve"> </w:t>
      </w:r>
      <w:r>
        <w:t>47) la hauteur est plus importante</w:t>
      </w:r>
      <w:r w:rsidR="0017766C">
        <w:t>. D</w:t>
      </w:r>
      <w:r>
        <w:t>ans ces cas il n’y a pas d’impact de la configuration standardisée.</w:t>
      </w:r>
    </w:p>
    <w:p w14:paraId="60207157" w14:textId="3A3C0F74" w:rsidR="00671D55" w:rsidRDefault="00671D55" w:rsidP="00F65931">
      <w:pPr>
        <w:jc w:val="both"/>
      </w:pPr>
      <w:r>
        <w:t>Concernant l’analyse des p-</w:t>
      </w:r>
      <w:r w:rsidRPr="00B91083">
        <w:t>values</w:t>
      </w:r>
      <w:r>
        <w:t>, l’écart n’est pas significatif entre les données de la configuration standardisée et celles de la configuration locale (p-value &lt;</w:t>
      </w:r>
      <w:r w:rsidR="00F65931">
        <w:t> </w:t>
      </w:r>
      <w:r>
        <w:t>0,05 pour tous 2 types de configurations).</w:t>
      </w:r>
    </w:p>
    <w:p w14:paraId="081E4627" w14:textId="5AF36373" w:rsidR="00BE57CB" w:rsidRDefault="00BE57CB" w:rsidP="00BE57CB">
      <w:r>
        <w:t xml:space="preserve">Le </w:t>
      </w:r>
      <w:r>
        <w:fldChar w:fldCharType="begin"/>
      </w:r>
      <w:r>
        <w:instrText xml:space="preserve"> REF _Ref175673866 \h </w:instrText>
      </w:r>
      <w:r w:rsidR="00D432B6">
        <w:instrText xml:space="preserve"> \* MERGEFORMAT </w:instrText>
      </w:r>
      <w:r>
        <w:fldChar w:fldCharType="separate"/>
      </w:r>
      <w:r w:rsidR="00C30592" w:rsidRPr="00C30592">
        <w:t>Tableau 33</w:t>
      </w:r>
      <w:r>
        <w:fldChar w:fldCharType="end"/>
      </w:r>
      <w:r>
        <w:t xml:space="preserve"> liste le cristal, la marque, le type de collimateur, le fantôme local, la distance, la spectrométrie et la méthode d</w:t>
      </w:r>
      <w:r w:rsidR="00281CD6">
        <w:t>e segmentation</w:t>
      </w:r>
      <w:r>
        <w:t xml:space="preserve"> utilisés pour les configurations en collimateurs sténopés, à l’I</w:t>
      </w:r>
      <w:r>
        <w:noBreakHyphen/>
        <w:t>123.</w:t>
      </w:r>
    </w:p>
    <w:tbl>
      <w:tblPr>
        <w:tblStyle w:val="TableauGrille5Fonc-Accentuation5"/>
        <w:tblW w:w="10362" w:type="dxa"/>
        <w:jc w:val="center"/>
        <w:tblLayout w:type="fixed"/>
        <w:tblLook w:val="0420" w:firstRow="1" w:lastRow="0" w:firstColumn="0" w:lastColumn="0" w:noHBand="0" w:noVBand="1"/>
      </w:tblPr>
      <w:tblGrid>
        <w:gridCol w:w="816"/>
        <w:gridCol w:w="717"/>
        <w:gridCol w:w="2593"/>
        <w:gridCol w:w="2319"/>
        <w:gridCol w:w="893"/>
        <w:gridCol w:w="1529"/>
        <w:gridCol w:w="1495"/>
      </w:tblGrid>
      <w:tr w:rsidR="00834A55" w:rsidRPr="00A41D54" w14:paraId="318EBFD5" w14:textId="77777777" w:rsidTr="0039361B">
        <w:trPr>
          <w:cnfStyle w:val="100000000000" w:firstRow="1" w:lastRow="0" w:firstColumn="0" w:lastColumn="0" w:oddVBand="0" w:evenVBand="0" w:oddHBand="0" w:evenHBand="0" w:firstRowFirstColumn="0" w:firstRowLastColumn="0" w:lastRowFirstColumn="0" w:lastRowLastColumn="0"/>
          <w:jc w:val="center"/>
        </w:trPr>
        <w:tc>
          <w:tcPr>
            <w:tcW w:w="816" w:type="dxa"/>
            <w:vAlign w:val="center"/>
          </w:tcPr>
          <w:p w14:paraId="0C75FC6B" w14:textId="2972AEC6" w:rsidR="00BE57CB" w:rsidRPr="00F65931" w:rsidRDefault="0039361B" w:rsidP="0039361B">
            <w:pPr>
              <w:ind w:left="-110" w:right="-214"/>
              <w:rPr>
                <w:rFonts w:cstheme="minorHAnsi"/>
              </w:rPr>
            </w:pPr>
            <w:r>
              <w:rPr>
                <w:rFonts w:cstheme="minorHAnsi"/>
              </w:rPr>
              <w:t xml:space="preserve"> </w:t>
            </w:r>
            <w:r w:rsidR="00BE57CB" w:rsidRPr="00F65931">
              <w:rPr>
                <w:rFonts w:cstheme="minorHAnsi"/>
              </w:rPr>
              <w:t>CONFIG</w:t>
            </w:r>
          </w:p>
        </w:tc>
        <w:tc>
          <w:tcPr>
            <w:tcW w:w="717" w:type="dxa"/>
            <w:vAlign w:val="center"/>
          </w:tcPr>
          <w:p w14:paraId="25615BD5" w14:textId="1D792868" w:rsidR="00BE57CB" w:rsidRPr="00F65931" w:rsidRDefault="0039361B" w:rsidP="0039361B">
            <w:pPr>
              <w:ind w:left="-110" w:right="-214"/>
              <w:rPr>
                <w:rFonts w:cstheme="minorHAnsi"/>
              </w:rPr>
            </w:pPr>
            <w:r>
              <w:rPr>
                <w:rFonts w:cstheme="minorHAnsi"/>
              </w:rPr>
              <w:t xml:space="preserve"> </w:t>
            </w:r>
            <w:r w:rsidR="00BE57CB" w:rsidRPr="00F65931">
              <w:rPr>
                <w:rFonts w:cstheme="minorHAnsi"/>
              </w:rPr>
              <w:t>Centre</w:t>
            </w:r>
          </w:p>
        </w:tc>
        <w:tc>
          <w:tcPr>
            <w:tcW w:w="2593" w:type="dxa"/>
            <w:vAlign w:val="center"/>
          </w:tcPr>
          <w:p w14:paraId="230CAE62" w14:textId="77777777" w:rsidR="00BE57CB" w:rsidRPr="00F65931" w:rsidRDefault="00BE57CB" w:rsidP="00D432B6">
            <w:pPr>
              <w:jc w:val="center"/>
              <w:rPr>
                <w:rFonts w:cstheme="minorHAnsi"/>
              </w:rPr>
            </w:pPr>
            <w:r w:rsidRPr="00F65931">
              <w:rPr>
                <w:rFonts w:cstheme="minorHAnsi"/>
              </w:rPr>
              <w:t>Cristal-Constructeur-Colli</w:t>
            </w:r>
          </w:p>
        </w:tc>
        <w:tc>
          <w:tcPr>
            <w:tcW w:w="2319" w:type="dxa"/>
            <w:vAlign w:val="center"/>
          </w:tcPr>
          <w:p w14:paraId="388A9B53" w14:textId="77777777" w:rsidR="00BE57CB" w:rsidRPr="00F65931" w:rsidRDefault="00BE57CB" w:rsidP="00D432B6">
            <w:pPr>
              <w:jc w:val="center"/>
              <w:rPr>
                <w:rFonts w:cstheme="minorHAnsi"/>
              </w:rPr>
            </w:pPr>
            <w:r w:rsidRPr="00F65931">
              <w:rPr>
                <w:rFonts w:cstheme="minorHAnsi"/>
              </w:rPr>
              <w:t>Fantôme</w:t>
            </w:r>
          </w:p>
        </w:tc>
        <w:tc>
          <w:tcPr>
            <w:tcW w:w="893" w:type="dxa"/>
            <w:vAlign w:val="center"/>
          </w:tcPr>
          <w:p w14:paraId="3875A20F" w14:textId="77777777" w:rsidR="00BE57CB" w:rsidRPr="00F65931" w:rsidRDefault="00BE57CB" w:rsidP="0039361B">
            <w:pPr>
              <w:ind w:left="-110" w:right="-214"/>
              <w:rPr>
                <w:rFonts w:cstheme="minorHAnsi"/>
              </w:rPr>
            </w:pPr>
            <w:r w:rsidRPr="00F65931">
              <w:rPr>
                <w:rFonts w:cstheme="minorHAnsi"/>
              </w:rPr>
              <w:t>Distance</w:t>
            </w:r>
          </w:p>
          <w:p w14:paraId="13D6EA4D" w14:textId="77777777" w:rsidR="00BE57CB" w:rsidRPr="00F65931" w:rsidRDefault="00BE57CB" w:rsidP="0039361B">
            <w:pPr>
              <w:ind w:left="-110" w:right="-214"/>
              <w:rPr>
                <w:rFonts w:cstheme="minorHAnsi"/>
              </w:rPr>
            </w:pPr>
            <w:r w:rsidRPr="00F65931">
              <w:rPr>
                <w:rFonts w:cstheme="minorHAnsi"/>
              </w:rPr>
              <w:t>(cm)</w:t>
            </w:r>
          </w:p>
        </w:tc>
        <w:tc>
          <w:tcPr>
            <w:tcW w:w="1529" w:type="dxa"/>
            <w:vAlign w:val="center"/>
          </w:tcPr>
          <w:p w14:paraId="36E73F13" w14:textId="77777777" w:rsidR="00BE57CB" w:rsidRPr="00F65931" w:rsidRDefault="00BE57CB" w:rsidP="00D432B6">
            <w:pPr>
              <w:jc w:val="center"/>
              <w:rPr>
                <w:rFonts w:cstheme="minorHAnsi"/>
              </w:rPr>
            </w:pPr>
            <w:r w:rsidRPr="00F65931">
              <w:rPr>
                <w:rFonts w:cstheme="minorHAnsi"/>
              </w:rPr>
              <w:t>Spectrométrie</w:t>
            </w:r>
          </w:p>
          <w:p w14:paraId="606B9118" w14:textId="77777777" w:rsidR="00BE57CB" w:rsidRPr="00F65931" w:rsidRDefault="00BE57CB" w:rsidP="00D432B6">
            <w:pPr>
              <w:jc w:val="center"/>
              <w:rPr>
                <w:rFonts w:cstheme="minorHAnsi"/>
              </w:rPr>
            </w:pPr>
            <w:r w:rsidRPr="00F65931">
              <w:rPr>
                <w:rFonts w:cstheme="minorHAnsi"/>
              </w:rPr>
              <w:t>(keV)</w:t>
            </w:r>
          </w:p>
        </w:tc>
        <w:tc>
          <w:tcPr>
            <w:tcW w:w="1495" w:type="dxa"/>
            <w:vAlign w:val="center"/>
          </w:tcPr>
          <w:p w14:paraId="19AA33B7" w14:textId="02BAF251" w:rsidR="00BE57CB" w:rsidRPr="00F65931" w:rsidRDefault="00281CD6" w:rsidP="00D432B6">
            <w:pPr>
              <w:jc w:val="center"/>
              <w:rPr>
                <w:rFonts w:cstheme="minorHAnsi"/>
              </w:rPr>
            </w:pPr>
            <w:r>
              <w:rPr>
                <w:rFonts w:cstheme="minorHAnsi"/>
              </w:rPr>
              <w:t>Segmentation</w:t>
            </w:r>
          </w:p>
        </w:tc>
      </w:tr>
      <w:tr w:rsidR="00834A55" w:rsidRPr="00A41D54" w14:paraId="44478163" w14:textId="77777777" w:rsidTr="0039361B">
        <w:trPr>
          <w:cnfStyle w:val="000000100000" w:firstRow="0" w:lastRow="0" w:firstColumn="0" w:lastColumn="0" w:oddVBand="0" w:evenVBand="0" w:oddHBand="1" w:evenHBand="0" w:firstRowFirstColumn="0" w:firstRowLastColumn="0" w:lastRowFirstColumn="0" w:lastRowLastColumn="0"/>
          <w:trHeight w:val="283"/>
          <w:jc w:val="center"/>
        </w:trPr>
        <w:tc>
          <w:tcPr>
            <w:tcW w:w="816" w:type="dxa"/>
            <w:vAlign w:val="center"/>
          </w:tcPr>
          <w:p w14:paraId="4C622BBD" w14:textId="77777777" w:rsidR="00BE57CB" w:rsidRPr="00F65931" w:rsidRDefault="00BE57CB" w:rsidP="00D432B6">
            <w:pPr>
              <w:jc w:val="center"/>
              <w:rPr>
                <w:rFonts w:cstheme="minorHAnsi"/>
              </w:rPr>
            </w:pPr>
            <w:r w:rsidRPr="00F65931">
              <w:rPr>
                <w:rFonts w:cstheme="minorHAnsi"/>
              </w:rPr>
              <w:t>20</w:t>
            </w:r>
          </w:p>
        </w:tc>
        <w:tc>
          <w:tcPr>
            <w:tcW w:w="717" w:type="dxa"/>
            <w:vAlign w:val="center"/>
          </w:tcPr>
          <w:p w14:paraId="6D34D7EF" w14:textId="77777777" w:rsidR="00BE57CB" w:rsidRPr="00F65931" w:rsidRDefault="00BE57CB" w:rsidP="00D432B6">
            <w:pPr>
              <w:jc w:val="center"/>
              <w:rPr>
                <w:rFonts w:cstheme="minorHAnsi"/>
              </w:rPr>
            </w:pPr>
            <w:r w:rsidRPr="00F65931">
              <w:rPr>
                <w:rFonts w:cstheme="minorHAnsi"/>
              </w:rPr>
              <w:t>8</w:t>
            </w:r>
          </w:p>
        </w:tc>
        <w:tc>
          <w:tcPr>
            <w:tcW w:w="2593" w:type="dxa"/>
            <w:vAlign w:val="center"/>
          </w:tcPr>
          <w:p w14:paraId="1F4CE9B5" w14:textId="41BE05A6" w:rsidR="00BE57CB" w:rsidRPr="00F65931" w:rsidRDefault="00BE57CB" w:rsidP="00D432B6">
            <w:pPr>
              <w:jc w:val="center"/>
              <w:rPr>
                <w:rFonts w:cstheme="minorHAnsi"/>
              </w:rPr>
            </w:pPr>
            <w:proofErr w:type="spellStart"/>
            <w:r w:rsidRPr="00F65931">
              <w:rPr>
                <w:rFonts w:cstheme="minorHAnsi"/>
              </w:rPr>
              <w:t>NaI</w:t>
            </w:r>
            <w:proofErr w:type="spellEnd"/>
            <w:r w:rsidRPr="00F65931">
              <w:rPr>
                <w:rFonts w:cstheme="minorHAnsi"/>
              </w:rPr>
              <w:t xml:space="preserve"> 3/8 - </w:t>
            </w:r>
            <w:r w:rsidR="00B20D53">
              <w:rPr>
                <w:rFonts w:cstheme="minorHAnsi"/>
              </w:rPr>
              <w:t>GE</w:t>
            </w:r>
            <w:r w:rsidR="009E3F21" w:rsidRPr="00F65931">
              <w:rPr>
                <w:rFonts w:cstheme="minorHAnsi"/>
              </w:rPr>
              <w:t xml:space="preserve"> </w:t>
            </w:r>
            <w:r w:rsidRPr="00F65931">
              <w:rPr>
                <w:rFonts w:cstheme="minorHAnsi"/>
              </w:rPr>
              <w:t xml:space="preserve">- </w:t>
            </w:r>
            <w:r w:rsidR="006673B8">
              <w:rPr>
                <w:rFonts w:cstheme="minorHAnsi"/>
              </w:rPr>
              <w:t>4,</w:t>
            </w:r>
            <w:r w:rsidRPr="00F65931">
              <w:rPr>
                <w:rFonts w:cstheme="minorHAnsi"/>
              </w:rPr>
              <w:t>45</w:t>
            </w:r>
          </w:p>
        </w:tc>
        <w:tc>
          <w:tcPr>
            <w:tcW w:w="2319" w:type="dxa"/>
            <w:vAlign w:val="center"/>
          </w:tcPr>
          <w:p w14:paraId="26FFF62F" w14:textId="77777777" w:rsidR="0039361B" w:rsidRDefault="00BE57CB" w:rsidP="0039361B">
            <w:pPr>
              <w:jc w:val="center"/>
              <w:rPr>
                <w:rFonts w:cstheme="minorHAnsi"/>
              </w:rPr>
            </w:pPr>
            <w:r w:rsidRPr="00F65931">
              <w:rPr>
                <w:rFonts w:cstheme="minorHAnsi"/>
              </w:rPr>
              <w:t>ESTIMABL2</w:t>
            </w:r>
          </w:p>
          <w:p w14:paraId="64AE7E39" w14:textId="7EABFC6E" w:rsidR="00BE57CB" w:rsidRPr="00F65931" w:rsidRDefault="00BE57CB" w:rsidP="0039361B">
            <w:pPr>
              <w:jc w:val="center"/>
              <w:rPr>
                <w:rFonts w:cstheme="minorHAnsi"/>
              </w:rPr>
            </w:pPr>
            <w:r w:rsidRPr="00F65931">
              <w:rPr>
                <w:rFonts w:cstheme="minorHAnsi"/>
              </w:rPr>
              <w:t>+ insert maison</w:t>
            </w:r>
          </w:p>
        </w:tc>
        <w:tc>
          <w:tcPr>
            <w:tcW w:w="893" w:type="dxa"/>
            <w:vAlign w:val="center"/>
          </w:tcPr>
          <w:p w14:paraId="152D36C3" w14:textId="77777777" w:rsidR="00BE57CB" w:rsidRPr="00F65931" w:rsidRDefault="00BE57CB" w:rsidP="00D432B6">
            <w:pPr>
              <w:jc w:val="center"/>
              <w:rPr>
                <w:rFonts w:cstheme="minorHAnsi"/>
              </w:rPr>
            </w:pPr>
            <w:r w:rsidRPr="00F65931">
              <w:rPr>
                <w:rFonts w:cstheme="minorHAnsi"/>
              </w:rPr>
              <w:t>10</w:t>
            </w:r>
          </w:p>
        </w:tc>
        <w:tc>
          <w:tcPr>
            <w:tcW w:w="1529" w:type="dxa"/>
            <w:vAlign w:val="center"/>
          </w:tcPr>
          <w:p w14:paraId="029A9975" w14:textId="46683915" w:rsidR="00BE57CB" w:rsidRPr="00F65931" w:rsidRDefault="00BE57CB" w:rsidP="00D432B6">
            <w:pPr>
              <w:jc w:val="center"/>
              <w:rPr>
                <w:rFonts w:cstheme="minorHAnsi"/>
              </w:rPr>
            </w:pPr>
            <w:r w:rsidRPr="00F65931">
              <w:rPr>
                <w:rFonts w:cstheme="minorHAnsi"/>
              </w:rPr>
              <w:t>15</w:t>
            </w:r>
            <w:r w:rsidR="006673B8">
              <w:rPr>
                <w:rFonts w:cstheme="minorHAnsi"/>
              </w:rPr>
              <w:t>9,</w:t>
            </w:r>
            <w:r w:rsidRPr="00F65931">
              <w:rPr>
                <w:rFonts w:cstheme="minorHAnsi"/>
              </w:rPr>
              <w:t xml:space="preserve">0 ± </w:t>
            </w:r>
            <w:r w:rsidR="006673B8">
              <w:rPr>
                <w:rFonts w:cstheme="minorHAnsi"/>
              </w:rPr>
              <w:t>7,</w:t>
            </w:r>
            <w:r w:rsidRPr="00F65931">
              <w:rPr>
                <w:rFonts w:cstheme="minorHAnsi"/>
              </w:rPr>
              <w:t>5%</w:t>
            </w:r>
          </w:p>
        </w:tc>
        <w:tc>
          <w:tcPr>
            <w:tcW w:w="1495" w:type="dxa"/>
            <w:vAlign w:val="center"/>
          </w:tcPr>
          <w:p w14:paraId="7FFDBCF8" w14:textId="77777777" w:rsidR="00BE57CB" w:rsidRPr="00F65931" w:rsidRDefault="00BE57CB" w:rsidP="00D432B6">
            <w:pPr>
              <w:jc w:val="center"/>
              <w:rPr>
                <w:rFonts w:cstheme="minorHAnsi"/>
              </w:rPr>
            </w:pPr>
            <w:r w:rsidRPr="00F65931">
              <w:rPr>
                <w:rFonts w:cstheme="minorHAnsi"/>
              </w:rPr>
              <w:t>Manuel</w:t>
            </w:r>
          </w:p>
        </w:tc>
      </w:tr>
      <w:tr w:rsidR="00834A55" w:rsidRPr="00A41D54" w14:paraId="06FFED96" w14:textId="77777777" w:rsidTr="0039361B">
        <w:trPr>
          <w:trHeight w:val="283"/>
          <w:jc w:val="center"/>
        </w:trPr>
        <w:tc>
          <w:tcPr>
            <w:tcW w:w="816" w:type="dxa"/>
            <w:vAlign w:val="center"/>
          </w:tcPr>
          <w:p w14:paraId="063B9726" w14:textId="77777777" w:rsidR="00BE57CB" w:rsidRPr="00F65931" w:rsidRDefault="00BE57CB" w:rsidP="00D432B6">
            <w:pPr>
              <w:jc w:val="center"/>
              <w:rPr>
                <w:rFonts w:cstheme="minorHAnsi"/>
              </w:rPr>
            </w:pPr>
            <w:r w:rsidRPr="00F65931">
              <w:rPr>
                <w:rFonts w:cstheme="minorHAnsi"/>
              </w:rPr>
              <w:t>23</w:t>
            </w:r>
          </w:p>
        </w:tc>
        <w:tc>
          <w:tcPr>
            <w:tcW w:w="717" w:type="dxa"/>
            <w:vAlign w:val="center"/>
          </w:tcPr>
          <w:p w14:paraId="37223AA9" w14:textId="77777777" w:rsidR="00BE57CB" w:rsidRPr="00F65931" w:rsidRDefault="00BE57CB" w:rsidP="00D432B6">
            <w:pPr>
              <w:jc w:val="center"/>
              <w:rPr>
                <w:rFonts w:cstheme="minorHAnsi"/>
              </w:rPr>
            </w:pPr>
            <w:r w:rsidRPr="00F65931">
              <w:rPr>
                <w:rFonts w:cstheme="minorHAnsi"/>
              </w:rPr>
              <w:t>13</w:t>
            </w:r>
          </w:p>
        </w:tc>
        <w:tc>
          <w:tcPr>
            <w:tcW w:w="2593" w:type="dxa"/>
            <w:vAlign w:val="center"/>
          </w:tcPr>
          <w:p w14:paraId="37314587" w14:textId="04FD7CFD" w:rsidR="00BE57CB" w:rsidRPr="00F65931" w:rsidRDefault="00BE57CB" w:rsidP="00D432B6">
            <w:pPr>
              <w:jc w:val="center"/>
              <w:rPr>
                <w:rFonts w:cstheme="minorHAnsi"/>
              </w:rPr>
            </w:pPr>
            <w:proofErr w:type="spellStart"/>
            <w:r w:rsidRPr="00F65931">
              <w:rPr>
                <w:rFonts w:cstheme="minorHAnsi"/>
              </w:rPr>
              <w:t>NaI</w:t>
            </w:r>
            <w:proofErr w:type="spellEnd"/>
            <w:r w:rsidRPr="00F65931">
              <w:rPr>
                <w:rFonts w:cstheme="minorHAnsi"/>
              </w:rPr>
              <w:t xml:space="preserve"> 3/8 - </w:t>
            </w:r>
            <w:r w:rsidR="00B20D53">
              <w:rPr>
                <w:rFonts w:cstheme="minorHAnsi"/>
              </w:rPr>
              <w:t>GE</w:t>
            </w:r>
            <w:r w:rsidR="009E3F21" w:rsidRPr="00F65931">
              <w:rPr>
                <w:rFonts w:cstheme="minorHAnsi"/>
              </w:rPr>
              <w:t xml:space="preserve"> </w:t>
            </w:r>
            <w:r w:rsidRPr="00F65931">
              <w:rPr>
                <w:rFonts w:cstheme="minorHAnsi"/>
              </w:rPr>
              <w:t xml:space="preserve">- </w:t>
            </w:r>
            <w:r w:rsidR="006673B8">
              <w:rPr>
                <w:rFonts w:cstheme="minorHAnsi"/>
              </w:rPr>
              <w:t>4,</w:t>
            </w:r>
            <w:r w:rsidRPr="00F65931">
              <w:rPr>
                <w:rFonts w:cstheme="minorHAnsi"/>
              </w:rPr>
              <w:t>45</w:t>
            </w:r>
          </w:p>
        </w:tc>
        <w:tc>
          <w:tcPr>
            <w:tcW w:w="2319" w:type="dxa"/>
            <w:vAlign w:val="center"/>
          </w:tcPr>
          <w:p w14:paraId="7845279A" w14:textId="77777777" w:rsidR="00BE57CB" w:rsidRPr="00F65931" w:rsidRDefault="00BE57CB" w:rsidP="00D432B6">
            <w:pPr>
              <w:jc w:val="center"/>
              <w:rPr>
                <w:rFonts w:cstheme="minorHAnsi"/>
              </w:rPr>
            </w:pPr>
            <w:r w:rsidRPr="00F65931">
              <w:rPr>
                <w:rFonts w:cstheme="minorHAnsi"/>
              </w:rPr>
              <w:t>Fantôme Thyroïde 2D</w:t>
            </w:r>
          </w:p>
        </w:tc>
        <w:tc>
          <w:tcPr>
            <w:tcW w:w="893" w:type="dxa"/>
            <w:vAlign w:val="center"/>
          </w:tcPr>
          <w:p w14:paraId="100D3DCD" w14:textId="77777777" w:rsidR="00BE57CB" w:rsidRPr="00F65931" w:rsidRDefault="00BE57CB" w:rsidP="00D432B6">
            <w:pPr>
              <w:jc w:val="center"/>
              <w:rPr>
                <w:rFonts w:cstheme="minorHAnsi"/>
              </w:rPr>
            </w:pPr>
            <w:r w:rsidRPr="00F65931">
              <w:rPr>
                <w:rFonts w:cstheme="minorHAnsi"/>
              </w:rPr>
              <w:t>3</w:t>
            </w:r>
          </w:p>
        </w:tc>
        <w:tc>
          <w:tcPr>
            <w:tcW w:w="1529" w:type="dxa"/>
            <w:vAlign w:val="center"/>
          </w:tcPr>
          <w:p w14:paraId="6708A8E1" w14:textId="35F91C54" w:rsidR="00BE57CB" w:rsidRPr="00F65931" w:rsidRDefault="00BE57CB" w:rsidP="00D432B6">
            <w:pPr>
              <w:jc w:val="center"/>
              <w:rPr>
                <w:rFonts w:cstheme="minorHAnsi"/>
              </w:rPr>
            </w:pPr>
            <w:r w:rsidRPr="00F65931">
              <w:rPr>
                <w:rFonts w:cstheme="minorHAnsi"/>
              </w:rPr>
              <w:t>15</w:t>
            </w:r>
            <w:r w:rsidR="006673B8">
              <w:rPr>
                <w:rFonts w:cstheme="minorHAnsi"/>
              </w:rPr>
              <w:t>9,</w:t>
            </w:r>
            <w:r w:rsidRPr="00F65931">
              <w:rPr>
                <w:rFonts w:cstheme="minorHAnsi"/>
              </w:rPr>
              <w:t>0 ± 1</w:t>
            </w:r>
            <w:r w:rsidR="006673B8">
              <w:rPr>
                <w:rFonts w:cstheme="minorHAnsi"/>
              </w:rPr>
              <w:t>0,</w:t>
            </w:r>
            <w:r w:rsidRPr="00F65931">
              <w:rPr>
                <w:rFonts w:cstheme="minorHAnsi"/>
              </w:rPr>
              <w:t>0%</w:t>
            </w:r>
          </w:p>
        </w:tc>
        <w:tc>
          <w:tcPr>
            <w:tcW w:w="1495" w:type="dxa"/>
            <w:vAlign w:val="center"/>
          </w:tcPr>
          <w:p w14:paraId="52439D8C" w14:textId="77777777" w:rsidR="00BE57CB" w:rsidRPr="00F65931" w:rsidRDefault="00BE57CB" w:rsidP="00D432B6">
            <w:pPr>
              <w:jc w:val="center"/>
              <w:rPr>
                <w:rFonts w:cstheme="minorHAnsi"/>
              </w:rPr>
            </w:pPr>
            <w:r w:rsidRPr="00F65931">
              <w:rPr>
                <w:rFonts w:cstheme="minorHAnsi"/>
              </w:rPr>
              <w:t>Manuel</w:t>
            </w:r>
          </w:p>
        </w:tc>
      </w:tr>
      <w:tr w:rsidR="00834A55" w:rsidRPr="00A41D54" w14:paraId="252D8724" w14:textId="77777777" w:rsidTr="0039361B">
        <w:trPr>
          <w:cnfStyle w:val="000000100000" w:firstRow="0" w:lastRow="0" w:firstColumn="0" w:lastColumn="0" w:oddVBand="0" w:evenVBand="0" w:oddHBand="1" w:evenHBand="0" w:firstRowFirstColumn="0" w:firstRowLastColumn="0" w:lastRowFirstColumn="0" w:lastRowLastColumn="0"/>
          <w:trHeight w:val="283"/>
          <w:jc w:val="center"/>
        </w:trPr>
        <w:tc>
          <w:tcPr>
            <w:tcW w:w="816" w:type="dxa"/>
            <w:vAlign w:val="center"/>
          </w:tcPr>
          <w:p w14:paraId="234A5249" w14:textId="77777777" w:rsidR="00BE57CB" w:rsidRPr="00F65931" w:rsidRDefault="00BE57CB" w:rsidP="00D432B6">
            <w:pPr>
              <w:jc w:val="center"/>
              <w:rPr>
                <w:rFonts w:cstheme="minorHAnsi"/>
              </w:rPr>
            </w:pPr>
            <w:r w:rsidRPr="00F65931">
              <w:rPr>
                <w:rFonts w:cstheme="minorHAnsi"/>
              </w:rPr>
              <w:t>42</w:t>
            </w:r>
          </w:p>
        </w:tc>
        <w:tc>
          <w:tcPr>
            <w:tcW w:w="717" w:type="dxa"/>
            <w:vAlign w:val="center"/>
          </w:tcPr>
          <w:p w14:paraId="7543763C" w14:textId="77777777" w:rsidR="00BE57CB" w:rsidRPr="00F65931" w:rsidRDefault="00BE57CB" w:rsidP="00D432B6">
            <w:pPr>
              <w:jc w:val="center"/>
              <w:rPr>
                <w:rFonts w:cstheme="minorHAnsi"/>
              </w:rPr>
            </w:pPr>
            <w:r w:rsidRPr="00F65931">
              <w:rPr>
                <w:rFonts w:cstheme="minorHAnsi"/>
              </w:rPr>
              <w:t>5</w:t>
            </w:r>
          </w:p>
        </w:tc>
        <w:tc>
          <w:tcPr>
            <w:tcW w:w="2593" w:type="dxa"/>
            <w:vAlign w:val="center"/>
          </w:tcPr>
          <w:p w14:paraId="381BD315" w14:textId="762EF726" w:rsidR="00BE57CB" w:rsidRPr="00F65931" w:rsidRDefault="00BE57CB" w:rsidP="00D432B6">
            <w:pPr>
              <w:jc w:val="center"/>
              <w:rPr>
                <w:rFonts w:cstheme="minorHAnsi"/>
              </w:rPr>
            </w:pPr>
            <w:proofErr w:type="spellStart"/>
            <w:r w:rsidRPr="00F65931">
              <w:rPr>
                <w:rFonts w:cstheme="minorHAnsi"/>
              </w:rPr>
              <w:t>NaI</w:t>
            </w:r>
            <w:proofErr w:type="spellEnd"/>
            <w:r w:rsidRPr="00F65931">
              <w:rPr>
                <w:rFonts w:cstheme="minorHAnsi"/>
              </w:rPr>
              <w:t xml:space="preserve"> 3/8 - </w:t>
            </w:r>
            <w:r w:rsidR="00B20D53">
              <w:rPr>
                <w:rFonts w:cstheme="minorHAnsi"/>
              </w:rPr>
              <w:t>GE</w:t>
            </w:r>
            <w:r w:rsidR="009E3F21" w:rsidRPr="00F65931">
              <w:rPr>
                <w:rFonts w:cstheme="minorHAnsi"/>
              </w:rPr>
              <w:t xml:space="preserve"> </w:t>
            </w:r>
            <w:r w:rsidRPr="00F65931">
              <w:rPr>
                <w:rFonts w:cstheme="minorHAnsi"/>
              </w:rPr>
              <w:t xml:space="preserve">- </w:t>
            </w:r>
            <w:r w:rsidR="006673B8">
              <w:rPr>
                <w:rFonts w:cstheme="minorHAnsi"/>
              </w:rPr>
              <w:t>4,</w:t>
            </w:r>
            <w:r w:rsidRPr="00F65931">
              <w:rPr>
                <w:rFonts w:cstheme="minorHAnsi"/>
              </w:rPr>
              <w:t>45</w:t>
            </w:r>
          </w:p>
        </w:tc>
        <w:tc>
          <w:tcPr>
            <w:tcW w:w="2319" w:type="dxa"/>
            <w:vAlign w:val="center"/>
          </w:tcPr>
          <w:p w14:paraId="1E7DAD10" w14:textId="77777777" w:rsidR="00BE57CB" w:rsidRPr="00F65931" w:rsidRDefault="00BE57CB" w:rsidP="00D432B6">
            <w:pPr>
              <w:jc w:val="center"/>
              <w:rPr>
                <w:rFonts w:cstheme="minorHAnsi"/>
              </w:rPr>
            </w:pPr>
            <w:r w:rsidRPr="00F65931">
              <w:rPr>
                <w:rFonts w:cstheme="minorHAnsi"/>
              </w:rPr>
              <w:t>Seringue</w:t>
            </w:r>
          </w:p>
        </w:tc>
        <w:tc>
          <w:tcPr>
            <w:tcW w:w="893" w:type="dxa"/>
            <w:vAlign w:val="center"/>
          </w:tcPr>
          <w:p w14:paraId="56650FE2" w14:textId="77777777" w:rsidR="00BE57CB" w:rsidRPr="00F65931" w:rsidRDefault="00BE57CB" w:rsidP="00D432B6">
            <w:pPr>
              <w:jc w:val="center"/>
              <w:rPr>
                <w:rFonts w:cstheme="minorHAnsi"/>
              </w:rPr>
            </w:pPr>
            <w:r w:rsidRPr="00F65931">
              <w:rPr>
                <w:rFonts w:cstheme="minorHAnsi"/>
              </w:rPr>
              <w:t>8,5</w:t>
            </w:r>
          </w:p>
        </w:tc>
        <w:tc>
          <w:tcPr>
            <w:tcW w:w="1529" w:type="dxa"/>
            <w:vAlign w:val="center"/>
          </w:tcPr>
          <w:p w14:paraId="7E1F3F78" w14:textId="33D8C100" w:rsidR="00BE57CB" w:rsidRPr="00F65931" w:rsidRDefault="00BE57CB" w:rsidP="00D432B6">
            <w:pPr>
              <w:jc w:val="center"/>
              <w:rPr>
                <w:rFonts w:cstheme="minorHAnsi"/>
              </w:rPr>
            </w:pPr>
            <w:r w:rsidRPr="00F65931">
              <w:rPr>
                <w:rFonts w:cstheme="minorHAnsi"/>
              </w:rPr>
              <w:t>15</w:t>
            </w:r>
            <w:r w:rsidR="006673B8">
              <w:rPr>
                <w:rFonts w:cstheme="minorHAnsi"/>
              </w:rPr>
              <w:t>9,</w:t>
            </w:r>
            <w:r w:rsidRPr="00F65931">
              <w:rPr>
                <w:rFonts w:cstheme="minorHAnsi"/>
              </w:rPr>
              <w:t>0 ± 1</w:t>
            </w:r>
            <w:r w:rsidR="006673B8">
              <w:rPr>
                <w:rFonts w:cstheme="minorHAnsi"/>
              </w:rPr>
              <w:t>0,</w:t>
            </w:r>
            <w:r w:rsidRPr="00F65931">
              <w:rPr>
                <w:rFonts w:cstheme="minorHAnsi"/>
              </w:rPr>
              <w:t>0%</w:t>
            </w:r>
          </w:p>
        </w:tc>
        <w:tc>
          <w:tcPr>
            <w:tcW w:w="1495" w:type="dxa"/>
            <w:vAlign w:val="center"/>
          </w:tcPr>
          <w:p w14:paraId="0FD2CDCA" w14:textId="77777777" w:rsidR="00BE57CB" w:rsidRPr="00F65931" w:rsidRDefault="00BE57CB" w:rsidP="00D432B6">
            <w:pPr>
              <w:jc w:val="center"/>
              <w:rPr>
                <w:rFonts w:cstheme="minorHAnsi"/>
              </w:rPr>
            </w:pPr>
            <w:r w:rsidRPr="00F65931">
              <w:rPr>
                <w:rFonts w:cstheme="minorHAnsi"/>
              </w:rPr>
              <w:t>Manuel</w:t>
            </w:r>
          </w:p>
        </w:tc>
      </w:tr>
      <w:tr w:rsidR="00834A55" w:rsidRPr="00A41D54" w14:paraId="683BEE5D" w14:textId="77777777" w:rsidTr="0039361B">
        <w:trPr>
          <w:trHeight w:val="283"/>
          <w:jc w:val="center"/>
        </w:trPr>
        <w:tc>
          <w:tcPr>
            <w:tcW w:w="816" w:type="dxa"/>
            <w:vAlign w:val="center"/>
          </w:tcPr>
          <w:p w14:paraId="5EA631DD" w14:textId="77777777" w:rsidR="00BE57CB" w:rsidRPr="00F65931" w:rsidRDefault="00BE57CB" w:rsidP="00D432B6">
            <w:pPr>
              <w:jc w:val="center"/>
              <w:rPr>
                <w:rFonts w:cstheme="minorHAnsi"/>
              </w:rPr>
            </w:pPr>
            <w:r w:rsidRPr="00F65931">
              <w:rPr>
                <w:rFonts w:cstheme="minorHAnsi"/>
              </w:rPr>
              <w:t>47</w:t>
            </w:r>
          </w:p>
        </w:tc>
        <w:tc>
          <w:tcPr>
            <w:tcW w:w="717" w:type="dxa"/>
            <w:vAlign w:val="center"/>
          </w:tcPr>
          <w:p w14:paraId="28D3D78F" w14:textId="77777777" w:rsidR="00BE57CB" w:rsidRPr="00F65931" w:rsidRDefault="00BE57CB" w:rsidP="00D432B6">
            <w:pPr>
              <w:jc w:val="center"/>
              <w:rPr>
                <w:rFonts w:cstheme="minorHAnsi"/>
              </w:rPr>
            </w:pPr>
            <w:r w:rsidRPr="00F65931">
              <w:rPr>
                <w:rFonts w:cstheme="minorHAnsi"/>
              </w:rPr>
              <w:t>18</w:t>
            </w:r>
          </w:p>
        </w:tc>
        <w:tc>
          <w:tcPr>
            <w:tcW w:w="2593" w:type="dxa"/>
            <w:vAlign w:val="center"/>
          </w:tcPr>
          <w:p w14:paraId="62014E7B" w14:textId="1ED9A033" w:rsidR="00BE57CB" w:rsidRPr="00F65931" w:rsidRDefault="00BE57CB" w:rsidP="00D432B6">
            <w:pPr>
              <w:jc w:val="center"/>
              <w:rPr>
                <w:rFonts w:cstheme="minorHAnsi"/>
              </w:rPr>
            </w:pPr>
            <w:proofErr w:type="spellStart"/>
            <w:r w:rsidRPr="00F65931">
              <w:rPr>
                <w:rFonts w:cstheme="minorHAnsi"/>
              </w:rPr>
              <w:t>NaI</w:t>
            </w:r>
            <w:proofErr w:type="spellEnd"/>
            <w:r w:rsidRPr="00F65931">
              <w:rPr>
                <w:rFonts w:cstheme="minorHAnsi"/>
              </w:rPr>
              <w:t xml:space="preserve"> 3/8 - </w:t>
            </w:r>
            <w:r w:rsidR="00B20D53">
              <w:rPr>
                <w:rFonts w:cstheme="minorHAnsi"/>
              </w:rPr>
              <w:t>GE</w:t>
            </w:r>
            <w:r w:rsidR="009E3F21" w:rsidRPr="00F65931">
              <w:rPr>
                <w:rFonts w:cstheme="minorHAnsi"/>
              </w:rPr>
              <w:t xml:space="preserve"> </w:t>
            </w:r>
            <w:r w:rsidRPr="00F65931">
              <w:rPr>
                <w:rFonts w:cstheme="minorHAnsi"/>
              </w:rPr>
              <w:t xml:space="preserve">- </w:t>
            </w:r>
            <w:r w:rsidR="006673B8">
              <w:rPr>
                <w:rFonts w:cstheme="minorHAnsi"/>
              </w:rPr>
              <w:t>4,</w:t>
            </w:r>
            <w:r w:rsidRPr="00F65931">
              <w:rPr>
                <w:rFonts w:cstheme="minorHAnsi"/>
              </w:rPr>
              <w:t>45</w:t>
            </w:r>
          </w:p>
        </w:tc>
        <w:tc>
          <w:tcPr>
            <w:tcW w:w="2319" w:type="dxa"/>
            <w:vAlign w:val="center"/>
          </w:tcPr>
          <w:p w14:paraId="672CB41A" w14:textId="77777777" w:rsidR="00BE57CB" w:rsidRPr="00F65931" w:rsidRDefault="00BE57CB" w:rsidP="00D432B6">
            <w:pPr>
              <w:jc w:val="center"/>
              <w:rPr>
                <w:rFonts w:cstheme="minorHAnsi"/>
              </w:rPr>
            </w:pPr>
            <w:r w:rsidRPr="00F65931">
              <w:rPr>
                <w:rFonts w:cstheme="minorHAnsi"/>
              </w:rPr>
              <w:t>Maison</w:t>
            </w:r>
          </w:p>
        </w:tc>
        <w:tc>
          <w:tcPr>
            <w:tcW w:w="893" w:type="dxa"/>
            <w:vAlign w:val="center"/>
          </w:tcPr>
          <w:p w14:paraId="3906271B" w14:textId="77777777" w:rsidR="00BE57CB" w:rsidRPr="00F65931" w:rsidRDefault="00BE57CB" w:rsidP="00D432B6">
            <w:pPr>
              <w:jc w:val="center"/>
              <w:rPr>
                <w:rFonts w:cstheme="minorHAnsi"/>
              </w:rPr>
            </w:pPr>
            <w:r w:rsidRPr="00F65931">
              <w:rPr>
                <w:rFonts w:cstheme="minorHAnsi"/>
              </w:rPr>
              <w:t>12,5</w:t>
            </w:r>
          </w:p>
        </w:tc>
        <w:tc>
          <w:tcPr>
            <w:tcW w:w="1529" w:type="dxa"/>
            <w:vAlign w:val="center"/>
          </w:tcPr>
          <w:p w14:paraId="3C171299" w14:textId="19072326" w:rsidR="00BE57CB" w:rsidRPr="00F65931" w:rsidRDefault="00BE57CB" w:rsidP="00D432B6">
            <w:pPr>
              <w:jc w:val="center"/>
              <w:rPr>
                <w:rFonts w:cstheme="minorHAnsi"/>
              </w:rPr>
            </w:pPr>
            <w:r w:rsidRPr="00F65931">
              <w:rPr>
                <w:rFonts w:cstheme="minorHAnsi"/>
              </w:rPr>
              <w:t>15</w:t>
            </w:r>
            <w:r w:rsidR="006673B8">
              <w:rPr>
                <w:rFonts w:cstheme="minorHAnsi"/>
              </w:rPr>
              <w:t>9,</w:t>
            </w:r>
            <w:r w:rsidRPr="00F65931">
              <w:rPr>
                <w:rFonts w:cstheme="minorHAnsi"/>
              </w:rPr>
              <w:t>0 ± 1</w:t>
            </w:r>
            <w:r w:rsidR="006673B8">
              <w:rPr>
                <w:rFonts w:cstheme="minorHAnsi"/>
              </w:rPr>
              <w:t>0,</w:t>
            </w:r>
            <w:r w:rsidRPr="00F65931">
              <w:rPr>
                <w:rFonts w:cstheme="minorHAnsi"/>
              </w:rPr>
              <w:t>0%</w:t>
            </w:r>
          </w:p>
        </w:tc>
        <w:tc>
          <w:tcPr>
            <w:tcW w:w="1495" w:type="dxa"/>
            <w:vAlign w:val="center"/>
          </w:tcPr>
          <w:p w14:paraId="5C313E9D" w14:textId="77777777" w:rsidR="00BE57CB" w:rsidRPr="00F65931" w:rsidRDefault="00BE57CB" w:rsidP="00D432B6">
            <w:pPr>
              <w:jc w:val="center"/>
              <w:rPr>
                <w:rFonts w:cstheme="minorHAnsi"/>
              </w:rPr>
            </w:pPr>
            <w:r w:rsidRPr="00F65931">
              <w:rPr>
                <w:rFonts w:cstheme="minorHAnsi"/>
              </w:rPr>
              <w:t>Manuel</w:t>
            </w:r>
          </w:p>
        </w:tc>
      </w:tr>
      <w:tr w:rsidR="00834A55" w:rsidRPr="00A41D54" w14:paraId="0835597C" w14:textId="77777777" w:rsidTr="0039361B">
        <w:trPr>
          <w:cnfStyle w:val="000000100000" w:firstRow="0" w:lastRow="0" w:firstColumn="0" w:lastColumn="0" w:oddVBand="0" w:evenVBand="0" w:oddHBand="1" w:evenHBand="0" w:firstRowFirstColumn="0" w:firstRowLastColumn="0" w:lastRowFirstColumn="0" w:lastRowLastColumn="0"/>
          <w:trHeight w:val="283"/>
          <w:jc w:val="center"/>
        </w:trPr>
        <w:tc>
          <w:tcPr>
            <w:tcW w:w="816" w:type="dxa"/>
            <w:vAlign w:val="center"/>
          </w:tcPr>
          <w:p w14:paraId="5E34641D" w14:textId="77777777" w:rsidR="00BE57CB" w:rsidRPr="00F65931" w:rsidRDefault="00BE57CB" w:rsidP="00D432B6">
            <w:pPr>
              <w:jc w:val="center"/>
              <w:rPr>
                <w:rFonts w:cstheme="minorHAnsi"/>
              </w:rPr>
            </w:pPr>
            <w:r w:rsidRPr="00F65931">
              <w:rPr>
                <w:rFonts w:cstheme="minorHAnsi"/>
              </w:rPr>
              <w:t>50</w:t>
            </w:r>
          </w:p>
        </w:tc>
        <w:tc>
          <w:tcPr>
            <w:tcW w:w="717" w:type="dxa"/>
            <w:vAlign w:val="center"/>
          </w:tcPr>
          <w:p w14:paraId="1AF18FD1" w14:textId="77777777" w:rsidR="00BE57CB" w:rsidRPr="00F65931" w:rsidRDefault="00BE57CB" w:rsidP="00D432B6">
            <w:pPr>
              <w:jc w:val="center"/>
              <w:rPr>
                <w:rFonts w:cstheme="minorHAnsi"/>
              </w:rPr>
            </w:pPr>
            <w:r w:rsidRPr="00F65931">
              <w:rPr>
                <w:rFonts w:cstheme="minorHAnsi"/>
              </w:rPr>
              <w:t>20</w:t>
            </w:r>
          </w:p>
        </w:tc>
        <w:tc>
          <w:tcPr>
            <w:tcW w:w="2593" w:type="dxa"/>
            <w:vAlign w:val="center"/>
          </w:tcPr>
          <w:p w14:paraId="40271241" w14:textId="4F89A347" w:rsidR="00BE57CB" w:rsidRPr="00F65931" w:rsidRDefault="00BE57CB" w:rsidP="00D432B6">
            <w:pPr>
              <w:jc w:val="center"/>
              <w:rPr>
                <w:rFonts w:cstheme="minorHAnsi"/>
              </w:rPr>
            </w:pPr>
            <w:proofErr w:type="spellStart"/>
            <w:r w:rsidRPr="00F65931">
              <w:rPr>
                <w:rFonts w:cstheme="minorHAnsi"/>
              </w:rPr>
              <w:t>NaI</w:t>
            </w:r>
            <w:proofErr w:type="spellEnd"/>
            <w:r w:rsidRPr="00F65931">
              <w:rPr>
                <w:rFonts w:cstheme="minorHAnsi"/>
              </w:rPr>
              <w:t xml:space="preserve"> 3/8 - </w:t>
            </w:r>
            <w:r w:rsidR="00B20D53">
              <w:rPr>
                <w:rFonts w:cstheme="minorHAnsi"/>
              </w:rPr>
              <w:t>GE</w:t>
            </w:r>
            <w:r w:rsidR="009E3F21" w:rsidRPr="00F65931">
              <w:rPr>
                <w:rFonts w:cstheme="minorHAnsi"/>
              </w:rPr>
              <w:t xml:space="preserve"> </w:t>
            </w:r>
            <w:r w:rsidRPr="00F65931">
              <w:rPr>
                <w:rFonts w:cstheme="minorHAnsi"/>
              </w:rPr>
              <w:t xml:space="preserve">- </w:t>
            </w:r>
            <w:r w:rsidR="006673B8">
              <w:rPr>
                <w:rFonts w:cstheme="minorHAnsi"/>
              </w:rPr>
              <w:t>4,</w:t>
            </w:r>
            <w:r w:rsidRPr="00F65931">
              <w:rPr>
                <w:rFonts w:cstheme="minorHAnsi"/>
              </w:rPr>
              <w:t>45</w:t>
            </w:r>
          </w:p>
        </w:tc>
        <w:tc>
          <w:tcPr>
            <w:tcW w:w="2319" w:type="dxa"/>
            <w:vAlign w:val="center"/>
          </w:tcPr>
          <w:p w14:paraId="6E8F5505" w14:textId="7FA687E7" w:rsidR="00BE57CB" w:rsidRPr="00F65931" w:rsidRDefault="00BE57CB" w:rsidP="0039361B">
            <w:pPr>
              <w:jc w:val="center"/>
              <w:rPr>
                <w:rFonts w:cstheme="minorHAnsi"/>
              </w:rPr>
            </w:pPr>
            <w:r w:rsidRPr="00F65931">
              <w:rPr>
                <w:rFonts w:cstheme="minorHAnsi"/>
              </w:rPr>
              <w:t>CAPINTEC</w:t>
            </w:r>
            <w:r w:rsidR="0039361B">
              <w:rPr>
                <w:rFonts w:cstheme="minorHAnsi"/>
              </w:rPr>
              <w:t xml:space="preserve"> </w:t>
            </w:r>
            <w:r w:rsidRPr="00F65931">
              <w:rPr>
                <w:rFonts w:cstheme="minorHAnsi"/>
              </w:rPr>
              <w:t>ou DUPHAR</w:t>
            </w:r>
          </w:p>
        </w:tc>
        <w:tc>
          <w:tcPr>
            <w:tcW w:w="893" w:type="dxa"/>
            <w:vAlign w:val="center"/>
          </w:tcPr>
          <w:p w14:paraId="0BBDA392" w14:textId="77777777" w:rsidR="00BE57CB" w:rsidRPr="00F65931" w:rsidRDefault="00BE57CB" w:rsidP="00D432B6">
            <w:pPr>
              <w:jc w:val="center"/>
              <w:rPr>
                <w:rFonts w:cstheme="minorHAnsi"/>
              </w:rPr>
            </w:pPr>
            <w:r w:rsidRPr="00F65931">
              <w:rPr>
                <w:rFonts w:cstheme="minorHAnsi"/>
              </w:rPr>
              <w:t>4</w:t>
            </w:r>
          </w:p>
        </w:tc>
        <w:tc>
          <w:tcPr>
            <w:tcW w:w="1529" w:type="dxa"/>
            <w:vAlign w:val="center"/>
          </w:tcPr>
          <w:p w14:paraId="0538CA2C" w14:textId="0D9B726E" w:rsidR="00BE57CB" w:rsidRPr="00F65931" w:rsidRDefault="00BE57CB" w:rsidP="00D432B6">
            <w:pPr>
              <w:jc w:val="center"/>
              <w:rPr>
                <w:rFonts w:cstheme="minorHAnsi"/>
              </w:rPr>
            </w:pPr>
            <w:r w:rsidRPr="00F65931">
              <w:rPr>
                <w:rFonts w:cstheme="minorHAnsi"/>
              </w:rPr>
              <w:t>15</w:t>
            </w:r>
            <w:r w:rsidR="006673B8">
              <w:rPr>
                <w:rFonts w:cstheme="minorHAnsi"/>
              </w:rPr>
              <w:t>9,</w:t>
            </w:r>
            <w:r w:rsidRPr="00F65931">
              <w:rPr>
                <w:rFonts w:cstheme="minorHAnsi"/>
              </w:rPr>
              <w:t>0 ± 1</w:t>
            </w:r>
            <w:r w:rsidR="006673B8">
              <w:rPr>
                <w:rFonts w:cstheme="minorHAnsi"/>
              </w:rPr>
              <w:t>0,</w:t>
            </w:r>
            <w:r w:rsidRPr="00F65931">
              <w:rPr>
                <w:rFonts w:cstheme="minorHAnsi"/>
              </w:rPr>
              <w:t>0%</w:t>
            </w:r>
          </w:p>
        </w:tc>
        <w:tc>
          <w:tcPr>
            <w:tcW w:w="1495" w:type="dxa"/>
            <w:vAlign w:val="center"/>
          </w:tcPr>
          <w:p w14:paraId="6EB09AF3" w14:textId="77777777" w:rsidR="00BE57CB" w:rsidRPr="00F65931" w:rsidRDefault="00BE57CB" w:rsidP="00D432B6">
            <w:pPr>
              <w:jc w:val="center"/>
              <w:rPr>
                <w:rFonts w:cstheme="minorHAnsi"/>
              </w:rPr>
            </w:pPr>
            <w:r w:rsidRPr="00F65931">
              <w:rPr>
                <w:rFonts w:cstheme="minorHAnsi"/>
              </w:rPr>
              <w:t>Manuel</w:t>
            </w:r>
          </w:p>
        </w:tc>
      </w:tr>
      <w:tr w:rsidR="0039361B" w:rsidRPr="00A41D54" w14:paraId="568C1DAF" w14:textId="77777777" w:rsidTr="0039361B">
        <w:trPr>
          <w:trHeight w:val="283"/>
          <w:jc w:val="center"/>
        </w:trPr>
        <w:tc>
          <w:tcPr>
            <w:tcW w:w="816" w:type="dxa"/>
            <w:vAlign w:val="center"/>
          </w:tcPr>
          <w:p w14:paraId="01B6B19C" w14:textId="77777777" w:rsidR="0039361B" w:rsidRPr="00F65931" w:rsidRDefault="0039361B" w:rsidP="0039361B">
            <w:pPr>
              <w:jc w:val="center"/>
              <w:rPr>
                <w:rFonts w:cstheme="minorHAnsi"/>
              </w:rPr>
            </w:pPr>
            <w:r w:rsidRPr="00F65931">
              <w:rPr>
                <w:rFonts w:cstheme="minorHAnsi"/>
              </w:rPr>
              <w:t>52</w:t>
            </w:r>
          </w:p>
        </w:tc>
        <w:tc>
          <w:tcPr>
            <w:tcW w:w="717" w:type="dxa"/>
            <w:vAlign w:val="center"/>
          </w:tcPr>
          <w:p w14:paraId="58C84CB1" w14:textId="77777777" w:rsidR="0039361B" w:rsidRPr="00F65931" w:rsidRDefault="0039361B" w:rsidP="0039361B">
            <w:pPr>
              <w:jc w:val="center"/>
              <w:rPr>
                <w:rFonts w:cstheme="minorHAnsi"/>
              </w:rPr>
            </w:pPr>
            <w:r w:rsidRPr="00F65931">
              <w:rPr>
                <w:rFonts w:cstheme="minorHAnsi"/>
              </w:rPr>
              <w:t>20</w:t>
            </w:r>
          </w:p>
        </w:tc>
        <w:tc>
          <w:tcPr>
            <w:tcW w:w="2593" w:type="dxa"/>
            <w:vAlign w:val="center"/>
          </w:tcPr>
          <w:p w14:paraId="173303CA" w14:textId="0AC6BB88" w:rsidR="0039361B" w:rsidRPr="00F65931" w:rsidRDefault="0039361B" w:rsidP="0039361B">
            <w:pPr>
              <w:jc w:val="center"/>
              <w:rPr>
                <w:rFonts w:cstheme="minorHAnsi"/>
              </w:rPr>
            </w:pPr>
            <w:proofErr w:type="spellStart"/>
            <w:r w:rsidRPr="00F65931">
              <w:rPr>
                <w:rFonts w:cstheme="minorHAnsi"/>
              </w:rPr>
              <w:t>NaI</w:t>
            </w:r>
            <w:proofErr w:type="spellEnd"/>
            <w:r w:rsidRPr="00F65931">
              <w:rPr>
                <w:rFonts w:cstheme="minorHAnsi"/>
              </w:rPr>
              <w:t xml:space="preserve"> 3/8 - </w:t>
            </w:r>
            <w:r w:rsidR="00B20D53">
              <w:rPr>
                <w:rFonts w:cstheme="minorHAnsi"/>
              </w:rPr>
              <w:t>GE</w:t>
            </w:r>
            <w:r w:rsidRPr="00F65931">
              <w:rPr>
                <w:rFonts w:cstheme="minorHAnsi"/>
              </w:rPr>
              <w:t xml:space="preserve"> - </w:t>
            </w:r>
            <w:r>
              <w:rPr>
                <w:rFonts w:cstheme="minorHAnsi"/>
              </w:rPr>
              <w:t>4,</w:t>
            </w:r>
            <w:r w:rsidRPr="00F65931">
              <w:rPr>
                <w:rFonts w:cstheme="minorHAnsi"/>
              </w:rPr>
              <w:t>45</w:t>
            </w:r>
          </w:p>
        </w:tc>
        <w:tc>
          <w:tcPr>
            <w:tcW w:w="2319" w:type="dxa"/>
            <w:vAlign w:val="center"/>
          </w:tcPr>
          <w:p w14:paraId="775FC248" w14:textId="5D88C2CD" w:rsidR="0039361B" w:rsidRPr="00F65931" w:rsidRDefault="0039361B" w:rsidP="0039361B">
            <w:pPr>
              <w:jc w:val="center"/>
              <w:rPr>
                <w:rFonts w:cstheme="minorHAnsi"/>
              </w:rPr>
            </w:pPr>
            <w:r w:rsidRPr="00F65931">
              <w:rPr>
                <w:rFonts w:cstheme="minorHAnsi"/>
              </w:rPr>
              <w:t>CAPINTEC</w:t>
            </w:r>
            <w:r>
              <w:rPr>
                <w:rFonts w:cstheme="minorHAnsi"/>
              </w:rPr>
              <w:t xml:space="preserve"> </w:t>
            </w:r>
            <w:r w:rsidRPr="00F65931">
              <w:rPr>
                <w:rFonts w:cstheme="minorHAnsi"/>
              </w:rPr>
              <w:t>ou DUPHAR</w:t>
            </w:r>
          </w:p>
        </w:tc>
        <w:tc>
          <w:tcPr>
            <w:tcW w:w="893" w:type="dxa"/>
            <w:vAlign w:val="center"/>
          </w:tcPr>
          <w:p w14:paraId="2FAD396C" w14:textId="77777777" w:rsidR="0039361B" w:rsidRPr="00F65931" w:rsidRDefault="0039361B" w:rsidP="0039361B">
            <w:pPr>
              <w:jc w:val="center"/>
              <w:rPr>
                <w:rFonts w:cstheme="minorHAnsi"/>
              </w:rPr>
            </w:pPr>
            <w:r w:rsidRPr="00F65931">
              <w:rPr>
                <w:rFonts w:cstheme="minorHAnsi"/>
              </w:rPr>
              <w:t>4</w:t>
            </w:r>
          </w:p>
        </w:tc>
        <w:tc>
          <w:tcPr>
            <w:tcW w:w="1529" w:type="dxa"/>
            <w:vAlign w:val="center"/>
          </w:tcPr>
          <w:p w14:paraId="2380A20D" w14:textId="4F1C4209" w:rsidR="0039361B" w:rsidRPr="00F65931" w:rsidRDefault="0039361B" w:rsidP="0039361B">
            <w:pPr>
              <w:jc w:val="center"/>
              <w:rPr>
                <w:rFonts w:cstheme="minorHAnsi"/>
              </w:rPr>
            </w:pPr>
            <w:r w:rsidRPr="00F65931">
              <w:rPr>
                <w:rFonts w:cstheme="minorHAnsi"/>
              </w:rPr>
              <w:t>15</w:t>
            </w:r>
            <w:r>
              <w:rPr>
                <w:rFonts w:cstheme="minorHAnsi"/>
              </w:rPr>
              <w:t>9,</w:t>
            </w:r>
            <w:r w:rsidRPr="00F65931">
              <w:rPr>
                <w:rFonts w:cstheme="minorHAnsi"/>
              </w:rPr>
              <w:t>0 ± 1</w:t>
            </w:r>
            <w:r>
              <w:rPr>
                <w:rFonts w:cstheme="minorHAnsi"/>
              </w:rPr>
              <w:t>0,</w:t>
            </w:r>
            <w:r w:rsidRPr="00F65931">
              <w:rPr>
                <w:rFonts w:cstheme="minorHAnsi"/>
              </w:rPr>
              <w:t>0%</w:t>
            </w:r>
          </w:p>
        </w:tc>
        <w:tc>
          <w:tcPr>
            <w:tcW w:w="1495" w:type="dxa"/>
            <w:vAlign w:val="center"/>
          </w:tcPr>
          <w:p w14:paraId="18D5A0F2" w14:textId="77777777" w:rsidR="0039361B" w:rsidRPr="00F65931" w:rsidRDefault="0039361B" w:rsidP="0039361B">
            <w:pPr>
              <w:jc w:val="center"/>
              <w:rPr>
                <w:rFonts w:cstheme="minorHAnsi"/>
              </w:rPr>
            </w:pPr>
            <w:r w:rsidRPr="00F65931">
              <w:rPr>
                <w:rFonts w:cstheme="minorHAnsi"/>
              </w:rPr>
              <w:t>Manuel</w:t>
            </w:r>
          </w:p>
        </w:tc>
      </w:tr>
      <w:tr w:rsidR="0039361B" w:rsidRPr="00A41D54" w14:paraId="32D43871" w14:textId="77777777" w:rsidTr="0039361B">
        <w:trPr>
          <w:cnfStyle w:val="000000100000" w:firstRow="0" w:lastRow="0" w:firstColumn="0" w:lastColumn="0" w:oddVBand="0" w:evenVBand="0" w:oddHBand="1" w:evenHBand="0" w:firstRowFirstColumn="0" w:firstRowLastColumn="0" w:lastRowFirstColumn="0" w:lastRowLastColumn="0"/>
          <w:trHeight w:val="283"/>
          <w:jc w:val="center"/>
        </w:trPr>
        <w:tc>
          <w:tcPr>
            <w:tcW w:w="816" w:type="dxa"/>
            <w:vAlign w:val="center"/>
          </w:tcPr>
          <w:p w14:paraId="585B9E23" w14:textId="77777777" w:rsidR="0039361B" w:rsidRPr="00F65931" w:rsidRDefault="0039361B" w:rsidP="0039361B">
            <w:pPr>
              <w:jc w:val="center"/>
              <w:rPr>
                <w:rFonts w:cstheme="minorHAnsi"/>
              </w:rPr>
            </w:pPr>
            <w:r w:rsidRPr="00F65931">
              <w:rPr>
                <w:rFonts w:cstheme="minorHAnsi"/>
              </w:rPr>
              <w:t>51</w:t>
            </w:r>
          </w:p>
        </w:tc>
        <w:tc>
          <w:tcPr>
            <w:tcW w:w="717" w:type="dxa"/>
            <w:vAlign w:val="center"/>
          </w:tcPr>
          <w:p w14:paraId="4DCE7D34" w14:textId="77777777" w:rsidR="0039361B" w:rsidRPr="00F65931" w:rsidRDefault="0039361B" w:rsidP="0039361B">
            <w:pPr>
              <w:jc w:val="center"/>
              <w:rPr>
                <w:rFonts w:cstheme="minorHAnsi"/>
              </w:rPr>
            </w:pPr>
            <w:r w:rsidRPr="00F65931">
              <w:rPr>
                <w:rFonts w:cstheme="minorHAnsi"/>
              </w:rPr>
              <w:t>20</w:t>
            </w:r>
          </w:p>
        </w:tc>
        <w:tc>
          <w:tcPr>
            <w:tcW w:w="2593" w:type="dxa"/>
            <w:vAlign w:val="center"/>
          </w:tcPr>
          <w:p w14:paraId="05A62197" w14:textId="34E53EAD" w:rsidR="0039361B" w:rsidRPr="00F65931" w:rsidRDefault="0039361B" w:rsidP="0039361B">
            <w:pPr>
              <w:jc w:val="center"/>
              <w:rPr>
                <w:rFonts w:cstheme="minorHAnsi"/>
              </w:rPr>
            </w:pPr>
            <w:proofErr w:type="spellStart"/>
            <w:r w:rsidRPr="00F65931">
              <w:rPr>
                <w:rFonts w:cstheme="minorHAnsi"/>
              </w:rPr>
              <w:t>NaI</w:t>
            </w:r>
            <w:proofErr w:type="spellEnd"/>
            <w:r w:rsidRPr="00F65931">
              <w:rPr>
                <w:rFonts w:cstheme="minorHAnsi"/>
              </w:rPr>
              <w:t xml:space="preserve"> 5/8 - </w:t>
            </w:r>
            <w:r w:rsidR="00B20D53">
              <w:rPr>
                <w:rFonts w:cstheme="minorHAnsi"/>
              </w:rPr>
              <w:t>GE</w:t>
            </w:r>
            <w:r w:rsidRPr="00F65931">
              <w:rPr>
                <w:rFonts w:cstheme="minorHAnsi"/>
              </w:rPr>
              <w:t xml:space="preserve"> - </w:t>
            </w:r>
            <w:r>
              <w:rPr>
                <w:rFonts w:cstheme="minorHAnsi"/>
              </w:rPr>
              <w:t>4,</w:t>
            </w:r>
            <w:r w:rsidRPr="00F65931">
              <w:rPr>
                <w:rFonts w:cstheme="minorHAnsi"/>
              </w:rPr>
              <w:t>45</w:t>
            </w:r>
          </w:p>
        </w:tc>
        <w:tc>
          <w:tcPr>
            <w:tcW w:w="2319" w:type="dxa"/>
            <w:vAlign w:val="center"/>
          </w:tcPr>
          <w:p w14:paraId="69C100B9" w14:textId="1952724B" w:rsidR="0039361B" w:rsidRPr="00F65931" w:rsidRDefault="0039361B" w:rsidP="0039361B">
            <w:pPr>
              <w:jc w:val="center"/>
              <w:rPr>
                <w:rFonts w:cstheme="minorHAnsi"/>
              </w:rPr>
            </w:pPr>
            <w:r w:rsidRPr="00F65931">
              <w:rPr>
                <w:rFonts w:cstheme="minorHAnsi"/>
              </w:rPr>
              <w:t>CAPINTEC</w:t>
            </w:r>
            <w:r>
              <w:rPr>
                <w:rFonts w:cstheme="minorHAnsi"/>
              </w:rPr>
              <w:t xml:space="preserve"> </w:t>
            </w:r>
            <w:r w:rsidRPr="00F65931">
              <w:rPr>
                <w:rFonts w:cstheme="minorHAnsi"/>
              </w:rPr>
              <w:t>ou DUPHAR</w:t>
            </w:r>
          </w:p>
        </w:tc>
        <w:tc>
          <w:tcPr>
            <w:tcW w:w="893" w:type="dxa"/>
            <w:vAlign w:val="center"/>
          </w:tcPr>
          <w:p w14:paraId="2C459DFD" w14:textId="77777777" w:rsidR="0039361B" w:rsidRPr="00F65931" w:rsidRDefault="0039361B" w:rsidP="0039361B">
            <w:pPr>
              <w:jc w:val="center"/>
              <w:rPr>
                <w:rFonts w:cstheme="minorHAnsi"/>
              </w:rPr>
            </w:pPr>
            <w:r w:rsidRPr="00F65931">
              <w:rPr>
                <w:rFonts w:cstheme="minorHAnsi"/>
              </w:rPr>
              <w:t>4</w:t>
            </w:r>
          </w:p>
        </w:tc>
        <w:tc>
          <w:tcPr>
            <w:tcW w:w="1529" w:type="dxa"/>
            <w:vAlign w:val="center"/>
          </w:tcPr>
          <w:p w14:paraId="05CAB227" w14:textId="3F999C2A" w:rsidR="0039361B" w:rsidRPr="00F65931" w:rsidRDefault="0039361B" w:rsidP="0039361B">
            <w:pPr>
              <w:jc w:val="center"/>
              <w:rPr>
                <w:rFonts w:cstheme="minorHAnsi"/>
              </w:rPr>
            </w:pPr>
            <w:r w:rsidRPr="00F65931">
              <w:rPr>
                <w:rFonts w:cstheme="minorHAnsi"/>
              </w:rPr>
              <w:t>15</w:t>
            </w:r>
            <w:r>
              <w:rPr>
                <w:rFonts w:cstheme="minorHAnsi"/>
              </w:rPr>
              <w:t>9,</w:t>
            </w:r>
            <w:r w:rsidRPr="00F65931">
              <w:rPr>
                <w:rFonts w:cstheme="minorHAnsi"/>
              </w:rPr>
              <w:t>0 ± 1</w:t>
            </w:r>
            <w:r>
              <w:rPr>
                <w:rFonts w:cstheme="minorHAnsi"/>
              </w:rPr>
              <w:t>0,</w:t>
            </w:r>
            <w:r w:rsidRPr="00F65931">
              <w:rPr>
                <w:rFonts w:cstheme="minorHAnsi"/>
              </w:rPr>
              <w:t>0%</w:t>
            </w:r>
          </w:p>
        </w:tc>
        <w:tc>
          <w:tcPr>
            <w:tcW w:w="1495" w:type="dxa"/>
            <w:vAlign w:val="center"/>
          </w:tcPr>
          <w:p w14:paraId="4C214155" w14:textId="77777777" w:rsidR="0039361B" w:rsidRPr="00F65931" w:rsidRDefault="0039361B" w:rsidP="0039361B">
            <w:pPr>
              <w:jc w:val="center"/>
              <w:rPr>
                <w:rFonts w:cstheme="minorHAnsi"/>
              </w:rPr>
            </w:pPr>
            <w:r w:rsidRPr="00F65931">
              <w:rPr>
                <w:rFonts w:cstheme="minorHAnsi"/>
              </w:rPr>
              <w:t>Manuel</w:t>
            </w:r>
          </w:p>
        </w:tc>
      </w:tr>
    </w:tbl>
    <w:p w14:paraId="1286035F" w14:textId="778E5ED4" w:rsidR="00BE57CB" w:rsidRPr="00933299" w:rsidRDefault="00BE57CB" w:rsidP="00BA0923">
      <w:pPr>
        <w:jc w:val="both"/>
        <w:rPr>
          <w:i/>
          <w:iCs/>
          <w:color w:val="44546A" w:themeColor="text2"/>
          <w:sz w:val="18"/>
          <w:szCs w:val="18"/>
        </w:rPr>
      </w:pPr>
      <w:bookmarkStart w:id="2298" w:name="_Ref175673866"/>
      <w:bookmarkStart w:id="2299" w:name="_Toc193803409"/>
      <w:r w:rsidRPr="00933299">
        <w:rPr>
          <w:i/>
          <w:iCs/>
          <w:color w:val="44546A" w:themeColor="text2"/>
          <w:sz w:val="18"/>
          <w:szCs w:val="18"/>
        </w:rPr>
        <w:t xml:space="preserve">Tableau </w:t>
      </w:r>
      <w:r w:rsidR="009A4BE0" w:rsidRPr="00933299">
        <w:rPr>
          <w:i/>
          <w:iCs/>
          <w:color w:val="44546A" w:themeColor="text2"/>
          <w:sz w:val="18"/>
          <w:szCs w:val="18"/>
        </w:rPr>
        <w:fldChar w:fldCharType="begin"/>
      </w:r>
      <w:r w:rsidR="009A4BE0" w:rsidRPr="00933299">
        <w:rPr>
          <w:i/>
          <w:iCs/>
          <w:color w:val="44546A" w:themeColor="text2"/>
          <w:sz w:val="18"/>
          <w:szCs w:val="18"/>
        </w:rPr>
        <w:instrText xml:space="preserve"> SEQ Tableau \* ARABIC </w:instrText>
      </w:r>
      <w:r w:rsidR="009A4BE0" w:rsidRPr="00933299">
        <w:rPr>
          <w:i/>
          <w:iCs/>
          <w:color w:val="44546A" w:themeColor="text2"/>
          <w:sz w:val="18"/>
          <w:szCs w:val="18"/>
        </w:rPr>
        <w:fldChar w:fldCharType="separate"/>
      </w:r>
      <w:r w:rsidR="00C30592">
        <w:rPr>
          <w:i/>
          <w:iCs/>
          <w:noProof/>
          <w:color w:val="44546A" w:themeColor="text2"/>
          <w:sz w:val="18"/>
          <w:szCs w:val="18"/>
        </w:rPr>
        <w:t>33</w:t>
      </w:r>
      <w:r w:rsidR="009A4BE0" w:rsidRPr="00933299">
        <w:rPr>
          <w:i/>
          <w:iCs/>
          <w:color w:val="44546A" w:themeColor="text2"/>
          <w:sz w:val="18"/>
          <w:szCs w:val="18"/>
        </w:rPr>
        <w:fldChar w:fldCharType="end"/>
      </w:r>
      <w:bookmarkEnd w:id="2298"/>
      <w:r w:rsidRPr="00933299">
        <w:rPr>
          <w:i/>
          <w:iCs/>
          <w:color w:val="44546A" w:themeColor="text2"/>
          <w:sz w:val="18"/>
          <w:szCs w:val="18"/>
        </w:rPr>
        <w:t> : Paramètres des configurations locales en collimateurs sténopés, à l’I</w:t>
      </w:r>
      <w:r w:rsidRPr="00933299">
        <w:rPr>
          <w:i/>
          <w:iCs/>
          <w:color w:val="44546A" w:themeColor="text2"/>
          <w:sz w:val="18"/>
          <w:szCs w:val="18"/>
        </w:rPr>
        <w:noBreakHyphen/>
        <w:t>123.</w:t>
      </w:r>
      <w:bookmarkEnd w:id="2299"/>
    </w:p>
    <w:p w14:paraId="6FB7D055" w14:textId="05AD43BE" w:rsidR="00D432B6" w:rsidRDefault="00D432B6" w:rsidP="00D432B6">
      <w:pPr>
        <w:jc w:val="both"/>
        <w:rPr>
          <w:highlight w:val="magenta"/>
        </w:rPr>
      </w:pPr>
      <w:r>
        <w:t>Nous remarquons que les sensibilités en conditions standardisées fluctuent un peu moins qu’en conditions locales : les médianes des valeurs de sensibilité sont entre 60 et 125 Cps/(</w:t>
      </w:r>
      <w:proofErr w:type="spellStart"/>
      <w:r>
        <w:t>MBq.s</w:t>
      </w:r>
      <w:proofErr w:type="spellEnd"/>
      <w:r>
        <w:t>) en standard versus entre 30 et 130</w:t>
      </w:r>
      <w:r w:rsidRPr="00377288">
        <w:t xml:space="preserve"> </w:t>
      </w:r>
      <w:r>
        <w:t>Cps/(</w:t>
      </w:r>
      <w:proofErr w:type="spellStart"/>
      <w:r>
        <w:t>MBq.s</w:t>
      </w:r>
      <w:proofErr w:type="spellEnd"/>
      <w:r>
        <w:t xml:space="preserve">) en local. </w:t>
      </w:r>
    </w:p>
    <w:p w14:paraId="79C0322E" w14:textId="4EA45F43" w:rsidR="00D432B6" w:rsidRDefault="00D432B6" w:rsidP="00D432B6">
      <w:pPr>
        <w:jc w:val="both"/>
      </w:pPr>
      <w:r>
        <w:t xml:space="preserve">En observant les distances entre le collimateur et la source dans le </w:t>
      </w:r>
      <w:r>
        <w:fldChar w:fldCharType="begin"/>
      </w:r>
      <w:r>
        <w:instrText xml:space="preserve"> REF _Ref175673866 \h  \* MERGEFORMAT </w:instrText>
      </w:r>
      <w:r>
        <w:fldChar w:fldCharType="separate"/>
      </w:r>
      <w:r w:rsidR="00C30592" w:rsidRPr="00C30592">
        <w:t>Tableau 33</w:t>
      </w:r>
      <w:r>
        <w:fldChar w:fldCharType="end"/>
      </w:r>
      <w:r>
        <w:t xml:space="preserve">, nous constatons que les écarts de valeurs sont corrélés aux différentes distances utilisées en conditions locales. La distance en conditions standardisées </w:t>
      </w:r>
      <w:r w:rsidRPr="001C6554">
        <w:t xml:space="preserve">est de 5 cm </w:t>
      </w:r>
      <w:r>
        <w:t>ce qui correspond à la fourchette de valeurs de sensibilité autour de 75 Cps/(</w:t>
      </w:r>
      <w:proofErr w:type="spellStart"/>
      <w:r>
        <w:t>MBq.s</w:t>
      </w:r>
      <w:proofErr w:type="spellEnd"/>
      <w:r>
        <w:t>). La configuration 47 fait exception avec une sensibilité élevée - proche de 120</w:t>
      </w:r>
      <w:r w:rsidRPr="00F117B6">
        <w:t xml:space="preserve"> </w:t>
      </w:r>
      <w:r>
        <w:t>Cps/(</w:t>
      </w:r>
      <w:proofErr w:type="spellStart"/>
      <w:r>
        <w:t>MBq.s</w:t>
      </w:r>
      <w:proofErr w:type="spellEnd"/>
      <w:r>
        <w:t xml:space="preserve">) - et nous pourrions soupçonner une erreur de positionnement et de distance qui ne correspondrait pas à la distance </w:t>
      </w:r>
      <w:r w:rsidR="00277B41">
        <w:t>standard</w:t>
      </w:r>
      <w:r>
        <w:t>.</w:t>
      </w:r>
    </w:p>
    <w:p w14:paraId="59E8DCD7" w14:textId="58E79AAF" w:rsidR="00D432B6" w:rsidRDefault="00D432B6" w:rsidP="00D432B6">
      <w:pPr>
        <w:jc w:val="both"/>
      </w:pPr>
      <w:r>
        <w:lastRenderedPageBreak/>
        <w:t>Si la distance diminue, la sensibilité augmente en proportion (cf. configurations 23 ;</w:t>
      </w:r>
      <w:r w:rsidR="00EC53FE">
        <w:t xml:space="preserve"> </w:t>
      </w:r>
      <w:r>
        <w:t>50 ;</w:t>
      </w:r>
      <w:r w:rsidR="00EC53FE">
        <w:t xml:space="preserve"> </w:t>
      </w:r>
      <w:r>
        <w:t>52 ;</w:t>
      </w:r>
      <w:r w:rsidR="00EC53FE">
        <w:t xml:space="preserve"> </w:t>
      </w:r>
      <w:r>
        <w:t>51 avec des distances respectivement de 3 ;</w:t>
      </w:r>
      <w:r w:rsidR="00EC53FE">
        <w:t xml:space="preserve"> </w:t>
      </w:r>
      <w:r>
        <w:t>4 ;</w:t>
      </w:r>
      <w:r w:rsidR="00EC53FE">
        <w:t xml:space="preserve"> </w:t>
      </w:r>
      <w:r>
        <w:t>4 ;</w:t>
      </w:r>
      <w:r w:rsidR="00EC53FE">
        <w:t xml:space="preserve"> </w:t>
      </w:r>
      <w:r>
        <w:t>4 cm) et si la distance augmente les valeurs de sensibilité diminue</w:t>
      </w:r>
      <w:r w:rsidR="00061859">
        <w:t>nt</w:t>
      </w:r>
      <w:r>
        <w:t xml:space="preserve"> (cf. configurations 20 ;</w:t>
      </w:r>
      <w:r w:rsidR="00EC53FE">
        <w:t xml:space="preserve"> </w:t>
      </w:r>
      <w:r>
        <w:t>42 ;</w:t>
      </w:r>
      <w:r w:rsidR="00EC53FE">
        <w:t xml:space="preserve"> </w:t>
      </w:r>
      <w:r>
        <w:t>47 avec des distances respectivement de 10 ;</w:t>
      </w:r>
      <w:r w:rsidR="00EC53FE">
        <w:t xml:space="preserve"> </w:t>
      </w:r>
      <w:r>
        <w:t>8,5 ;</w:t>
      </w:r>
      <w:r w:rsidR="00EC53FE">
        <w:t xml:space="preserve"> 12,5 </w:t>
      </w:r>
      <w:commentRangeStart w:id="2300"/>
      <w:r w:rsidR="00EC53FE">
        <w:t>cm</w:t>
      </w:r>
      <w:commentRangeEnd w:id="2300"/>
      <w:r w:rsidR="00EC53FE">
        <w:rPr>
          <w:rStyle w:val="Marquedecommentaire"/>
        </w:rPr>
        <w:commentReference w:id="2300"/>
      </w:r>
      <w:r w:rsidR="00EC53FE">
        <w:t xml:space="preserve">). </w:t>
      </w:r>
    </w:p>
    <w:p w14:paraId="57A8F5FD" w14:textId="77777777" w:rsidR="00671D55" w:rsidRDefault="00671D55" w:rsidP="00D432B6">
      <w:pPr>
        <w:spacing w:after="0"/>
        <w:jc w:val="center"/>
      </w:pPr>
      <w:r>
        <w:rPr>
          <w:noProof/>
          <w:lang w:eastAsia="fr-FR"/>
        </w:rPr>
        <w:drawing>
          <wp:inline distT="0" distB="0" distL="0" distR="0" wp14:anchorId="29366F35" wp14:editId="7297A618">
            <wp:extent cx="5181865" cy="4140000"/>
            <wp:effectExtent l="0" t="0" r="0" b="0"/>
            <wp:docPr id="89"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3" cstate="screen">
                      <a:extLst>
                        <a:ext uri="{28A0092B-C50C-407E-A947-70E740481C1C}">
                          <a14:useLocalDpi xmlns:a14="http://schemas.microsoft.com/office/drawing/2010/main"/>
                        </a:ext>
                      </a:extLst>
                    </a:blip>
                    <a:srcRect/>
                    <a:stretch>
                      <a:fillRect/>
                    </a:stretch>
                  </pic:blipFill>
                  <pic:spPr bwMode="auto">
                    <a:xfrm>
                      <a:off x="0" y="0"/>
                      <a:ext cx="5181865" cy="4140000"/>
                    </a:xfrm>
                    <a:prstGeom prst="rect">
                      <a:avLst/>
                    </a:prstGeom>
                    <a:noFill/>
                    <a:ln>
                      <a:noFill/>
                    </a:ln>
                  </pic:spPr>
                </pic:pic>
              </a:graphicData>
            </a:graphic>
          </wp:inline>
        </w:drawing>
      </w:r>
    </w:p>
    <w:p w14:paraId="07F1CD85" w14:textId="14622E5B" w:rsidR="00671D55" w:rsidRPr="00933299" w:rsidRDefault="00671D55" w:rsidP="00F65931">
      <w:pPr>
        <w:jc w:val="center"/>
        <w:rPr>
          <w:i/>
          <w:iCs/>
          <w:color w:val="44546A" w:themeColor="text2"/>
          <w:sz w:val="18"/>
          <w:szCs w:val="18"/>
        </w:rPr>
      </w:pPr>
      <w:bookmarkStart w:id="2301" w:name="_Ref175674683"/>
      <w:bookmarkStart w:id="2302" w:name="_Toc186722424"/>
      <w:r w:rsidRPr="00933299">
        <w:rPr>
          <w:i/>
          <w:iCs/>
          <w:color w:val="44546A" w:themeColor="text2"/>
          <w:sz w:val="18"/>
          <w:szCs w:val="18"/>
        </w:rPr>
        <w:t xml:space="preserve">Figure </w:t>
      </w:r>
      <w:r w:rsidR="009A4BE0" w:rsidRPr="00933299">
        <w:rPr>
          <w:i/>
          <w:iCs/>
          <w:color w:val="44546A" w:themeColor="text2"/>
          <w:sz w:val="18"/>
          <w:szCs w:val="18"/>
        </w:rPr>
        <w:fldChar w:fldCharType="begin"/>
      </w:r>
      <w:r w:rsidR="009A4BE0" w:rsidRPr="00933299">
        <w:rPr>
          <w:i/>
          <w:iCs/>
          <w:color w:val="44546A" w:themeColor="text2"/>
          <w:sz w:val="18"/>
          <w:szCs w:val="18"/>
        </w:rPr>
        <w:instrText xml:space="preserve"> SEQ Figure \* ARABIC </w:instrText>
      </w:r>
      <w:r w:rsidR="009A4BE0" w:rsidRPr="00933299">
        <w:rPr>
          <w:i/>
          <w:iCs/>
          <w:color w:val="44546A" w:themeColor="text2"/>
          <w:sz w:val="18"/>
          <w:szCs w:val="18"/>
        </w:rPr>
        <w:fldChar w:fldCharType="separate"/>
      </w:r>
      <w:r w:rsidR="00C30592">
        <w:rPr>
          <w:i/>
          <w:iCs/>
          <w:noProof/>
          <w:color w:val="44546A" w:themeColor="text2"/>
          <w:sz w:val="18"/>
          <w:szCs w:val="18"/>
        </w:rPr>
        <w:t>25</w:t>
      </w:r>
      <w:r w:rsidR="009A4BE0" w:rsidRPr="00933299">
        <w:rPr>
          <w:i/>
          <w:iCs/>
          <w:color w:val="44546A" w:themeColor="text2"/>
          <w:sz w:val="18"/>
          <w:szCs w:val="18"/>
        </w:rPr>
        <w:fldChar w:fldCharType="end"/>
      </w:r>
      <w:bookmarkEnd w:id="2301"/>
      <w:r w:rsidRPr="00933299">
        <w:rPr>
          <w:i/>
          <w:iCs/>
          <w:color w:val="44546A" w:themeColor="text2"/>
          <w:sz w:val="18"/>
          <w:szCs w:val="18"/>
        </w:rPr>
        <w:t> : Sensibilité selon le protocole (local ou standardisé) pour les 5 fantômes, en collimateurs sténopés, à l’I-123</w:t>
      </w:r>
      <w:bookmarkEnd w:id="2302"/>
    </w:p>
    <w:p w14:paraId="73660DF5" w14:textId="77777777" w:rsidR="00671D55" w:rsidRDefault="00671D55" w:rsidP="00BA0923">
      <w:pPr>
        <w:pStyle w:val="Titre3"/>
      </w:pPr>
      <w:bookmarkStart w:id="2303" w:name="_Toc181034315"/>
      <w:bookmarkStart w:id="2304" w:name="_Ref183291891"/>
      <w:bookmarkStart w:id="2305" w:name="_Toc193972814"/>
      <w:r>
        <w:t>Collimateur sténopé, Tc</w:t>
      </w:r>
      <w:r>
        <w:noBreakHyphen/>
        <w:t>99m</w:t>
      </w:r>
      <w:bookmarkEnd w:id="2303"/>
      <w:bookmarkEnd w:id="2304"/>
      <w:bookmarkEnd w:id="2305"/>
    </w:p>
    <w:p w14:paraId="2D326D96" w14:textId="77777777" w:rsidR="00671D55" w:rsidRPr="000C4B5D" w:rsidRDefault="00671D55" w:rsidP="00671D55"/>
    <w:p w14:paraId="02A2D775" w14:textId="5D60AF02" w:rsidR="00671D55" w:rsidRDefault="00671D55" w:rsidP="00F65931">
      <w:pPr>
        <w:jc w:val="both"/>
      </w:pPr>
      <w:r>
        <w:t xml:space="preserve">Pour les collimateurs </w:t>
      </w:r>
      <w:r w:rsidR="00412068">
        <w:t>sténopé</w:t>
      </w:r>
      <w:r>
        <w:t>s au Tc</w:t>
      </w:r>
      <w:r>
        <w:noBreakHyphen/>
        <w:t xml:space="preserve">99m (cf. </w:t>
      </w:r>
      <w:r>
        <w:fldChar w:fldCharType="begin"/>
      </w:r>
      <w:r>
        <w:instrText xml:space="preserve"> REF _Ref175673454 \h </w:instrText>
      </w:r>
      <w:r w:rsidR="00F65931">
        <w:instrText xml:space="preserve"> \* MERGEFORMAT </w:instrText>
      </w:r>
      <w:r>
        <w:fldChar w:fldCharType="separate"/>
      </w:r>
      <w:r w:rsidR="00C30592" w:rsidRPr="00C30592">
        <w:t>Figure 26</w:t>
      </w:r>
      <w:r>
        <w:fldChar w:fldCharType="end"/>
      </w:r>
      <w:r>
        <w:t xml:space="preserve">), </w:t>
      </w:r>
      <w:r w:rsidRPr="00C90134">
        <w:t>nous</w:t>
      </w:r>
      <w:r>
        <w:t xml:space="preserve"> observons que pour 3 configurations (22 </w:t>
      </w:r>
      <w:r w:rsidR="00BC4031">
        <w:t xml:space="preserve">; </w:t>
      </w:r>
      <w:r>
        <w:t>44 </w:t>
      </w:r>
      <w:r w:rsidR="00BC4031">
        <w:t xml:space="preserve">; </w:t>
      </w:r>
      <w:r>
        <w:t xml:space="preserve">55) la hauteur du </w:t>
      </w:r>
      <w:proofErr w:type="spellStart"/>
      <w:r>
        <w:t>boxplot</w:t>
      </w:r>
      <w:proofErr w:type="spellEnd"/>
      <w:r>
        <w:t xml:space="preserve"> est plus faible en configurations standardisées ; dans ces cas les conditions standardisées minimisent l’influence du volume du fantôme. Pour 4 configurations (21 </w:t>
      </w:r>
      <w:r w:rsidR="00BC4031">
        <w:t xml:space="preserve">; </w:t>
      </w:r>
      <w:r>
        <w:t>31 </w:t>
      </w:r>
      <w:r w:rsidR="00BC4031">
        <w:t>;</w:t>
      </w:r>
      <w:r w:rsidR="00F61482">
        <w:t xml:space="preserve"> </w:t>
      </w:r>
      <w:r>
        <w:t>33 </w:t>
      </w:r>
      <w:r w:rsidR="00BC4031">
        <w:t xml:space="preserve">; </w:t>
      </w:r>
      <w:r>
        <w:t>41) la hauteur est plus importante</w:t>
      </w:r>
      <w:r w:rsidR="00094697">
        <w:t xml:space="preserve"> </w:t>
      </w:r>
      <w:r>
        <w:t>; dans ces cas il n’y a pas d’impact de la configuration standardisée.</w:t>
      </w:r>
    </w:p>
    <w:p w14:paraId="6C1A1410" w14:textId="77777777" w:rsidR="00BE57CB" w:rsidRDefault="00BE57CB" w:rsidP="00BE57CB">
      <w:pPr>
        <w:jc w:val="both"/>
      </w:pPr>
      <w:r>
        <w:t xml:space="preserve">Concernant l’analyse des p-values, l’écart n’est pas significatif entre </w:t>
      </w:r>
      <w:r w:rsidRPr="00C90134">
        <w:t>les</w:t>
      </w:r>
      <w:r>
        <w:t xml:space="preserve"> données de la configuration standardisée et celles de la configuration locale (p-value &lt; 0,05 pour tous les types de configurations).</w:t>
      </w:r>
    </w:p>
    <w:p w14:paraId="3F80A3A5" w14:textId="0348C8BF" w:rsidR="00BE57CB" w:rsidRDefault="00BE57CB" w:rsidP="00BE57CB">
      <w:pPr>
        <w:jc w:val="both"/>
      </w:pPr>
      <w:r>
        <w:t xml:space="preserve">Le </w:t>
      </w:r>
      <w:r>
        <w:fldChar w:fldCharType="begin"/>
      </w:r>
      <w:r>
        <w:instrText xml:space="preserve"> REF _Ref175673929 \h  \* MERGEFORMAT </w:instrText>
      </w:r>
      <w:r>
        <w:fldChar w:fldCharType="separate"/>
      </w:r>
      <w:r w:rsidR="00C30592" w:rsidRPr="00C30592">
        <w:t>Tableau 34</w:t>
      </w:r>
      <w:r>
        <w:fldChar w:fldCharType="end"/>
      </w:r>
      <w:r>
        <w:t xml:space="preserve"> liste le cristal, la marque, le type de collimateur, le fantôme local, la distance, la spectrométrie et la méthode d</w:t>
      </w:r>
      <w:r w:rsidR="00281CD6">
        <w:t>e segmentation</w:t>
      </w:r>
      <w:r>
        <w:t xml:space="preserve"> utilisé</w:t>
      </w:r>
      <w:r w:rsidR="00094697">
        <w:t>e</w:t>
      </w:r>
      <w:r>
        <w:t>s pour les configurations en collimateurs sténopés, au Tc</w:t>
      </w:r>
      <w:r>
        <w:noBreakHyphen/>
        <w:t>99m.</w:t>
      </w:r>
    </w:p>
    <w:tbl>
      <w:tblPr>
        <w:tblStyle w:val="TableauGrille5Fonc-Accentuation5"/>
        <w:tblW w:w="10717" w:type="dxa"/>
        <w:jc w:val="center"/>
        <w:tblLook w:val="0420" w:firstRow="1" w:lastRow="0" w:firstColumn="0" w:lastColumn="0" w:noHBand="0" w:noVBand="1"/>
      </w:tblPr>
      <w:tblGrid>
        <w:gridCol w:w="816"/>
        <w:gridCol w:w="655"/>
        <w:gridCol w:w="2526"/>
        <w:gridCol w:w="2221"/>
        <w:gridCol w:w="1020"/>
        <w:gridCol w:w="1523"/>
        <w:gridCol w:w="1956"/>
      </w:tblGrid>
      <w:tr w:rsidR="00BE57CB" w14:paraId="16ED7DEF" w14:textId="77777777" w:rsidTr="00EC53FE">
        <w:trPr>
          <w:cnfStyle w:val="100000000000" w:firstRow="1" w:lastRow="0" w:firstColumn="0" w:lastColumn="0" w:oddVBand="0" w:evenVBand="0" w:oddHBand="0" w:evenHBand="0" w:firstRowFirstColumn="0" w:firstRowLastColumn="0" w:lastRowFirstColumn="0" w:lastRowLastColumn="0"/>
          <w:jc w:val="center"/>
        </w:trPr>
        <w:tc>
          <w:tcPr>
            <w:tcW w:w="816" w:type="dxa"/>
            <w:vAlign w:val="center"/>
          </w:tcPr>
          <w:p w14:paraId="4512D844" w14:textId="77777777" w:rsidR="00BE57CB" w:rsidRPr="00C61565" w:rsidRDefault="00BE57CB" w:rsidP="00EC53FE">
            <w:pPr>
              <w:ind w:left="-110" w:right="-173"/>
              <w:jc w:val="center"/>
              <w:rPr>
                <w:rFonts w:ascii="Calibri" w:hAnsi="Calibri" w:cs="Calibri"/>
              </w:rPr>
            </w:pPr>
            <w:r w:rsidRPr="00C61565">
              <w:rPr>
                <w:rFonts w:ascii="Calibri" w:hAnsi="Calibri" w:cs="Calibri"/>
              </w:rPr>
              <w:t>CONFIG</w:t>
            </w:r>
          </w:p>
        </w:tc>
        <w:tc>
          <w:tcPr>
            <w:tcW w:w="655" w:type="dxa"/>
            <w:vAlign w:val="center"/>
          </w:tcPr>
          <w:p w14:paraId="7EFF950C" w14:textId="77777777" w:rsidR="00BE57CB" w:rsidRPr="00C61565" w:rsidRDefault="00BE57CB" w:rsidP="00EC53FE">
            <w:pPr>
              <w:ind w:left="-221" w:right="-61"/>
              <w:jc w:val="right"/>
              <w:rPr>
                <w:rFonts w:ascii="Calibri" w:hAnsi="Calibri" w:cs="Calibri"/>
              </w:rPr>
            </w:pPr>
            <w:r w:rsidRPr="00C61565">
              <w:rPr>
                <w:rFonts w:ascii="Calibri" w:hAnsi="Calibri" w:cs="Calibri"/>
              </w:rPr>
              <w:t>Centre</w:t>
            </w:r>
          </w:p>
        </w:tc>
        <w:tc>
          <w:tcPr>
            <w:tcW w:w="2526" w:type="dxa"/>
            <w:vAlign w:val="center"/>
          </w:tcPr>
          <w:p w14:paraId="2E05E03A" w14:textId="77777777" w:rsidR="00BE57CB" w:rsidRPr="00C61565" w:rsidRDefault="00BE57CB" w:rsidP="00D432B6">
            <w:pPr>
              <w:jc w:val="center"/>
              <w:rPr>
                <w:rFonts w:ascii="Calibri" w:hAnsi="Calibri" w:cs="Calibri"/>
              </w:rPr>
            </w:pPr>
            <w:r w:rsidRPr="00C61565">
              <w:rPr>
                <w:rFonts w:ascii="Calibri" w:hAnsi="Calibri" w:cs="Calibri"/>
              </w:rPr>
              <w:t>Cristal-Constructeur-Colli</w:t>
            </w:r>
          </w:p>
        </w:tc>
        <w:tc>
          <w:tcPr>
            <w:tcW w:w="2221" w:type="dxa"/>
            <w:vAlign w:val="center"/>
          </w:tcPr>
          <w:p w14:paraId="3277D615" w14:textId="77777777" w:rsidR="00BE57CB" w:rsidRPr="00C61565" w:rsidRDefault="00BE57CB" w:rsidP="00D432B6">
            <w:pPr>
              <w:jc w:val="center"/>
              <w:rPr>
                <w:rFonts w:ascii="Calibri" w:hAnsi="Calibri" w:cs="Calibri"/>
              </w:rPr>
            </w:pPr>
            <w:r w:rsidRPr="00C61565">
              <w:rPr>
                <w:rFonts w:ascii="Calibri" w:hAnsi="Calibri" w:cs="Calibri"/>
              </w:rPr>
              <w:t>Fantôme</w:t>
            </w:r>
          </w:p>
        </w:tc>
        <w:tc>
          <w:tcPr>
            <w:tcW w:w="1020" w:type="dxa"/>
            <w:vAlign w:val="center"/>
          </w:tcPr>
          <w:p w14:paraId="3A5CA245" w14:textId="77777777" w:rsidR="00BE57CB" w:rsidRPr="00C61565" w:rsidRDefault="00BE57CB" w:rsidP="00D432B6">
            <w:pPr>
              <w:jc w:val="center"/>
              <w:rPr>
                <w:rFonts w:ascii="Calibri" w:hAnsi="Calibri" w:cs="Calibri"/>
              </w:rPr>
            </w:pPr>
            <w:r w:rsidRPr="00C61565">
              <w:rPr>
                <w:rFonts w:ascii="Calibri" w:hAnsi="Calibri" w:cs="Calibri"/>
              </w:rPr>
              <w:t>Distance</w:t>
            </w:r>
          </w:p>
          <w:p w14:paraId="0ECA0537" w14:textId="77777777" w:rsidR="00BE57CB" w:rsidRPr="00C61565" w:rsidRDefault="00BE57CB" w:rsidP="00D432B6">
            <w:pPr>
              <w:jc w:val="center"/>
              <w:rPr>
                <w:rFonts w:ascii="Calibri" w:hAnsi="Calibri" w:cs="Calibri"/>
              </w:rPr>
            </w:pPr>
            <w:r w:rsidRPr="00C61565">
              <w:rPr>
                <w:rFonts w:ascii="Calibri" w:hAnsi="Calibri" w:cs="Calibri"/>
              </w:rPr>
              <w:t>(cm)</w:t>
            </w:r>
          </w:p>
        </w:tc>
        <w:tc>
          <w:tcPr>
            <w:tcW w:w="1523" w:type="dxa"/>
            <w:vAlign w:val="center"/>
          </w:tcPr>
          <w:p w14:paraId="7736C1C7" w14:textId="77777777" w:rsidR="00BE57CB" w:rsidRPr="00C61565" w:rsidRDefault="00BE57CB" w:rsidP="00D432B6">
            <w:pPr>
              <w:jc w:val="center"/>
              <w:rPr>
                <w:rFonts w:ascii="Calibri" w:hAnsi="Calibri" w:cs="Calibri"/>
              </w:rPr>
            </w:pPr>
            <w:r w:rsidRPr="00C61565">
              <w:rPr>
                <w:rFonts w:ascii="Calibri" w:hAnsi="Calibri" w:cs="Calibri"/>
              </w:rPr>
              <w:t>Spectrométrie</w:t>
            </w:r>
          </w:p>
          <w:p w14:paraId="0AB4F558" w14:textId="77777777" w:rsidR="00BE57CB" w:rsidRPr="00C61565" w:rsidRDefault="00BE57CB" w:rsidP="00D432B6">
            <w:pPr>
              <w:jc w:val="center"/>
              <w:rPr>
                <w:rFonts w:ascii="Calibri" w:hAnsi="Calibri" w:cs="Calibri"/>
              </w:rPr>
            </w:pPr>
            <w:r w:rsidRPr="00C61565">
              <w:rPr>
                <w:rFonts w:ascii="Calibri" w:hAnsi="Calibri" w:cs="Calibri"/>
              </w:rPr>
              <w:t>(keV)</w:t>
            </w:r>
          </w:p>
        </w:tc>
        <w:tc>
          <w:tcPr>
            <w:tcW w:w="1956" w:type="dxa"/>
            <w:vAlign w:val="center"/>
          </w:tcPr>
          <w:p w14:paraId="5B34E2CB" w14:textId="49E83B01" w:rsidR="00BE57CB" w:rsidRPr="00C61565" w:rsidRDefault="00281CD6" w:rsidP="00D432B6">
            <w:pPr>
              <w:jc w:val="center"/>
              <w:rPr>
                <w:rFonts w:ascii="Calibri" w:hAnsi="Calibri" w:cs="Calibri"/>
              </w:rPr>
            </w:pPr>
            <w:r>
              <w:rPr>
                <w:rFonts w:ascii="Calibri" w:hAnsi="Calibri" w:cs="Calibri"/>
              </w:rPr>
              <w:t>Segmentation</w:t>
            </w:r>
          </w:p>
        </w:tc>
      </w:tr>
      <w:tr w:rsidR="00BE57CB" w14:paraId="12180963" w14:textId="77777777" w:rsidTr="00EC53FE">
        <w:trPr>
          <w:cnfStyle w:val="000000100000" w:firstRow="0" w:lastRow="0" w:firstColumn="0" w:lastColumn="0" w:oddVBand="0" w:evenVBand="0" w:oddHBand="1" w:evenHBand="0" w:firstRowFirstColumn="0" w:firstRowLastColumn="0" w:lastRowFirstColumn="0" w:lastRowLastColumn="0"/>
          <w:trHeight w:val="113"/>
          <w:jc w:val="center"/>
        </w:trPr>
        <w:tc>
          <w:tcPr>
            <w:tcW w:w="816" w:type="dxa"/>
            <w:vAlign w:val="center"/>
          </w:tcPr>
          <w:p w14:paraId="3004FACA" w14:textId="77777777" w:rsidR="00BE57CB" w:rsidRPr="00C61565" w:rsidRDefault="00BE57CB" w:rsidP="00D432B6">
            <w:pPr>
              <w:jc w:val="center"/>
              <w:rPr>
                <w:rFonts w:ascii="Calibri" w:hAnsi="Calibri" w:cs="Calibri"/>
              </w:rPr>
            </w:pPr>
            <w:r w:rsidRPr="00C61565">
              <w:rPr>
                <w:rFonts w:ascii="Calibri" w:hAnsi="Calibri" w:cs="Calibri"/>
              </w:rPr>
              <w:t>21</w:t>
            </w:r>
          </w:p>
        </w:tc>
        <w:tc>
          <w:tcPr>
            <w:tcW w:w="655" w:type="dxa"/>
            <w:vAlign w:val="center"/>
          </w:tcPr>
          <w:p w14:paraId="4A15DD5E" w14:textId="77777777" w:rsidR="00BE57CB" w:rsidRPr="00C61565" w:rsidRDefault="00BE57CB" w:rsidP="00D432B6">
            <w:pPr>
              <w:jc w:val="center"/>
              <w:rPr>
                <w:rFonts w:ascii="Calibri" w:hAnsi="Calibri" w:cs="Calibri"/>
              </w:rPr>
            </w:pPr>
            <w:r w:rsidRPr="00C61565">
              <w:rPr>
                <w:rFonts w:ascii="Calibri" w:hAnsi="Calibri" w:cs="Calibri"/>
              </w:rPr>
              <w:t>8</w:t>
            </w:r>
          </w:p>
        </w:tc>
        <w:tc>
          <w:tcPr>
            <w:tcW w:w="2526" w:type="dxa"/>
            <w:vAlign w:val="center"/>
          </w:tcPr>
          <w:p w14:paraId="43DA2BA6" w14:textId="672E379E" w:rsidR="00BE57CB" w:rsidRPr="00C61565" w:rsidRDefault="00BE57CB" w:rsidP="00D432B6">
            <w:pPr>
              <w:jc w:val="center"/>
              <w:rPr>
                <w:rFonts w:ascii="Calibri" w:hAnsi="Calibri" w:cs="Calibri"/>
              </w:rPr>
            </w:pPr>
            <w:proofErr w:type="spellStart"/>
            <w:r w:rsidRPr="00C61565">
              <w:rPr>
                <w:rFonts w:ascii="Calibri" w:hAnsi="Calibri" w:cs="Calibri"/>
              </w:rPr>
              <w:t>NaI</w:t>
            </w:r>
            <w:proofErr w:type="spellEnd"/>
            <w:r w:rsidRPr="00C61565">
              <w:rPr>
                <w:rFonts w:ascii="Calibri" w:hAnsi="Calibri" w:cs="Calibri"/>
              </w:rPr>
              <w:t xml:space="preserve"> 3/8 - </w:t>
            </w:r>
            <w:r w:rsidR="00B20D53">
              <w:rPr>
                <w:rFonts w:cstheme="minorHAnsi"/>
              </w:rPr>
              <w:t>GE</w:t>
            </w:r>
            <w:r w:rsidR="009E3F21" w:rsidRPr="00F65931">
              <w:rPr>
                <w:rFonts w:cstheme="minorHAnsi"/>
              </w:rPr>
              <w:t xml:space="preserve"> </w:t>
            </w:r>
            <w:r w:rsidRPr="00C61565">
              <w:rPr>
                <w:rFonts w:ascii="Calibri" w:hAnsi="Calibri" w:cs="Calibri"/>
              </w:rPr>
              <w:t xml:space="preserve">- </w:t>
            </w:r>
            <w:r w:rsidR="006673B8">
              <w:rPr>
                <w:rFonts w:ascii="Calibri" w:hAnsi="Calibri" w:cs="Calibri"/>
              </w:rPr>
              <w:t>4,</w:t>
            </w:r>
            <w:r w:rsidRPr="00C61565">
              <w:rPr>
                <w:rFonts w:ascii="Calibri" w:hAnsi="Calibri" w:cs="Calibri"/>
              </w:rPr>
              <w:t>45</w:t>
            </w:r>
          </w:p>
        </w:tc>
        <w:tc>
          <w:tcPr>
            <w:tcW w:w="2221" w:type="dxa"/>
            <w:vAlign w:val="center"/>
          </w:tcPr>
          <w:p w14:paraId="13CB9D02" w14:textId="77777777" w:rsidR="00EC53FE" w:rsidRDefault="00EC53FE" w:rsidP="00D432B6">
            <w:pPr>
              <w:jc w:val="center"/>
              <w:rPr>
                <w:rFonts w:ascii="Calibri" w:hAnsi="Calibri" w:cs="Calibri"/>
              </w:rPr>
            </w:pPr>
            <w:r>
              <w:rPr>
                <w:rFonts w:ascii="Calibri" w:hAnsi="Calibri" w:cs="Calibri"/>
              </w:rPr>
              <w:t>ESTIMABL2</w:t>
            </w:r>
          </w:p>
          <w:p w14:paraId="23C96A9B" w14:textId="3421E7EF" w:rsidR="00BE57CB" w:rsidRPr="00C61565" w:rsidRDefault="00BE57CB" w:rsidP="00D432B6">
            <w:pPr>
              <w:jc w:val="center"/>
              <w:rPr>
                <w:rFonts w:ascii="Calibri" w:hAnsi="Calibri" w:cs="Calibri"/>
              </w:rPr>
            </w:pPr>
            <w:r w:rsidRPr="00C61565">
              <w:rPr>
                <w:rFonts w:ascii="Calibri" w:hAnsi="Calibri" w:cs="Calibri"/>
              </w:rPr>
              <w:t>+ insert maison</w:t>
            </w:r>
          </w:p>
        </w:tc>
        <w:tc>
          <w:tcPr>
            <w:tcW w:w="1020" w:type="dxa"/>
            <w:vAlign w:val="center"/>
          </w:tcPr>
          <w:p w14:paraId="010B73FC" w14:textId="77777777" w:rsidR="00BE57CB" w:rsidRPr="00C61565" w:rsidRDefault="00BE57CB" w:rsidP="00D432B6">
            <w:pPr>
              <w:jc w:val="center"/>
              <w:rPr>
                <w:rFonts w:ascii="Calibri" w:hAnsi="Calibri" w:cs="Calibri"/>
              </w:rPr>
            </w:pPr>
            <w:r w:rsidRPr="00C61565">
              <w:rPr>
                <w:rFonts w:ascii="Calibri" w:hAnsi="Calibri" w:cs="Calibri"/>
              </w:rPr>
              <w:t>10</w:t>
            </w:r>
          </w:p>
        </w:tc>
        <w:tc>
          <w:tcPr>
            <w:tcW w:w="1523" w:type="dxa"/>
            <w:vAlign w:val="center"/>
          </w:tcPr>
          <w:p w14:paraId="2F6D3C73" w14:textId="2DC126A8" w:rsidR="00BE57CB" w:rsidRPr="00C61565" w:rsidRDefault="00BE57CB" w:rsidP="00D432B6">
            <w:pPr>
              <w:jc w:val="center"/>
              <w:rPr>
                <w:rFonts w:ascii="Calibri" w:hAnsi="Calibri" w:cs="Calibri"/>
              </w:rPr>
            </w:pPr>
            <w:r w:rsidRPr="00C61565">
              <w:rPr>
                <w:rFonts w:ascii="Calibri" w:hAnsi="Calibri" w:cs="Calibri"/>
              </w:rPr>
              <w:t>14</w:t>
            </w:r>
            <w:r w:rsidR="006673B8">
              <w:rPr>
                <w:rFonts w:ascii="Calibri" w:hAnsi="Calibri" w:cs="Calibri"/>
              </w:rPr>
              <w:t>0,</w:t>
            </w:r>
            <w:r w:rsidRPr="00C61565">
              <w:rPr>
                <w:rFonts w:ascii="Calibri" w:hAnsi="Calibri" w:cs="Calibri"/>
              </w:rPr>
              <w:t xml:space="preserve">5 ± </w:t>
            </w:r>
            <w:r w:rsidR="006673B8">
              <w:rPr>
                <w:rFonts w:ascii="Calibri" w:hAnsi="Calibri" w:cs="Calibri"/>
              </w:rPr>
              <w:t>7,</w:t>
            </w:r>
            <w:r w:rsidRPr="00C61565">
              <w:rPr>
                <w:rFonts w:ascii="Calibri" w:hAnsi="Calibri" w:cs="Calibri"/>
              </w:rPr>
              <w:t>5%</w:t>
            </w:r>
          </w:p>
        </w:tc>
        <w:tc>
          <w:tcPr>
            <w:tcW w:w="1956" w:type="dxa"/>
            <w:vAlign w:val="center"/>
          </w:tcPr>
          <w:p w14:paraId="0CB4E092" w14:textId="77777777" w:rsidR="00BE57CB" w:rsidRPr="00C61565" w:rsidRDefault="00BE57CB" w:rsidP="00D432B6">
            <w:pPr>
              <w:jc w:val="center"/>
              <w:rPr>
                <w:rFonts w:ascii="Calibri" w:hAnsi="Calibri" w:cs="Calibri"/>
              </w:rPr>
            </w:pPr>
            <w:r w:rsidRPr="00C61565">
              <w:rPr>
                <w:rFonts w:ascii="Calibri" w:hAnsi="Calibri" w:cs="Calibri"/>
              </w:rPr>
              <w:t>Manuel</w:t>
            </w:r>
          </w:p>
        </w:tc>
      </w:tr>
      <w:tr w:rsidR="00BE57CB" w14:paraId="51C162A5" w14:textId="77777777" w:rsidTr="00EC53FE">
        <w:trPr>
          <w:trHeight w:val="113"/>
          <w:jc w:val="center"/>
        </w:trPr>
        <w:tc>
          <w:tcPr>
            <w:tcW w:w="816" w:type="dxa"/>
            <w:vAlign w:val="center"/>
          </w:tcPr>
          <w:p w14:paraId="3F2CC99C" w14:textId="77777777" w:rsidR="00BE57CB" w:rsidRPr="00C61565" w:rsidRDefault="00BE57CB" w:rsidP="00D432B6">
            <w:pPr>
              <w:jc w:val="center"/>
              <w:rPr>
                <w:rFonts w:ascii="Calibri" w:hAnsi="Calibri" w:cs="Calibri"/>
              </w:rPr>
            </w:pPr>
            <w:r w:rsidRPr="00C61565">
              <w:rPr>
                <w:rFonts w:ascii="Calibri" w:hAnsi="Calibri" w:cs="Calibri"/>
              </w:rPr>
              <w:t>22</w:t>
            </w:r>
          </w:p>
        </w:tc>
        <w:tc>
          <w:tcPr>
            <w:tcW w:w="655" w:type="dxa"/>
            <w:vAlign w:val="center"/>
          </w:tcPr>
          <w:p w14:paraId="343F2F11" w14:textId="77777777" w:rsidR="00BE57CB" w:rsidRPr="00C61565" w:rsidRDefault="00BE57CB" w:rsidP="00D432B6">
            <w:pPr>
              <w:jc w:val="center"/>
              <w:rPr>
                <w:rFonts w:ascii="Calibri" w:hAnsi="Calibri" w:cs="Calibri"/>
              </w:rPr>
            </w:pPr>
            <w:r w:rsidRPr="00C61565">
              <w:rPr>
                <w:rFonts w:ascii="Calibri" w:hAnsi="Calibri" w:cs="Calibri"/>
              </w:rPr>
              <w:t>13</w:t>
            </w:r>
          </w:p>
        </w:tc>
        <w:tc>
          <w:tcPr>
            <w:tcW w:w="2526" w:type="dxa"/>
            <w:vAlign w:val="center"/>
          </w:tcPr>
          <w:p w14:paraId="76FD629C" w14:textId="3A15D40E" w:rsidR="00BE57CB" w:rsidRPr="00C61565" w:rsidRDefault="00BE57CB" w:rsidP="00D432B6">
            <w:pPr>
              <w:jc w:val="center"/>
              <w:rPr>
                <w:rFonts w:ascii="Calibri" w:hAnsi="Calibri" w:cs="Calibri"/>
              </w:rPr>
            </w:pPr>
            <w:proofErr w:type="spellStart"/>
            <w:r w:rsidRPr="00C61565">
              <w:rPr>
                <w:rFonts w:ascii="Calibri" w:hAnsi="Calibri" w:cs="Calibri"/>
              </w:rPr>
              <w:t>NaI</w:t>
            </w:r>
            <w:proofErr w:type="spellEnd"/>
            <w:r w:rsidRPr="00C61565">
              <w:rPr>
                <w:rFonts w:ascii="Calibri" w:hAnsi="Calibri" w:cs="Calibri"/>
              </w:rPr>
              <w:t xml:space="preserve"> 3/8 - </w:t>
            </w:r>
            <w:r w:rsidR="00B20D53">
              <w:rPr>
                <w:rFonts w:cstheme="minorHAnsi"/>
              </w:rPr>
              <w:t>GE</w:t>
            </w:r>
            <w:r w:rsidR="009E3F21" w:rsidRPr="00F65931">
              <w:rPr>
                <w:rFonts w:cstheme="minorHAnsi"/>
              </w:rPr>
              <w:t xml:space="preserve"> </w:t>
            </w:r>
            <w:r w:rsidRPr="00C61565">
              <w:rPr>
                <w:rFonts w:ascii="Calibri" w:hAnsi="Calibri" w:cs="Calibri"/>
              </w:rPr>
              <w:t xml:space="preserve">- </w:t>
            </w:r>
            <w:r w:rsidR="006673B8">
              <w:rPr>
                <w:rFonts w:ascii="Calibri" w:hAnsi="Calibri" w:cs="Calibri"/>
              </w:rPr>
              <w:t>4,</w:t>
            </w:r>
            <w:r w:rsidRPr="00C61565">
              <w:rPr>
                <w:rFonts w:ascii="Calibri" w:hAnsi="Calibri" w:cs="Calibri"/>
              </w:rPr>
              <w:t>45</w:t>
            </w:r>
          </w:p>
        </w:tc>
        <w:tc>
          <w:tcPr>
            <w:tcW w:w="2221" w:type="dxa"/>
            <w:vAlign w:val="center"/>
          </w:tcPr>
          <w:p w14:paraId="71BCE6CA" w14:textId="77777777" w:rsidR="00BE57CB" w:rsidRPr="00C61565" w:rsidRDefault="00BE57CB" w:rsidP="00D432B6">
            <w:pPr>
              <w:jc w:val="center"/>
              <w:rPr>
                <w:rFonts w:ascii="Calibri" w:hAnsi="Calibri" w:cs="Calibri"/>
              </w:rPr>
            </w:pPr>
            <w:r w:rsidRPr="00C61565">
              <w:rPr>
                <w:rFonts w:ascii="Calibri" w:hAnsi="Calibri" w:cs="Calibri"/>
              </w:rPr>
              <w:t>Fantôme Thyroïde 2D</w:t>
            </w:r>
          </w:p>
        </w:tc>
        <w:tc>
          <w:tcPr>
            <w:tcW w:w="1020" w:type="dxa"/>
            <w:vAlign w:val="center"/>
          </w:tcPr>
          <w:p w14:paraId="76EED7C7" w14:textId="77777777" w:rsidR="00BE57CB" w:rsidRPr="00C61565" w:rsidRDefault="00BE57CB" w:rsidP="00D432B6">
            <w:pPr>
              <w:jc w:val="center"/>
              <w:rPr>
                <w:rFonts w:ascii="Calibri" w:hAnsi="Calibri" w:cs="Calibri"/>
              </w:rPr>
            </w:pPr>
            <w:r w:rsidRPr="00C61565">
              <w:rPr>
                <w:rFonts w:ascii="Calibri" w:hAnsi="Calibri" w:cs="Calibri"/>
              </w:rPr>
              <w:t>3</w:t>
            </w:r>
          </w:p>
        </w:tc>
        <w:tc>
          <w:tcPr>
            <w:tcW w:w="1523" w:type="dxa"/>
            <w:vAlign w:val="center"/>
          </w:tcPr>
          <w:p w14:paraId="43D8EBFF" w14:textId="169EC1DD" w:rsidR="00BE57CB" w:rsidRPr="00C61565" w:rsidRDefault="00BE57CB" w:rsidP="00D432B6">
            <w:pPr>
              <w:jc w:val="center"/>
              <w:rPr>
                <w:rFonts w:ascii="Calibri" w:hAnsi="Calibri" w:cs="Calibri"/>
              </w:rPr>
            </w:pPr>
            <w:r w:rsidRPr="00C61565">
              <w:rPr>
                <w:rFonts w:ascii="Calibri" w:hAnsi="Calibri" w:cs="Calibri"/>
              </w:rPr>
              <w:t>14</w:t>
            </w:r>
            <w:r w:rsidR="006673B8">
              <w:rPr>
                <w:rFonts w:ascii="Calibri" w:hAnsi="Calibri" w:cs="Calibri"/>
              </w:rPr>
              <w:t>0,</w:t>
            </w:r>
            <w:r w:rsidRPr="00C61565">
              <w:rPr>
                <w:rFonts w:ascii="Calibri" w:hAnsi="Calibri" w:cs="Calibri"/>
              </w:rPr>
              <w:t xml:space="preserve">5 ± </w:t>
            </w:r>
            <w:r w:rsidR="006673B8">
              <w:rPr>
                <w:rFonts w:ascii="Calibri" w:hAnsi="Calibri" w:cs="Calibri"/>
              </w:rPr>
              <w:t>7,</w:t>
            </w:r>
            <w:r w:rsidRPr="00C61565">
              <w:rPr>
                <w:rFonts w:ascii="Calibri" w:hAnsi="Calibri" w:cs="Calibri"/>
              </w:rPr>
              <w:t>5%</w:t>
            </w:r>
          </w:p>
        </w:tc>
        <w:tc>
          <w:tcPr>
            <w:tcW w:w="1956" w:type="dxa"/>
            <w:vAlign w:val="center"/>
          </w:tcPr>
          <w:p w14:paraId="73E27578" w14:textId="77777777" w:rsidR="00BE57CB" w:rsidRPr="00C61565" w:rsidRDefault="00BE57CB" w:rsidP="00D432B6">
            <w:pPr>
              <w:jc w:val="center"/>
              <w:rPr>
                <w:rFonts w:ascii="Calibri" w:hAnsi="Calibri" w:cs="Calibri"/>
              </w:rPr>
            </w:pPr>
            <w:r w:rsidRPr="00C61565">
              <w:rPr>
                <w:rFonts w:ascii="Calibri" w:hAnsi="Calibri" w:cs="Calibri"/>
              </w:rPr>
              <w:t>Manuel</w:t>
            </w:r>
          </w:p>
        </w:tc>
      </w:tr>
      <w:tr w:rsidR="00BE57CB" w14:paraId="034EB969" w14:textId="77777777" w:rsidTr="00EC53FE">
        <w:trPr>
          <w:cnfStyle w:val="000000100000" w:firstRow="0" w:lastRow="0" w:firstColumn="0" w:lastColumn="0" w:oddVBand="0" w:evenVBand="0" w:oddHBand="1" w:evenHBand="0" w:firstRowFirstColumn="0" w:firstRowLastColumn="0" w:lastRowFirstColumn="0" w:lastRowLastColumn="0"/>
          <w:trHeight w:val="113"/>
          <w:jc w:val="center"/>
        </w:trPr>
        <w:tc>
          <w:tcPr>
            <w:tcW w:w="816" w:type="dxa"/>
            <w:vAlign w:val="center"/>
          </w:tcPr>
          <w:p w14:paraId="02F23D12" w14:textId="77777777" w:rsidR="00BE57CB" w:rsidRPr="00C61565" w:rsidRDefault="00BE57CB" w:rsidP="00D432B6">
            <w:pPr>
              <w:jc w:val="center"/>
              <w:rPr>
                <w:rFonts w:ascii="Calibri" w:hAnsi="Calibri" w:cs="Calibri"/>
              </w:rPr>
            </w:pPr>
            <w:r w:rsidRPr="00C61565">
              <w:rPr>
                <w:rFonts w:ascii="Calibri" w:hAnsi="Calibri" w:cs="Calibri"/>
              </w:rPr>
              <w:t>31</w:t>
            </w:r>
          </w:p>
        </w:tc>
        <w:tc>
          <w:tcPr>
            <w:tcW w:w="655" w:type="dxa"/>
            <w:vAlign w:val="center"/>
          </w:tcPr>
          <w:p w14:paraId="221D88F3" w14:textId="77777777" w:rsidR="00BE57CB" w:rsidRPr="00C61565" w:rsidRDefault="00BE57CB" w:rsidP="00D432B6">
            <w:pPr>
              <w:jc w:val="center"/>
              <w:rPr>
                <w:rFonts w:ascii="Calibri" w:hAnsi="Calibri" w:cs="Calibri"/>
              </w:rPr>
            </w:pPr>
            <w:r w:rsidRPr="00C61565">
              <w:rPr>
                <w:rFonts w:ascii="Calibri" w:hAnsi="Calibri" w:cs="Calibri"/>
              </w:rPr>
              <w:t>7</w:t>
            </w:r>
          </w:p>
        </w:tc>
        <w:tc>
          <w:tcPr>
            <w:tcW w:w="2526" w:type="dxa"/>
            <w:vAlign w:val="center"/>
          </w:tcPr>
          <w:p w14:paraId="621B889A" w14:textId="15B8EFBA" w:rsidR="00BE57CB" w:rsidRPr="00C61565" w:rsidRDefault="00BE57CB" w:rsidP="00D432B6">
            <w:pPr>
              <w:jc w:val="center"/>
              <w:rPr>
                <w:rFonts w:ascii="Calibri" w:hAnsi="Calibri" w:cs="Calibri"/>
              </w:rPr>
            </w:pPr>
            <w:proofErr w:type="spellStart"/>
            <w:r w:rsidRPr="00C61565">
              <w:rPr>
                <w:rFonts w:ascii="Calibri" w:hAnsi="Calibri" w:cs="Calibri"/>
              </w:rPr>
              <w:t>NaI</w:t>
            </w:r>
            <w:proofErr w:type="spellEnd"/>
            <w:r w:rsidRPr="00C61565">
              <w:rPr>
                <w:rFonts w:ascii="Calibri" w:hAnsi="Calibri" w:cs="Calibri"/>
              </w:rPr>
              <w:t xml:space="preserve"> 3/8 - </w:t>
            </w:r>
            <w:r w:rsidR="00B20D53">
              <w:rPr>
                <w:rFonts w:cstheme="minorHAnsi"/>
              </w:rPr>
              <w:t>GE</w:t>
            </w:r>
            <w:r w:rsidR="009E3F21" w:rsidRPr="00F65931">
              <w:rPr>
                <w:rFonts w:cstheme="minorHAnsi"/>
              </w:rPr>
              <w:t xml:space="preserve"> </w:t>
            </w:r>
            <w:r w:rsidRPr="00C61565">
              <w:rPr>
                <w:rFonts w:ascii="Calibri" w:hAnsi="Calibri" w:cs="Calibri"/>
              </w:rPr>
              <w:t xml:space="preserve">- </w:t>
            </w:r>
            <w:r w:rsidR="006673B8">
              <w:rPr>
                <w:rFonts w:ascii="Calibri" w:hAnsi="Calibri" w:cs="Calibri"/>
              </w:rPr>
              <w:t>4,</w:t>
            </w:r>
            <w:r w:rsidRPr="00C61565">
              <w:rPr>
                <w:rFonts w:ascii="Calibri" w:hAnsi="Calibri" w:cs="Calibri"/>
              </w:rPr>
              <w:t>45</w:t>
            </w:r>
          </w:p>
        </w:tc>
        <w:tc>
          <w:tcPr>
            <w:tcW w:w="2221" w:type="dxa"/>
            <w:vAlign w:val="center"/>
          </w:tcPr>
          <w:p w14:paraId="555460DF" w14:textId="77777777" w:rsidR="00BE57CB" w:rsidRPr="00C61565" w:rsidRDefault="00BE57CB" w:rsidP="00D432B6">
            <w:pPr>
              <w:jc w:val="center"/>
              <w:rPr>
                <w:rFonts w:ascii="Calibri" w:hAnsi="Calibri" w:cs="Calibri"/>
              </w:rPr>
            </w:pPr>
            <w:r w:rsidRPr="00C61565">
              <w:rPr>
                <w:rFonts w:ascii="Calibri" w:hAnsi="Calibri" w:cs="Calibri"/>
              </w:rPr>
              <w:t xml:space="preserve">PTW </w:t>
            </w:r>
            <w:proofErr w:type="spellStart"/>
            <w:r w:rsidRPr="00C61565">
              <w:rPr>
                <w:rFonts w:ascii="Calibri" w:hAnsi="Calibri" w:cs="Calibri"/>
              </w:rPr>
              <w:t>Thyroid</w:t>
            </w:r>
            <w:proofErr w:type="spellEnd"/>
            <w:r w:rsidRPr="00C61565">
              <w:rPr>
                <w:rFonts w:ascii="Calibri" w:hAnsi="Calibri" w:cs="Calibri"/>
              </w:rPr>
              <w:t xml:space="preserve"> </w:t>
            </w:r>
            <w:proofErr w:type="spellStart"/>
            <w:r w:rsidRPr="00C61565">
              <w:rPr>
                <w:rFonts w:ascii="Calibri" w:hAnsi="Calibri" w:cs="Calibri"/>
              </w:rPr>
              <w:t>Uptake</w:t>
            </w:r>
            <w:proofErr w:type="spellEnd"/>
          </w:p>
        </w:tc>
        <w:tc>
          <w:tcPr>
            <w:tcW w:w="1020" w:type="dxa"/>
            <w:vAlign w:val="center"/>
          </w:tcPr>
          <w:p w14:paraId="21153E8E" w14:textId="77777777" w:rsidR="00BE57CB" w:rsidRPr="00C61565" w:rsidRDefault="00BE57CB" w:rsidP="00D432B6">
            <w:pPr>
              <w:jc w:val="center"/>
              <w:rPr>
                <w:rFonts w:ascii="Calibri" w:hAnsi="Calibri" w:cs="Calibri"/>
              </w:rPr>
            </w:pPr>
            <w:r w:rsidRPr="00C61565">
              <w:rPr>
                <w:rFonts w:ascii="Calibri" w:hAnsi="Calibri" w:cs="Calibri"/>
              </w:rPr>
              <w:t>7</w:t>
            </w:r>
          </w:p>
        </w:tc>
        <w:tc>
          <w:tcPr>
            <w:tcW w:w="1523" w:type="dxa"/>
            <w:vAlign w:val="center"/>
          </w:tcPr>
          <w:p w14:paraId="470D8482" w14:textId="14BD24C1" w:rsidR="00BE57CB" w:rsidRPr="00C61565" w:rsidRDefault="00BE57CB" w:rsidP="00D432B6">
            <w:pPr>
              <w:jc w:val="center"/>
              <w:rPr>
                <w:rFonts w:ascii="Calibri" w:hAnsi="Calibri" w:cs="Calibri"/>
              </w:rPr>
            </w:pPr>
            <w:r w:rsidRPr="00C61565">
              <w:rPr>
                <w:rFonts w:ascii="Calibri" w:hAnsi="Calibri" w:cs="Calibri"/>
              </w:rPr>
              <w:t>14</w:t>
            </w:r>
            <w:r w:rsidR="006673B8">
              <w:rPr>
                <w:rFonts w:ascii="Calibri" w:hAnsi="Calibri" w:cs="Calibri"/>
              </w:rPr>
              <w:t>0,</w:t>
            </w:r>
            <w:r w:rsidRPr="00C61565">
              <w:rPr>
                <w:rFonts w:ascii="Calibri" w:hAnsi="Calibri" w:cs="Calibri"/>
              </w:rPr>
              <w:t>0 ± 1</w:t>
            </w:r>
            <w:r w:rsidR="006673B8">
              <w:rPr>
                <w:rFonts w:ascii="Calibri" w:hAnsi="Calibri" w:cs="Calibri"/>
              </w:rPr>
              <w:t>0,</w:t>
            </w:r>
            <w:r w:rsidRPr="00C61565">
              <w:rPr>
                <w:rFonts w:ascii="Calibri" w:hAnsi="Calibri" w:cs="Calibri"/>
              </w:rPr>
              <w:t>0%</w:t>
            </w:r>
          </w:p>
        </w:tc>
        <w:tc>
          <w:tcPr>
            <w:tcW w:w="1956" w:type="dxa"/>
            <w:vAlign w:val="center"/>
          </w:tcPr>
          <w:p w14:paraId="6CA14E88" w14:textId="77777777" w:rsidR="00BE57CB" w:rsidRPr="00C61565" w:rsidRDefault="00BE57CB" w:rsidP="00D432B6">
            <w:pPr>
              <w:jc w:val="center"/>
              <w:rPr>
                <w:rFonts w:ascii="Calibri" w:hAnsi="Calibri" w:cs="Calibri"/>
              </w:rPr>
            </w:pPr>
            <w:r w:rsidRPr="00C61565">
              <w:rPr>
                <w:rFonts w:ascii="Calibri" w:hAnsi="Calibri" w:cs="Calibri"/>
              </w:rPr>
              <w:t>Manuel</w:t>
            </w:r>
          </w:p>
        </w:tc>
      </w:tr>
      <w:tr w:rsidR="00BE57CB" w14:paraId="5C226C28" w14:textId="77777777" w:rsidTr="00EC53FE">
        <w:trPr>
          <w:trHeight w:val="113"/>
          <w:jc w:val="center"/>
        </w:trPr>
        <w:tc>
          <w:tcPr>
            <w:tcW w:w="816" w:type="dxa"/>
            <w:vAlign w:val="center"/>
          </w:tcPr>
          <w:p w14:paraId="7E2BAA50" w14:textId="77777777" w:rsidR="00BE57CB" w:rsidRPr="00C61565" w:rsidRDefault="00BE57CB" w:rsidP="00D432B6">
            <w:pPr>
              <w:jc w:val="center"/>
              <w:rPr>
                <w:rFonts w:ascii="Calibri" w:hAnsi="Calibri" w:cs="Calibri"/>
              </w:rPr>
            </w:pPr>
            <w:r w:rsidRPr="00C61565">
              <w:rPr>
                <w:rFonts w:ascii="Calibri" w:hAnsi="Calibri" w:cs="Calibri"/>
              </w:rPr>
              <w:t>33</w:t>
            </w:r>
          </w:p>
        </w:tc>
        <w:tc>
          <w:tcPr>
            <w:tcW w:w="655" w:type="dxa"/>
            <w:vAlign w:val="center"/>
          </w:tcPr>
          <w:p w14:paraId="6C31AF9B" w14:textId="77777777" w:rsidR="00BE57CB" w:rsidRPr="00C61565" w:rsidRDefault="00BE57CB" w:rsidP="00D432B6">
            <w:pPr>
              <w:jc w:val="center"/>
              <w:rPr>
                <w:rFonts w:ascii="Calibri" w:hAnsi="Calibri" w:cs="Calibri"/>
              </w:rPr>
            </w:pPr>
            <w:r w:rsidRPr="00C61565">
              <w:rPr>
                <w:rFonts w:ascii="Calibri" w:hAnsi="Calibri" w:cs="Calibri"/>
              </w:rPr>
              <w:t>7</w:t>
            </w:r>
          </w:p>
        </w:tc>
        <w:tc>
          <w:tcPr>
            <w:tcW w:w="2526" w:type="dxa"/>
            <w:vAlign w:val="center"/>
          </w:tcPr>
          <w:p w14:paraId="492AB77B" w14:textId="5A4F86C4" w:rsidR="00BE57CB" w:rsidRPr="00C61565" w:rsidRDefault="00BE57CB" w:rsidP="00D432B6">
            <w:pPr>
              <w:jc w:val="center"/>
              <w:rPr>
                <w:rFonts w:ascii="Calibri" w:hAnsi="Calibri" w:cs="Calibri"/>
              </w:rPr>
            </w:pPr>
            <w:proofErr w:type="spellStart"/>
            <w:r w:rsidRPr="00C61565">
              <w:rPr>
                <w:rFonts w:ascii="Calibri" w:hAnsi="Calibri" w:cs="Calibri"/>
              </w:rPr>
              <w:t>NaI</w:t>
            </w:r>
            <w:proofErr w:type="spellEnd"/>
            <w:r w:rsidRPr="00C61565">
              <w:rPr>
                <w:rFonts w:ascii="Calibri" w:hAnsi="Calibri" w:cs="Calibri"/>
              </w:rPr>
              <w:t xml:space="preserve"> 3/8 - </w:t>
            </w:r>
            <w:r w:rsidR="00B20D53">
              <w:rPr>
                <w:rFonts w:cstheme="minorHAnsi"/>
              </w:rPr>
              <w:t>GE</w:t>
            </w:r>
            <w:r w:rsidR="009E3F21" w:rsidRPr="00F65931">
              <w:rPr>
                <w:rFonts w:cstheme="minorHAnsi"/>
              </w:rPr>
              <w:t xml:space="preserve"> </w:t>
            </w:r>
            <w:r w:rsidRPr="00C61565">
              <w:rPr>
                <w:rFonts w:ascii="Calibri" w:hAnsi="Calibri" w:cs="Calibri"/>
              </w:rPr>
              <w:t xml:space="preserve">- </w:t>
            </w:r>
            <w:r w:rsidR="006673B8">
              <w:rPr>
                <w:rFonts w:ascii="Calibri" w:hAnsi="Calibri" w:cs="Calibri"/>
              </w:rPr>
              <w:t>4,</w:t>
            </w:r>
            <w:r w:rsidRPr="00C61565">
              <w:rPr>
                <w:rFonts w:ascii="Calibri" w:hAnsi="Calibri" w:cs="Calibri"/>
              </w:rPr>
              <w:t>45</w:t>
            </w:r>
          </w:p>
        </w:tc>
        <w:tc>
          <w:tcPr>
            <w:tcW w:w="2221" w:type="dxa"/>
            <w:vAlign w:val="center"/>
          </w:tcPr>
          <w:p w14:paraId="06CDD25D" w14:textId="77777777" w:rsidR="00BE57CB" w:rsidRPr="00C61565" w:rsidRDefault="00BE57CB" w:rsidP="00D432B6">
            <w:pPr>
              <w:jc w:val="center"/>
              <w:rPr>
                <w:rFonts w:ascii="Calibri" w:hAnsi="Calibri" w:cs="Calibri"/>
              </w:rPr>
            </w:pPr>
            <w:r w:rsidRPr="00C61565">
              <w:rPr>
                <w:rFonts w:ascii="Calibri" w:hAnsi="Calibri" w:cs="Calibri"/>
              </w:rPr>
              <w:t xml:space="preserve">PTW </w:t>
            </w:r>
            <w:proofErr w:type="spellStart"/>
            <w:r w:rsidRPr="00C61565">
              <w:rPr>
                <w:rFonts w:ascii="Calibri" w:hAnsi="Calibri" w:cs="Calibri"/>
              </w:rPr>
              <w:t>Thyroid</w:t>
            </w:r>
            <w:proofErr w:type="spellEnd"/>
            <w:r w:rsidRPr="00C61565">
              <w:rPr>
                <w:rFonts w:ascii="Calibri" w:hAnsi="Calibri" w:cs="Calibri"/>
              </w:rPr>
              <w:t xml:space="preserve"> </w:t>
            </w:r>
            <w:proofErr w:type="spellStart"/>
            <w:r w:rsidRPr="00C61565">
              <w:rPr>
                <w:rFonts w:ascii="Calibri" w:hAnsi="Calibri" w:cs="Calibri"/>
              </w:rPr>
              <w:t>Uptake</w:t>
            </w:r>
            <w:proofErr w:type="spellEnd"/>
          </w:p>
        </w:tc>
        <w:tc>
          <w:tcPr>
            <w:tcW w:w="1020" w:type="dxa"/>
            <w:vAlign w:val="center"/>
          </w:tcPr>
          <w:p w14:paraId="210BE3BF" w14:textId="77777777" w:rsidR="00BE57CB" w:rsidRPr="00C61565" w:rsidRDefault="00BE57CB" w:rsidP="00D432B6">
            <w:pPr>
              <w:jc w:val="center"/>
              <w:rPr>
                <w:rFonts w:ascii="Calibri" w:hAnsi="Calibri" w:cs="Calibri"/>
              </w:rPr>
            </w:pPr>
            <w:r w:rsidRPr="00C61565">
              <w:rPr>
                <w:rFonts w:ascii="Calibri" w:hAnsi="Calibri" w:cs="Calibri"/>
              </w:rPr>
              <w:t>7</w:t>
            </w:r>
          </w:p>
        </w:tc>
        <w:tc>
          <w:tcPr>
            <w:tcW w:w="1523" w:type="dxa"/>
            <w:vAlign w:val="center"/>
          </w:tcPr>
          <w:p w14:paraId="602CE56F" w14:textId="6F70C9C9" w:rsidR="00BE57CB" w:rsidRPr="00C61565" w:rsidRDefault="00BE57CB" w:rsidP="00D432B6">
            <w:pPr>
              <w:jc w:val="center"/>
              <w:rPr>
                <w:rFonts w:ascii="Calibri" w:hAnsi="Calibri" w:cs="Calibri"/>
              </w:rPr>
            </w:pPr>
            <w:r w:rsidRPr="00C61565">
              <w:rPr>
                <w:rFonts w:ascii="Calibri" w:hAnsi="Calibri" w:cs="Calibri"/>
              </w:rPr>
              <w:t>14</w:t>
            </w:r>
            <w:r w:rsidR="006673B8">
              <w:rPr>
                <w:rFonts w:ascii="Calibri" w:hAnsi="Calibri" w:cs="Calibri"/>
              </w:rPr>
              <w:t>0,</w:t>
            </w:r>
            <w:r w:rsidRPr="00C61565">
              <w:rPr>
                <w:rFonts w:ascii="Calibri" w:hAnsi="Calibri" w:cs="Calibri"/>
              </w:rPr>
              <w:t>5 ± 1</w:t>
            </w:r>
            <w:r w:rsidR="006673B8">
              <w:rPr>
                <w:rFonts w:ascii="Calibri" w:hAnsi="Calibri" w:cs="Calibri"/>
              </w:rPr>
              <w:t>0,</w:t>
            </w:r>
            <w:r w:rsidRPr="00C61565">
              <w:rPr>
                <w:rFonts w:ascii="Calibri" w:hAnsi="Calibri" w:cs="Calibri"/>
              </w:rPr>
              <w:t>0%</w:t>
            </w:r>
          </w:p>
        </w:tc>
        <w:tc>
          <w:tcPr>
            <w:tcW w:w="1956" w:type="dxa"/>
            <w:vAlign w:val="center"/>
          </w:tcPr>
          <w:p w14:paraId="356AC55E" w14:textId="77777777" w:rsidR="00BE57CB" w:rsidRPr="00C61565" w:rsidRDefault="00BE57CB" w:rsidP="00D432B6">
            <w:pPr>
              <w:jc w:val="center"/>
              <w:rPr>
                <w:rFonts w:ascii="Calibri" w:hAnsi="Calibri" w:cs="Calibri"/>
              </w:rPr>
            </w:pPr>
            <w:r w:rsidRPr="00C61565">
              <w:rPr>
                <w:rFonts w:ascii="Calibri" w:hAnsi="Calibri" w:cs="Calibri"/>
              </w:rPr>
              <w:t>Manuel</w:t>
            </w:r>
          </w:p>
        </w:tc>
      </w:tr>
      <w:tr w:rsidR="00BE57CB" w14:paraId="02A6CFBF" w14:textId="77777777" w:rsidTr="00EC53FE">
        <w:trPr>
          <w:cnfStyle w:val="000000100000" w:firstRow="0" w:lastRow="0" w:firstColumn="0" w:lastColumn="0" w:oddVBand="0" w:evenVBand="0" w:oddHBand="1" w:evenHBand="0" w:firstRowFirstColumn="0" w:firstRowLastColumn="0" w:lastRowFirstColumn="0" w:lastRowLastColumn="0"/>
          <w:trHeight w:val="113"/>
          <w:jc w:val="center"/>
        </w:trPr>
        <w:tc>
          <w:tcPr>
            <w:tcW w:w="816" w:type="dxa"/>
            <w:vAlign w:val="center"/>
          </w:tcPr>
          <w:p w14:paraId="2F9C1F89" w14:textId="77777777" w:rsidR="00BE57CB" w:rsidRPr="00C61565" w:rsidRDefault="00BE57CB" w:rsidP="00D432B6">
            <w:pPr>
              <w:jc w:val="center"/>
              <w:rPr>
                <w:rFonts w:ascii="Calibri" w:hAnsi="Calibri" w:cs="Calibri"/>
              </w:rPr>
            </w:pPr>
            <w:r w:rsidRPr="00C61565">
              <w:rPr>
                <w:rFonts w:ascii="Calibri" w:hAnsi="Calibri" w:cs="Calibri"/>
              </w:rPr>
              <w:t>41</w:t>
            </w:r>
          </w:p>
        </w:tc>
        <w:tc>
          <w:tcPr>
            <w:tcW w:w="655" w:type="dxa"/>
            <w:vAlign w:val="center"/>
          </w:tcPr>
          <w:p w14:paraId="13729EEB" w14:textId="77777777" w:rsidR="00BE57CB" w:rsidRPr="00C61565" w:rsidRDefault="00BE57CB" w:rsidP="00D432B6">
            <w:pPr>
              <w:jc w:val="center"/>
              <w:rPr>
                <w:rFonts w:ascii="Calibri" w:hAnsi="Calibri" w:cs="Calibri"/>
              </w:rPr>
            </w:pPr>
            <w:r w:rsidRPr="00C61565">
              <w:rPr>
                <w:rFonts w:ascii="Calibri" w:hAnsi="Calibri" w:cs="Calibri"/>
              </w:rPr>
              <w:t>5</w:t>
            </w:r>
          </w:p>
        </w:tc>
        <w:tc>
          <w:tcPr>
            <w:tcW w:w="2526" w:type="dxa"/>
            <w:vAlign w:val="center"/>
          </w:tcPr>
          <w:p w14:paraId="2F47502C" w14:textId="55976D9A" w:rsidR="00BE57CB" w:rsidRPr="00C61565" w:rsidRDefault="00BE57CB" w:rsidP="00D432B6">
            <w:pPr>
              <w:jc w:val="center"/>
              <w:rPr>
                <w:rFonts w:ascii="Calibri" w:hAnsi="Calibri" w:cs="Calibri"/>
              </w:rPr>
            </w:pPr>
            <w:proofErr w:type="spellStart"/>
            <w:r w:rsidRPr="00C61565">
              <w:rPr>
                <w:rFonts w:ascii="Calibri" w:hAnsi="Calibri" w:cs="Calibri"/>
              </w:rPr>
              <w:t>NaI</w:t>
            </w:r>
            <w:proofErr w:type="spellEnd"/>
            <w:r w:rsidRPr="00C61565">
              <w:rPr>
                <w:rFonts w:ascii="Calibri" w:hAnsi="Calibri" w:cs="Calibri"/>
              </w:rPr>
              <w:t xml:space="preserve"> 3/8 - </w:t>
            </w:r>
            <w:r w:rsidR="00B20D53">
              <w:rPr>
                <w:rFonts w:cstheme="minorHAnsi"/>
              </w:rPr>
              <w:t>GE</w:t>
            </w:r>
            <w:r w:rsidR="009E3F21" w:rsidRPr="00F65931">
              <w:rPr>
                <w:rFonts w:cstheme="minorHAnsi"/>
              </w:rPr>
              <w:t xml:space="preserve"> </w:t>
            </w:r>
            <w:r w:rsidRPr="00C61565">
              <w:rPr>
                <w:rFonts w:ascii="Calibri" w:hAnsi="Calibri" w:cs="Calibri"/>
              </w:rPr>
              <w:t xml:space="preserve">- </w:t>
            </w:r>
            <w:r w:rsidR="006673B8">
              <w:rPr>
                <w:rFonts w:ascii="Calibri" w:hAnsi="Calibri" w:cs="Calibri"/>
              </w:rPr>
              <w:t>4,</w:t>
            </w:r>
            <w:r w:rsidRPr="00C61565">
              <w:rPr>
                <w:rFonts w:ascii="Calibri" w:hAnsi="Calibri" w:cs="Calibri"/>
              </w:rPr>
              <w:t>45</w:t>
            </w:r>
          </w:p>
        </w:tc>
        <w:tc>
          <w:tcPr>
            <w:tcW w:w="2221" w:type="dxa"/>
            <w:vAlign w:val="center"/>
          </w:tcPr>
          <w:p w14:paraId="5DDB87AB" w14:textId="77777777" w:rsidR="00BE57CB" w:rsidRPr="00C61565" w:rsidRDefault="00BE57CB" w:rsidP="00D432B6">
            <w:pPr>
              <w:jc w:val="center"/>
              <w:rPr>
                <w:rFonts w:ascii="Calibri" w:hAnsi="Calibri" w:cs="Calibri"/>
              </w:rPr>
            </w:pPr>
            <w:r w:rsidRPr="00C61565">
              <w:rPr>
                <w:rFonts w:ascii="Calibri" w:hAnsi="Calibri" w:cs="Calibri"/>
              </w:rPr>
              <w:t>Seringue</w:t>
            </w:r>
          </w:p>
        </w:tc>
        <w:tc>
          <w:tcPr>
            <w:tcW w:w="1020" w:type="dxa"/>
            <w:vAlign w:val="center"/>
          </w:tcPr>
          <w:p w14:paraId="49F0833D" w14:textId="77777777" w:rsidR="00BE57CB" w:rsidRPr="00C61565" w:rsidRDefault="00BE57CB" w:rsidP="00D432B6">
            <w:pPr>
              <w:jc w:val="center"/>
              <w:rPr>
                <w:rFonts w:ascii="Calibri" w:hAnsi="Calibri" w:cs="Calibri"/>
              </w:rPr>
            </w:pPr>
            <w:r w:rsidRPr="00C61565">
              <w:rPr>
                <w:rFonts w:ascii="Calibri" w:hAnsi="Calibri" w:cs="Calibri"/>
              </w:rPr>
              <w:t>8,5</w:t>
            </w:r>
          </w:p>
        </w:tc>
        <w:tc>
          <w:tcPr>
            <w:tcW w:w="1523" w:type="dxa"/>
            <w:vAlign w:val="center"/>
          </w:tcPr>
          <w:p w14:paraId="2AE78604" w14:textId="15B2208A" w:rsidR="00BE57CB" w:rsidRPr="00C61565" w:rsidRDefault="00BE57CB" w:rsidP="00D432B6">
            <w:pPr>
              <w:jc w:val="center"/>
              <w:rPr>
                <w:rFonts w:ascii="Calibri" w:hAnsi="Calibri" w:cs="Calibri"/>
              </w:rPr>
            </w:pPr>
            <w:r w:rsidRPr="00C61565">
              <w:rPr>
                <w:rFonts w:ascii="Calibri" w:hAnsi="Calibri" w:cs="Calibri"/>
              </w:rPr>
              <w:t>14</w:t>
            </w:r>
            <w:r w:rsidR="006673B8">
              <w:rPr>
                <w:rFonts w:ascii="Calibri" w:hAnsi="Calibri" w:cs="Calibri"/>
              </w:rPr>
              <w:t>0,</w:t>
            </w:r>
            <w:r w:rsidRPr="00C61565">
              <w:rPr>
                <w:rFonts w:ascii="Calibri" w:hAnsi="Calibri" w:cs="Calibri"/>
              </w:rPr>
              <w:t>5 ± 1</w:t>
            </w:r>
            <w:r w:rsidR="006673B8">
              <w:rPr>
                <w:rFonts w:ascii="Calibri" w:hAnsi="Calibri" w:cs="Calibri"/>
              </w:rPr>
              <w:t>0,</w:t>
            </w:r>
            <w:r w:rsidRPr="00C61565">
              <w:rPr>
                <w:rFonts w:ascii="Calibri" w:hAnsi="Calibri" w:cs="Calibri"/>
              </w:rPr>
              <w:t>0%</w:t>
            </w:r>
          </w:p>
        </w:tc>
        <w:tc>
          <w:tcPr>
            <w:tcW w:w="1956" w:type="dxa"/>
            <w:vAlign w:val="center"/>
          </w:tcPr>
          <w:p w14:paraId="0F0D0C8A" w14:textId="77777777" w:rsidR="00BE57CB" w:rsidRPr="00C61565" w:rsidRDefault="00BE57CB" w:rsidP="00D432B6">
            <w:pPr>
              <w:jc w:val="center"/>
              <w:rPr>
                <w:rFonts w:ascii="Calibri" w:hAnsi="Calibri" w:cs="Calibri"/>
              </w:rPr>
            </w:pPr>
            <w:r w:rsidRPr="00C61565">
              <w:rPr>
                <w:rFonts w:ascii="Calibri" w:hAnsi="Calibri" w:cs="Calibri"/>
              </w:rPr>
              <w:t>Manuel</w:t>
            </w:r>
          </w:p>
        </w:tc>
      </w:tr>
      <w:tr w:rsidR="00BE57CB" w14:paraId="7298DAA0" w14:textId="77777777" w:rsidTr="00EC53FE">
        <w:trPr>
          <w:trHeight w:val="113"/>
          <w:jc w:val="center"/>
        </w:trPr>
        <w:tc>
          <w:tcPr>
            <w:tcW w:w="816" w:type="dxa"/>
            <w:vAlign w:val="center"/>
          </w:tcPr>
          <w:p w14:paraId="547C7C0C" w14:textId="77777777" w:rsidR="00BE57CB" w:rsidRPr="00C61565" w:rsidRDefault="00BE57CB" w:rsidP="00D432B6">
            <w:pPr>
              <w:jc w:val="center"/>
              <w:rPr>
                <w:rFonts w:ascii="Calibri" w:hAnsi="Calibri" w:cs="Calibri"/>
              </w:rPr>
            </w:pPr>
            <w:r w:rsidRPr="00C61565">
              <w:rPr>
                <w:rFonts w:ascii="Calibri" w:hAnsi="Calibri" w:cs="Calibri"/>
              </w:rPr>
              <w:t>44</w:t>
            </w:r>
          </w:p>
        </w:tc>
        <w:tc>
          <w:tcPr>
            <w:tcW w:w="655" w:type="dxa"/>
            <w:vAlign w:val="center"/>
          </w:tcPr>
          <w:p w14:paraId="46AFB1E7" w14:textId="481689DA" w:rsidR="00BE57CB" w:rsidRPr="00C61565" w:rsidRDefault="00D148FF" w:rsidP="00D432B6">
            <w:pPr>
              <w:jc w:val="center"/>
              <w:rPr>
                <w:rFonts w:ascii="Calibri" w:hAnsi="Calibri" w:cs="Calibri"/>
              </w:rPr>
            </w:pPr>
            <w:r>
              <w:rPr>
                <w:rFonts w:ascii="Calibri" w:hAnsi="Calibri" w:cs="Calibri"/>
              </w:rPr>
              <w:t>14</w:t>
            </w:r>
          </w:p>
        </w:tc>
        <w:tc>
          <w:tcPr>
            <w:tcW w:w="2526" w:type="dxa"/>
            <w:vAlign w:val="center"/>
          </w:tcPr>
          <w:p w14:paraId="5D48B7B8" w14:textId="77777777" w:rsidR="00BE57CB" w:rsidRPr="00C61565" w:rsidRDefault="00BE57CB" w:rsidP="00D432B6">
            <w:pPr>
              <w:jc w:val="center"/>
              <w:rPr>
                <w:rFonts w:ascii="Calibri" w:hAnsi="Calibri" w:cs="Calibri"/>
              </w:rPr>
            </w:pPr>
            <w:proofErr w:type="spellStart"/>
            <w:r w:rsidRPr="00C61565">
              <w:rPr>
                <w:rFonts w:ascii="Calibri" w:hAnsi="Calibri" w:cs="Calibri"/>
              </w:rPr>
              <w:t>NaI</w:t>
            </w:r>
            <w:proofErr w:type="spellEnd"/>
            <w:r w:rsidRPr="00C61565">
              <w:rPr>
                <w:rFonts w:ascii="Calibri" w:hAnsi="Calibri" w:cs="Calibri"/>
              </w:rPr>
              <w:t xml:space="preserve"> 5/8 - Siemens - 4</w:t>
            </w:r>
          </w:p>
        </w:tc>
        <w:tc>
          <w:tcPr>
            <w:tcW w:w="2221" w:type="dxa"/>
            <w:vAlign w:val="center"/>
          </w:tcPr>
          <w:p w14:paraId="49BCEEA7" w14:textId="77777777" w:rsidR="00BE57CB" w:rsidRPr="00C61565" w:rsidRDefault="00BE57CB" w:rsidP="00D432B6">
            <w:pPr>
              <w:jc w:val="center"/>
              <w:rPr>
                <w:rFonts w:ascii="Calibri" w:hAnsi="Calibri" w:cs="Calibri"/>
              </w:rPr>
            </w:pPr>
            <w:r w:rsidRPr="00C61565">
              <w:rPr>
                <w:rFonts w:ascii="Calibri" w:hAnsi="Calibri" w:cs="Calibri"/>
              </w:rPr>
              <w:t>MERAIODE</w:t>
            </w:r>
          </w:p>
        </w:tc>
        <w:tc>
          <w:tcPr>
            <w:tcW w:w="1020" w:type="dxa"/>
            <w:vAlign w:val="center"/>
          </w:tcPr>
          <w:p w14:paraId="701C4A37" w14:textId="77777777" w:rsidR="00BE57CB" w:rsidRPr="00C61565" w:rsidRDefault="00BE57CB" w:rsidP="00D432B6">
            <w:pPr>
              <w:jc w:val="center"/>
              <w:rPr>
                <w:rFonts w:ascii="Calibri" w:hAnsi="Calibri" w:cs="Calibri"/>
              </w:rPr>
            </w:pPr>
            <w:r w:rsidRPr="00C61565">
              <w:rPr>
                <w:rFonts w:ascii="Calibri" w:hAnsi="Calibri" w:cs="Calibri"/>
              </w:rPr>
              <w:t>6</w:t>
            </w:r>
          </w:p>
        </w:tc>
        <w:tc>
          <w:tcPr>
            <w:tcW w:w="1523" w:type="dxa"/>
            <w:vAlign w:val="center"/>
          </w:tcPr>
          <w:p w14:paraId="0858201D" w14:textId="15A215FC" w:rsidR="00BE57CB" w:rsidRPr="00C61565" w:rsidRDefault="00BE57CB" w:rsidP="00D432B6">
            <w:pPr>
              <w:jc w:val="center"/>
              <w:rPr>
                <w:rFonts w:ascii="Calibri" w:hAnsi="Calibri" w:cs="Calibri"/>
              </w:rPr>
            </w:pPr>
            <w:r w:rsidRPr="00C61565">
              <w:rPr>
                <w:rFonts w:ascii="Calibri" w:hAnsi="Calibri" w:cs="Calibri"/>
              </w:rPr>
              <w:t>13</w:t>
            </w:r>
            <w:r w:rsidR="006673B8">
              <w:rPr>
                <w:rFonts w:ascii="Calibri" w:hAnsi="Calibri" w:cs="Calibri"/>
              </w:rPr>
              <w:t>9,</w:t>
            </w:r>
            <w:r w:rsidRPr="00C61565">
              <w:rPr>
                <w:rFonts w:ascii="Calibri" w:hAnsi="Calibri" w:cs="Calibri"/>
              </w:rPr>
              <w:t xml:space="preserve">8 ± </w:t>
            </w:r>
            <w:r w:rsidR="006673B8">
              <w:rPr>
                <w:rFonts w:ascii="Calibri" w:hAnsi="Calibri" w:cs="Calibri"/>
              </w:rPr>
              <w:t>7,</w:t>
            </w:r>
            <w:r w:rsidRPr="00C61565">
              <w:rPr>
                <w:rFonts w:ascii="Calibri" w:hAnsi="Calibri" w:cs="Calibri"/>
              </w:rPr>
              <w:t>5%</w:t>
            </w:r>
          </w:p>
        </w:tc>
        <w:tc>
          <w:tcPr>
            <w:tcW w:w="1956" w:type="dxa"/>
            <w:vAlign w:val="center"/>
          </w:tcPr>
          <w:p w14:paraId="37D49D07" w14:textId="77777777" w:rsidR="00BE57CB" w:rsidRPr="00C61565" w:rsidRDefault="00BE57CB" w:rsidP="00D432B6">
            <w:pPr>
              <w:jc w:val="center"/>
              <w:rPr>
                <w:rFonts w:ascii="Calibri" w:hAnsi="Calibri" w:cs="Calibri"/>
              </w:rPr>
            </w:pPr>
            <w:r w:rsidRPr="00C61565">
              <w:rPr>
                <w:rFonts w:ascii="Calibri" w:hAnsi="Calibri" w:cs="Calibri"/>
              </w:rPr>
              <w:t>Semi-automatique</w:t>
            </w:r>
          </w:p>
        </w:tc>
      </w:tr>
      <w:tr w:rsidR="00BE57CB" w14:paraId="08421DF1" w14:textId="77777777" w:rsidTr="00EC53FE">
        <w:trPr>
          <w:cnfStyle w:val="000000100000" w:firstRow="0" w:lastRow="0" w:firstColumn="0" w:lastColumn="0" w:oddVBand="0" w:evenVBand="0" w:oddHBand="1" w:evenHBand="0" w:firstRowFirstColumn="0" w:firstRowLastColumn="0" w:lastRowFirstColumn="0" w:lastRowLastColumn="0"/>
          <w:trHeight w:val="113"/>
          <w:jc w:val="center"/>
        </w:trPr>
        <w:tc>
          <w:tcPr>
            <w:tcW w:w="816" w:type="dxa"/>
            <w:vAlign w:val="center"/>
          </w:tcPr>
          <w:p w14:paraId="6D081818" w14:textId="77777777" w:rsidR="00BE57CB" w:rsidRPr="00C61565" w:rsidRDefault="00BE57CB" w:rsidP="00D432B6">
            <w:pPr>
              <w:jc w:val="center"/>
              <w:rPr>
                <w:rFonts w:ascii="Calibri" w:hAnsi="Calibri" w:cs="Calibri"/>
              </w:rPr>
            </w:pPr>
            <w:r w:rsidRPr="00C61565">
              <w:rPr>
                <w:rFonts w:ascii="Calibri" w:hAnsi="Calibri" w:cs="Calibri"/>
              </w:rPr>
              <w:t>45</w:t>
            </w:r>
          </w:p>
        </w:tc>
        <w:tc>
          <w:tcPr>
            <w:tcW w:w="655" w:type="dxa"/>
            <w:vAlign w:val="center"/>
          </w:tcPr>
          <w:p w14:paraId="6A91472E" w14:textId="02AAFD14" w:rsidR="00BE57CB" w:rsidRPr="00C61565" w:rsidRDefault="00D148FF" w:rsidP="00D432B6">
            <w:pPr>
              <w:jc w:val="center"/>
              <w:rPr>
                <w:rFonts w:ascii="Calibri" w:hAnsi="Calibri" w:cs="Calibri"/>
              </w:rPr>
            </w:pPr>
            <w:r>
              <w:rPr>
                <w:rFonts w:ascii="Calibri" w:hAnsi="Calibri" w:cs="Calibri"/>
              </w:rPr>
              <w:t>14</w:t>
            </w:r>
          </w:p>
        </w:tc>
        <w:tc>
          <w:tcPr>
            <w:tcW w:w="2526" w:type="dxa"/>
            <w:vAlign w:val="center"/>
          </w:tcPr>
          <w:p w14:paraId="6264904B" w14:textId="77777777" w:rsidR="00BE57CB" w:rsidRPr="00C61565" w:rsidRDefault="00BE57CB" w:rsidP="00D432B6">
            <w:pPr>
              <w:jc w:val="center"/>
              <w:rPr>
                <w:rFonts w:ascii="Calibri" w:hAnsi="Calibri" w:cs="Calibri"/>
              </w:rPr>
            </w:pPr>
            <w:proofErr w:type="spellStart"/>
            <w:r w:rsidRPr="00C61565">
              <w:rPr>
                <w:rFonts w:ascii="Calibri" w:hAnsi="Calibri" w:cs="Calibri"/>
              </w:rPr>
              <w:t>NaI</w:t>
            </w:r>
            <w:proofErr w:type="spellEnd"/>
            <w:r w:rsidRPr="00C61565">
              <w:rPr>
                <w:rFonts w:ascii="Calibri" w:hAnsi="Calibri" w:cs="Calibri"/>
              </w:rPr>
              <w:t xml:space="preserve"> 3/8 - Siemens - 4</w:t>
            </w:r>
          </w:p>
        </w:tc>
        <w:tc>
          <w:tcPr>
            <w:tcW w:w="2221" w:type="dxa"/>
            <w:vAlign w:val="center"/>
          </w:tcPr>
          <w:p w14:paraId="47006C41" w14:textId="77777777" w:rsidR="00BE57CB" w:rsidRPr="00C61565" w:rsidRDefault="00BE57CB" w:rsidP="00D432B6">
            <w:pPr>
              <w:jc w:val="center"/>
              <w:rPr>
                <w:rFonts w:ascii="Calibri" w:hAnsi="Calibri" w:cs="Calibri"/>
              </w:rPr>
            </w:pPr>
            <w:r w:rsidRPr="00C61565">
              <w:rPr>
                <w:rFonts w:ascii="Calibri" w:hAnsi="Calibri" w:cs="Calibri"/>
              </w:rPr>
              <w:t>MERAIODE</w:t>
            </w:r>
          </w:p>
        </w:tc>
        <w:tc>
          <w:tcPr>
            <w:tcW w:w="1020" w:type="dxa"/>
            <w:vAlign w:val="center"/>
          </w:tcPr>
          <w:p w14:paraId="7645DFBD" w14:textId="77777777" w:rsidR="00BE57CB" w:rsidRPr="00C61565" w:rsidRDefault="00BE57CB" w:rsidP="00D432B6">
            <w:pPr>
              <w:jc w:val="center"/>
              <w:rPr>
                <w:rFonts w:ascii="Calibri" w:hAnsi="Calibri" w:cs="Calibri"/>
              </w:rPr>
            </w:pPr>
            <w:r w:rsidRPr="00C61565">
              <w:rPr>
                <w:rFonts w:ascii="Calibri" w:hAnsi="Calibri" w:cs="Calibri"/>
              </w:rPr>
              <w:t>6</w:t>
            </w:r>
          </w:p>
        </w:tc>
        <w:tc>
          <w:tcPr>
            <w:tcW w:w="1523" w:type="dxa"/>
            <w:vAlign w:val="center"/>
          </w:tcPr>
          <w:p w14:paraId="71A5459A" w14:textId="116703AD" w:rsidR="00BE57CB" w:rsidRPr="00C61565" w:rsidRDefault="00BE57CB" w:rsidP="00D432B6">
            <w:pPr>
              <w:jc w:val="center"/>
              <w:rPr>
                <w:rFonts w:ascii="Calibri" w:hAnsi="Calibri" w:cs="Calibri"/>
                <w:highlight w:val="yellow"/>
              </w:rPr>
            </w:pPr>
            <w:r w:rsidRPr="00C61565">
              <w:rPr>
                <w:rFonts w:ascii="Calibri" w:hAnsi="Calibri" w:cs="Calibri"/>
              </w:rPr>
              <w:t>13</w:t>
            </w:r>
            <w:r w:rsidR="006673B8">
              <w:rPr>
                <w:rFonts w:ascii="Calibri" w:hAnsi="Calibri" w:cs="Calibri"/>
              </w:rPr>
              <w:t>9,</w:t>
            </w:r>
            <w:r w:rsidRPr="00C61565">
              <w:rPr>
                <w:rFonts w:ascii="Calibri" w:hAnsi="Calibri" w:cs="Calibri"/>
              </w:rPr>
              <w:t xml:space="preserve">5 ± </w:t>
            </w:r>
            <w:r w:rsidR="006673B8">
              <w:rPr>
                <w:rFonts w:ascii="Calibri" w:hAnsi="Calibri" w:cs="Calibri"/>
              </w:rPr>
              <w:t>7,</w:t>
            </w:r>
            <w:r w:rsidRPr="00C61565">
              <w:rPr>
                <w:rFonts w:ascii="Calibri" w:hAnsi="Calibri" w:cs="Calibri"/>
              </w:rPr>
              <w:t>5%</w:t>
            </w:r>
          </w:p>
        </w:tc>
        <w:tc>
          <w:tcPr>
            <w:tcW w:w="1956" w:type="dxa"/>
            <w:vAlign w:val="center"/>
          </w:tcPr>
          <w:p w14:paraId="6C6C0D2B" w14:textId="77777777" w:rsidR="00BE57CB" w:rsidRPr="00C61565" w:rsidRDefault="00BE57CB" w:rsidP="00D432B6">
            <w:pPr>
              <w:jc w:val="center"/>
              <w:rPr>
                <w:rFonts w:ascii="Calibri" w:hAnsi="Calibri" w:cs="Calibri"/>
              </w:rPr>
            </w:pPr>
            <w:r w:rsidRPr="00C61565">
              <w:rPr>
                <w:rFonts w:ascii="Calibri" w:hAnsi="Calibri" w:cs="Calibri"/>
              </w:rPr>
              <w:t>Semi-automatique</w:t>
            </w:r>
          </w:p>
        </w:tc>
      </w:tr>
    </w:tbl>
    <w:p w14:paraId="6B8348A4" w14:textId="5A5A6512" w:rsidR="00BE57CB" w:rsidRPr="00933299" w:rsidRDefault="00BE57CB" w:rsidP="00BE57CB">
      <w:pPr>
        <w:jc w:val="center"/>
        <w:rPr>
          <w:i/>
          <w:iCs/>
          <w:color w:val="44546A" w:themeColor="text2"/>
          <w:sz w:val="18"/>
          <w:szCs w:val="18"/>
        </w:rPr>
      </w:pPr>
      <w:bookmarkStart w:id="2306" w:name="_Ref175673929"/>
      <w:bookmarkStart w:id="2307" w:name="_Toc193803410"/>
      <w:r w:rsidRPr="00933299">
        <w:rPr>
          <w:i/>
          <w:iCs/>
          <w:color w:val="44546A" w:themeColor="text2"/>
          <w:sz w:val="18"/>
          <w:szCs w:val="18"/>
        </w:rPr>
        <w:t xml:space="preserve">Tableau </w:t>
      </w:r>
      <w:r w:rsidR="009A4BE0" w:rsidRPr="00933299">
        <w:rPr>
          <w:i/>
          <w:iCs/>
          <w:color w:val="44546A" w:themeColor="text2"/>
          <w:sz w:val="18"/>
          <w:szCs w:val="18"/>
        </w:rPr>
        <w:fldChar w:fldCharType="begin"/>
      </w:r>
      <w:r w:rsidR="009A4BE0" w:rsidRPr="00933299">
        <w:rPr>
          <w:i/>
          <w:iCs/>
          <w:color w:val="44546A" w:themeColor="text2"/>
          <w:sz w:val="18"/>
          <w:szCs w:val="18"/>
        </w:rPr>
        <w:instrText xml:space="preserve"> SEQ Tableau \* ARABIC </w:instrText>
      </w:r>
      <w:r w:rsidR="009A4BE0" w:rsidRPr="00933299">
        <w:rPr>
          <w:i/>
          <w:iCs/>
          <w:color w:val="44546A" w:themeColor="text2"/>
          <w:sz w:val="18"/>
          <w:szCs w:val="18"/>
        </w:rPr>
        <w:fldChar w:fldCharType="separate"/>
      </w:r>
      <w:r w:rsidR="00C30592">
        <w:rPr>
          <w:i/>
          <w:iCs/>
          <w:noProof/>
          <w:color w:val="44546A" w:themeColor="text2"/>
          <w:sz w:val="18"/>
          <w:szCs w:val="18"/>
        </w:rPr>
        <w:t>34</w:t>
      </w:r>
      <w:r w:rsidR="009A4BE0" w:rsidRPr="00933299">
        <w:rPr>
          <w:i/>
          <w:iCs/>
          <w:color w:val="44546A" w:themeColor="text2"/>
          <w:sz w:val="18"/>
          <w:szCs w:val="18"/>
        </w:rPr>
        <w:fldChar w:fldCharType="end"/>
      </w:r>
      <w:bookmarkEnd w:id="2306"/>
      <w:r w:rsidRPr="00933299">
        <w:rPr>
          <w:i/>
          <w:iCs/>
          <w:color w:val="44546A" w:themeColor="text2"/>
          <w:sz w:val="18"/>
          <w:szCs w:val="18"/>
        </w:rPr>
        <w:t> : Paramètres des configurations locales en collimateurs sténopés, au Tc</w:t>
      </w:r>
      <w:r w:rsidRPr="00933299">
        <w:rPr>
          <w:i/>
          <w:iCs/>
          <w:color w:val="44546A" w:themeColor="text2"/>
          <w:sz w:val="18"/>
          <w:szCs w:val="18"/>
        </w:rPr>
        <w:noBreakHyphen/>
        <w:t>99m.</w:t>
      </w:r>
      <w:bookmarkEnd w:id="2307"/>
    </w:p>
    <w:p w14:paraId="43D561EA" w14:textId="77777777" w:rsidR="00BE57CB" w:rsidRDefault="00BE57CB" w:rsidP="00F65931">
      <w:pPr>
        <w:jc w:val="both"/>
      </w:pPr>
    </w:p>
    <w:p w14:paraId="3C304D51" w14:textId="77777777" w:rsidR="00671D55" w:rsidRDefault="00671D55" w:rsidP="00D432B6">
      <w:pPr>
        <w:spacing w:after="0"/>
        <w:jc w:val="center"/>
      </w:pPr>
      <w:r>
        <w:rPr>
          <w:noProof/>
          <w:lang w:eastAsia="fr-FR"/>
        </w:rPr>
        <w:drawing>
          <wp:inline distT="0" distB="0" distL="0" distR="0" wp14:anchorId="2F885C94" wp14:editId="64E386A9">
            <wp:extent cx="5400675" cy="4314825"/>
            <wp:effectExtent l="0" t="0" r="9525" b="9525"/>
            <wp:docPr id="93" name="Imag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4" cstate="screen">
                      <a:extLst>
                        <a:ext uri="{28A0092B-C50C-407E-A947-70E740481C1C}">
                          <a14:useLocalDpi xmlns:a14="http://schemas.microsoft.com/office/drawing/2010/main"/>
                        </a:ext>
                      </a:extLst>
                    </a:blip>
                    <a:srcRect/>
                    <a:stretch>
                      <a:fillRect/>
                    </a:stretch>
                  </pic:blipFill>
                  <pic:spPr bwMode="auto">
                    <a:xfrm>
                      <a:off x="0" y="0"/>
                      <a:ext cx="5400675" cy="4314825"/>
                    </a:xfrm>
                    <a:prstGeom prst="rect">
                      <a:avLst/>
                    </a:prstGeom>
                    <a:noFill/>
                    <a:ln>
                      <a:noFill/>
                    </a:ln>
                  </pic:spPr>
                </pic:pic>
              </a:graphicData>
            </a:graphic>
          </wp:inline>
        </w:drawing>
      </w:r>
    </w:p>
    <w:p w14:paraId="2412DD8B" w14:textId="4EB271E5" w:rsidR="00671D55" w:rsidRPr="00933299" w:rsidRDefault="00671D55" w:rsidP="00F65931">
      <w:pPr>
        <w:jc w:val="center"/>
        <w:rPr>
          <w:i/>
          <w:iCs/>
          <w:color w:val="44546A" w:themeColor="text2"/>
          <w:sz w:val="18"/>
          <w:szCs w:val="18"/>
        </w:rPr>
      </w:pPr>
      <w:bookmarkStart w:id="2308" w:name="_Ref175673454"/>
      <w:bookmarkStart w:id="2309" w:name="_Toc186722425"/>
      <w:r w:rsidRPr="00933299">
        <w:rPr>
          <w:i/>
          <w:iCs/>
          <w:color w:val="44546A" w:themeColor="text2"/>
          <w:sz w:val="18"/>
          <w:szCs w:val="18"/>
        </w:rPr>
        <w:t xml:space="preserve">Figure </w:t>
      </w:r>
      <w:r w:rsidR="009A4BE0" w:rsidRPr="00933299">
        <w:rPr>
          <w:i/>
          <w:iCs/>
          <w:color w:val="44546A" w:themeColor="text2"/>
          <w:sz w:val="18"/>
          <w:szCs w:val="18"/>
        </w:rPr>
        <w:fldChar w:fldCharType="begin"/>
      </w:r>
      <w:r w:rsidR="009A4BE0" w:rsidRPr="00933299">
        <w:rPr>
          <w:i/>
          <w:iCs/>
          <w:color w:val="44546A" w:themeColor="text2"/>
          <w:sz w:val="18"/>
          <w:szCs w:val="18"/>
        </w:rPr>
        <w:instrText xml:space="preserve"> SEQ Figure \* ARABIC </w:instrText>
      </w:r>
      <w:r w:rsidR="009A4BE0" w:rsidRPr="00933299">
        <w:rPr>
          <w:i/>
          <w:iCs/>
          <w:color w:val="44546A" w:themeColor="text2"/>
          <w:sz w:val="18"/>
          <w:szCs w:val="18"/>
        </w:rPr>
        <w:fldChar w:fldCharType="separate"/>
      </w:r>
      <w:r w:rsidR="00C30592">
        <w:rPr>
          <w:i/>
          <w:iCs/>
          <w:noProof/>
          <w:color w:val="44546A" w:themeColor="text2"/>
          <w:sz w:val="18"/>
          <w:szCs w:val="18"/>
        </w:rPr>
        <w:t>26</w:t>
      </w:r>
      <w:r w:rsidR="009A4BE0" w:rsidRPr="00933299">
        <w:rPr>
          <w:i/>
          <w:iCs/>
          <w:color w:val="44546A" w:themeColor="text2"/>
          <w:sz w:val="18"/>
          <w:szCs w:val="18"/>
        </w:rPr>
        <w:fldChar w:fldCharType="end"/>
      </w:r>
      <w:bookmarkEnd w:id="2308"/>
      <w:r w:rsidRPr="00933299">
        <w:rPr>
          <w:i/>
          <w:iCs/>
          <w:color w:val="44546A" w:themeColor="text2"/>
          <w:sz w:val="18"/>
          <w:szCs w:val="18"/>
        </w:rPr>
        <w:t> : Sensibilité selon le protocole (local ou standardisé) pour les 5 fantômes thyroïdiens, en collimateurs sténopés, au Tc</w:t>
      </w:r>
      <w:r w:rsidRPr="00933299">
        <w:rPr>
          <w:i/>
          <w:iCs/>
          <w:color w:val="44546A" w:themeColor="text2"/>
          <w:sz w:val="18"/>
          <w:szCs w:val="18"/>
        </w:rPr>
        <w:noBreakHyphen/>
        <w:t>99m</w:t>
      </w:r>
      <w:bookmarkEnd w:id="2309"/>
    </w:p>
    <w:p w14:paraId="02C9E20F" w14:textId="77777777" w:rsidR="00671D55" w:rsidRDefault="00671D55" w:rsidP="00671D55"/>
    <w:p w14:paraId="2FC0F8E9" w14:textId="77777777" w:rsidR="00671D55" w:rsidRDefault="00671D55" w:rsidP="00C61565">
      <w:pPr>
        <w:jc w:val="both"/>
      </w:pPr>
      <w:r>
        <w:t>Nous remarquons que les sensibilités en conditions standardisées fluctuent beaucoup moins qu’en conditions locales : médianes des valeurs de sensibilité entre 60 et 90 Cps/(</w:t>
      </w:r>
      <w:proofErr w:type="spellStart"/>
      <w:r>
        <w:t>MBq.s</w:t>
      </w:r>
      <w:proofErr w:type="spellEnd"/>
      <w:r>
        <w:t>) en standard versus entre 40 et 125</w:t>
      </w:r>
      <w:r w:rsidRPr="00377288">
        <w:t xml:space="preserve"> </w:t>
      </w:r>
      <w:r>
        <w:t>Cps/(</w:t>
      </w:r>
      <w:proofErr w:type="spellStart"/>
      <w:r>
        <w:t>MBq.s</w:t>
      </w:r>
      <w:proofErr w:type="spellEnd"/>
      <w:r>
        <w:t>) en local.</w:t>
      </w:r>
    </w:p>
    <w:p w14:paraId="065DD1B2" w14:textId="3C7E78F4" w:rsidR="00671D55" w:rsidRDefault="00671D55" w:rsidP="00EC53FE">
      <w:pPr>
        <w:jc w:val="both"/>
      </w:pPr>
      <w:r>
        <w:t xml:space="preserve">En observant les valeurs de distance entre le collimateur et la source dans le </w:t>
      </w:r>
      <w:r>
        <w:fldChar w:fldCharType="begin"/>
      </w:r>
      <w:r>
        <w:instrText xml:space="preserve"> REF _Ref175673929 \h </w:instrText>
      </w:r>
      <w:r w:rsidR="00C61565">
        <w:instrText xml:space="preserve"> \* MERGEFORMAT </w:instrText>
      </w:r>
      <w:r>
        <w:fldChar w:fldCharType="separate"/>
      </w:r>
      <w:r w:rsidR="00C30592" w:rsidRPr="00C30592">
        <w:t>Tableau 34</w:t>
      </w:r>
      <w:r>
        <w:fldChar w:fldCharType="end"/>
      </w:r>
      <w:r>
        <w:t xml:space="preserve">, nous observons que les écarts de valeurs sont bien corrélés aux différentes distances utilisées en conditions locales. La distance en conditions standardisées </w:t>
      </w:r>
      <w:r w:rsidRPr="00E91510">
        <w:t xml:space="preserve">est </w:t>
      </w:r>
      <w:r>
        <w:t xml:space="preserve">de </w:t>
      </w:r>
      <w:r w:rsidRPr="00E91510">
        <w:t xml:space="preserve">5 cm </w:t>
      </w:r>
      <w:r>
        <w:t>ce qui correspond à la fourchette de valeurs de sensibilité pour les 2 configurations 44 et 45 pour lesquelles la distance est de 6 cm. Si la distance diminue, la sensibilité augmente en proportion (</w:t>
      </w:r>
      <w:r w:rsidR="008B77E4">
        <w:t xml:space="preserve">cf. </w:t>
      </w:r>
      <w:r>
        <w:t>configuration 22 avec une distance de 3 cm) et si la distance augmente les valeurs de sensibilité diminue (</w:t>
      </w:r>
      <w:r w:rsidR="008B77E4">
        <w:t xml:space="preserve">cf. </w:t>
      </w:r>
      <w:r>
        <w:t>configurations 21 ;</w:t>
      </w:r>
      <w:r w:rsidR="00EC53FE">
        <w:t xml:space="preserve"> </w:t>
      </w:r>
      <w:r>
        <w:t>31 ;</w:t>
      </w:r>
      <w:r w:rsidR="00EC53FE">
        <w:t xml:space="preserve"> </w:t>
      </w:r>
      <w:r>
        <w:t>33 ;</w:t>
      </w:r>
      <w:r w:rsidR="00EC53FE">
        <w:t xml:space="preserve"> </w:t>
      </w:r>
      <w:r>
        <w:t>41 avec des distances de 10 ;</w:t>
      </w:r>
      <w:r w:rsidR="00EC53FE">
        <w:t xml:space="preserve"> </w:t>
      </w:r>
      <w:r>
        <w:t>7 ;</w:t>
      </w:r>
      <w:r w:rsidR="00EC53FE">
        <w:t xml:space="preserve"> </w:t>
      </w:r>
      <w:r>
        <w:t>7 ;</w:t>
      </w:r>
      <w:r w:rsidR="00EC53FE">
        <w:t xml:space="preserve"> </w:t>
      </w:r>
      <w:r>
        <w:t xml:space="preserve">8,5 </w:t>
      </w:r>
      <w:commentRangeStart w:id="2310"/>
      <w:r>
        <w:t>cm</w:t>
      </w:r>
      <w:commentRangeEnd w:id="2310"/>
      <w:r w:rsidR="00EC53FE">
        <w:rPr>
          <w:rStyle w:val="Marquedecommentaire"/>
        </w:rPr>
        <w:commentReference w:id="2310"/>
      </w:r>
      <w:r>
        <w:t xml:space="preserve">). </w:t>
      </w:r>
    </w:p>
    <w:p w14:paraId="58423FA7" w14:textId="77777777" w:rsidR="00671D55" w:rsidRDefault="00671D55" w:rsidP="00C61565">
      <w:pPr>
        <w:jc w:val="both"/>
      </w:pPr>
      <w:r>
        <w:t xml:space="preserve">En conclusion, même en normalisant les méthodes de mesures en conditions standardisées, la disparité des valeurs reste importante. En conséquence il semble difficile d’avoir un facteur de sensibilité commun, même entre type de configurations identiques (même détecteur, collimation et constructeur). Un biais pourrait provenir de la mesure de l’activité dans les fantômes par les différents </w:t>
      </w:r>
      <w:proofErr w:type="spellStart"/>
      <w:r>
        <w:t>activimètres</w:t>
      </w:r>
      <w:proofErr w:type="spellEnd"/>
      <w:r>
        <w:t xml:space="preserve"> des centres.</w:t>
      </w:r>
    </w:p>
    <w:p w14:paraId="4EC078CE" w14:textId="5C495BBB" w:rsidR="00671D55" w:rsidRDefault="00671D55" w:rsidP="00671D55"/>
    <w:p w14:paraId="259EB1E0" w14:textId="77777777" w:rsidR="000644C5" w:rsidRDefault="000644C5" w:rsidP="000644C5">
      <w:pPr>
        <w:pStyle w:val="Titre2"/>
      </w:pPr>
      <w:bookmarkStart w:id="2311" w:name="_Toc193972815"/>
      <w:bookmarkStart w:id="2312" w:name="_Toc181034318"/>
      <w:bookmarkStart w:id="2313" w:name="_Ref186638838"/>
      <w:bookmarkStart w:id="2314" w:name="_Ref184164832"/>
      <w:r>
        <w:t>Incertitudes liées à la réalisation des mesures sur la détermination de la sensibilité</w:t>
      </w:r>
      <w:bookmarkEnd w:id="2311"/>
    </w:p>
    <w:p w14:paraId="541AA196" w14:textId="77777777" w:rsidR="000644C5" w:rsidRDefault="000644C5" w:rsidP="000644C5"/>
    <w:p w14:paraId="02E4C32B" w14:textId="021D3008" w:rsidR="000644C5" w:rsidRDefault="000644C5" w:rsidP="000644C5">
      <w:pPr>
        <w:jc w:val="both"/>
      </w:pPr>
      <w:r>
        <w:t xml:space="preserve">Pour les </w:t>
      </w:r>
      <w:r w:rsidR="00146984">
        <w:t>3 séries de mesures en collimateur parallèle LEHR</w:t>
      </w:r>
      <w:r>
        <w:t xml:space="preserve"> </w:t>
      </w:r>
      <w:r w:rsidR="00146984">
        <w:t>à l’</w:t>
      </w:r>
      <w:r>
        <w:t xml:space="preserve">I-123, sur la gamma-caméra Siemens </w:t>
      </w:r>
      <w:proofErr w:type="spellStart"/>
      <w:r>
        <w:t>Symbia</w:t>
      </w:r>
      <w:proofErr w:type="spellEnd"/>
      <w:r>
        <w:t xml:space="preserve"> S du centre 12, </w:t>
      </w:r>
      <w:r w:rsidR="00146984">
        <w:t>à une</w:t>
      </w:r>
      <w:r>
        <w:t xml:space="preserve"> distance </w:t>
      </w:r>
      <w:r w:rsidR="00146984">
        <w:t>de 30 cm, l</w:t>
      </w:r>
      <w:r w:rsidRPr="009A459B">
        <w:t xml:space="preserve">a valeur moyenne de la sensibilité est de 67,96 </w:t>
      </w:r>
      <w:r>
        <w:rPr>
          <w:rFonts w:cstheme="minorHAnsi"/>
        </w:rPr>
        <w:t>±</w:t>
      </w:r>
      <w:r>
        <w:t xml:space="preserve"> </w:t>
      </w:r>
      <w:r w:rsidRPr="009A459B">
        <w:t>3,39 Cps/(</w:t>
      </w:r>
      <w:proofErr w:type="spellStart"/>
      <w:r w:rsidRPr="009A459B">
        <w:t>MBq.s</w:t>
      </w:r>
      <w:proofErr w:type="spellEnd"/>
      <w:r w:rsidRPr="009A459B">
        <w:t>)</w:t>
      </w:r>
      <w:r w:rsidR="00F61482">
        <w:t xml:space="preserve"> </w:t>
      </w:r>
      <w:r w:rsidRPr="009A459B">
        <w:t xml:space="preserve">avec un </w:t>
      </w:r>
      <w:r>
        <w:t xml:space="preserve">facteur de couverture </w:t>
      </w:r>
      <w:r w:rsidRPr="009A459B">
        <w:t>k =2</w:t>
      </w:r>
      <w:r>
        <w:t xml:space="preserve"> pour 95% de confiance</w:t>
      </w:r>
      <w:r w:rsidRPr="0024258B">
        <w:t xml:space="preserve"> (cf. </w:t>
      </w:r>
      <w:r w:rsidRPr="0024258B">
        <w:fldChar w:fldCharType="begin"/>
      </w:r>
      <w:r w:rsidRPr="0024258B">
        <w:instrText xml:space="preserve"> REF _Ref182059417 \h  \* MERGEFORMAT </w:instrText>
      </w:r>
      <w:r w:rsidRPr="0024258B">
        <w:fldChar w:fldCharType="separate"/>
      </w:r>
      <w:r w:rsidR="00C30592" w:rsidRPr="00C30592">
        <w:t>Figure 27</w:t>
      </w:r>
      <w:r w:rsidRPr="0024258B">
        <w:fldChar w:fldCharType="end"/>
      </w:r>
      <w:r w:rsidR="00BC4031">
        <w:t>-A</w:t>
      </w:r>
      <w:r w:rsidRPr="0024258B">
        <w:t>)</w:t>
      </w:r>
      <w:r>
        <w:t>.</w:t>
      </w:r>
    </w:p>
    <w:p w14:paraId="60509443" w14:textId="77777777" w:rsidR="000644C5" w:rsidRDefault="000644C5" w:rsidP="000644C5">
      <w:pPr>
        <w:spacing w:after="0"/>
        <w:jc w:val="center"/>
      </w:pPr>
      <w:r w:rsidRPr="0024258B">
        <w:rPr>
          <w:noProof/>
          <w:lang w:eastAsia="fr-FR"/>
        </w:rPr>
        <w:lastRenderedPageBreak/>
        <w:drawing>
          <wp:inline distT="0" distB="0" distL="0" distR="0" wp14:anchorId="5948492D" wp14:editId="2A720ACE">
            <wp:extent cx="5724000" cy="5055303"/>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cstate="screen">
                      <a:extLst>
                        <a:ext uri="{28A0092B-C50C-407E-A947-70E740481C1C}">
                          <a14:useLocalDpi xmlns:a14="http://schemas.microsoft.com/office/drawing/2010/main"/>
                        </a:ext>
                      </a:extLst>
                    </a:blip>
                    <a:srcRect/>
                    <a:stretch>
                      <a:fillRect/>
                    </a:stretch>
                  </pic:blipFill>
                  <pic:spPr bwMode="auto">
                    <a:xfrm>
                      <a:off x="0" y="0"/>
                      <a:ext cx="5724000" cy="5055303"/>
                    </a:xfrm>
                    <a:prstGeom prst="rect">
                      <a:avLst/>
                    </a:prstGeom>
                    <a:noFill/>
                    <a:ln>
                      <a:noFill/>
                    </a:ln>
                  </pic:spPr>
                </pic:pic>
              </a:graphicData>
            </a:graphic>
          </wp:inline>
        </w:drawing>
      </w:r>
    </w:p>
    <w:p w14:paraId="0E54A6AF" w14:textId="62ABC203" w:rsidR="000644C5" w:rsidRPr="00933299" w:rsidRDefault="000644C5" w:rsidP="000644C5">
      <w:pPr>
        <w:jc w:val="center"/>
        <w:rPr>
          <w:i/>
          <w:iCs/>
          <w:color w:val="44546A" w:themeColor="text2"/>
          <w:sz w:val="18"/>
          <w:szCs w:val="18"/>
        </w:rPr>
      </w:pPr>
      <w:bookmarkStart w:id="2315" w:name="_Ref182059417"/>
      <w:bookmarkStart w:id="2316" w:name="_Toc186722426"/>
      <w:r w:rsidRPr="00933299">
        <w:rPr>
          <w:i/>
          <w:iCs/>
          <w:color w:val="44546A" w:themeColor="text2"/>
          <w:sz w:val="18"/>
          <w:szCs w:val="18"/>
        </w:rPr>
        <w:t xml:space="preserve">Figure </w:t>
      </w:r>
      <w:r w:rsidRPr="00933299">
        <w:rPr>
          <w:i/>
          <w:iCs/>
          <w:color w:val="44546A" w:themeColor="text2"/>
          <w:sz w:val="18"/>
          <w:szCs w:val="18"/>
        </w:rPr>
        <w:fldChar w:fldCharType="begin"/>
      </w:r>
      <w:r w:rsidRPr="00933299">
        <w:rPr>
          <w:i/>
          <w:iCs/>
          <w:color w:val="44546A" w:themeColor="text2"/>
          <w:sz w:val="18"/>
          <w:szCs w:val="18"/>
        </w:rPr>
        <w:instrText xml:space="preserve"> SEQ Figure \* ARABIC </w:instrText>
      </w:r>
      <w:r w:rsidRPr="00933299">
        <w:rPr>
          <w:i/>
          <w:iCs/>
          <w:color w:val="44546A" w:themeColor="text2"/>
          <w:sz w:val="18"/>
          <w:szCs w:val="18"/>
        </w:rPr>
        <w:fldChar w:fldCharType="separate"/>
      </w:r>
      <w:r w:rsidR="00C30592">
        <w:rPr>
          <w:i/>
          <w:iCs/>
          <w:noProof/>
          <w:color w:val="44546A" w:themeColor="text2"/>
          <w:sz w:val="18"/>
          <w:szCs w:val="18"/>
        </w:rPr>
        <w:t>27</w:t>
      </w:r>
      <w:r w:rsidRPr="00933299">
        <w:rPr>
          <w:i/>
          <w:iCs/>
          <w:color w:val="44546A" w:themeColor="text2"/>
          <w:sz w:val="18"/>
          <w:szCs w:val="18"/>
        </w:rPr>
        <w:fldChar w:fldCharType="end"/>
      </w:r>
      <w:bookmarkEnd w:id="2315"/>
      <w:r w:rsidR="00881E2D">
        <w:rPr>
          <w:i/>
          <w:iCs/>
          <w:color w:val="44546A" w:themeColor="text2"/>
          <w:sz w:val="18"/>
          <w:szCs w:val="18"/>
        </w:rPr>
        <w:t> :</w:t>
      </w:r>
      <w:r w:rsidRPr="00933299">
        <w:rPr>
          <w:i/>
          <w:iCs/>
          <w:color w:val="44546A" w:themeColor="text2"/>
          <w:sz w:val="18"/>
          <w:szCs w:val="18"/>
        </w:rPr>
        <w:t xml:space="preserve"> Etude de l’effet de mesures répétées sur la détermination de la sensibilité pour 3 configurations (A-parallèle ; B-sténopés)</w:t>
      </w:r>
      <w:bookmarkEnd w:id="2316"/>
    </w:p>
    <w:p w14:paraId="368EC6A3" w14:textId="3D06D428" w:rsidR="00277B41" w:rsidRDefault="00277B41" w:rsidP="00277B41">
      <w:pPr>
        <w:jc w:val="both"/>
      </w:pPr>
      <w:bookmarkStart w:id="2317" w:name="_Toc181034317"/>
      <w:bookmarkStart w:id="2318" w:name="_Ref183273467"/>
      <w:bookmarkStart w:id="2319" w:name="_Ref183291962"/>
      <w:r>
        <w:t xml:space="preserve">Pour les 2 séries de mesures en collimateurs sténopé au Tc-99m, pour les 2 gamma-caméras Siemens </w:t>
      </w:r>
      <w:proofErr w:type="spellStart"/>
      <w:r>
        <w:t>Intevo</w:t>
      </w:r>
      <w:proofErr w:type="spellEnd"/>
      <w:r>
        <w:t xml:space="preserve"> du centre 14, à une distance de 6 cm, </w:t>
      </w:r>
      <w:r w:rsidRPr="009A459B">
        <w:t>L</w:t>
      </w:r>
      <w:r>
        <w:t>es</w:t>
      </w:r>
      <w:r w:rsidRPr="009A459B">
        <w:t xml:space="preserve"> valeur</w:t>
      </w:r>
      <w:r>
        <w:t>s</w:t>
      </w:r>
      <w:r w:rsidRPr="009A459B">
        <w:t xml:space="preserve"> moyenne</w:t>
      </w:r>
      <w:r>
        <w:t>s</w:t>
      </w:r>
      <w:r w:rsidRPr="009A459B">
        <w:t xml:space="preserve"> de la sensibilité </w:t>
      </w:r>
      <w:r>
        <w:t>sont</w:t>
      </w:r>
      <w:r w:rsidRPr="009A459B">
        <w:t xml:space="preserve"> de </w:t>
      </w:r>
      <w:r>
        <w:t>81,72</w:t>
      </w:r>
      <w:r w:rsidRPr="009A459B">
        <w:t xml:space="preserve"> </w:t>
      </w:r>
      <w:r>
        <w:t xml:space="preserve">± </w:t>
      </w:r>
      <w:r w:rsidRPr="009A459B">
        <w:t>2</w:t>
      </w:r>
      <w:r>
        <w:t>4</w:t>
      </w:r>
      <w:r w:rsidRPr="009A459B">
        <w:t>,</w:t>
      </w:r>
      <w:r>
        <w:t>96</w:t>
      </w:r>
      <w:r w:rsidRPr="009A459B">
        <w:t xml:space="preserve"> Cps/(</w:t>
      </w:r>
      <w:proofErr w:type="spellStart"/>
      <w:r w:rsidRPr="009A459B">
        <w:t>MBq.s</w:t>
      </w:r>
      <w:proofErr w:type="spellEnd"/>
      <w:r w:rsidRPr="009A459B">
        <w:t>)</w:t>
      </w:r>
      <w:r>
        <w:t xml:space="preserve"> pour la première gamma-caméra, et de 75,88</w:t>
      </w:r>
      <w:r w:rsidRPr="009A459B">
        <w:t xml:space="preserve"> </w:t>
      </w:r>
      <w:r>
        <w:t xml:space="preserve">± </w:t>
      </w:r>
      <w:r w:rsidRPr="009A459B">
        <w:t>2</w:t>
      </w:r>
      <w:r>
        <w:t>9</w:t>
      </w:r>
      <w:r w:rsidRPr="009A459B">
        <w:t>,</w:t>
      </w:r>
      <w:r>
        <w:t>63</w:t>
      </w:r>
      <w:r w:rsidRPr="009A459B">
        <w:t xml:space="preserve"> Cps/(</w:t>
      </w:r>
      <w:proofErr w:type="spellStart"/>
      <w:r w:rsidRPr="009A459B">
        <w:t>MBq.s</w:t>
      </w:r>
      <w:proofErr w:type="spellEnd"/>
      <w:r w:rsidRPr="009A459B">
        <w:t>)</w:t>
      </w:r>
      <w:r>
        <w:t xml:space="preserve"> pour la seconde gamma-caméra </w:t>
      </w:r>
      <w:r w:rsidRPr="009A459B">
        <w:t xml:space="preserve">avec un </w:t>
      </w:r>
      <w:r>
        <w:t>facteur de couverture</w:t>
      </w:r>
      <w:r w:rsidRPr="009A459B">
        <w:t xml:space="preserve"> k =2 </w:t>
      </w:r>
      <w:r>
        <w:t xml:space="preserve">pour 95% de confiance </w:t>
      </w:r>
      <w:r w:rsidRPr="00E90A8A">
        <w:t xml:space="preserve">(cf. </w:t>
      </w:r>
      <w:r w:rsidRPr="00E90A8A">
        <w:fldChar w:fldCharType="begin"/>
      </w:r>
      <w:r w:rsidRPr="00E90A8A">
        <w:instrText xml:space="preserve"> REF _Ref182059417 \h  \* MERGEFORMAT </w:instrText>
      </w:r>
      <w:r w:rsidRPr="00E90A8A">
        <w:fldChar w:fldCharType="separate"/>
      </w:r>
      <w:r w:rsidR="00C30592" w:rsidRPr="00C30592">
        <w:t>Figure 27</w:t>
      </w:r>
      <w:r w:rsidRPr="00E90A8A">
        <w:fldChar w:fldCharType="end"/>
      </w:r>
      <w:r>
        <w:t>-B</w:t>
      </w:r>
      <w:r w:rsidRPr="00E90A8A">
        <w:t>)</w:t>
      </w:r>
      <w:r>
        <w:t>.</w:t>
      </w:r>
      <w:r w:rsidRPr="00E90A8A">
        <w:t xml:space="preserve"> </w:t>
      </w:r>
    </w:p>
    <w:p w14:paraId="608B40F8" w14:textId="77777777" w:rsidR="000644C5" w:rsidRPr="00D432B6" w:rsidRDefault="000644C5" w:rsidP="000644C5">
      <w:pPr>
        <w:jc w:val="both"/>
        <w:rPr>
          <w:lang w:eastAsia="fr-FR"/>
        </w:rPr>
      </w:pPr>
    </w:p>
    <w:p w14:paraId="02F8CE0E" w14:textId="32C19460" w:rsidR="00182A0C" w:rsidRDefault="00182A0C" w:rsidP="000644C5">
      <w:pPr>
        <w:pStyle w:val="Titre2"/>
      </w:pPr>
      <w:bookmarkStart w:id="2320" w:name="_Ref186642358"/>
      <w:bookmarkStart w:id="2321" w:name="_Toc193972816"/>
      <w:bookmarkEnd w:id="2317"/>
      <w:bookmarkEnd w:id="2318"/>
      <w:bookmarkEnd w:id="2319"/>
      <w:r>
        <w:t>Mesures du taux de fixation</w:t>
      </w:r>
      <w:bookmarkStart w:id="2322" w:name="_Titre"/>
      <w:bookmarkStart w:id="2323" w:name="_Ref183701539"/>
      <w:bookmarkEnd w:id="2312"/>
      <w:bookmarkEnd w:id="2322"/>
      <w:r>
        <w:t xml:space="preserve"> en conditions locales et standardisées</w:t>
      </w:r>
      <w:bookmarkEnd w:id="2320"/>
      <w:bookmarkEnd w:id="2321"/>
      <w:bookmarkEnd w:id="2323"/>
    </w:p>
    <w:p w14:paraId="1E05B12D" w14:textId="77777777" w:rsidR="00182A0C" w:rsidRDefault="00182A0C" w:rsidP="00182A0C">
      <w:pPr>
        <w:jc w:val="both"/>
      </w:pPr>
    </w:p>
    <w:p w14:paraId="4C4AFFA6" w14:textId="6D64C414" w:rsidR="00182A0C" w:rsidRDefault="00182A0C" w:rsidP="00182A0C">
      <w:pPr>
        <w:jc w:val="both"/>
        <w:rPr>
          <w:lang w:eastAsia="fr-FR"/>
        </w:rPr>
      </w:pPr>
      <w:r>
        <w:t>Nous avons comparé le taux de fixation obtenu par les centres avec leur protocole de routine avec le taux de fixation obtenu</w:t>
      </w:r>
      <w:r w:rsidR="00AB2FB7">
        <w:t xml:space="preserve">e avec le protocole standardisé. </w:t>
      </w:r>
      <w:r w:rsidRPr="000134B5">
        <w:t xml:space="preserve">Les résultats de la comparaison sont visualisés par </w:t>
      </w:r>
      <w:r>
        <w:t>l</w:t>
      </w:r>
      <w:r w:rsidRPr="000134B5">
        <w:t xml:space="preserve">es </w:t>
      </w:r>
      <w:r>
        <w:t xml:space="preserve">graphes de la </w:t>
      </w:r>
      <w:r>
        <w:fldChar w:fldCharType="begin"/>
      </w:r>
      <w:r>
        <w:instrText xml:space="preserve"> REF _Ref181626661 \h  \* MERGEFORMAT </w:instrText>
      </w:r>
      <w:r>
        <w:fldChar w:fldCharType="separate"/>
      </w:r>
      <w:r w:rsidR="00C30592" w:rsidRPr="00C30592">
        <w:t>Figure 28</w:t>
      </w:r>
      <w:r>
        <w:fldChar w:fldCharType="end"/>
      </w:r>
      <w:r>
        <w:t>. Deux normalisations sont réalisées</w:t>
      </w:r>
      <w:r w:rsidR="001B5345">
        <w:t xml:space="preserve"> en conditions standardisées</w:t>
      </w:r>
      <w:r>
        <w:t> : en (A) avec le fantôme F11 et en (B)</w:t>
      </w:r>
      <w:r>
        <w:rPr>
          <w:lang w:eastAsia="fr-FR"/>
        </w:rPr>
        <w:t xml:space="preserve"> avec la seringue</w:t>
      </w:r>
      <w:r w:rsidR="000644C5">
        <w:rPr>
          <w:lang w:eastAsia="fr-FR"/>
        </w:rPr>
        <w:t xml:space="preserve"> de 3 </w:t>
      </w:r>
      <w:proofErr w:type="spellStart"/>
      <w:r w:rsidR="000644C5">
        <w:rPr>
          <w:lang w:eastAsia="fr-FR"/>
        </w:rPr>
        <w:t>mL</w:t>
      </w:r>
      <w:proofErr w:type="spellEnd"/>
      <w:r w:rsidR="000644C5">
        <w:rPr>
          <w:lang w:eastAsia="fr-FR"/>
        </w:rPr>
        <w:t xml:space="preserve"> de volume actif</w:t>
      </w:r>
      <w:r>
        <w:rPr>
          <w:lang w:eastAsia="fr-FR"/>
        </w:rPr>
        <w:t>. L</w:t>
      </w:r>
      <w:r w:rsidRPr="000134B5">
        <w:rPr>
          <w:lang w:eastAsia="fr-FR"/>
        </w:rPr>
        <w:t xml:space="preserve">es radionucléides </w:t>
      </w:r>
      <w:r>
        <w:t>Tc</w:t>
      </w:r>
      <w:r>
        <w:noBreakHyphen/>
        <w:t>99m</w:t>
      </w:r>
      <w:r w:rsidRPr="000134B5">
        <w:rPr>
          <w:lang w:eastAsia="fr-FR"/>
        </w:rPr>
        <w:t xml:space="preserve"> et I-123 sont étudiés indépendamment.</w:t>
      </w:r>
      <w:r>
        <w:rPr>
          <w:lang w:eastAsia="fr-FR"/>
        </w:rPr>
        <w:t xml:space="preserve"> Le taux de fixation attendu idéalement doit être proche de 1.</w:t>
      </w:r>
    </w:p>
    <w:p w14:paraId="087EC9DA" w14:textId="77777777" w:rsidR="00764158" w:rsidRDefault="00764158" w:rsidP="005A102D">
      <w:pPr>
        <w:jc w:val="both"/>
        <w:rPr>
          <w:highlight w:val="yellow"/>
        </w:rPr>
      </w:pPr>
    </w:p>
    <w:p w14:paraId="166B24A4" w14:textId="4897F42A" w:rsidR="005A102D" w:rsidRPr="005A102D" w:rsidRDefault="005A102D" w:rsidP="005A102D">
      <w:pPr>
        <w:jc w:val="both"/>
        <w:rPr>
          <w:highlight w:val="yellow"/>
        </w:rPr>
      </w:pPr>
      <w:r w:rsidRPr="001B5345">
        <w:rPr>
          <w:highlight w:val="yellow"/>
        </w:rPr>
        <w:t>Quelques commentaires ? le reste est parti en discussion…</w:t>
      </w:r>
    </w:p>
    <w:p w14:paraId="27695210" w14:textId="77777777" w:rsidR="005A102D" w:rsidRPr="005A102D" w:rsidRDefault="005A102D" w:rsidP="005A102D">
      <w:pPr>
        <w:jc w:val="both"/>
        <w:rPr>
          <w:highlight w:val="yellow"/>
        </w:rPr>
      </w:pPr>
      <w:r w:rsidRPr="005A102D">
        <w:rPr>
          <w:highlight w:val="yellow"/>
        </w:rPr>
        <w:t>La taille des points indique si le fantôme correspondant était rempli de manière homogène ou non homogène.</w:t>
      </w:r>
    </w:p>
    <w:p w14:paraId="14BFD2A9" w14:textId="5EEE9566" w:rsidR="005A102D" w:rsidRDefault="005A102D" w:rsidP="00182A0C">
      <w:pPr>
        <w:jc w:val="both"/>
        <w:rPr>
          <w:lang w:eastAsia="fr-FR"/>
        </w:rPr>
      </w:pPr>
      <w:r w:rsidRPr="005A102D">
        <w:rPr>
          <w:highlight w:val="yellow"/>
          <w:lang w:eastAsia="fr-FR"/>
        </w:rPr>
        <w:t>Test de Wilcoxon</w:t>
      </w:r>
    </w:p>
    <w:p w14:paraId="01E65B20" w14:textId="77777777" w:rsidR="00764158" w:rsidRDefault="00764158" w:rsidP="00182A0C">
      <w:pPr>
        <w:jc w:val="both"/>
        <w:rPr>
          <w:lang w:eastAsia="fr-FR"/>
        </w:rPr>
      </w:pPr>
    </w:p>
    <w:p w14:paraId="16F58CB6" w14:textId="77777777" w:rsidR="00182A0C" w:rsidRDefault="00182A0C" w:rsidP="00764158">
      <w:pPr>
        <w:spacing w:after="0"/>
        <w:jc w:val="center"/>
        <w:rPr>
          <w:lang w:eastAsia="fr-FR"/>
        </w:rPr>
      </w:pPr>
      <w:r>
        <w:rPr>
          <w:noProof/>
          <w:lang w:eastAsia="fr-FR"/>
        </w:rPr>
        <w:lastRenderedPageBreak/>
        <w:drawing>
          <wp:inline distT="0" distB="0" distL="0" distR="0" wp14:anchorId="377CB87F" wp14:editId="47181847">
            <wp:extent cx="6336000" cy="4575603"/>
            <wp:effectExtent l="0" t="0" r="8255" b="0"/>
            <wp:docPr id="95" name="Imag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6" cstate="screen">
                      <a:extLst>
                        <a:ext uri="{28A0092B-C50C-407E-A947-70E740481C1C}">
                          <a14:useLocalDpi xmlns:a14="http://schemas.microsoft.com/office/drawing/2010/main"/>
                        </a:ext>
                      </a:extLst>
                    </a:blip>
                    <a:srcRect r="3129"/>
                    <a:stretch/>
                  </pic:blipFill>
                  <pic:spPr bwMode="auto">
                    <a:xfrm>
                      <a:off x="0" y="0"/>
                      <a:ext cx="6336000" cy="4575603"/>
                    </a:xfrm>
                    <a:prstGeom prst="rect">
                      <a:avLst/>
                    </a:prstGeom>
                    <a:noFill/>
                    <a:ln>
                      <a:noFill/>
                    </a:ln>
                    <a:extLst>
                      <a:ext uri="{53640926-AAD7-44D8-BBD7-CCE9431645EC}">
                        <a14:shadowObscured xmlns:a14="http://schemas.microsoft.com/office/drawing/2010/main"/>
                      </a:ext>
                    </a:extLst>
                  </pic:spPr>
                </pic:pic>
              </a:graphicData>
            </a:graphic>
          </wp:inline>
        </w:drawing>
      </w:r>
    </w:p>
    <w:p w14:paraId="6523E793" w14:textId="7E125A8A" w:rsidR="00182A0C" w:rsidRPr="00933299" w:rsidRDefault="00182A0C" w:rsidP="00182A0C">
      <w:pPr>
        <w:ind w:left="426" w:right="707"/>
        <w:jc w:val="both"/>
        <w:rPr>
          <w:i/>
          <w:iCs/>
          <w:color w:val="44546A" w:themeColor="text2"/>
          <w:sz w:val="18"/>
          <w:szCs w:val="18"/>
        </w:rPr>
      </w:pPr>
      <w:bookmarkStart w:id="2324" w:name="_Ref181626661"/>
      <w:bookmarkStart w:id="2325" w:name="_Toc186722427"/>
      <w:r w:rsidRPr="00933299">
        <w:rPr>
          <w:i/>
          <w:iCs/>
          <w:color w:val="44546A" w:themeColor="text2"/>
          <w:sz w:val="18"/>
          <w:szCs w:val="18"/>
        </w:rPr>
        <w:t xml:space="preserve">Figure </w:t>
      </w:r>
      <w:r w:rsidRPr="00933299">
        <w:rPr>
          <w:i/>
          <w:iCs/>
          <w:color w:val="44546A" w:themeColor="text2"/>
          <w:sz w:val="18"/>
          <w:szCs w:val="18"/>
        </w:rPr>
        <w:fldChar w:fldCharType="begin"/>
      </w:r>
      <w:r w:rsidRPr="00933299">
        <w:rPr>
          <w:i/>
          <w:iCs/>
          <w:color w:val="44546A" w:themeColor="text2"/>
          <w:sz w:val="18"/>
          <w:szCs w:val="18"/>
        </w:rPr>
        <w:instrText xml:space="preserve"> SEQ Figure \* ARABIC </w:instrText>
      </w:r>
      <w:r w:rsidRPr="00933299">
        <w:rPr>
          <w:i/>
          <w:iCs/>
          <w:color w:val="44546A" w:themeColor="text2"/>
          <w:sz w:val="18"/>
          <w:szCs w:val="18"/>
        </w:rPr>
        <w:fldChar w:fldCharType="separate"/>
      </w:r>
      <w:r w:rsidR="00C30592">
        <w:rPr>
          <w:i/>
          <w:iCs/>
          <w:noProof/>
          <w:color w:val="44546A" w:themeColor="text2"/>
          <w:sz w:val="18"/>
          <w:szCs w:val="18"/>
        </w:rPr>
        <w:t>28</w:t>
      </w:r>
      <w:r w:rsidRPr="00933299">
        <w:rPr>
          <w:i/>
          <w:iCs/>
          <w:color w:val="44546A" w:themeColor="text2"/>
          <w:sz w:val="18"/>
          <w:szCs w:val="18"/>
        </w:rPr>
        <w:fldChar w:fldCharType="end"/>
      </w:r>
      <w:bookmarkEnd w:id="2324"/>
      <w:r w:rsidR="00881E2D">
        <w:rPr>
          <w:i/>
          <w:iCs/>
          <w:color w:val="44546A" w:themeColor="text2"/>
          <w:sz w:val="18"/>
          <w:szCs w:val="18"/>
        </w:rPr>
        <w:t> :</w:t>
      </w:r>
      <w:r w:rsidRPr="00933299">
        <w:rPr>
          <w:i/>
          <w:iCs/>
          <w:color w:val="44546A" w:themeColor="text2"/>
          <w:sz w:val="18"/>
          <w:szCs w:val="18"/>
        </w:rPr>
        <w:t xml:space="preserve"> Taux de fixation locaux </w:t>
      </w:r>
      <w:r w:rsidR="001B5345">
        <w:rPr>
          <w:i/>
          <w:iCs/>
          <w:color w:val="44546A" w:themeColor="text2"/>
          <w:sz w:val="18"/>
          <w:szCs w:val="18"/>
        </w:rPr>
        <w:t>versus</w:t>
      </w:r>
      <w:r w:rsidRPr="00933299">
        <w:rPr>
          <w:i/>
          <w:iCs/>
          <w:color w:val="44546A" w:themeColor="text2"/>
          <w:sz w:val="18"/>
          <w:szCs w:val="18"/>
        </w:rPr>
        <w:t xml:space="preserve"> standardisé</w:t>
      </w:r>
      <w:r w:rsidR="001B5345">
        <w:rPr>
          <w:i/>
          <w:iCs/>
          <w:color w:val="44546A" w:themeColor="text2"/>
          <w:sz w:val="18"/>
          <w:szCs w:val="18"/>
        </w:rPr>
        <w:t>s en collimateurs parallèles, avec</w:t>
      </w:r>
      <w:r w:rsidR="005A102D">
        <w:rPr>
          <w:i/>
          <w:iCs/>
          <w:color w:val="44546A" w:themeColor="text2"/>
          <w:sz w:val="18"/>
          <w:szCs w:val="18"/>
        </w:rPr>
        <w:t>,</w:t>
      </w:r>
      <w:r w:rsidR="001B5345">
        <w:rPr>
          <w:i/>
          <w:iCs/>
          <w:color w:val="44546A" w:themeColor="text2"/>
          <w:sz w:val="18"/>
          <w:szCs w:val="18"/>
        </w:rPr>
        <w:t xml:space="preserve"> en conditions standard </w:t>
      </w:r>
      <w:r w:rsidR="005A102D">
        <w:rPr>
          <w:i/>
          <w:iCs/>
          <w:color w:val="44546A" w:themeColor="text2"/>
          <w:sz w:val="18"/>
          <w:szCs w:val="18"/>
        </w:rPr>
        <w:t xml:space="preserve">une </w:t>
      </w:r>
      <w:r w:rsidRPr="00933299">
        <w:rPr>
          <w:i/>
          <w:iCs/>
          <w:color w:val="44546A" w:themeColor="text2"/>
          <w:sz w:val="18"/>
          <w:szCs w:val="18"/>
        </w:rPr>
        <w:t xml:space="preserve">normalisation </w:t>
      </w:r>
      <w:r w:rsidR="001B5345">
        <w:rPr>
          <w:i/>
          <w:iCs/>
          <w:color w:val="44546A" w:themeColor="text2"/>
          <w:sz w:val="18"/>
          <w:szCs w:val="18"/>
        </w:rPr>
        <w:t xml:space="preserve">par le fantôme F11 (A) </w:t>
      </w:r>
      <w:r w:rsidRPr="00933299">
        <w:rPr>
          <w:i/>
          <w:iCs/>
          <w:color w:val="44546A" w:themeColor="text2"/>
          <w:sz w:val="18"/>
          <w:szCs w:val="18"/>
        </w:rPr>
        <w:t xml:space="preserve">ou </w:t>
      </w:r>
      <w:r w:rsidR="001B5345">
        <w:rPr>
          <w:i/>
          <w:iCs/>
          <w:color w:val="44546A" w:themeColor="text2"/>
          <w:sz w:val="18"/>
          <w:szCs w:val="18"/>
        </w:rPr>
        <w:t xml:space="preserve">par </w:t>
      </w:r>
      <w:r w:rsidRPr="00933299">
        <w:rPr>
          <w:i/>
          <w:iCs/>
          <w:color w:val="44546A" w:themeColor="text2"/>
          <w:sz w:val="18"/>
          <w:szCs w:val="18"/>
        </w:rPr>
        <w:t>la seringue</w:t>
      </w:r>
      <w:r w:rsidR="001B5345">
        <w:rPr>
          <w:i/>
          <w:iCs/>
          <w:color w:val="44546A" w:themeColor="text2"/>
          <w:sz w:val="18"/>
          <w:szCs w:val="18"/>
        </w:rPr>
        <w:t xml:space="preserve"> de 3 </w:t>
      </w:r>
      <w:proofErr w:type="spellStart"/>
      <w:r w:rsidR="001B5345">
        <w:rPr>
          <w:i/>
          <w:iCs/>
          <w:color w:val="44546A" w:themeColor="text2"/>
          <w:sz w:val="18"/>
          <w:szCs w:val="18"/>
        </w:rPr>
        <w:t>mL</w:t>
      </w:r>
      <w:proofErr w:type="spellEnd"/>
      <w:r w:rsidR="001B5345">
        <w:rPr>
          <w:i/>
          <w:iCs/>
          <w:color w:val="44546A" w:themeColor="text2"/>
          <w:sz w:val="18"/>
          <w:szCs w:val="18"/>
        </w:rPr>
        <w:t xml:space="preserve"> de volume actif </w:t>
      </w:r>
      <w:r w:rsidRPr="00933299">
        <w:rPr>
          <w:i/>
          <w:iCs/>
          <w:color w:val="44546A" w:themeColor="text2"/>
          <w:sz w:val="18"/>
          <w:szCs w:val="18"/>
        </w:rPr>
        <w:t>(B).</w:t>
      </w:r>
      <w:bookmarkEnd w:id="2325"/>
      <w:r w:rsidRPr="00933299">
        <w:rPr>
          <w:i/>
          <w:iCs/>
          <w:color w:val="44546A" w:themeColor="text2"/>
          <w:sz w:val="18"/>
          <w:szCs w:val="18"/>
        </w:rPr>
        <w:t xml:space="preserve"> </w:t>
      </w:r>
    </w:p>
    <w:p w14:paraId="254A8929" w14:textId="334A3B9A" w:rsidR="00182A0C" w:rsidRPr="00764158" w:rsidRDefault="00182A0C" w:rsidP="00764158">
      <w:pPr>
        <w:jc w:val="both"/>
      </w:pPr>
      <w:bookmarkStart w:id="2326" w:name="_Ref183466354"/>
    </w:p>
    <w:p w14:paraId="364E84FE" w14:textId="1CE6D4DD" w:rsidR="00BA0923" w:rsidRDefault="00BA0923" w:rsidP="00BA0923">
      <w:pPr>
        <w:pStyle w:val="Titre2"/>
      </w:pPr>
      <w:bookmarkStart w:id="2327" w:name="_Toc193972817"/>
      <w:bookmarkEnd w:id="2326"/>
      <w:r>
        <w:t>Autres paramètres influençant les mesures de sensibilité et de fixation</w:t>
      </w:r>
      <w:bookmarkEnd w:id="2327"/>
    </w:p>
    <w:p w14:paraId="223A2D84" w14:textId="77777777" w:rsidR="00811736" w:rsidRDefault="00811736" w:rsidP="00811736">
      <w:pPr>
        <w:jc w:val="both"/>
      </w:pPr>
    </w:p>
    <w:p w14:paraId="7D50C921" w14:textId="16D270B2" w:rsidR="00BA0923" w:rsidRDefault="00651446" w:rsidP="00BA0923">
      <w:pPr>
        <w:pStyle w:val="Titre3"/>
      </w:pPr>
      <w:bookmarkStart w:id="2328" w:name="_Toc193972818"/>
      <w:r>
        <w:t>Qualité du r</w:t>
      </w:r>
      <w:r w:rsidR="00BA0923">
        <w:t>emplissage des fantômes</w:t>
      </w:r>
      <w:bookmarkEnd w:id="2328"/>
      <w:r w:rsidR="00BA0923">
        <w:t xml:space="preserve"> </w:t>
      </w:r>
    </w:p>
    <w:p w14:paraId="1F40F46C" w14:textId="551E3892" w:rsidR="00BA0923" w:rsidRDefault="00BA0923" w:rsidP="00BA0923">
      <w:pPr>
        <w:jc w:val="both"/>
      </w:pPr>
    </w:p>
    <w:p w14:paraId="07D64F80" w14:textId="68F4E8F0" w:rsidR="00811736" w:rsidRDefault="00811736" w:rsidP="00811736">
      <w:pPr>
        <w:jc w:val="both"/>
      </w:pPr>
      <w:r>
        <w:t xml:space="preserve">Certains fantômes de l’étude se sont avérés être remplis de manière inhomogène, comme par exemple sur la </w:t>
      </w:r>
      <w:r>
        <w:fldChar w:fldCharType="begin"/>
      </w:r>
      <w:r>
        <w:instrText xml:space="preserve"> REF _Ref182475211 \h </w:instrText>
      </w:r>
      <w:r>
        <w:fldChar w:fldCharType="separate"/>
      </w:r>
      <w:r w:rsidR="00C30592">
        <w:t xml:space="preserve">Figure </w:t>
      </w:r>
      <w:r w:rsidR="00C30592">
        <w:rPr>
          <w:noProof/>
        </w:rPr>
        <w:t>29</w:t>
      </w:r>
      <w:r>
        <w:fldChar w:fldCharType="end"/>
      </w:r>
      <w:r>
        <w:t>. Nous avons considéré que les fantômes étaient remplis de façon inhomogène lorsque la distance entre les centres de masse à 40% (CDM</w:t>
      </w:r>
      <w:r w:rsidRPr="0082112F">
        <w:rPr>
          <w:vertAlign w:val="subscript"/>
        </w:rPr>
        <w:t>40%</w:t>
      </w:r>
      <w:r>
        <w:t>) et celui à 5% (CDM</w:t>
      </w:r>
      <w:r w:rsidRPr="0082112F">
        <w:rPr>
          <w:vertAlign w:val="subscript"/>
        </w:rPr>
        <w:t>5%</w:t>
      </w:r>
      <w:r>
        <w:t xml:space="preserve">) dépassait 5 </w:t>
      </w:r>
      <w:proofErr w:type="spellStart"/>
      <w:r>
        <w:t>mm.</w:t>
      </w:r>
      <w:proofErr w:type="spellEnd"/>
      <w:r w:rsidRPr="00811736">
        <w:t xml:space="preserve"> </w:t>
      </w:r>
      <w:r>
        <w:t xml:space="preserve">Ce critère a permis d’identifier les images pour lesquelles les fantômes présentaient un remplissage inhomogène (cf. </w:t>
      </w:r>
      <w:r>
        <w:fldChar w:fldCharType="begin"/>
      </w:r>
      <w:r>
        <w:instrText xml:space="preserve"> REF _Ref186646774 \h  \* MERGEFORMAT </w:instrText>
      </w:r>
      <w:r>
        <w:fldChar w:fldCharType="separate"/>
      </w:r>
      <w:r w:rsidR="00C30592" w:rsidRPr="00C30592">
        <w:t>Tableau 35</w:t>
      </w:r>
      <w:r>
        <w:fldChar w:fldCharType="end"/>
      </w:r>
      <w:r>
        <w:t>).</w:t>
      </w:r>
    </w:p>
    <w:tbl>
      <w:tblPr>
        <w:tblStyle w:val="Grilledutableau"/>
        <w:tblW w:w="101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27"/>
        <w:gridCol w:w="4578"/>
      </w:tblGrid>
      <w:tr w:rsidR="00811736" w14:paraId="2CC4D165" w14:textId="77777777" w:rsidTr="00554777">
        <w:tc>
          <w:tcPr>
            <w:tcW w:w="5527" w:type="dxa"/>
          </w:tcPr>
          <w:p w14:paraId="715253D3" w14:textId="77777777" w:rsidR="00811736" w:rsidRDefault="00811736" w:rsidP="00811736">
            <w:pPr>
              <w:jc w:val="center"/>
            </w:pPr>
            <w:r>
              <w:rPr>
                <w:noProof/>
                <w:lang w:eastAsia="fr-FR"/>
              </w:rPr>
              <w:drawing>
                <wp:inline distT="0" distB="0" distL="0" distR="0" wp14:anchorId="2C8EFE07" wp14:editId="07459E91">
                  <wp:extent cx="1610356" cy="1620000"/>
                  <wp:effectExtent l="0" t="0" r="9525" b="0"/>
                  <wp:docPr id="1231516563" name="Image 1231516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cstate="print">
                            <a:extLst>
                              <a:ext uri="{28A0092B-C50C-407E-A947-70E740481C1C}">
                                <a14:useLocalDpi xmlns:a14="http://schemas.microsoft.com/office/drawing/2010/main"/>
                              </a:ext>
                            </a:extLst>
                          </a:blip>
                          <a:srcRect/>
                          <a:stretch/>
                        </pic:blipFill>
                        <pic:spPr bwMode="auto">
                          <a:xfrm>
                            <a:off x="0" y="0"/>
                            <a:ext cx="1610356" cy="1620000"/>
                          </a:xfrm>
                          <a:prstGeom prst="rect">
                            <a:avLst/>
                          </a:prstGeom>
                          <a:ln>
                            <a:noFill/>
                          </a:ln>
                          <a:extLst>
                            <a:ext uri="{53640926-AAD7-44D8-BBD7-CCE9431645EC}">
                              <a14:shadowObscured xmlns:a14="http://schemas.microsoft.com/office/drawing/2010/main"/>
                            </a:ext>
                          </a:extLst>
                        </pic:spPr>
                      </pic:pic>
                    </a:graphicData>
                  </a:graphic>
                </wp:inline>
              </w:drawing>
            </w:r>
            <w:r w:rsidR="00554777">
              <w:t xml:space="preserve"> </w:t>
            </w:r>
            <w:r>
              <w:t xml:space="preserve"> </w:t>
            </w:r>
            <w:r w:rsidRPr="00CF7BEC">
              <w:rPr>
                <w:noProof/>
                <w:lang w:eastAsia="fr-FR"/>
              </w:rPr>
              <w:drawing>
                <wp:inline distT="0" distB="0" distL="0" distR="0" wp14:anchorId="0F091DEC" wp14:editId="334767BB">
                  <wp:extent cx="1620000" cy="1620000"/>
                  <wp:effectExtent l="0" t="0" r="0" b="0"/>
                  <wp:docPr id="2046542769" name="Image 2046542769" descr="C:\Users\4025644\Desktop\17_L_GC10_PI_I30001_D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4025644\Desktop\17_L_GC10_PI_I30001_DS.jpg"/>
                          <pic:cNvPicPr>
                            <a:picLocks noChangeAspect="1" noChangeArrowheads="1"/>
                          </pic:cNvPicPr>
                        </pic:nvPicPr>
                        <pic:blipFill>
                          <a:blip r:embed="rId68">
                            <a:extLst>
                              <a:ext uri="{28A0092B-C50C-407E-A947-70E740481C1C}">
                                <a14:useLocalDpi xmlns:a14="http://schemas.microsoft.com/office/drawing/2010/main"/>
                              </a:ext>
                            </a:extLst>
                          </a:blip>
                          <a:srcRect/>
                          <a:stretch>
                            <a:fillRect/>
                          </a:stretch>
                        </pic:blipFill>
                        <pic:spPr bwMode="auto">
                          <a:xfrm>
                            <a:off x="0" y="0"/>
                            <a:ext cx="1620000" cy="1620000"/>
                          </a:xfrm>
                          <a:prstGeom prst="rect">
                            <a:avLst/>
                          </a:prstGeom>
                          <a:noFill/>
                          <a:ln>
                            <a:noFill/>
                          </a:ln>
                        </pic:spPr>
                      </pic:pic>
                    </a:graphicData>
                  </a:graphic>
                </wp:inline>
              </w:drawing>
            </w:r>
          </w:p>
          <w:p w14:paraId="442EEB3B" w14:textId="5B147378" w:rsidR="00554777" w:rsidRDefault="00554777" w:rsidP="00554777">
            <w:pPr>
              <w:pStyle w:val="Lgende"/>
              <w:spacing w:after="0"/>
              <w:ind w:left="-142"/>
              <w:jc w:val="center"/>
            </w:pPr>
            <w:bookmarkStart w:id="2329" w:name="_Ref182475211"/>
            <w:bookmarkStart w:id="2330" w:name="_Toc186722428"/>
            <w:r>
              <w:t xml:space="preserve">Figure </w:t>
            </w:r>
            <w:fldSimple w:instr=" SEQ Figure \* ARABIC ">
              <w:r w:rsidR="00C30592">
                <w:rPr>
                  <w:noProof/>
                </w:rPr>
                <w:t>29</w:t>
              </w:r>
            </w:fldSimple>
            <w:bookmarkEnd w:id="2329"/>
            <w:r w:rsidR="00881E2D">
              <w:rPr>
                <w:noProof/>
              </w:rPr>
              <w:t> </w:t>
            </w:r>
            <w:r w:rsidR="00881E2D">
              <w:t>:</w:t>
            </w:r>
            <w:r>
              <w:t xml:space="preserve"> Images de fantômes remplis de manière inhomogène : un lobe est plus actif que l’autre (à gauche) et l’I-123 s’est accumulé sur les parois notamment autour de l’isthme et au fond du fantôme (à droite)</w:t>
            </w:r>
            <w:bookmarkEnd w:id="2330"/>
          </w:p>
        </w:tc>
        <w:tc>
          <w:tcPr>
            <w:tcW w:w="4578" w:type="dxa"/>
          </w:tcPr>
          <w:p w14:paraId="44EABACB" w14:textId="58CC75B9" w:rsidR="00811736" w:rsidRDefault="00811736" w:rsidP="00811736">
            <w:pPr>
              <w:jc w:val="both"/>
            </w:pPr>
          </w:p>
          <w:p w14:paraId="36CD1F83" w14:textId="77777777" w:rsidR="00554777" w:rsidRDefault="00554777" w:rsidP="00811736">
            <w:pPr>
              <w:jc w:val="both"/>
            </w:pPr>
          </w:p>
          <w:tbl>
            <w:tblPr>
              <w:tblStyle w:val="Montableau"/>
              <w:tblW w:w="4352" w:type="dxa"/>
              <w:jc w:val="center"/>
              <w:tblLook w:val="04A0" w:firstRow="1" w:lastRow="0" w:firstColumn="1" w:lastColumn="0" w:noHBand="0" w:noVBand="1"/>
            </w:tblPr>
            <w:tblGrid>
              <w:gridCol w:w="1508"/>
              <w:gridCol w:w="1422"/>
              <w:gridCol w:w="1422"/>
            </w:tblGrid>
            <w:tr w:rsidR="00554777" w14:paraId="547ABF91" w14:textId="77777777" w:rsidTr="00DF57B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08" w:type="dxa"/>
                  <w:vMerge w:val="restart"/>
                </w:tcPr>
                <w:p w14:paraId="05335810" w14:textId="77777777" w:rsidR="00554777" w:rsidRDefault="00554777" w:rsidP="00554777">
                  <w:pPr>
                    <w:jc w:val="center"/>
                  </w:pPr>
                  <w:r>
                    <w:t>Remplissage des fantômes</w:t>
                  </w:r>
                </w:p>
              </w:tc>
              <w:tc>
                <w:tcPr>
                  <w:tcW w:w="2844" w:type="dxa"/>
                  <w:gridSpan w:val="2"/>
                </w:tcPr>
                <w:p w14:paraId="1DC61E07" w14:textId="77777777" w:rsidR="00554777" w:rsidRDefault="00554777" w:rsidP="00554777">
                  <w:pPr>
                    <w:jc w:val="center"/>
                    <w:cnfStyle w:val="100000000000" w:firstRow="1" w:lastRow="0" w:firstColumn="0" w:lastColumn="0" w:oddVBand="0" w:evenVBand="0" w:oddHBand="0" w:evenHBand="0" w:firstRowFirstColumn="0" w:firstRowLastColumn="0" w:lastRowFirstColumn="0" w:lastRowLastColumn="0"/>
                  </w:pPr>
                  <w:r>
                    <w:t>Protocole</w:t>
                  </w:r>
                </w:p>
              </w:tc>
            </w:tr>
            <w:tr w:rsidR="00554777" w14:paraId="41EE4368" w14:textId="77777777" w:rsidTr="00DF5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08" w:type="dxa"/>
                  <w:vMerge/>
                </w:tcPr>
                <w:p w14:paraId="04141364" w14:textId="77777777" w:rsidR="00554777" w:rsidRDefault="00554777" w:rsidP="00554777">
                  <w:pPr>
                    <w:jc w:val="center"/>
                  </w:pPr>
                </w:p>
              </w:tc>
              <w:tc>
                <w:tcPr>
                  <w:tcW w:w="1422" w:type="dxa"/>
                  <w:shd w:val="clear" w:color="auto" w:fill="5B9BD5" w:themeFill="accent5"/>
                </w:tcPr>
                <w:p w14:paraId="1138A485" w14:textId="77777777" w:rsidR="00554777" w:rsidRPr="00FD59E5" w:rsidRDefault="00554777" w:rsidP="00554777">
                  <w:pPr>
                    <w:jc w:val="center"/>
                    <w:cnfStyle w:val="000000100000" w:firstRow="0" w:lastRow="0" w:firstColumn="0" w:lastColumn="0" w:oddVBand="0" w:evenVBand="0" w:oddHBand="1" w:evenHBand="0" w:firstRowFirstColumn="0" w:firstRowLastColumn="0" w:lastRowFirstColumn="0" w:lastRowLastColumn="0"/>
                    <w:rPr>
                      <w:b/>
                      <w:color w:val="FFFFFF" w:themeColor="background1"/>
                    </w:rPr>
                  </w:pPr>
                  <w:r w:rsidRPr="00FD59E5">
                    <w:rPr>
                      <w:b/>
                      <w:color w:val="FFFFFF" w:themeColor="background1"/>
                    </w:rPr>
                    <w:t>Local</w:t>
                  </w:r>
                </w:p>
                <w:p w14:paraId="450C36D7" w14:textId="77777777" w:rsidR="00554777" w:rsidRPr="00FD59E5" w:rsidRDefault="00554777" w:rsidP="00554777">
                  <w:pPr>
                    <w:jc w:val="center"/>
                    <w:cnfStyle w:val="000000100000" w:firstRow="0" w:lastRow="0" w:firstColumn="0" w:lastColumn="0" w:oddVBand="0" w:evenVBand="0" w:oddHBand="1" w:evenHBand="0" w:firstRowFirstColumn="0" w:firstRowLastColumn="0" w:lastRowFirstColumn="0" w:lastRowLastColumn="0"/>
                    <w:rPr>
                      <w:color w:val="FFFFFF" w:themeColor="background1"/>
                    </w:rPr>
                  </w:pPr>
                  <w:r w:rsidRPr="00FD59E5">
                    <w:rPr>
                      <w:color w:val="FFFFFF" w:themeColor="background1"/>
                    </w:rPr>
                    <w:t>(total = 350)</w:t>
                  </w:r>
                </w:p>
              </w:tc>
              <w:tc>
                <w:tcPr>
                  <w:tcW w:w="1422" w:type="dxa"/>
                  <w:shd w:val="clear" w:color="auto" w:fill="5B9BD5" w:themeFill="accent5"/>
                </w:tcPr>
                <w:p w14:paraId="00A0BC9D" w14:textId="77777777" w:rsidR="00554777" w:rsidRPr="00FD59E5" w:rsidRDefault="00554777" w:rsidP="00554777">
                  <w:pPr>
                    <w:jc w:val="center"/>
                    <w:cnfStyle w:val="000000100000" w:firstRow="0" w:lastRow="0" w:firstColumn="0" w:lastColumn="0" w:oddVBand="0" w:evenVBand="0" w:oddHBand="1" w:evenHBand="0" w:firstRowFirstColumn="0" w:firstRowLastColumn="0" w:lastRowFirstColumn="0" w:lastRowLastColumn="0"/>
                    <w:rPr>
                      <w:b/>
                      <w:color w:val="FFFFFF" w:themeColor="background1"/>
                    </w:rPr>
                  </w:pPr>
                  <w:r w:rsidRPr="00FD59E5">
                    <w:rPr>
                      <w:b/>
                      <w:color w:val="FFFFFF" w:themeColor="background1"/>
                    </w:rPr>
                    <w:t>Standard</w:t>
                  </w:r>
                </w:p>
                <w:p w14:paraId="317072BB" w14:textId="77777777" w:rsidR="00554777" w:rsidRPr="00FD59E5" w:rsidRDefault="00554777" w:rsidP="00554777">
                  <w:pPr>
                    <w:jc w:val="center"/>
                    <w:cnfStyle w:val="000000100000" w:firstRow="0" w:lastRow="0" w:firstColumn="0" w:lastColumn="0" w:oddVBand="0" w:evenVBand="0" w:oddHBand="1" w:evenHBand="0" w:firstRowFirstColumn="0" w:firstRowLastColumn="0" w:lastRowFirstColumn="0" w:lastRowLastColumn="0"/>
                    <w:rPr>
                      <w:color w:val="FFFFFF" w:themeColor="background1"/>
                    </w:rPr>
                  </w:pPr>
                  <w:r w:rsidRPr="00FD59E5">
                    <w:rPr>
                      <w:color w:val="FFFFFF" w:themeColor="background1"/>
                    </w:rPr>
                    <w:t>(total = 350)</w:t>
                  </w:r>
                </w:p>
              </w:tc>
            </w:tr>
            <w:tr w:rsidR="00554777" w14:paraId="3D4AFD0D" w14:textId="77777777" w:rsidTr="00DF57B8">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08" w:type="dxa"/>
                </w:tcPr>
                <w:p w14:paraId="6C9CB918" w14:textId="77777777" w:rsidR="00554777" w:rsidRDefault="00554777" w:rsidP="00554777">
                  <w:pPr>
                    <w:jc w:val="center"/>
                  </w:pPr>
                  <w:r>
                    <w:t>Inhomogène</w:t>
                  </w:r>
                </w:p>
              </w:tc>
              <w:tc>
                <w:tcPr>
                  <w:tcW w:w="1422" w:type="dxa"/>
                </w:tcPr>
                <w:p w14:paraId="5375BAD0" w14:textId="77777777" w:rsidR="00554777" w:rsidRDefault="00554777" w:rsidP="00554777">
                  <w:pPr>
                    <w:jc w:val="center"/>
                    <w:cnfStyle w:val="000000010000" w:firstRow="0" w:lastRow="0" w:firstColumn="0" w:lastColumn="0" w:oddVBand="0" w:evenVBand="0" w:oddHBand="0" w:evenHBand="1" w:firstRowFirstColumn="0" w:firstRowLastColumn="0" w:lastRowFirstColumn="0" w:lastRowLastColumn="0"/>
                  </w:pPr>
                  <w:r>
                    <w:t>17</w:t>
                  </w:r>
                </w:p>
              </w:tc>
              <w:tc>
                <w:tcPr>
                  <w:tcW w:w="1422" w:type="dxa"/>
                </w:tcPr>
                <w:p w14:paraId="668CA962" w14:textId="77777777" w:rsidR="00554777" w:rsidRDefault="00554777" w:rsidP="00554777">
                  <w:pPr>
                    <w:jc w:val="center"/>
                    <w:cnfStyle w:val="000000010000" w:firstRow="0" w:lastRow="0" w:firstColumn="0" w:lastColumn="0" w:oddVBand="0" w:evenVBand="0" w:oddHBand="0" w:evenHBand="1" w:firstRowFirstColumn="0" w:firstRowLastColumn="0" w:lastRowFirstColumn="0" w:lastRowLastColumn="0"/>
                  </w:pPr>
                  <w:r>
                    <w:t>19</w:t>
                  </w:r>
                </w:p>
              </w:tc>
            </w:tr>
            <w:tr w:rsidR="00554777" w14:paraId="7B94885E" w14:textId="77777777" w:rsidTr="00DF5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08" w:type="dxa"/>
                </w:tcPr>
                <w:p w14:paraId="00DABD82" w14:textId="77777777" w:rsidR="00554777" w:rsidRDefault="00554777" w:rsidP="00554777">
                  <w:pPr>
                    <w:jc w:val="center"/>
                  </w:pPr>
                  <w:r>
                    <w:t>Homogène</w:t>
                  </w:r>
                </w:p>
              </w:tc>
              <w:tc>
                <w:tcPr>
                  <w:tcW w:w="1422" w:type="dxa"/>
                </w:tcPr>
                <w:p w14:paraId="62A4D946" w14:textId="77777777" w:rsidR="00554777" w:rsidRDefault="00554777" w:rsidP="00554777">
                  <w:pPr>
                    <w:jc w:val="center"/>
                    <w:cnfStyle w:val="000000100000" w:firstRow="0" w:lastRow="0" w:firstColumn="0" w:lastColumn="0" w:oddVBand="0" w:evenVBand="0" w:oddHBand="1" w:evenHBand="0" w:firstRowFirstColumn="0" w:firstRowLastColumn="0" w:lastRowFirstColumn="0" w:lastRowLastColumn="0"/>
                  </w:pPr>
                  <w:r>
                    <w:t>333</w:t>
                  </w:r>
                </w:p>
              </w:tc>
              <w:tc>
                <w:tcPr>
                  <w:tcW w:w="1422" w:type="dxa"/>
                </w:tcPr>
                <w:p w14:paraId="69304358" w14:textId="77777777" w:rsidR="00554777" w:rsidRDefault="00554777" w:rsidP="00554777">
                  <w:pPr>
                    <w:jc w:val="center"/>
                    <w:cnfStyle w:val="000000100000" w:firstRow="0" w:lastRow="0" w:firstColumn="0" w:lastColumn="0" w:oddVBand="0" w:evenVBand="0" w:oddHBand="1" w:evenHBand="0" w:firstRowFirstColumn="0" w:firstRowLastColumn="0" w:lastRowFirstColumn="0" w:lastRowLastColumn="0"/>
                  </w:pPr>
                  <w:r>
                    <w:t>331</w:t>
                  </w:r>
                </w:p>
              </w:tc>
            </w:tr>
          </w:tbl>
          <w:p w14:paraId="57031837" w14:textId="2A3C83CB" w:rsidR="00554777" w:rsidRDefault="00554777" w:rsidP="00554777">
            <w:pPr>
              <w:jc w:val="center"/>
            </w:pPr>
            <w:bookmarkStart w:id="2331" w:name="_Ref186646774"/>
            <w:bookmarkStart w:id="2332" w:name="_Toc193803411"/>
            <w:r w:rsidRPr="00862043">
              <w:rPr>
                <w:i/>
                <w:iCs/>
                <w:color w:val="44546A" w:themeColor="text2"/>
                <w:sz w:val="18"/>
                <w:szCs w:val="18"/>
              </w:rPr>
              <w:t xml:space="preserve">Tableau </w:t>
            </w:r>
            <w:r w:rsidRPr="00862043">
              <w:rPr>
                <w:i/>
                <w:iCs/>
                <w:color w:val="44546A" w:themeColor="text2"/>
                <w:sz w:val="18"/>
                <w:szCs w:val="18"/>
              </w:rPr>
              <w:fldChar w:fldCharType="begin"/>
            </w:r>
            <w:r w:rsidRPr="00862043">
              <w:rPr>
                <w:i/>
                <w:iCs/>
                <w:color w:val="44546A" w:themeColor="text2"/>
                <w:sz w:val="18"/>
                <w:szCs w:val="18"/>
              </w:rPr>
              <w:instrText xml:space="preserve"> SEQ Tableau \* ARABIC </w:instrText>
            </w:r>
            <w:r w:rsidRPr="00862043">
              <w:rPr>
                <w:i/>
                <w:iCs/>
                <w:color w:val="44546A" w:themeColor="text2"/>
                <w:sz w:val="18"/>
                <w:szCs w:val="18"/>
              </w:rPr>
              <w:fldChar w:fldCharType="separate"/>
            </w:r>
            <w:r w:rsidR="00C30592">
              <w:rPr>
                <w:i/>
                <w:iCs/>
                <w:noProof/>
                <w:color w:val="44546A" w:themeColor="text2"/>
                <w:sz w:val="18"/>
                <w:szCs w:val="18"/>
              </w:rPr>
              <w:t>35</w:t>
            </w:r>
            <w:r w:rsidRPr="00862043">
              <w:rPr>
                <w:i/>
                <w:iCs/>
                <w:color w:val="44546A" w:themeColor="text2"/>
                <w:sz w:val="18"/>
                <w:szCs w:val="18"/>
              </w:rPr>
              <w:fldChar w:fldCharType="end"/>
            </w:r>
            <w:bookmarkEnd w:id="2331"/>
            <w:r w:rsidR="00881E2D">
              <w:rPr>
                <w:i/>
                <w:iCs/>
                <w:color w:val="44546A" w:themeColor="text2"/>
                <w:sz w:val="18"/>
                <w:szCs w:val="18"/>
              </w:rPr>
              <w:t xml:space="preserve"> : </w:t>
            </w:r>
            <w:r>
              <w:rPr>
                <w:i/>
                <w:iCs/>
                <w:color w:val="44546A" w:themeColor="text2"/>
                <w:sz w:val="18"/>
                <w:szCs w:val="18"/>
              </w:rPr>
              <w:t>Nombre d’images en conditions locales et standardisées correspondant à des remplissages de fantômes inhomogène par la méthode du centre de masse</w:t>
            </w:r>
            <w:bookmarkEnd w:id="2332"/>
          </w:p>
        </w:tc>
      </w:tr>
    </w:tbl>
    <w:p w14:paraId="744C59B8" w14:textId="77777777" w:rsidR="00811736" w:rsidRDefault="00811736" w:rsidP="00BA0923">
      <w:pPr>
        <w:jc w:val="both"/>
      </w:pPr>
    </w:p>
    <w:p w14:paraId="35CF50AB" w14:textId="7074FD37" w:rsidR="009F04B8" w:rsidRDefault="00BA0923" w:rsidP="00BA0923">
      <w:pPr>
        <w:jc w:val="both"/>
      </w:pPr>
      <w:r>
        <w:lastRenderedPageBreak/>
        <w:t xml:space="preserve">Les analyses ont été menées en incluant les fantômes inhomogènes afin de pouvoir étudier leur influence sur la sensibilité et sur le taux de fixation. </w:t>
      </w:r>
      <w:r w:rsidR="009F04B8">
        <w:t xml:space="preserve">La </w:t>
      </w:r>
      <w:r w:rsidR="009F04B8">
        <w:fldChar w:fldCharType="begin"/>
      </w:r>
      <w:r w:rsidR="009F04B8">
        <w:instrText xml:space="preserve"> REF _Ref181626661 \h  \* MERGEFORMAT </w:instrText>
      </w:r>
      <w:r w:rsidR="009F04B8">
        <w:fldChar w:fldCharType="separate"/>
      </w:r>
      <w:r w:rsidR="00C30592" w:rsidRPr="00C30592">
        <w:t>Figure 28</w:t>
      </w:r>
      <w:r w:rsidR="009F04B8">
        <w:fldChar w:fldCharType="end"/>
      </w:r>
      <w:r w:rsidR="009F04B8">
        <w:t xml:space="preserve"> (section </w:t>
      </w:r>
      <w:r w:rsidR="009F04B8">
        <w:fldChar w:fldCharType="begin"/>
      </w:r>
      <w:r w:rsidR="009F04B8">
        <w:instrText xml:space="preserve"> REF _Ref183701539 \r \h </w:instrText>
      </w:r>
      <w:r w:rsidR="00E90A8A">
        <w:instrText xml:space="preserve"> \* MERGEFORMAT </w:instrText>
      </w:r>
      <w:r w:rsidR="009F04B8">
        <w:fldChar w:fldCharType="separate"/>
      </w:r>
      <w:r w:rsidR="00C30592">
        <w:t>4.6</w:t>
      </w:r>
      <w:r w:rsidR="009F04B8">
        <w:fldChar w:fldCharType="end"/>
      </w:r>
      <w:r w:rsidR="009F04B8">
        <w:t xml:space="preserve">) semble montrer que les fantômes remplis de manière inhomogène peuvent être conservés </w:t>
      </w:r>
      <w:commentRangeStart w:id="2333"/>
      <w:r w:rsidR="009F04B8" w:rsidRPr="009F04B8">
        <w:rPr>
          <w:highlight w:val="yellow"/>
        </w:rPr>
        <w:t xml:space="preserve">car les taux de fixation correspondant à ces images se répartissent parmi les taux au remplissage homogène et ne donne pas des valeurs </w:t>
      </w:r>
      <w:r w:rsidR="00CC7AA5" w:rsidRPr="009F04B8">
        <w:rPr>
          <w:highlight w:val="yellow"/>
        </w:rPr>
        <w:t>adhérentes</w:t>
      </w:r>
      <w:commentRangeEnd w:id="2333"/>
      <w:r w:rsidR="00693963">
        <w:rPr>
          <w:rStyle w:val="Marquedecommentaire"/>
        </w:rPr>
        <w:commentReference w:id="2333"/>
      </w:r>
      <w:r w:rsidR="009F04B8">
        <w:t>.</w:t>
      </w:r>
    </w:p>
    <w:p w14:paraId="3E4B1B58" w14:textId="04F0FB47" w:rsidR="00BA0923" w:rsidRDefault="00554777" w:rsidP="00BA0923">
      <w:pPr>
        <w:jc w:val="both"/>
      </w:pPr>
      <w:r>
        <w:t xml:space="preserve">Comme indiqué, les </w:t>
      </w:r>
      <w:r w:rsidR="009F04B8">
        <w:t xml:space="preserve">images </w:t>
      </w:r>
      <w:r w:rsidR="00CC7AA5">
        <w:t xml:space="preserve">inhomogènes ont seulement été exclues pour le calcul de la RMSE (cf. section </w:t>
      </w:r>
      <w:r w:rsidR="00CC7AA5">
        <w:fldChar w:fldCharType="begin"/>
      </w:r>
      <w:r w:rsidR="00CC7AA5">
        <w:instrText xml:space="preserve"> REF _Ref186648646 \r \h </w:instrText>
      </w:r>
      <w:r w:rsidR="00CC7AA5">
        <w:fldChar w:fldCharType="separate"/>
      </w:r>
      <w:r w:rsidR="00C30592">
        <w:t>4.2.3</w:t>
      </w:r>
      <w:r w:rsidR="00CC7AA5">
        <w:fldChar w:fldCharType="end"/>
      </w:r>
      <w:r w:rsidR="00CC7AA5">
        <w:t xml:space="preserve">). </w:t>
      </w:r>
      <w:commentRangeStart w:id="2334"/>
      <w:r w:rsidR="00CC7AA5">
        <w:t>Il s’agit des configurations 16, 29 et ?? en conditions standardisées</w:t>
      </w:r>
      <w:r w:rsidR="00693963">
        <w:t>.</w:t>
      </w:r>
      <w:commentRangeEnd w:id="2334"/>
      <w:r w:rsidR="00693963">
        <w:rPr>
          <w:rStyle w:val="Marquedecommentaire"/>
        </w:rPr>
        <w:commentReference w:id="2334"/>
      </w:r>
    </w:p>
    <w:p w14:paraId="4D9B9652" w14:textId="77777777" w:rsidR="009F04B8" w:rsidRDefault="009F04B8" w:rsidP="00BA0923">
      <w:pPr>
        <w:jc w:val="both"/>
      </w:pPr>
    </w:p>
    <w:p w14:paraId="2ECEF5E3" w14:textId="77777777" w:rsidR="00345EC1" w:rsidRDefault="00345EC1" w:rsidP="00345EC1">
      <w:pPr>
        <w:pStyle w:val="Titre3"/>
      </w:pPr>
      <w:bookmarkStart w:id="2335" w:name="_Toc193972819"/>
      <w:r>
        <w:t>Effet de la distance sur la sensibilité</w:t>
      </w:r>
      <w:bookmarkEnd w:id="2335"/>
    </w:p>
    <w:p w14:paraId="54BBC321" w14:textId="77777777" w:rsidR="00345EC1" w:rsidRDefault="00345EC1" w:rsidP="00345EC1">
      <w:pPr>
        <w:jc w:val="both"/>
      </w:pPr>
    </w:p>
    <w:p w14:paraId="4239B5A2" w14:textId="1386817D" w:rsidR="00345EC1" w:rsidRDefault="00345EC1" w:rsidP="00345EC1">
      <w:pPr>
        <w:jc w:val="both"/>
      </w:pPr>
      <w:r>
        <w:t xml:space="preserve">L’effet de la distance entre le fantôme et le collimateur sur la sensibilité, en collimateur sténopé, sur les images en conditions locales du GT est présenté en </w:t>
      </w:r>
      <w:r>
        <w:fldChar w:fldCharType="begin"/>
      </w:r>
      <w:r>
        <w:instrText xml:space="preserve"> REF _Ref175676097 \h  \* MERGEFORMAT </w:instrText>
      </w:r>
      <w:r>
        <w:fldChar w:fldCharType="separate"/>
      </w:r>
      <w:r w:rsidR="00C30592" w:rsidRPr="00C30592">
        <w:t>Figure 30</w:t>
      </w:r>
      <w:r>
        <w:fldChar w:fldCharType="end"/>
      </w:r>
      <w:r>
        <w:t>. On observe qu’à faible distance (3 à 4 cm) entre le fantôme et le détecteur, les sensibilités mesurées pour les différents volumes varient énormément (de l’ordre de 100 Cps/(</w:t>
      </w:r>
      <w:proofErr w:type="spellStart"/>
      <w:r>
        <w:t>MBq.s</w:t>
      </w:r>
      <w:proofErr w:type="spellEnd"/>
      <w:r>
        <w:t>) à plus de 150 Cps/(</w:t>
      </w:r>
      <w:proofErr w:type="spellStart"/>
      <w:r>
        <w:t>MBq.s</w:t>
      </w:r>
      <w:proofErr w:type="spellEnd"/>
      <w:r>
        <w:t>)).</w:t>
      </w:r>
      <w:commentRangeStart w:id="2336"/>
      <w:commentRangeEnd w:id="2336"/>
      <w:r>
        <w:rPr>
          <w:rStyle w:val="Marquedecommentaire"/>
        </w:rPr>
        <w:commentReference w:id="2336"/>
      </w:r>
    </w:p>
    <w:p w14:paraId="3AF9F03A" w14:textId="77777777" w:rsidR="00345EC1" w:rsidRDefault="00345EC1" w:rsidP="00345EC1">
      <w:pPr>
        <w:spacing w:after="0"/>
        <w:jc w:val="center"/>
      </w:pPr>
      <w:r>
        <w:rPr>
          <w:noProof/>
          <w:lang w:eastAsia="fr-FR"/>
        </w:rPr>
        <w:drawing>
          <wp:inline distT="0" distB="0" distL="0" distR="0" wp14:anchorId="7DEC77DB" wp14:editId="73BF0245">
            <wp:extent cx="3150000" cy="1423221"/>
            <wp:effectExtent l="0" t="0" r="0" b="5715"/>
            <wp:docPr id="92" name="Imag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9" cstate="screen">
                      <a:extLst>
                        <a:ext uri="{28A0092B-C50C-407E-A947-70E740481C1C}">
                          <a14:useLocalDpi xmlns:a14="http://schemas.microsoft.com/office/drawing/2010/main"/>
                        </a:ext>
                      </a:extLst>
                    </a:blip>
                    <a:srcRect/>
                    <a:stretch>
                      <a:fillRect/>
                    </a:stretch>
                  </pic:blipFill>
                  <pic:spPr bwMode="auto">
                    <a:xfrm>
                      <a:off x="0" y="0"/>
                      <a:ext cx="3150000" cy="1423221"/>
                    </a:xfrm>
                    <a:prstGeom prst="rect">
                      <a:avLst/>
                    </a:prstGeom>
                    <a:noFill/>
                    <a:ln>
                      <a:noFill/>
                    </a:ln>
                  </pic:spPr>
                </pic:pic>
              </a:graphicData>
            </a:graphic>
          </wp:inline>
        </w:drawing>
      </w:r>
      <w:r>
        <w:t xml:space="preserve">  </w:t>
      </w:r>
      <w:commentRangeStart w:id="2337"/>
      <w:r>
        <w:rPr>
          <w:noProof/>
          <w:lang w:eastAsia="fr-FR"/>
        </w:rPr>
        <w:drawing>
          <wp:inline distT="0" distB="0" distL="0" distR="0" wp14:anchorId="01C6F8B2" wp14:editId="493F803B">
            <wp:extent cx="3150000" cy="1423221"/>
            <wp:effectExtent l="0" t="0" r="0" b="5715"/>
            <wp:docPr id="94"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0" cstate="screen">
                      <a:extLst>
                        <a:ext uri="{28A0092B-C50C-407E-A947-70E740481C1C}">
                          <a14:useLocalDpi xmlns:a14="http://schemas.microsoft.com/office/drawing/2010/main"/>
                        </a:ext>
                      </a:extLst>
                    </a:blip>
                    <a:srcRect/>
                    <a:stretch>
                      <a:fillRect/>
                    </a:stretch>
                  </pic:blipFill>
                  <pic:spPr bwMode="auto">
                    <a:xfrm>
                      <a:off x="0" y="0"/>
                      <a:ext cx="3150000" cy="1423221"/>
                    </a:xfrm>
                    <a:prstGeom prst="rect">
                      <a:avLst/>
                    </a:prstGeom>
                    <a:noFill/>
                    <a:ln>
                      <a:noFill/>
                    </a:ln>
                  </pic:spPr>
                </pic:pic>
              </a:graphicData>
            </a:graphic>
          </wp:inline>
        </w:drawing>
      </w:r>
      <w:commentRangeEnd w:id="2337"/>
      <w:r w:rsidR="00CA70DF">
        <w:rPr>
          <w:rStyle w:val="Marquedecommentaire"/>
        </w:rPr>
        <w:commentReference w:id="2337"/>
      </w:r>
    </w:p>
    <w:p w14:paraId="2181BBE3" w14:textId="024E48A6" w:rsidR="00345EC1" w:rsidRPr="00933299" w:rsidRDefault="00345EC1" w:rsidP="00764158">
      <w:pPr>
        <w:spacing w:after="0"/>
        <w:jc w:val="center"/>
        <w:rPr>
          <w:i/>
          <w:iCs/>
          <w:color w:val="44546A" w:themeColor="text2"/>
          <w:sz w:val="18"/>
          <w:szCs w:val="18"/>
        </w:rPr>
      </w:pPr>
      <w:bookmarkStart w:id="2338" w:name="_Ref175676097"/>
      <w:bookmarkStart w:id="2339" w:name="_Toc186722429"/>
      <w:bookmarkStart w:id="2340" w:name="_Ref175676050"/>
      <w:r w:rsidRPr="00933299">
        <w:rPr>
          <w:i/>
          <w:iCs/>
          <w:color w:val="44546A" w:themeColor="text2"/>
          <w:sz w:val="18"/>
          <w:szCs w:val="18"/>
        </w:rPr>
        <w:t xml:space="preserve">Figure </w:t>
      </w:r>
      <w:r w:rsidRPr="00933299">
        <w:rPr>
          <w:i/>
          <w:iCs/>
          <w:color w:val="44546A" w:themeColor="text2"/>
          <w:sz w:val="18"/>
          <w:szCs w:val="18"/>
        </w:rPr>
        <w:fldChar w:fldCharType="begin"/>
      </w:r>
      <w:r w:rsidRPr="00933299">
        <w:rPr>
          <w:i/>
          <w:iCs/>
          <w:color w:val="44546A" w:themeColor="text2"/>
          <w:sz w:val="18"/>
          <w:szCs w:val="18"/>
        </w:rPr>
        <w:instrText xml:space="preserve"> SEQ Figure \* ARABIC </w:instrText>
      </w:r>
      <w:r w:rsidRPr="00933299">
        <w:rPr>
          <w:i/>
          <w:iCs/>
          <w:color w:val="44546A" w:themeColor="text2"/>
          <w:sz w:val="18"/>
          <w:szCs w:val="18"/>
        </w:rPr>
        <w:fldChar w:fldCharType="separate"/>
      </w:r>
      <w:r w:rsidR="00C30592">
        <w:rPr>
          <w:i/>
          <w:iCs/>
          <w:noProof/>
          <w:color w:val="44546A" w:themeColor="text2"/>
          <w:sz w:val="18"/>
          <w:szCs w:val="18"/>
        </w:rPr>
        <w:t>30</w:t>
      </w:r>
      <w:r w:rsidRPr="00933299">
        <w:rPr>
          <w:i/>
          <w:iCs/>
          <w:color w:val="44546A" w:themeColor="text2"/>
          <w:sz w:val="18"/>
          <w:szCs w:val="18"/>
        </w:rPr>
        <w:fldChar w:fldCharType="end"/>
      </w:r>
      <w:bookmarkEnd w:id="2338"/>
      <w:r w:rsidRPr="00933299">
        <w:rPr>
          <w:i/>
          <w:iCs/>
          <w:color w:val="44546A" w:themeColor="text2"/>
          <w:sz w:val="18"/>
          <w:szCs w:val="18"/>
        </w:rPr>
        <w:t xml:space="preserve"> : </w:t>
      </w:r>
      <w:r>
        <w:rPr>
          <w:i/>
          <w:iCs/>
          <w:color w:val="44546A" w:themeColor="text2"/>
          <w:sz w:val="18"/>
          <w:szCs w:val="18"/>
        </w:rPr>
        <w:t>Sensibilité locale en fonction</w:t>
      </w:r>
      <w:r w:rsidRPr="00933299">
        <w:rPr>
          <w:i/>
          <w:iCs/>
          <w:color w:val="44546A" w:themeColor="text2"/>
          <w:sz w:val="18"/>
          <w:szCs w:val="18"/>
        </w:rPr>
        <w:t xml:space="preserve"> de </w:t>
      </w:r>
      <w:r>
        <w:rPr>
          <w:i/>
          <w:iCs/>
          <w:color w:val="44546A" w:themeColor="text2"/>
          <w:sz w:val="18"/>
          <w:szCs w:val="18"/>
        </w:rPr>
        <w:t xml:space="preserve">la distance collimateur-fantôme </w:t>
      </w:r>
      <w:r w:rsidRPr="00933299">
        <w:rPr>
          <w:i/>
          <w:iCs/>
          <w:color w:val="44546A" w:themeColor="text2"/>
          <w:sz w:val="18"/>
          <w:szCs w:val="18"/>
        </w:rPr>
        <w:t xml:space="preserve">en sténopé à l’I-123 </w:t>
      </w:r>
      <w:r>
        <w:rPr>
          <w:i/>
          <w:iCs/>
          <w:color w:val="44546A" w:themeColor="text2"/>
          <w:sz w:val="18"/>
          <w:szCs w:val="18"/>
        </w:rPr>
        <w:t xml:space="preserve">(à gauche) et au </w:t>
      </w:r>
      <w:commentRangeStart w:id="2341"/>
      <w:r w:rsidRPr="00933299">
        <w:rPr>
          <w:i/>
          <w:iCs/>
          <w:color w:val="44546A" w:themeColor="text2"/>
          <w:sz w:val="18"/>
          <w:szCs w:val="18"/>
        </w:rPr>
        <w:t>Tc</w:t>
      </w:r>
      <w:commentRangeEnd w:id="2341"/>
      <w:r>
        <w:rPr>
          <w:rStyle w:val="Marquedecommentaire"/>
        </w:rPr>
        <w:commentReference w:id="2341"/>
      </w:r>
      <w:r w:rsidRPr="00933299">
        <w:rPr>
          <w:i/>
          <w:iCs/>
          <w:color w:val="44546A" w:themeColor="text2"/>
          <w:sz w:val="18"/>
          <w:szCs w:val="18"/>
        </w:rPr>
        <w:noBreakHyphen/>
        <w:t xml:space="preserve">99m </w:t>
      </w:r>
      <w:r>
        <w:rPr>
          <w:i/>
          <w:iCs/>
          <w:color w:val="44546A" w:themeColor="text2"/>
          <w:sz w:val="18"/>
          <w:szCs w:val="18"/>
        </w:rPr>
        <w:t>(à droite)</w:t>
      </w:r>
      <w:bookmarkEnd w:id="2339"/>
    </w:p>
    <w:bookmarkEnd w:id="2340"/>
    <w:p w14:paraId="0911ACA4" w14:textId="77777777" w:rsidR="00345EC1" w:rsidRDefault="00345EC1" w:rsidP="00345EC1">
      <w:pPr>
        <w:jc w:val="both"/>
      </w:pPr>
    </w:p>
    <w:p w14:paraId="0618B366" w14:textId="35540773" w:rsidR="00345EC1" w:rsidRDefault="00345EC1" w:rsidP="00345EC1">
      <w:pPr>
        <w:jc w:val="both"/>
      </w:pPr>
      <w:r>
        <w:t xml:space="preserve">Les sensibilités moyennes sur les 5 fantômes en collimateur parallèle (deux caméras Siemens à 10, 20 et 30 cm) et en collimateur sténopé (deux caméras GE de 0 à 8 cm) sont présentées en </w:t>
      </w:r>
      <w:r>
        <w:fldChar w:fldCharType="begin"/>
      </w:r>
      <w:r>
        <w:instrText xml:space="preserve"> REF _Ref183797748 \h </w:instrText>
      </w:r>
      <w:r>
        <w:fldChar w:fldCharType="separate"/>
      </w:r>
      <w:r w:rsidR="00C30592">
        <w:t xml:space="preserve">Figure </w:t>
      </w:r>
      <w:r w:rsidR="00C30592">
        <w:rPr>
          <w:noProof/>
        </w:rPr>
        <w:t>31</w:t>
      </w:r>
      <w:r>
        <w:fldChar w:fldCharType="end"/>
      </w:r>
      <w:r>
        <w:t>.</w:t>
      </w:r>
    </w:p>
    <w:p w14:paraId="650E9454" w14:textId="77777777" w:rsidR="00345EC1" w:rsidRDefault="00345EC1" w:rsidP="00345EC1">
      <w:pPr>
        <w:spacing w:after="0"/>
        <w:jc w:val="center"/>
      </w:pPr>
      <w:r>
        <w:rPr>
          <w:noProof/>
          <w:lang w:eastAsia="fr-FR"/>
        </w:rPr>
        <w:drawing>
          <wp:inline distT="0" distB="0" distL="0" distR="0" wp14:anchorId="242740CA" wp14:editId="5112CCDC">
            <wp:extent cx="4271146" cy="3564000"/>
            <wp:effectExtent l="0" t="0" r="0" b="0"/>
            <wp:docPr id="1302708055" name="Image 1302708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1" cstate="screen">
                      <a:extLst>
                        <a:ext uri="{28A0092B-C50C-407E-A947-70E740481C1C}">
                          <a14:useLocalDpi xmlns:a14="http://schemas.microsoft.com/office/drawing/2010/main"/>
                        </a:ext>
                      </a:extLst>
                    </a:blip>
                    <a:srcRect/>
                    <a:stretch>
                      <a:fillRect/>
                    </a:stretch>
                  </pic:blipFill>
                  <pic:spPr bwMode="auto">
                    <a:xfrm>
                      <a:off x="0" y="0"/>
                      <a:ext cx="4271146" cy="3564000"/>
                    </a:xfrm>
                    <a:prstGeom prst="rect">
                      <a:avLst/>
                    </a:prstGeom>
                    <a:noFill/>
                    <a:ln>
                      <a:noFill/>
                    </a:ln>
                  </pic:spPr>
                </pic:pic>
              </a:graphicData>
            </a:graphic>
          </wp:inline>
        </w:drawing>
      </w:r>
    </w:p>
    <w:p w14:paraId="7B5D529F" w14:textId="64C5AA9C" w:rsidR="00345EC1" w:rsidRDefault="00345EC1" w:rsidP="00345EC1">
      <w:pPr>
        <w:pStyle w:val="Lgende"/>
        <w:ind w:left="1560" w:right="1416"/>
        <w:jc w:val="center"/>
      </w:pPr>
      <w:bookmarkStart w:id="2342" w:name="_Ref183797748"/>
      <w:bookmarkStart w:id="2343" w:name="_Toc186722430"/>
      <w:r>
        <w:t xml:space="preserve">Figure </w:t>
      </w:r>
      <w:fldSimple w:instr=" SEQ Figure \* ARABIC ">
        <w:r w:rsidR="00C30592">
          <w:rPr>
            <w:noProof/>
          </w:rPr>
          <w:t>31</w:t>
        </w:r>
      </w:fldSimple>
      <w:bookmarkEnd w:id="2342"/>
      <w:r w:rsidR="00881E2D">
        <w:rPr>
          <w:noProof/>
        </w:rPr>
        <w:t> </w:t>
      </w:r>
      <w:r w:rsidR="00881E2D">
        <w:t>:</w:t>
      </w:r>
      <w:r>
        <w:t xml:space="preserve"> </w:t>
      </w:r>
      <w:r w:rsidRPr="00557CEB">
        <w:t xml:space="preserve">Effets de la distance sur la sensibilité moyenne sur les 5 fantômes pour 2 caméras en collimation parallèle (A) et 2 caméras en collimation </w:t>
      </w:r>
      <w:proofErr w:type="spellStart"/>
      <w:r w:rsidRPr="00557CEB">
        <w:t>sténopée</w:t>
      </w:r>
      <w:proofErr w:type="spellEnd"/>
      <w:r w:rsidRPr="00557CEB">
        <w:t xml:space="preserve"> (B).</w:t>
      </w:r>
      <w:bookmarkEnd w:id="2343"/>
    </w:p>
    <w:p w14:paraId="37FB6CB6" w14:textId="77777777" w:rsidR="00693963" w:rsidRDefault="00693963" w:rsidP="00693963">
      <w:r>
        <w:lastRenderedPageBreak/>
        <w:t xml:space="preserve">Le coefficient de variation pour les sensibilités de 10 à 30 cm en collimation parallèle est de 8 % tandis qu’en collimation </w:t>
      </w:r>
      <w:proofErr w:type="spellStart"/>
      <w:r>
        <w:t>sténopée</w:t>
      </w:r>
      <w:proofErr w:type="spellEnd"/>
      <w:r>
        <w:t xml:space="preserve"> pour les sensibilités entre 5 et 8 cm, le coefficient de variation est de 25 %.</w:t>
      </w:r>
    </w:p>
    <w:p w14:paraId="43865F2E" w14:textId="77777777" w:rsidR="00693963" w:rsidRDefault="00693963" w:rsidP="00693963">
      <w:pPr>
        <w:spacing w:after="0"/>
      </w:pPr>
      <w:r>
        <w:t xml:space="preserve">En calculant la pente de la sensibilité pour des distances allant de 10 à 30 cm en collimation parallèle et de 5 à 8 cm en collimation </w:t>
      </w:r>
      <w:proofErr w:type="spellStart"/>
      <w:r>
        <w:t>sténopée</w:t>
      </w:r>
      <w:proofErr w:type="spellEnd"/>
      <w:r>
        <w:t>, on obtient les valeurs de pente suivantes :</w:t>
      </w:r>
    </w:p>
    <w:p w14:paraId="14FE321E" w14:textId="77777777" w:rsidR="00693963" w:rsidRDefault="00693963" w:rsidP="00024898">
      <w:pPr>
        <w:pStyle w:val="Paragraphedeliste"/>
        <w:numPr>
          <w:ilvl w:val="0"/>
          <w:numId w:val="4"/>
        </w:numPr>
      </w:pPr>
      <w:r>
        <w:t>0,06 Cps/(</w:t>
      </w:r>
      <w:proofErr w:type="spellStart"/>
      <w:r>
        <w:t>MBq.s</w:t>
      </w:r>
      <w:proofErr w:type="spellEnd"/>
      <w:r>
        <w:t>)/mm en collimation parallèle</w:t>
      </w:r>
    </w:p>
    <w:p w14:paraId="76D56A88" w14:textId="77777777" w:rsidR="00693963" w:rsidRDefault="00693963" w:rsidP="00024898">
      <w:pPr>
        <w:pStyle w:val="Paragraphedeliste"/>
        <w:numPr>
          <w:ilvl w:val="0"/>
          <w:numId w:val="4"/>
        </w:numPr>
      </w:pPr>
      <w:r>
        <w:t>1,30 Cps/(</w:t>
      </w:r>
      <w:proofErr w:type="spellStart"/>
      <w:r>
        <w:t>MBq.s</w:t>
      </w:r>
      <w:proofErr w:type="spellEnd"/>
      <w:r>
        <w:t xml:space="preserve">)/mm en collimation </w:t>
      </w:r>
      <w:proofErr w:type="spellStart"/>
      <w:r>
        <w:t>sténopée</w:t>
      </w:r>
      <w:proofErr w:type="spellEnd"/>
    </w:p>
    <w:p w14:paraId="4637A47C" w14:textId="6360D2F4" w:rsidR="00345EC1" w:rsidRDefault="00764158" w:rsidP="00345EC1">
      <w:pPr>
        <w:jc w:val="both"/>
      </w:pPr>
      <w:r>
        <w:t>Ceci</w:t>
      </w:r>
      <w:r w:rsidR="00345EC1">
        <w:t xml:space="preserve"> peut s’interpréter </w:t>
      </w:r>
      <w:r>
        <w:t>comme suit</w:t>
      </w:r>
      <w:r w:rsidR="00345EC1">
        <w:t xml:space="preserve"> : une erreur de positionnement de 1 mm en collimation </w:t>
      </w:r>
      <w:proofErr w:type="spellStart"/>
      <w:r w:rsidR="00345EC1">
        <w:t>sténopée</w:t>
      </w:r>
      <w:proofErr w:type="spellEnd"/>
      <w:r w:rsidR="00345EC1">
        <w:t xml:space="preserve"> (pour des distances proches de 5 à 8 cm), entraîne une erreur sur la sensibilité mesurée 20 fois plus importante que la même erreur de positionnement en collimation parallèle (à des distances plus grandes, de 10 à 30 cm). En collimation </w:t>
      </w:r>
      <w:proofErr w:type="spellStart"/>
      <w:r w:rsidR="00345EC1">
        <w:t>sténopée</w:t>
      </w:r>
      <w:proofErr w:type="spellEnd"/>
      <w:r w:rsidR="00345EC1">
        <w:t>, pour des distances de 5 à 8 cm, une erreur de positionnement de 5 mm induit une variation sur la sensibilité de l’ordre de 10 %. Ce phénomène devient encore plus prononcé à mesure que la distance diminue.</w:t>
      </w:r>
    </w:p>
    <w:p w14:paraId="5FADF34D" w14:textId="51199400" w:rsidR="00345EC1" w:rsidRDefault="00345EC1" w:rsidP="00345EC1">
      <w:pPr>
        <w:jc w:val="both"/>
      </w:pPr>
      <w:commentRangeStart w:id="2344"/>
      <w:r>
        <w:t>Ainsi, le fait de s’éloigner du patient et/ou d’utiliser un collimateur parallèle</w:t>
      </w:r>
      <w:r w:rsidRPr="00FA12CD">
        <w:t xml:space="preserve"> </w:t>
      </w:r>
      <w:r>
        <w:t xml:space="preserve">diminue les variations des mesures de sensibilité. En pratique, du fait de la géométrie des collimateurs parallèles et sténopés (cf. </w:t>
      </w:r>
      <w:r>
        <w:fldChar w:fldCharType="begin"/>
      </w:r>
      <w:r>
        <w:instrText xml:space="preserve"> REF _Ref181626661 \h  \* MERGEFORMAT </w:instrText>
      </w:r>
      <w:r>
        <w:fldChar w:fldCharType="separate"/>
      </w:r>
      <w:r w:rsidR="00C30592" w:rsidRPr="00C30592">
        <w:t>Figure 28</w:t>
      </w:r>
      <w:r>
        <w:fldChar w:fldCharType="end"/>
      </w:r>
      <w:r>
        <w:t>), il n’est pas possible de positionner le collimateur parallèle aussi proche que le collimateur sténopé qui lui peut être mis au contact du cou du patient. Ainsi, en collimation parallèle on diminue les erreurs sur la sensibilité liées aux erreurs de positionnement du fait que naturellement on éloigne le collimateur de la source.</w:t>
      </w:r>
    </w:p>
    <w:p w14:paraId="2F5BAB0A" w14:textId="77777777" w:rsidR="00345EC1" w:rsidRDefault="00345EC1" w:rsidP="00345EC1">
      <w:pPr>
        <w:spacing w:after="0"/>
        <w:jc w:val="center"/>
      </w:pPr>
      <w:r>
        <w:rPr>
          <w:noProof/>
          <w:lang w:eastAsia="fr-FR"/>
        </w:rPr>
        <mc:AlternateContent>
          <mc:Choice Requires="wpg">
            <w:drawing>
              <wp:inline distT="0" distB="0" distL="0" distR="0" wp14:anchorId="7797027F" wp14:editId="18C0C255">
                <wp:extent cx="3028288" cy="1854000"/>
                <wp:effectExtent l="0" t="0" r="1270" b="0"/>
                <wp:docPr id="1563213583" name="Groupe 1563213583"/>
                <wp:cNvGraphicFramePr/>
                <a:graphic xmlns:a="http://schemas.openxmlformats.org/drawingml/2006/main">
                  <a:graphicData uri="http://schemas.microsoft.com/office/word/2010/wordprocessingGroup">
                    <wpg:wgp>
                      <wpg:cNvGrpSpPr/>
                      <wpg:grpSpPr>
                        <a:xfrm>
                          <a:off x="0" y="0"/>
                          <a:ext cx="3028288" cy="1853918"/>
                          <a:chOff x="-1" y="41"/>
                          <a:chExt cx="3028288" cy="1853918"/>
                        </a:xfrm>
                      </wpg:grpSpPr>
                      <pic:pic xmlns:pic="http://schemas.openxmlformats.org/drawingml/2006/picture">
                        <pic:nvPicPr>
                          <pic:cNvPr id="1563213570" name="Image 1563213570"/>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bwMode="auto">
                          <a:xfrm>
                            <a:off x="-1" y="41"/>
                            <a:ext cx="3028288" cy="1853918"/>
                          </a:xfrm>
                          <a:prstGeom prst="rect">
                            <a:avLst/>
                          </a:prstGeom>
                          <a:noFill/>
                          <a:ln>
                            <a:noFill/>
                          </a:ln>
                        </pic:spPr>
                      </pic:pic>
                      <wps:wsp>
                        <wps:cNvPr id="1231516574" name="Connecteur droit avec flèche 1231516574"/>
                        <wps:cNvCnPr/>
                        <wps:spPr>
                          <a:xfrm>
                            <a:off x="871869" y="478466"/>
                            <a:ext cx="0" cy="359410"/>
                          </a:xfrm>
                          <a:prstGeom prst="straightConnector1">
                            <a:avLst/>
                          </a:prstGeom>
                          <a:ln w="31750">
                            <a:solidFill>
                              <a:schemeClr val="accent2"/>
                            </a:solidFill>
                            <a:headEnd type="stealth" w="lg" len="lg"/>
                            <a:tailEnd type="stealth" w="lg" len="lg"/>
                          </a:ln>
                        </wps:spPr>
                        <wps:style>
                          <a:lnRef idx="1">
                            <a:schemeClr val="accent1"/>
                          </a:lnRef>
                          <a:fillRef idx="0">
                            <a:schemeClr val="accent1"/>
                          </a:fillRef>
                          <a:effectRef idx="0">
                            <a:schemeClr val="accent1"/>
                          </a:effectRef>
                          <a:fontRef idx="minor">
                            <a:schemeClr val="tx1"/>
                          </a:fontRef>
                        </wps:style>
                        <wps:bodyPr/>
                      </wps:wsp>
                      <wps:wsp>
                        <wps:cNvPr id="1563213582" name="Zone de texte 1563213582"/>
                        <wps:cNvSpPr txBox="1"/>
                        <wps:spPr>
                          <a:xfrm>
                            <a:off x="63795" y="63796"/>
                            <a:ext cx="191386" cy="170121"/>
                          </a:xfrm>
                          <a:prstGeom prst="rect">
                            <a:avLst/>
                          </a:prstGeom>
                          <a:solidFill>
                            <a:schemeClr val="lt1"/>
                          </a:solidFill>
                          <a:ln w="6350">
                            <a:solidFill>
                              <a:prstClr val="black"/>
                            </a:solidFill>
                          </a:ln>
                        </wps:spPr>
                        <wps:txbx>
                          <w:txbxContent>
                            <w:p w14:paraId="59CAEA31" w14:textId="77777777" w:rsidR="00EE3F83" w:rsidRDefault="00EE3F83" w:rsidP="00345EC1">
                              <w:pPr>
                                <w:jc w:val="center"/>
                              </w:pPr>
                              <w: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7797027F" id="Groupe 1563213583" o:spid="_x0000_s1051" style="width:238.45pt;height:146pt;mso-position-horizontal-relative:char;mso-position-vertical-relative:line" coordorigin="" coordsize="30282,185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">
                <v:shape id="Image 1563213570" o:spid="_x0000_s1052" type="#_x0000_t75" style="position:absolute;width:30282;height:185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">
                  <v:imagedata r:id="rId73" o:title=""/>
                </v:shape>
                <v:shape id="Connecteur droit avec flèche 1231516574" o:spid="_x0000_s1053" type="#_x0000_t32" style="position:absolute;left:8718;top:4784;width:0;height:359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" strokecolor="#ed7d31 [3205]" strokeweight="2.5pt">
                  <v:stroke startarrow="classic" startarrowwidth="wide" startarrowlength="long" endarrow="classic" endarrowwidth="wide" endarrowlength="long" joinstyle="miter"/>
                </v:shape>
                <v:shape id="Zone de texte 1563213582" o:spid="_x0000_s1054" type="#_x0000_t202" style="position:absolute;left:637;top:637;width:1914;height:1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" fillcolor="white [3201]" strokeweight=".5pt">
                  <v:textbox inset="0,0,0,0">
                    <w:txbxContent>
                      <w:p w14:paraId="59CAEA31" w14:textId="77777777" w:rsidR="00EE3F83" w:rsidRDefault="00EE3F83" w:rsidP="00345EC1">
                        <w:pPr>
                          <w:jc w:val="center"/>
                        </w:pPr>
                        <w:r>
                          <w:t>A</w:t>
                        </w:r>
                      </w:p>
                    </w:txbxContent>
                  </v:textbox>
                </v:shape>
                <w10:anchorlock/>
              </v:group>
            </w:pict>
          </mc:Fallback>
        </mc:AlternateContent>
      </w:r>
      <w:r>
        <w:t xml:space="preserve">    </w:t>
      </w:r>
      <w:r>
        <w:rPr>
          <w:noProof/>
          <w:lang w:eastAsia="fr-FR"/>
        </w:rPr>
        <mc:AlternateContent>
          <mc:Choice Requires="wpg">
            <w:drawing>
              <wp:inline distT="0" distB="0" distL="0" distR="0" wp14:anchorId="157906A1" wp14:editId="7277E149">
                <wp:extent cx="2995295" cy="1853565"/>
                <wp:effectExtent l="0" t="0" r="0" b="0"/>
                <wp:docPr id="1563213586" name="Groupe 1563213586"/>
                <wp:cNvGraphicFramePr/>
                <a:graphic xmlns:a="http://schemas.openxmlformats.org/drawingml/2006/main">
                  <a:graphicData uri="http://schemas.microsoft.com/office/word/2010/wordprocessingGroup">
                    <wpg:wgp>
                      <wpg:cNvGrpSpPr/>
                      <wpg:grpSpPr>
                        <a:xfrm>
                          <a:off x="0" y="0"/>
                          <a:ext cx="2995295" cy="1853565"/>
                          <a:chOff x="0" y="0"/>
                          <a:chExt cx="2995295" cy="1853565"/>
                        </a:xfrm>
                      </wpg:grpSpPr>
                      <pic:pic xmlns:pic="http://schemas.openxmlformats.org/drawingml/2006/picture">
                        <pic:nvPicPr>
                          <pic:cNvPr id="1563213568" name="Image 1563213568" descr="C:\Users\4025644\Desktop\Nouveau dossier\IMG_20241128_143756.jpg"/>
                          <pic:cNvPicPr>
                            <a:picLocks noChangeAspect="1"/>
                          </pic:cNvPicPr>
                        </pic:nvPicPr>
                        <pic:blipFill rotWithShape="1">
                          <a:blip r:embed="rId74" cstate="screen">
                            <a:extLst>
                              <a:ext uri="{28A0092B-C50C-407E-A947-70E740481C1C}">
                                <a14:useLocalDpi xmlns:a14="http://schemas.microsoft.com/office/drawing/2010/main"/>
                              </a:ext>
                            </a:extLst>
                          </a:blip>
                          <a:srcRect/>
                          <a:stretch/>
                        </pic:blipFill>
                        <pic:spPr bwMode="auto">
                          <a:xfrm rot="5400000">
                            <a:off x="570865" y="-570865"/>
                            <a:ext cx="1853565" cy="2995295"/>
                          </a:xfrm>
                          <a:prstGeom prst="rect">
                            <a:avLst/>
                          </a:prstGeom>
                          <a:noFill/>
                          <a:ln>
                            <a:noFill/>
                          </a:ln>
                          <a:extLst>
                            <a:ext uri="{53640926-AAD7-44D8-BBD7-CCE9431645EC}">
                              <a14:shadowObscured xmlns:a14="http://schemas.microsoft.com/office/drawing/2010/main"/>
                            </a:ext>
                          </a:extLst>
                        </pic:spPr>
                      </pic:pic>
                      <wps:wsp>
                        <wps:cNvPr id="1563213569" name="Zone de texte 1563213569"/>
                        <wps:cNvSpPr txBox="1"/>
                        <wps:spPr>
                          <a:xfrm rot="5400000">
                            <a:off x="542681" y="488679"/>
                            <a:ext cx="241943" cy="476150"/>
                          </a:xfrm>
                          <a:prstGeom prst="rect">
                            <a:avLst/>
                          </a:prstGeom>
                          <a:noFill/>
                          <a:ln w="6350">
                            <a:noFill/>
                          </a:ln>
                        </wps:spPr>
                        <wps:txbx>
                          <w:txbxContent>
                            <w:p w14:paraId="58874758" w14:textId="77777777" w:rsidR="00EE3F83" w:rsidRPr="007866F6" w:rsidRDefault="00EE3F83" w:rsidP="00345EC1">
                              <w:pPr>
                                <w:rPr>
                                  <w:b/>
                                  <w:color w:val="ED7D31" w:themeColor="accent2"/>
                                  <w:sz w:val="40"/>
                                </w:rPr>
                              </w:pPr>
                              <w:r w:rsidRPr="007866F6">
                                <w:rPr>
                                  <w:b/>
                                  <w:color w:val="ED7D31" w:themeColor="accent2"/>
                                  <w:sz w:val="40"/>
                                </w:rPr>
                                <w:t>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63213584" name="Zone de texte 1563213584"/>
                        <wps:cNvSpPr txBox="1"/>
                        <wps:spPr>
                          <a:xfrm>
                            <a:off x="71135" y="67089"/>
                            <a:ext cx="191386" cy="170121"/>
                          </a:xfrm>
                          <a:prstGeom prst="rect">
                            <a:avLst/>
                          </a:prstGeom>
                          <a:solidFill>
                            <a:schemeClr val="lt1"/>
                          </a:solidFill>
                          <a:ln w="6350">
                            <a:solidFill>
                              <a:prstClr val="black"/>
                            </a:solidFill>
                          </a:ln>
                        </wps:spPr>
                        <wps:txbx>
                          <w:txbxContent>
                            <w:p w14:paraId="58C8EA3C" w14:textId="77777777" w:rsidR="00EE3F83" w:rsidRDefault="00EE3F83" w:rsidP="00345EC1">
                              <w:pPr>
                                <w:jc w:val="center"/>
                              </w:pPr>
                              <w: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157906A1" id="Groupe 1563213586" o:spid="_x0000_s1055" style="width:235.85pt;height:145.95pt;mso-position-horizontal-relative:char;mso-position-vertical-relative:line" coordsize="29952,185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">
                <v:shape id="Image 1563213568" o:spid="_x0000_s1056" type="#_x0000_t75" style="position:absolute;left:5708;top:-5708;width:18535;height:29952;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">
                  <v:imagedata r:id="rId75" o:title="IMG_20241128_143756"/>
                </v:shape>
                <v:shape id="Zone de texte 1563213569" o:spid="_x0000_s1057" type="#_x0000_t202" style="position:absolute;left:5426;top:4886;width:2420;height:4762;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" filled="f" stroked="f" strokeweight=".5pt">
                  <v:textbox>
                    <w:txbxContent>
                      <w:p w14:paraId="58874758" w14:textId="77777777" w:rsidR="00EE3F83" w:rsidRPr="007866F6" w:rsidRDefault="00EE3F83" w:rsidP="00345EC1">
                        <w:pPr>
                          <w:rPr>
                            <w:b/>
                            <w:color w:val="ED7D31" w:themeColor="accent2"/>
                            <w:sz w:val="40"/>
                          </w:rPr>
                        </w:pPr>
                        <w:r w:rsidRPr="007866F6">
                          <w:rPr>
                            <w:b/>
                            <w:color w:val="ED7D31" w:themeColor="accent2"/>
                            <w:sz w:val="40"/>
                          </w:rPr>
                          <w:t>X</w:t>
                        </w:r>
                      </w:p>
                    </w:txbxContent>
                  </v:textbox>
                </v:shape>
                <v:shape id="Zone de texte 1563213584" o:spid="_x0000_s1058" type="#_x0000_t202" style="position:absolute;left:711;top:670;width:1914;height:1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" fillcolor="white [3201]" strokeweight=".5pt">
                  <v:textbox inset="0,0,0,0">
                    <w:txbxContent>
                      <w:p w14:paraId="58C8EA3C" w14:textId="77777777" w:rsidR="00EE3F83" w:rsidRDefault="00EE3F83" w:rsidP="00345EC1">
                        <w:pPr>
                          <w:jc w:val="center"/>
                        </w:pPr>
                        <w:r>
                          <w:t>B</w:t>
                        </w:r>
                      </w:p>
                    </w:txbxContent>
                  </v:textbox>
                </v:shape>
                <w10:anchorlock/>
              </v:group>
            </w:pict>
          </mc:Fallback>
        </mc:AlternateContent>
      </w:r>
    </w:p>
    <w:p w14:paraId="6ABD5ED8" w14:textId="6C721EB2" w:rsidR="00345EC1" w:rsidRPr="007866F6" w:rsidRDefault="00345EC1" w:rsidP="00345EC1">
      <w:pPr>
        <w:pStyle w:val="Lgende"/>
        <w:jc w:val="center"/>
      </w:pPr>
      <w:bookmarkStart w:id="2345" w:name="_Ref183799049"/>
      <w:bookmarkStart w:id="2346" w:name="_Toc186722431"/>
      <w:r>
        <w:t xml:space="preserve">Figure </w:t>
      </w:r>
      <w:fldSimple w:instr=" SEQ Figure \* ARABIC ">
        <w:r w:rsidR="00C30592">
          <w:rPr>
            <w:noProof/>
          </w:rPr>
          <w:t>32</w:t>
        </w:r>
      </w:fldSimple>
      <w:bookmarkEnd w:id="2345"/>
      <w:r w:rsidR="00881E2D">
        <w:rPr>
          <w:noProof/>
        </w:rPr>
        <w:t> </w:t>
      </w:r>
      <w:r w:rsidR="00881E2D">
        <w:t>:</w:t>
      </w:r>
      <w:r>
        <w:t xml:space="preserve"> </w:t>
      </w:r>
      <w:r w:rsidRPr="0020230F">
        <w:t>Collimateur parallèle (A) et collimateur sténopé (B) placés au plus près du patient.</w:t>
      </w:r>
      <w:commentRangeEnd w:id="2344"/>
      <w:r>
        <w:rPr>
          <w:rStyle w:val="Marquedecommentaire"/>
          <w:i w:val="0"/>
          <w:iCs w:val="0"/>
          <w:color w:val="auto"/>
        </w:rPr>
        <w:commentReference w:id="2344"/>
      </w:r>
      <w:bookmarkEnd w:id="2346"/>
    </w:p>
    <w:p w14:paraId="27DC68B0" w14:textId="72F43BEB" w:rsidR="00DF57B8" w:rsidRPr="003974F7" w:rsidRDefault="00854B1E" w:rsidP="00DF57B8">
      <w:pPr>
        <w:pStyle w:val="Titre3"/>
        <w:jc w:val="both"/>
      </w:pPr>
      <w:bookmarkStart w:id="2347" w:name="_Ref186652144"/>
      <w:bookmarkStart w:id="2348" w:name="_Toc193972820"/>
      <w:r>
        <w:t>Caractérisation du bruit de fond</w:t>
      </w:r>
      <w:bookmarkEnd w:id="2347"/>
      <w:bookmarkEnd w:id="2348"/>
    </w:p>
    <w:p w14:paraId="4DA8E2E8" w14:textId="5EA0883C" w:rsidR="00DF57B8" w:rsidRDefault="00DF57B8" w:rsidP="00DF57B8">
      <w:pPr>
        <w:jc w:val="both"/>
      </w:pPr>
      <w:bookmarkStart w:id="2349" w:name="_Ref183296802"/>
    </w:p>
    <w:p w14:paraId="6315B63F" w14:textId="56432914" w:rsidR="00DF57B8" w:rsidRDefault="00DF57B8" w:rsidP="00DF57B8">
      <w:pPr>
        <w:jc w:val="both"/>
      </w:pPr>
      <w:r>
        <w:t xml:space="preserve">Nous avons analysé plusieurs configurations de collimateurs parallèles pour des acquisitions réalisées en conditions standardisées, utilisant l’I-123 et au Tc-99m, avec le fantôme F03, le fantôme F11 et la seringue d’étalonnage contenant 3 </w:t>
      </w:r>
      <w:proofErr w:type="spellStart"/>
      <w:r>
        <w:t>mL</w:t>
      </w:r>
      <w:proofErr w:type="spellEnd"/>
      <w:r>
        <w:t xml:space="preserve"> d’activité. Le </w:t>
      </w:r>
      <w:r>
        <w:fldChar w:fldCharType="begin"/>
      </w:r>
      <w:r>
        <w:instrText xml:space="preserve"> REF _Ref183442692 \h  \* MERGEFORMAT </w:instrText>
      </w:r>
      <w:r>
        <w:fldChar w:fldCharType="separate"/>
      </w:r>
      <w:r w:rsidR="00C30592" w:rsidRPr="00C30592">
        <w:t>Tableau 36</w:t>
      </w:r>
      <w:r>
        <w:fldChar w:fldCharType="end"/>
      </w:r>
      <w:r>
        <w:t xml:space="preserve"> présente les sensibilités mesurées en dehors du fantôme considéré, c’est-à-dire en en dehors de la région délimitée par seuillage à 10% du maximum.</w:t>
      </w:r>
    </w:p>
    <w:tbl>
      <w:tblPr>
        <w:tblStyle w:val="TableauGrille5Fonc-Accentuation5"/>
        <w:tblW w:w="10296" w:type="dxa"/>
        <w:tblLayout w:type="fixed"/>
        <w:tblLook w:val="04A0" w:firstRow="1" w:lastRow="0" w:firstColumn="1" w:lastColumn="0" w:noHBand="0" w:noVBand="1"/>
      </w:tblPr>
      <w:tblGrid>
        <w:gridCol w:w="2689"/>
        <w:gridCol w:w="1417"/>
        <w:gridCol w:w="1228"/>
        <w:gridCol w:w="1229"/>
        <w:gridCol w:w="1465"/>
        <w:gridCol w:w="2268"/>
      </w:tblGrid>
      <w:tr w:rsidR="00DF57B8" w:rsidRPr="002F30B4" w14:paraId="74C246F9" w14:textId="77777777" w:rsidTr="00854B1E">
        <w:trPr>
          <w:cnfStyle w:val="100000000000" w:firstRow="1" w:lastRow="0" w:firstColumn="0" w:lastColumn="0" w:oddVBand="0" w:evenVBand="0" w:oddHBand="0" w:evenHBand="0" w:firstRowFirstColumn="0" w:firstRowLastColumn="0" w:lastRowFirstColumn="0" w:lastRowLastColumn="0"/>
          <w:trHeight w:val="305"/>
        </w:trPr>
        <w:tc>
          <w:tcPr>
            <w:cnfStyle w:val="001000000000" w:firstRow="0" w:lastRow="0" w:firstColumn="1" w:lastColumn="0" w:oddVBand="0" w:evenVBand="0" w:oddHBand="0" w:evenHBand="0" w:firstRowFirstColumn="0" w:firstRowLastColumn="0" w:lastRowFirstColumn="0" w:lastRowLastColumn="0"/>
            <w:tcW w:w="2689" w:type="dxa"/>
            <w:vMerge w:val="restart"/>
            <w:noWrap/>
            <w:hideMark/>
          </w:tcPr>
          <w:p w14:paraId="52FD722A" w14:textId="77777777" w:rsidR="00DF57B8" w:rsidRPr="008F504E" w:rsidRDefault="00DF57B8" w:rsidP="00DF57B8">
            <w:pPr>
              <w:ind w:right="-104"/>
              <w:jc w:val="center"/>
              <w:rPr>
                <w:rFonts w:ascii="Calibri" w:hAnsi="Calibri" w:cs="Calibri"/>
              </w:rPr>
            </w:pPr>
            <w:r w:rsidRPr="008F504E">
              <w:rPr>
                <w:rFonts w:ascii="Calibri" w:hAnsi="Calibri" w:cs="Calibri"/>
              </w:rPr>
              <w:t>Marque-Cristal-Collimateur</w:t>
            </w:r>
          </w:p>
        </w:tc>
        <w:tc>
          <w:tcPr>
            <w:tcW w:w="1417" w:type="dxa"/>
            <w:vMerge w:val="restart"/>
            <w:noWrap/>
            <w:hideMark/>
          </w:tcPr>
          <w:p w14:paraId="6011A8F2" w14:textId="77777777" w:rsidR="00DF57B8" w:rsidRDefault="00DF57B8" w:rsidP="00DF57B8">
            <w:pPr>
              <w:ind w:left="-105" w:right="-102"/>
              <w:jc w:val="center"/>
              <w:cnfStyle w:val="100000000000" w:firstRow="1"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C</w:t>
            </w:r>
            <w:r w:rsidRPr="008F504E">
              <w:rPr>
                <w:rFonts w:ascii="Calibri" w:hAnsi="Calibri" w:cs="Calibri"/>
              </w:rPr>
              <w:t>onfiguration</w:t>
            </w:r>
          </w:p>
          <w:p w14:paraId="208B3724" w14:textId="77777777" w:rsidR="00DF57B8" w:rsidRDefault="00DF57B8" w:rsidP="00DF57B8">
            <w:pPr>
              <w:ind w:right="-102"/>
              <w:jc w:val="center"/>
              <w:cnfStyle w:val="100000000000" w:firstRow="1"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w:t>
            </w:r>
            <w:r w:rsidRPr="008F504E">
              <w:rPr>
                <w:rFonts w:ascii="Calibri" w:hAnsi="Calibri" w:cs="Calibri"/>
              </w:rPr>
              <w:t>à l'I-123</w:t>
            </w:r>
            <w:r>
              <w:rPr>
                <w:rFonts w:ascii="Calibri" w:hAnsi="Calibri" w:cs="Calibri"/>
              </w:rPr>
              <w:t>/</w:t>
            </w:r>
          </w:p>
          <w:p w14:paraId="17CF10C9" w14:textId="77777777" w:rsidR="00DF57B8" w:rsidRPr="008F504E" w:rsidRDefault="00DF57B8" w:rsidP="00DF57B8">
            <w:pPr>
              <w:ind w:right="-102"/>
              <w:jc w:val="center"/>
              <w:cnfStyle w:val="100000000000" w:firstRow="1"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au Tc-99m</w:t>
            </w:r>
            <w:r w:rsidRPr="008F504E">
              <w:rPr>
                <w:rFonts w:ascii="Calibri" w:hAnsi="Calibri" w:cs="Calibri"/>
              </w:rPr>
              <w:t>)</w:t>
            </w:r>
          </w:p>
        </w:tc>
        <w:tc>
          <w:tcPr>
            <w:tcW w:w="3922" w:type="dxa"/>
            <w:gridSpan w:val="3"/>
            <w:noWrap/>
          </w:tcPr>
          <w:p w14:paraId="7DC3A50A" w14:textId="77777777" w:rsidR="00DF57B8" w:rsidRDefault="00DF57B8" w:rsidP="00DF57B8">
            <w:pPr>
              <w:jc w:val="center"/>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8F504E">
              <w:rPr>
                <w:rFonts w:ascii="Calibri" w:hAnsi="Calibri" w:cs="Calibri"/>
              </w:rPr>
              <w:t>S</w:t>
            </w:r>
            <w:r>
              <w:rPr>
                <w:rFonts w:ascii="Calibri" w:hAnsi="Calibri" w:cs="Calibri"/>
              </w:rPr>
              <w:t>ensibilité en dehors du fantôme</w:t>
            </w:r>
          </w:p>
          <w:p w14:paraId="559F6F69" w14:textId="77777777" w:rsidR="00DF57B8" w:rsidRPr="002F30B4" w:rsidRDefault="00DF57B8" w:rsidP="00DF57B8">
            <w:pPr>
              <w:ind w:right="-102"/>
              <w:jc w:val="center"/>
              <w:cnfStyle w:val="100000000000" w:firstRow="1"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w:t>
            </w:r>
            <w:r w:rsidRPr="008F504E">
              <w:rPr>
                <w:rFonts w:ascii="Calibri" w:hAnsi="Calibri" w:cs="Calibri"/>
              </w:rPr>
              <w:t>à l'I-123</w:t>
            </w:r>
            <w:r>
              <w:rPr>
                <w:rFonts w:ascii="Calibri" w:hAnsi="Calibri" w:cs="Calibri"/>
              </w:rPr>
              <w:t>/au Tc-99m</w:t>
            </w:r>
            <w:r w:rsidRPr="008F504E">
              <w:rPr>
                <w:rFonts w:ascii="Calibri" w:hAnsi="Calibri" w:cs="Calibri"/>
              </w:rPr>
              <w:t>)</w:t>
            </w:r>
            <w:r>
              <w:rPr>
                <w:rFonts w:ascii="Calibri" w:hAnsi="Calibri" w:cs="Calibri"/>
              </w:rPr>
              <w:t xml:space="preserve"> </w:t>
            </w:r>
            <w:r w:rsidRPr="008F504E">
              <w:rPr>
                <w:rFonts w:ascii="Calibri" w:hAnsi="Calibri" w:cs="Calibri"/>
              </w:rPr>
              <w:t>en Cps/(</w:t>
            </w:r>
            <w:proofErr w:type="spellStart"/>
            <w:r w:rsidRPr="008F504E">
              <w:rPr>
                <w:rFonts w:ascii="Calibri" w:hAnsi="Calibri" w:cs="Calibri"/>
              </w:rPr>
              <w:t>MBq.s</w:t>
            </w:r>
            <w:proofErr w:type="spellEnd"/>
            <w:r w:rsidRPr="008F504E">
              <w:rPr>
                <w:rFonts w:ascii="Calibri" w:hAnsi="Calibri" w:cs="Calibri"/>
              </w:rPr>
              <w:t>)</w:t>
            </w:r>
          </w:p>
        </w:tc>
        <w:tc>
          <w:tcPr>
            <w:tcW w:w="2268" w:type="dxa"/>
            <w:vMerge w:val="restart"/>
          </w:tcPr>
          <w:p w14:paraId="6081F5DF" w14:textId="77777777" w:rsidR="00DF57B8" w:rsidRPr="008F504E" w:rsidRDefault="00DF57B8" w:rsidP="00DF57B8">
            <w:pPr>
              <w:jc w:val="center"/>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8F504E">
              <w:rPr>
                <w:rFonts w:ascii="Calibri" w:hAnsi="Calibri" w:cs="Calibri"/>
              </w:rPr>
              <w:t>Ratio moyen des sensibilités à l'I-123</w:t>
            </w:r>
            <w:r>
              <w:rPr>
                <w:rFonts w:ascii="Calibri" w:hAnsi="Calibri" w:cs="Calibri"/>
              </w:rPr>
              <w:t xml:space="preserve"> </w:t>
            </w:r>
            <w:r w:rsidRPr="008F504E">
              <w:rPr>
                <w:rFonts w:ascii="Calibri" w:hAnsi="Calibri" w:cs="Calibri"/>
              </w:rPr>
              <w:t>par rapport au Tc-99m</w:t>
            </w:r>
          </w:p>
        </w:tc>
      </w:tr>
      <w:tr w:rsidR="00DF57B8" w:rsidRPr="008F504E" w14:paraId="66BF930A" w14:textId="77777777" w:rsidTr="00854B1E">
        <w:trPr>
          <w:cnfStyle w:val="000000100000" w:firstRow="0" w:lastRow="0" w:firstColumn="0" w:lastColumn="0" w:oddVBand="0" w:evenVBand="0" w:oddHBand="1" w:evenHBand="0" w:firstRowFirstColumn="0" w:firstRowLastColumn="0" w:lastRowFirstColumn="0" w:lastRowLastColumn="0"/>
          <w:trHeight w:val="186"/>
        </w:trPr>
        <w:tc>
          <w:tcPr>
            <w:cnfStyle w:val="001000000000" w:firstRow="0" w:lastRow="0" w:firstColumn="1" w:lastColumn="0" w:oddVBand="0" w:evenVBand="0" w:oddHBand="0" w:evenHBand="0" w:firstRowFirstColumn="0" w:firstRowLastColumn="0" w:lastRowFirstColumn="0" w:lastRowLastColumn="0"/>
            <w:tcW w:w="2689" w:type="dxa"/>
            <w:vMerge/>
            <w:noWrap/>
          </w:tcPr>
          <w:p w14:paraId="5C29ABED" w14:textId="77777777" w:rsidR="00DF57B8" w:rsidRPr="008F504E" w:rsidRDefault="00DF57B8" w:rsidP="00DF57B8">
            <w:pPr>
              <w:rPr>
                <w:rFonts w:eastAsia="Times New Roman" w:cs="Calibri"/>
                <w:color w:val="000000"/>
                <w:lang w:eastAsia="fr-FR"/>
              </w:rPr>
            </w:pPr>
          </w:p>
        </w:tc>
        <w:tc>
          <w:tcPr>
            <w:tcW w:w="1417" w:type="dxa"/>
            <w:vMerge/>
            <w:shd w:val="clear" w:color="auto" w:fill="5B9BD5" w:themeFill="accent5"/>
            <w:noWrap/>
          </w:tcPr>
          <w:p w14:paraId="45B58B79" w14:textId="77777777" w:rsidR="00DF57B8" w:rsidRPr="008F504E" w:rsidRDefault="00DF57B8" w:rsidP="00DF57B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fr-FR"/>
              </w:rPr>
            </w:pPr>
          </w:p>
        </w:tc>
        <w:tc>
          <w:tcPr>
            <w:tcW w:w="1228" w:type="dxa"/>
            <w:shd w:val="clear" w:color="auto" w:fill="5B9BD5" w:themeFill="accent5"/>
            <w:noWrap/>
          </w:tcPr>
          <w:p w14:paraId="60B47BC5" w14:textId="77777777" w:rsidR="00DF57B8" w:rsidRPr="002F30B4" w:rsidRDefault="00DF57B8" w:rsidP="00DF57B8">
            <w:pPr>
              <w:jc w:val="center"/>
              <w:cnfStyle w:val="000000100000" w:firstRow="0" w:lastRow="0" w:firstColumn="0" w:lastColumn="0" w:oddVBand="0" w:evenVBand="0" w:oddHBand="1" w:evenHBand="0" w:firstRowFirstColumn="0" w:firstRowLastColumn="0" w:lastRowFirstColumn="0" w:lastRowLastColumn="0"/>
              <w:rPr>
                <w:rFonts w:ascii="Calibri" w:hAnsi="Calibri" w:cs="Calibri"/>
                <w:b/>
                <w:color w:val="FFFFFF" w:themeColor="background1"/>
              </w:rPr>
            </w:pPr>
            <w:r w:rsidRPr="008F504E">
              <w:rPr>
                <w:rFonts w:ascii="Calibri" w:hAnsi="Calibri" w:cs="Calibri"/>
                <w:b/>
                <w:color w:val="FFFFFF" w:themeColor="background1"/>
              </w:rPr>
              <w:t>F</w:t>
            </w:r>
            <w:r>
              <w:rPr>
                <w:rFonts w:ascii="Calibri" w:hAnsi="Calibri" w:cs="Calibri"/>
                <w:b/>
                <w:color w:val="FFFFFF" w:themeColor="background1"/>
              </w:rPr>
              <w:t>0</w:t>
            </w:r>
            <w:r w:rsidRPr="008F504E">
              <w:rPr>
                <w:rFonts w:ascii="Calibri" w:hAnsi="Calibri" w:cs="Calibri"/>
                <w:b/>
                <w:color w:val="FFFFFF" w:themeColor="background1"/>
              </w:rPr>
              <w:t>3</w:t>
            </w:r>
          </w:p>
        </w:tc>
        <w:tc>
          <w:tcPr>
            <w:tcW w:w="1229" w:type="dxa"/>
            <w:shd w:val="clear" w:color="auto" w:fill="5B9BD5" w:themeFill="accent5"/>
          </w:tcPr>
          <w:p w14:paraId="06FD141B" w14:textId="77777777" w:rsidR="00DF57B8" w:rsidRPr="002F30B4" w:rsidRDefault="00DF57B8" w:rsidP="00DF57B8">
            <w:pPr>
              <w:jc w:val="center"/>
              <w:cnfStyle w:val="000000100000" w:firstRow="0" w:lastRow="0" w:firstColumn="0" w:lastColumn="0" w:oddVBand="0" w:evenVBand="0" w:oddHBand="1" w:evenHBand="0" w:firstRowFirstColumn="0" w:firstRowLastColumn="0" w:lastRowFirstColumn="0" w:lastRowLastColumn="0"/>
              <w:rPr>
                <w:rFonts w:ascii="Calibri" w:hAnsi="Calibri" w:cs="Calibri"/>
                <w:b/>
                <w:color w:val="FFFFFF" w:themeColor="background1"/>
              </w:rPr>
            </w:pPr>
            <w:r w:rsidRPr="008F504E">
              <w:rPr>
                <w:rFonts w:ascii="Calibri" w:hAnsi="Calibri" w:cs="Calibri"/>
                <w:b/>
                <w:color w:val="FFFFFF" w:themeColor="background1"/>
              </w:rPr>
              <w:t>F11</w:t>
            </w:r>
          </w:p>
        </w:tc>
        <w:tc>
          <w:tcPr>
            <w:tcW w:w="1465" w:type="dxa"/>
            <w:shd w:val="clear" w:color="auto" w:fill="5B9BD5" w:themeFill="accent5"/>
          </w:tcPr>
          <w:p w14:paraId="35F8F3A0" w14:textId="22658D27" w:rsidR="00DF57B8" w:rsidRPr="002F30B4" w:rsidRDefault="00854B1E" w:rsidP="00DF57B8">
            <w:pPr>
              <w:jc w:val="center"/>
              <w:cnfStyle w:val="000000100000" w:firstRow="0" w:lastRow="0" w:firstColumn="0" w:lastColumn="0" w:oddVBand="0" w:evenVBand="0" w:oddHBand="1" w:evenHBand="0" w:firstRowFirstColumn="0" w:firstRowLastColumn="0" w:lastRowFirstColumn="0" w:lastRowLastColumn="0"/>
              <w:rPr>
                <w:rFonts w:ascii="Calibri" w:hAnsi="Calibri" w:cs="Calibri"/>
                <w:b/>
                <w:color w:val="FFFFFF" w:themeColor="background1"/>
              </w:rPr>
            </w:pPr>
            <w:r w:rsidRPr="008F504E">
              <w:rPr>
                <w:rFonts w:ascii="Calibri" w:hAnsi="Calibri" w:cs="Calibri"/>
                <w:b/>
                <w:color w:val="FFFFFF" w:themeColor="background1"/>
              </w:rPr>
              <w:t>S</w:t>
            </w:r>
            <w:r w:rsidR="00DF57B8" w:rsidRPr="008F504E">
              <w:rPr>
                <w:rFonts w:ascii="Calibri" w:hAnsi="Calibri" w:cs="Calibri"/>
                <w:b/>
                <w:color w:val="FFFFFF" w:themeColor="background1"/>
              </w:rPr>
              <w:t>eringue</w:t>
            </w:r>
            <w:r>
              <w:rPr>
                <w:rFonts w:ascii="Calibri" w:hAnsi="Calibri" w:cs="Calibri"/>
                <w:b/>
                <w:color w:val="FFFFFF" w:themeColor="background1"/>
              </w:rPr>
              <w:t xml:space="preserve"> 3mL</w:t>
            </w:r>
            <w:r w:rsidR="00DF57B8" w:rsidRPr="008F504E">
              <w:rPr>
                <w:rFonts w:ascii="Calibri" w:hAnsi="Calibri" w:cs="Calibri"/>
                <w:b/>
                <w:color w:val="FFFFFF" w:themeColor="background1"/>
              </w:rPr>
              <w:t xml:space="preserve"> </w:t>
            </w:r>
          </w:p>
        </w:tc>
        <w:tc>
          <w:tcPr>
            <w:tcW w:w="2268" w:type="dxa"/>
            <w:vMerge/>
            <w:shd w:val="clear" w:color="auto" w:fill="5B9BD5" w:themeFill="accent5"/>
          </w:tcPr>
          <w:p w14:paraId="2AA71439" w14:textId="77777777" w:rsidR="00DF57B8" w:rsidRPr="008F504E" w:rsidRDefault="00DF57B8" w:rsidP="00DF57B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fr-FR"/>
              </w:rPr>
            </w:pPr>
          </w:p>
        </w:tc>
      </w:tr>
      <w:tr w:rsidR="00DF57B8" w:rsidRPr="008F504E" w14:paraId="781957F5" w14:textId="77777777" w:rsidTr="00854B1E">
        <w:trPr>
          <w:trHeight w:val="300"/>
        </w:trPr>
        <w:tc>
          <w:tcPr>
            <w:cnfStyle w:val="001000000000" w:firstRow="0" w:lastRow="0" w:firstColumn="1" w:lastColumn="0" w:oddVBand="0" w:evenVBand="0" w:oddHBand="0" w:evenHBand="0" w:firstRowFirstColumn="0" w:firstRowLastColumn="0" w:lastRowFirstColumn="0" w:lastRowLastColumn="0"/>
            <w:tcW w:w="2689" w:type="dxa"/>
            <w:noWrap/>
            <w:hideMark/>
          </w:tcPr>
          <w:p w14:paraId="5E78D9A5" w14:textId="77777777" w:rsidR="00DF57B8" w:rsidRPr="009258E7" w:rsidRDefault="00DF57B8" w:rsidP="00DF57B8">
            <w:pPr>
              <w:rPr>
                <w:rFonts w:eastAsia="Times New Roman" w:cs="Calibri"/>
                <w:lang w:eastAsia="fr-FR"/>
              </w:rPr>
            </w:pPr>
            <w:r w:rsidRPr="009258E7">
              <w:rPr>
                <w:rFonts w:eastAsia="Times New Roman" w:cs="Calibri"/>
                <w:lang w:eastAsia="fr-FR"/>
              </w:rPr>
              <w:t xml:space="preserve">GE - </w:t>
            </w:r>
            <w:proofErr w:type="spellStart"/>
            <w:r w:rsidRPr="009258E7">
              <w:rPr>
                <w:rFonts w:eastAsia="Times New Roman" w:cs="Calibri"/>
                <w:lang w:eastAsia="fr-FR"/>
              </w:rPr>
              <w:t>NaI</w:t>
            </w:r>
            <w:proofErr w:type="spellEnd"/>
            <w:r w:rsidRPr="009258E7">
              <w:rPr>
                <w:rFonts w:eastAsia="Times New Roman" w:cs="Calibri"/>
                <w:lang w:eastAsia="fr-FR"/>
              </w:rPr>
              <w:t xml:space="preserve"> 3/8" - LEHR</w:t>
            </w:r>
          </w:p>
        </w:tc>
        <w:tc>
          <w:tcPr>
            <w:tcW w:w="1417" w:type="dxa"/>
            <w:noWrap/>
            <w:vAlign w:val="bottom"/>
          </w:tcPr>
          <w:p w14:paraId="5D42882D" w14:textId="77777777" w:rsidR="00DF57B8" w:rsidRPr="008F504E" w:rsidRDefault="00DF57B8" w:rsidP="00DF57B8">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fr-FR"/>
              </w:rPr>
            </w:pPr>
            <w:r w:rsidRPr="00D00274">
              <w:rPr>
                <w:rFonts w:ascii="Calibri" w:eastAsia="Times New Roman" w:hAnsi="Calibri" w:cs="Calibri"/>
                <w:color w:val="000000"/>
                <w:lang w:eastAsia="fr-FR"/>
              </w:rPr>
              <w:t>1 / 30</w:t>
            </w:r>
          </w:p>
        </w:tc>
        <w:tc>
          <w:tcPr>
            <w:tcW w:w="1228" w:type="dxa"/>
            <w:noWrap/>
            <w:vAlign w:val="bottom"/>
          </w:tcPr>
          <w:p w14:paraId="5C6EFC24" w14:textId="77777777" w:rsidR="00DF57B8" w:rsidRPr="008F504E" w:rsidRDefault="00DF57B8" w:rsidP="00DF57B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fr-FR"/>
              </w:rPr>
            </w:pPr>
            <w:r w:rsidRPr="00291CAF">
              <w:rPr>
                <w:rFonts w:ascii="Calibri" w:eastAsia="Times New Roman" w:hAnsi="Calibri" w:cs="Calibri"/>
                <w:color w:val="000000"/>
                <w:lang w:eastAsia="fr-FR"/>
              </w:rPr>
              <w:t>60</w:t>
            </w:r>
            <w:r>
              <w:rPr>
                <w:rFonts w:ascii="Calibri" w:eastAsia="Times New Roman" w:hAnsi="Calibri" w:cs="Calibri"/>
                <w:color w:val="000000"/>
                <w:lang w:eastAsia="fr-FR"/>
              </w:rPr>
              <w:t>,</w:t>
            </w:r>
            <w:r w:rsidRPr="00291CAF">
              <w:rPr>
                <w:rFonts w:ascii="Calibri" w:eastAsia="Times New Roman" w:hAnsi="Calibri" w:cs="Calibri"/>
                <w:color w:val="000000"/>
                <w:lang w:eastAsia="fr-FR"/>
              </w:rPr>
              <w:t>3 / 6</w:t>
            </w:r>
            <w:r>
              <w:rPr>
                <w:rFonts w:ascii="Calibri" w:eastAsia="Times New Roman" w:hAnsi="Calibri" w:cs="Calibri"/>
                <w:color w:val="000000"/>
                <w:lang w:eastAsia="fr-FR"/>
              </w:rPr>
              <w:t>,</w:t>
            </w:r>
            <w:r w:rsidRPr="00291CAF">
              <w:rPr>
                <w:rFonts w:ascii="Calibri" w:eastAsia="Times New Roman" w:hAnsi="Calibri" w:cs="Calibri"/>
                <w:color w:val="000000"/>
                <w:lang w:eastAsia="fr-FR"/>
              </w:rPr>
              <w:t>7</w:t>
            </w:r>
          </w:p>
        </w:tc>
        <w:tc>
          <w:tcPr>
            <w:tcW w:w="1229" w:type="dxa"/>
            <w:noWrap/>
            <w:vAlign w:val="bottom"/>
          </w:tcPr>
          <w:p w14:paraId="28CBCA18" w14:textId="77777777" w:rsidR="00DF57B8" w:rsidRPr="008F504E" w:rsidRDefault="00DF57B8" w:rsidP="00DF57B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fr-FR"/>
              </w:rPr>
            </w:pPr>
            <w:r w:rsidRPr="00291CAF">
              <w:rPr>
                <w:rFonts w:ascii="Calibri" w:eastAsia="Times New Roman" w:hAnsi="Calibri" w:cs="Calibri"/>
                <w:color w:val="000000"/>
                <w:lang w:eastAsia="fr-FR"/>
              </w:rPr>
              <w:t>54</w:t>
            </w:r>
            <w:r>
              <w:rPr>
                <w:rFonts w:ascii="Calibri" w:eastAsia="Times New Roman" w:hAnsi="Calibri" w:cs="Calibri"/>
                <w:color w:val="000000"/>
                <w:lang w:eastAsia="fr-FR"/>
              </w:rPr>
              <w:t>,</w:t>
            </w:r>
            <w:r w:rsidRPr="00291CAF">
              <w:rPr>
                <w:rFonts w:ascii="Calibri" w:eastAsia="Times New Roman" w:hAnsi="Calibri" w:cs="Calibri"/>
                <w:color w:val="000000"/>
                <w:lang w:eastAsia="fr-FR"/>
              </w:rPr>
              <w:t>2 / 5</w:t>
            </w:r>
            <w:r>
              <w:rPr>
                <w:rFonts w:ascii="Calibri" w:eastAsia="Times New Roman" w:hAnsi="Calibri" w:cs="Calibri"/>
                <w:color w:val="000000"/>
                <w:lang w:eastAsia="fr-FR"/>
              </w:rPr>
              <w:t>,</w:t>
            </w:r>
            <w:r w:rsidRPr="00291CAF">
              <w:rPr>
                <w:rFonts w:ascii="Calibri" w:eastAsia="Times New Roman" w:hAnsi="Calibri" w:cs="Calibri"/>
                <w:color w:val="000000"/>
                <w:lang w:eastAsia="fr-FR"/>
              </w:rPr>
              <w:t>9</w:t>
            </w:r>
          </w:p>
        </w:tc>
        <w:tc>
          <w:tcPr>
            <w:tcW w:w="1465" w:type="dxa"/>
            <w:noWrap/>
            <w:vAlign w:val="bottom"/>
          </w:tcPr>
          <w:p w14:paraId="2D14CC78" w14:textId="77777777" w:rsidR="00DF57B8" w:rsidRPr="008F504E" w:rsidRDefault="00DF57B8" w:rsidP="00DF57B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fr-FR"/>
              </w:rPr>
            </w:pPr>
            <w:r w:rsidRPr="00291CAF">
              <w:rPr>
                <w:rFonts w:ascii="Calibri" w:eastAsia="Times New Roman" w:hAnsi="Calibri" w:cs="Calibri"/>
                <w:color w:val="000000"/>
                <w:lang w:eastAsia="fr-FR"/>
              </w:rPr>
              <w:t>64</w:t>
            </w:r>
            <w:r>
              <w:rPr>
                <w:rFonts w:ascii="Calibri" w:eastAsia="Times New Roman" w:hAnsi="Calibri" w:cs="Calibri"/>
                <w:color w:val="000000"/>
                <w:lang w:eastAsia="fr-FR"/>
              </w:rPr>
              <w:t>,</w:t>
            </w:r>
            <w:r w:rsidRPr="00291CAF">
              <w:rPr>
                <w:rFonts w:ascii="Calibri" w:eastAsia="Times New Roman" w:hAnsi="Calibri" w:cs="Calibri"/>
                <w:color w:val="000000"/>
                <w:lang w:eastAsia="fr-FR"/>
              </w:rPr>
              <w:t>9 / 6</w:t>
            </w:r>
            <w:r>
              <w:rPr>
                <w:rFonts w:ascii="Calibri" w:eastAsia="Times New Roman" w:hAnsi="Calibri" w:cs="Calibri"/>
                <w:color w:val="000000"/>
                <w:lang w:eastAsia="fr-FR"/>
              </w:rPr>
              <w:t>,</w:t>
            </w:r>
            <w:r w:rsidRPr="00291CAF">
              <w:rPr>
                <w:rFonts w:ascii="Calibri" w:eastAsia="Times New Roman" w:hAnsi="Calibri" w:cs="Calibri"/>
                <w:color w:val="000000"/>
                <w:lang w:eastAsia="fr-FR"/>
              </w:rPr>
              <w:t>7</w:t>
            </w:r>
          </w:p>
        </w:tc>
        <w:tc>
          <w:tcPr>
            <w:tcW w:w="2268" w:type="dxa"/>
            <w:noWrap/>
            <w:hideMark/>
          </w:tcPr>
          <w:p w14:paraId="11F4D197" w14:textId="77777777" w:rsidR="00DF57B8" w:rsidRPr="008F504E" w:rsidRDefault="00DF57B8" w:rsidP="00DF57B8">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fr-FR"/>
              </w:rPr>
            </w:pPr>
            <w:r w:rsidRPr="008F504E">
              <w:rPr>
                <w:rFonts w:ascii="Calibri" w:eastAsia="Times New Roman" w:hAnsi="Calibri" w:cs="Calibri"/>
                <w:color w:val="000000"/>
                <w:lang w:eastAsia="fr-FR"/>
              </w:rPr>
              <w:t>9</w:t>
            </w:r>
            <w:r>
              <w:rPr>
                <w:rFonts w:ascii="Calibri" w:eastAsia="Times New Roman" w:hAnsi="Calibri" w:cs="Calibri"/>
                <w:color w:val="000000"/>
                <w:lang w:eastAsia="fr-FR"/>
              </w:rPr>
              <w:t>,</w:t>
            </w:r>
            <w:r w:rsidRPr="008F504E">
              <w:rPr>
                <w:rFonts w:ascii="Calibri" w:eastAsia="Times New Roman" w:hAnsi="Calibri" w:cs="Calibri"/>
                <w:color w:val="000000"/>
                <w:lang w:eastAsia="fr-FR"/>
              </w:rPr>
              <w:t>3</w:t>
            </w:r>
          </w:p>
        </w:tc>
      </w:tr>
      <w:tr w:rsidR="00DF57B8" w:rsidRPr="008F504E" w14:paraId="59CD7A78" w14:textId="77777777" w:rsidTr="00854B1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689" w:type="dxa"/>
            <w:noWrap/>
            <w:hideMark/>
          </w:tcPr>
          <w:p w14:paraId="7F50447E" w14:textId="77777777" w:rsidR="00DF57B8" w:rsidRPr="009258E7" w:rsidRDefault="00DF57B8" w:rsidP="00DF57B8">
            <w:pPr>
              <w:rPr>
                <w:rFonts w:eastAsia="Times New Roman" w:cs="Calibri"/>
                <w:lang w:eastAsia="fr-FR"/>
              </w:rPr>
            </w:pPr>
            <w:r w:rsidRPr="009258E7">
              <w:rPr>
                <w:rFonts w:eastAsia="Times New Roman" w:cs="Calibri"/>
                <w:lang w:eastAsia="fr-FR"/>
              </w:rPr>
              <w:t xml:space="preserve">GE - </w:t>
            </w:r>
            <w:proofErr w:type="spellStart"/>
            <w:r w:rsidRPr="009258E7">
              <w:rPr>
                <w:rFonts w:eastAsia="Times New Roman" w:cs="Calibri"/>
                <w:lang w:eastAsia="fr-FR"/>
              </w:rPr>
              <w:t>NaI</w:t>
            </w:r>
            <w:proofErr w:type="spellEnd"/>
            <w:r w:rsidRPr="009258E7">
              <w:rPr>
                <w:rFonts w:eastAsia="Times New Roman" w:cs="Calibri"/>
                <w:lang w:eastAsia="fr-FR"/>
              </w:rPr>
              <w:t xml:space="preserve"> 5/8" - LEHRS</w:t>
            </w:r>
          </w:p>
        </w:tc>
        <w:tc>
          <w:tcPr>
            <w:tcW w:w="1417" w:type="dxa"/>
            <w:noWrap/>
            <w:vAlign w:val="bottom"/>
          </w:tcPr>
          <w:p w14:paraId="45608498" w14:textId="77777777" w:rsidR="00DF57B8" w:rsidRPr="008F504E" w:rsidRDefault="00DF57B8" w:rsidP="00DF57B8">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fr-FR"/>
              </w:rPr>
            </w:pPr>
            <w:r w:rsidRPr="00D00274">
              <w:rPr>
                <w:rFonts w:ascii="Calibri" w:eastAsia="Times New Roman" w:hAnsi="Calibri" w:cs="Calibri"/>
                <w:color w:val="000000"/>
                <w:lang w:eastAsia="fr-FR"/>
              </w:rPr>
              <w:t>37 / 10</w:t>
            </w:r>
          </w:p>
        </w:tc>
        <w:tc>
          <w:tcPr>
            <w:tcW w:w="1228" w:type="dxa"/>
            <w:noWrap/>
            <w:vAlign w:val="bottom"/>
          </w:tcPr>
          <w:p w14:paraId="22CB8793" w14:textId="77777777" w:rsidR="00DF57B8" w:rsidRPr="008F504E" w:rsidRDefault="00DF57B8" w:rsidP="00DF57B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fr-FR"/>
              </w:rPr>
            </w:pPr>
            <w:r w:rsidRPr="00291CAF">
              <w:rPr>
                <w:rFonts w:ascii="Calibri" w:eastAsia="Times New Roman" w:hAnsi="Calibri" w:cs="Calibri"/>
                <w:color w:val="000000"/>
                <w:lang w:eastAsia="fr-FR"/>
              </w:rPr>
              <w:t>91</w:t>
            </w:r>
            <w:r>
              <w:rPr>
                <w:rFonts w:ascii="Calibri" w:eastAsia="Times New Roman" w:hAnsi="Calibri" w:cs="Calibri"/>
                <w:color w:val="000000"/>
                <w:lang w:eastAsia="fr-FR"/>
              </w:rPr>
              <w:t>,</w:t>
            </w:r>
            <w:r w:rsidRPr="00291CAF">
              <w:rPr>
                <w:rFonts w:ascii="Calibri" w:eastAsia="Times New Roman" w:hAnsi="Calibri" w:cs="Calibri"/>
                <w:color w:val="000000"/>
                <w:lang w:eastAsia="fr-FR"/>
              </w:rPr>
              <w:t>2 / 10</w:t>
            </w:r>
            <w:r>
              <w:rPr>
                <w:rFonts w:ascii="Calibri" w:eastAsia="Times New Roman" w:hAnsi="Calibri" w:cs="Calibri"/>
                <w:color w:val="000000"/>
                <w:lang w:eastAsia="fr-FR"/>
              </w:rPr>
              <w:t>,</w:t>
            </w:r>
            <w:r w:rsidRPr="00291CAF">
              <w:rPr>
                <w:rFonts w:ascii="Calibri" w:eastAsia="Times New Roman" w:hAnsi="Calibri" w:cs="Calibri"/>
                <w:color w:val="000000"/>
                <w:lang w:eastAsia="fr-FR"/>
              </w:rPr>
              <w:t>3</w:t>
            </w:r>
          </w:p>
        </w:tc>
        <w:tc>
          <w:tcPr>
            <w:tcW w:w="1229" w:type="dxa"/>
            <w:noWrap/>
            <w:vAlign w:val="bottom"/>
          </w:tcPr>
          <w:p w14:paraId="751CC966" w14:textId="77777777" w:rsidR="00DF57B8" w:rsidRPr="008F504E" w:rsidRDefault="00DF57B8" w:rsidP="00DF57B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fr-FR"/>
              </w:rPr>
            </w:pPr>
            <w:r w:rsidRPr="00291CAF">
              <w:rPr>
                <w:rFonts w:ascii="Calibri" w:eastAsia="Times New Roman" w:hAnsi="Calibri" w:cs="Calibri"/>
                <w:color w:val="000000"/>
                <w:lang w:eastAsia="fr-FR"/>
              </w:rPr>
              <w:t>80</w:t>
            </w:r>
            <w:r>
              <w:rPr>
                <w:rFonts w:ascii="Calibri" w:eastAsia="Times New Roman" w:hAnsi="Calibri" w:cs="Calibri"/>
                <w:color w:val="000000"/>
                <w:lang w:eastAsia="fr-FR"/>
              </w:rPr>
              <w:t>,</w:t>
            </w:r>
            <w:r w:rsidRPr="00291CAF">
              <w:rPr>
                <w:rFonts w:ascii="Calibri" w:eastAsia="Times New Roman" w:hAnsi="Calibri" w:cs="Calibri"/>
                <w:color w:val="000000"/>
                <w:lang w:eastAsia="fr-FR"/>
              </w:rPr>
              <w:t>3 / 9</w:t>
            </w:r>
            <w:r>
              <w:rPr>
                <w:rFonts w:ascii="Calibri" w:eastAsia="Times New Roman" w:hAnsi="Calibri" w:cs="Calibri"/>
                <w:color w:val="000000"/>
                <w:lang w:eastAsia="fr-FR"/>
              </w:rPr>
              <w:t>,</w:t>
            </w:r>
            <w:r w:rsidRPr="00291CAF">
              <w:rPr>
                <w:rFonts w:ascii="Calibri" w:eastAsia="Times New Roman" w:hAnsi="Calibri" w:cs="Calibri"/>
                <w:color w:val="000000"/>
                <w:lang w:eastAsia="fr-FR"/>
              </w:rPr>
              <w:t>0</w:t>
            </w:r>
          </w:p>
        </w:tc>
        <w:tc>
          <w:tcPr>
            <w:tcW w:w="1465" w:type="dxa"/>
            <w:noWrap/>
            <w:vAlign w:val="bottom"/>
          </w:tcPr>
          <w:p w14:paraId="6C673454" w14:textId="77777777" w:rsidR="00DF57B8" w:rsidRPr="008F504E" w:rsidRDefault="00DF57B8" w:rsidP="00DF57B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fr-FR"/>
              </w:rPr>
            </w:pPr>
            <w:r w:rsidRPr="00291CAF">
              <w:rPr>
                <w:rFonts w:ascii="Calibri" w:eastAsia="Times New Roman" w:hAnsi="Calibri" w:cs="Calibri"/>
                <w:color w:val="000000"/>
                <w:lang w:eastAsia="fr-FR"/>
              </w:rPr>
              <w:t>95</w:t>
            </w:r>
            <w:r>
              <w:rPr>
                <w:rFonts w:ascii="Calibri" w:eastAsia="Times New Roman" w:hAnsi="Calibri" w:cs="Calibri"/>
                <w:color w:val="000000"/>
                <w:lang w:eastAsia="fr-FR"/>
              </w:rPr>
              <w:t>,</w:t>
            </w:r>
            <w:r w:rsidRPr="00291CAF">
              <w:rPr>
                <w:rFonts w:ascii="Calibri" w:eastAsia="Times New Roman" w:hAnsi="Calibri" w:cs="Calibri"/>
                <w:color w:val="000000"/>
                <w:lang w:eastAsia="fr-FR"/>
              </w:rPr>
              <w:t>0 / 11</w:t>
            </w:r>
            <w:r>
              <w:rPr>
                <w:rFonts w:ascii="Calibri" w:eastAsia="Times New Roman" w:hAnsi="Calibri" w:cs="Calibri"/>
                <w:color w:val="000000"/>
                <w:lang w:eastAsia="fr-FR"/>
              </w:rPr>
              <w:t>,</w:t>
            </w:r>
            <w:r w:rsidRPr="00291CAF">
              <w:rPr>
                <w:rFonts w:ascii="Calibri" w:eastAsia="Times New Roman" w:hAnsi="Calibri" w:cs="Calibri"/>
                <w:color w:val="000000"/>
                <w:lang w:eastAsia="fr-FR"/>
              </w:rPr>
              <w:t>7</w:t>
            </w:r>
          </w:p>
        </w:tc>
        <w:tc>
          <w:tcPr>
            <w:tcW w:w="2268" w:type="dxa"/>
            <w:noWrap/>
            <w:hideMark/>
          </w:tcPr>
          <w:p w14:paraId="4E4F7878" w14:textId="77777777" w:rsidR="00DF57B8" w:rsidRPr="008F504E" w:rsidRDefault="00DF57B8" w:rsidP="00DF57B8">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fr-FR"/>
              </w:rPr>
            </w:pPr>
            <w:r w:rsidRPr="008F504E">
              <w:rPr>
                <w:rFonts w:ascii="Calibri" w:eastAsia="Times New Roman" w:hAnsi="Calibri" w:cs="Calibri"/>
                <w:color w:val="000000"/>
                <w:lang w:eastAsia="fr-FR"/>
              </w:rPr>
              <w:t>8</w:t>
            </w:r>
            <w:r>
              <w:rPr>
                <w:rFonts w:ascii="Calibri" w:eastAsia="Times New Roman" w:hAnsi="Calibri" w:cs="Calibri"/>
                <w:color w:val="000000"/>
                <w:lang w:eastAsia="fr-FR"/>
              </w:rPr>
              <w:t>,</w:t>
            </w:r>
            <w:r w:rsidRPr="008F504E">
              <w:rPr>
                <w:rFonts w:ascii="Calibri" w:eastAsia="Times New Roman" w:hAnsi="Calibri" w:cs="Calibri"/>
                <w:color w:val="000000"/>
                <w:lang w:eastAsia="fr-FR"/>
              </w:rPr>
              <w:t>6</w:t>
            </w:r>
          </w:p>
        </w:tc>
      </w:tr>
      <w:tr w:rsidR="00DF57B8" w:rsidRPr="008F504E" w14:paraId="1FB6F122" w14:textId="77777777" w:rsidTr="00854B1E">
        <w:trPr>
          <w:trHeight w:val="300"/>
        </w:trPr>
        <w:tc>
          <w:tcPr>
            <w:cnfStyle w:val="001000000000" w:firstRow="0" w:lastRow="0" w:firstColumn="1" w:lastColumn="0" w:oddVBand="0" w:evenVBand="0" w:oddHBand="0" w:evenHBand="0" w:firstRowFirstColumn="0" w:firstRowLastColumn="0" w:lastRowFirstColumn="0" w:lastRowLastColumn="0"/>
            <w:tcW w:w="2689" w:type="dxa"/>
            <w:noWrap/>
            <w:hideMark/>
          </w:tcPr>
          <w:p w14:paraId="3AE0367E" w14:textId="77777777" w:rsidR="00DF57B8" w:rsidRPr="009258E7" w:rsidRDefault="00DF57B8" w:rsidP="00DF57B8">
            <w:pPr>
              <w:rPr>
                <w:rFonts w:eastAsia="Times New Roman" w:cs="Calibri"/>
                <w:lang w:eastAsia="fr-FR"/>
              </w:rPr>
            </w:pPr>
            <w:r w:rsidRPr="009258E7">
              <w:rPr>
                <w:rFonts w:eastAsia="Times New Roman" w:cs="Calibri"/>
                <w:lang w:eastAsia="fr-FR"/>
              </w:rPr>
              <w:t>GE - CZT - WEHR45</w:t>
            </w:r>
          </w:p>
        </w:tc>
        <w:tc>
          <w:tcPr>
            <w:tcW w:w="1417" w:type="dxa"/>
            <w:noWrap/>
            <w:vAlign w:val="bottom"/>
          </w:tcPr>
          <w:p w14:paraId="46976500" w14:textId="77777777" w:rsidR="00DF57B8" w:rsidRPr="008F504E" w:rsidRDefault="00DF57B8" w:rsidP="00DF57B8">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fr-FR"/>
              </w:rPr>
            </w:pPr>
            <w:r w:rsidRPr="00D00274">
              <w:rPr>
                <w:rFonts w:ascii="Calibri" w:eastAsia="Times New Roman" w:hAnsi="Calibri" w:cs="Calibri"/>
                <w:color w:val="000000"/>
                <w:lang w:eastAsia="fr-FR"/>
              </w:rPr>
              <w:t>43 / 40</w:t>
            </w:r>
          </w:p>
        </w:tc>
        <w:tc>
          <w:tcPr>
            <w:tcW w:w="1228" w:type="dxa"/>
            <w:noWrap/>
            <w:vAlign w:val="bottom"/>
          </w:tcPr>
          <w:p w14:paraId="390A9A0D" w14:textId="77777777" w:rsidR="00DF57B8" w:rsidRPr="008F504E" w:rsidRDefault="00DF57B8" w:rsidP="00DF57B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fr-FR"/>
              </w:rPr>
            </w:pPr>
            <w:r w:rsidRPr="00291CAF">
              <w:rPr>
                <w:rFonts w:ascii="Calibri" w:eastAsia="Times New Roman" w:hAnsi="Calibri" w:cs="Calibri"/>
                <w:color w:val="000000"/>
                <w:lang w:eastAsia="fr-FR"/>
              </w:rPr>
              <w:t>54</w:t>
            </w:r>
            <w:r>
              <w:rPr>
                <w:rFonts w:ascii="Calibri" w:eastAsia="Times New Roman" w:hAnsi="Calibri" w:cs="Calibri"/>
                <w:color w:val="000000"/>
                <w:lang w:eastAsia="fr-FR"/>
              </w:rPr>
              <w:t>,</w:t>
            </w:r>
            <w:r w:rsidRPr="00291CAF">
              <w:rPr>
                <w:rFonts w:ascii="Calibri" w:eastAsia="Times New Roman" w:hAnsi="Calibri" w:cs="Calibri"/>
                <w:color w:val="000000"/>
                <w:lang w:eastAsia="fr-FR"/>
              </w:rPr>
              <w:t>9 / 5</w:t>
            </w:r>
            <w:r>
              <w:rPr>
                <w:rFonts w:ascii="Calibri" w:eastAsia="Times New Roman" w:hAnsi="Calibri" w:cs="Calibri"/>
                <w:color w:val="000000"/>
                <w:lang w:eastAsia="fr-FR"/>
              </w:rPr>
              <w:t>,</w:t>
            </w:r>
            <w:r w:rsidRPr="00291CAF">
              <w:rPr>
                <w:rFonts w:ascii="Calibri" w:eastAsia="Times New Roman" w:hAnsi="Calibri" w:cs="Calibri"/>
                <w:color w:val="000000"/>
                <w:lang w:eastAsia="fr-FR"/>
              </w:rPr>
              <w:t>4</w:t>
            </w:r>
          </w:p>
        </w:tc>
        <w:tc>
          <w:tcPr>
            <w:tcW w:w="1229" w:type="dxa"/>
            <w:noWrap/>
            <w:vAlign w:val="bottom"/>
          </w:tcPr>
          <w:p w14:paraId="66C4B186" w14:textId="77777777" w:rsidR="00DF57B8" w:rsidRPr="008F504E" w:rsidRDefault="00DF57B8" w:rsidP="00DF57B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fr-FR"/>
              </w:rPr>
            </w:pPr>
            <w:r w:rsidRPr="00291CAF">
              <w:rPr>
                <w:rFonts w:ascii="Calibri" w:eastAsia="Times New Roman" w:hAnsi="Calibri" w:cs="Calibri"/>
                <w:color w:val="000000"/>
                <w:lang w:eastAsia="fr-FR"/>
              </w:rPr>
              <w:t>52</w:t>
            </w:r>
            <w:r>
              <w:rPr>
                <w:rFonts w:ascii="Calibri" w:eastAsia="Times New Roman" w:hAnsi="Calibri" w:cs="Calibri"/>
                <w:color w:val="000000"/>
                <w:lang w:eastAsia="fr-FR"/>
              </w:rPr>
              <w:t>,</w:t>
            </w:r>
            <w:r w:rsidRPr="00291CAF">
              <w:rPr>
                <w:rFonts w:ascii="Calibri" w:eastAsia="Times New Roman" w:hAnsi="Calibri" w:cs="Calibri"/>
                <w:color w:val="000000"/>
                <w:lang w:eastAsia="fr-FR"/>
              </w:rPr>
              <w:t>5 / 4</w:t>
            </w:r>
            <w:r>
              <w:rPr>
                <w:rFonts w:ascii="Calibri" w:eastAsia="Times New Roman" w:hAnsi="Calibri" w:cs="Calibri"/>
                <w:color w:val="000000"/>
                <w:lang w:eastAsia="fr-FR"/>
              </w:rPr>
              <w:t>,</w:t>
            </w:r>
            <w:r w:rsidRPr="00291CAF">
              <w:rPr>
                <w:rFonts w:ascii="Calibri" w:eastAsia="Times New Roman" w:hAnsi="Calibri" w:cs="Calibri"/>
                <w:color w:val="000000"/>
                <w:lang w:eastAsia="fr-FR"/>
              </w:rPr>
              <w:t>4</w:t>
            </w:r>
          </w:p>
        </w:tc>
        <w:tc>
          <w:tcPr>
            <w:tcW w:w="1465" w:type="dxa"/>
            <w:noWrap/>
            <w:vAlign w:val="bottom"/>
          </w:tcPr>
          <w:p w14:paraId="22DB427D" w14:textId="77777777" w:rsidR="00DF57B8" w:rsidRPr="008F504E" w:rsidRDefault="00DF57B8" w:rsidP="00DF57B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fr-FR"/>
              </w:rPr>
            </w:pPr>
            <w:r w:rsidRPr="00291CAF">
              <w:rPr>
                <w:rFonts w:ascii="Calibri" w:eastAsia="Times New Roman" w:hAnsi="Calibri" w:cs="Calibri"/>
                <w:color w:val="000000"/>
                <w:lang w:eastAsia="fr-FR"/>
              </w:rPr>
              <w:t>60</w:t>
            </w:r>
            <w:r>
              <w:rPr>
                <w:rFonts w:ascii="Calibri" w:eastAsia="Times New Roman" w:hAnsi="Calibri" w:cs="Calibri"/>
                <w:color w:val="000000"/>
                <w:lang w:eastAsia="fr-FR"/>
              </w:rPr>
              <w:t>,</w:t>
            </w:r>
            <w:r w:rsidRPr="00291CAF">
              <w:rPr>
                <w:rFonts w:ascii="Calibri" w:eastAsia="Times New Roman" w:hAnsi="Calibri" w:cs="Calibri"/>
                <w:color w:val="000000"/>
                <w:lang w:eastAsia="fr-FR"/>
              </w:rPr>
              <w:t>4 / 5</w:t>
            </w:r>
            <w:r>
              <w:rPr>
                <w:rFonts w:ascii="Calibri" w:eastAsia="Times New Roman" w:hAnsi="Calibri" w:cs="Calibri"/>
                <w:color w:val="000000"/>
                <w:lang w:eastAsia="fr-FR"/>
              </w:rPr>
              <w:t>,</w:t>
            </w:r>
            <w:r w:rsidRPr="00291CAF">
              <w:rPr>
                <w:rFonts w:ascii="Calibri" w:eastAsia="Times New Roman" w:hAnsi="Calibri" w:cs="Calibri"/>
                <w:color w:val="000000"/>
                <w:lang w:eastAsia="fr-FR"/>
              </w:rPr>
              <w:t>9</w:t>
            </w:r>
          </w:p>
        </w:tc>
        <w:tc>
          <w:tcPr>
            <w:tcW w:w="2268" w:type="dxa"/>
            <w:noWrap/>
            <w:hideMark/>
          </w:tcPr>
          <w:p w14:paraId="509282F6" w14:textId="77777777" w:rsidR="00DF57B8" w:rsidRPr="008F504E" w:rsidRDefault="00DF57B8" w:rsidP="00DF57B8">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fr-FR"/>
              </w:rPr>
            </w:pPr>
            <w:r w:rsidRPr="008F504E">
              <w:rPr>
                <w:rFonts w:ascii="Calibri" w:eastAsia="Times New Roman" w:hAnsi="Calibri" w:cs="Calibri"/>
                <w:color w:val="000000"/>
                <w:lang w:eastAsia="fr-FR"/>
              </w:rPr>
              <w:t>10</w:t>
            </w:r>
            <w:r>
              <w:rPr>
                <w:rFonts w:ascii="Calibri" w:eastAsia="Times New Roman" w:hAnsi="Calibri" w:cs="Calibri"/>
                <w:color w:val="000000"/>
                <w:lang w:eastAsia="fr-FR"/>
              </w:rPr>
              <w:t>,</w:t>
            </w:r>
            <w:r w:rsidRPr="008F504E">
              <w:rPr>
                <w:rFonts w:ascii="Calibri" w:eastAsia="Times New Roman" w:hAnsi="Calibri" w:cs="Calibri"/>
                <w:color w:val="000000"/>
                <w:lang w:eastAsia="fr-FR"/>
              </w:rPr>
              <w:t>8</w:t>
            </w:r>
          </w:p>
        </w:tc>
      </w:tr>
      <w:tr w:rsidR="00DF57B8" w:rsidRPr="008F504E" w14:paraId="34D1A4D5" w14:textId="77777777" w:rsidTr="00854B1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689" w:type="dxa"/>
            <w:noWrap/>
            <w:hideMark/>
          </w:tcPr>
          <w:p w14:paraId="484D700E" w14:textId="77777777" w:rsidR="00DF57B8" w:rsidRPr="009258E7" w:rsidRDefault="00DF57B8" w:rsidP="00DF57B8">
            <w:pPr>
              <w:rPr>
                <w:rFonts w:eastAsia="Times New Roman" w:cs="Calibri"/>
                <w:lang w:eastAsia="fr-FR"/>
              </w:rPr>
            </w:pPr>
            <w:r w:rsidRPr="009258E7">
              <w:rPr>
                <w:rFonts w:eastAsia="Times New Roman" w:cs="Calibri"/>
                <w:lang w:eastAsia="fr-FR"/>
              </w:rPr>
              <w:t xml:space="preserve">Siemens - </w:t>
            </w:r>
            <w:proofErr w:type="spellStart"/>
            <w:r w:rsidRPr="009258E7">
              <w:rPr>
                <w:rFonts w:eastAsia="Times New Roman" w:cs="Calibri"/>
                <w:lang w:eastAsia="fr-FR"/>
              </w:rPr>
              <w:t>NaI</w:t>
            </w:r>
            <w:proofErr w:type="spellEnd"/>
            <w:r w:rsidRPr="009258E7">
              <w:rPr>
                <w:rFonts w:eastAsia="Times New Roman" w:cs="Calibri"/>
                <w:lang w:eastAsia="fr-FR"/>
              </w:rPr>
              <w:t xml:space="preserve"> 3/8" - LEHR</w:t>
            </w:r>
          </w:p>
        </w:tc>
        <w:tc>
          <w:tcPr>
            <w:tcW w:w="1417" w:type="dxa"/>
            <w:noWrap/>
            <w:vAlign w:val="bottom"/>
          </w:tcPr>
          <w:p w14:paraId="5DD0A698" w14:textId="77777777" w:rsidR="00DF57B8" w:rsidRPr="008F504E" w:rsidRDefault="00DF57B8" w:rsidP="00DF57B8">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fr-FR"/>
              </w:rPr>
            </w:pPr>
            <w:r w:rsidRPr="00D00274">
              <w:rPr>
                <w:rFonts w:ascii="Calibri" w:eastAsia="Times New Roman" w:hAnsi="Calibri" w:cs="Calibri"/>
                <w:color w:val="000000"/>
                <w:lang w:eastAsia="fr-FR"/>
              </w:rPr>
              <w:t>16 / 28</w:t>
            </w:r>
          </w:p>
        </w:tc>
        <w:tc>
          <w:tcPr>
            <w:tcW w:w="1228" w:type="dxa"/>
            <w:noWrap/>
            <w:vAlign w:val="bottom"/>
          </w:tcPr>
          <w:p w14:paraId="2894096F" w14:textId="77777777" w:rsidR="00DF57B8" w:rsidRPr="008F504E" w:rsidRDefault="00DF57B8" w:rsidP="00DF57B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fr-FR"/>
              </w:rPr>
            </w:pPr>
            <w:commentRangeStart w:id="2350"/>
            <w:r w:rsidRPr="00215812">
              <w:rPr>
                <w:rFonts w:ascii="Calibri" w:eastAsia="Times New Roman" w:hAnsi="Calibri" w:cs="Calibri"/>
                <w:color w:val="000000"/>
                <w:lang w:eastAsia="fr-FR"/>
              </w:rPr>
              <w:t>96</w:t>
            </w:r>
            <w:r>
              <w:rPr>
                <w:rFonts w:ascii="Calibri" w:eastAsia="Times New Roman" w:hAnsi="Calibri" w:cs="Calibri"/>
                <w:color w:val="000000"/>
                <w:lang w:eastAsia="fr-FR"/>
              </w:rPr>
              <w:t>,</w:t>
            </w:r>
            <w:r w:rsidRPr="00215812">
              <w:rPr>
                <w:rFonts w:ascii="Calibri" w:eastAsia="Times New Roman" w:hAnsi="Calibri" w:cs="Calibri"/>
                <w:color w:val="000000"/>
                <w:lang w:eastAsia="fr-FR"/>
              </w:rPr>
              <w:t>9 / 11</w:t>
            </w:r>
            <w:r>
              <w:rPr>
                <w:rFonts w:ascii="Calibri" w:eastAsia="Times New Roman" w:hAnsi="Calibri" w:cs="Calibri"/>
                <w:color w:val="000000"/>
                <w:lang w:eastAsia="fr-FR"/>
              </w:rPr>
              <w:t>,</w:t>
            </w:r>
            <w:r w:rsidRPr="00215812">
              <w:rPr>
                <w:rFonts w:ascii="Calibri" w:eastAsia="Times New Roman" w:hAnsi="Calibri" w:cs="Calibri"/>
                <w:color w:val="000000"/>
                <w:lang w:eastAsia="fr-FR"/>
              </w:rPr>
              <w:t>8</w:t>
            </w:r>
          </w:p>
        </w:tc>
        <w:tc>
          <w:tcPr>
            <w:tcW w:w="1229" w:type="dxa"/>
            <w:noWrap/>
            <w:vAlign w:val="bottom"/>
          </w:tcPr>
          <w:p w14:paraId="523AB699" w14:textId="77777777" w:rsidR="00DF57B8" w:rsidRPr="008F504E" w:rsidRDefault="00DF57B8" w:rsidP="00DF57B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fr-FR"/>
              </w:rPr>
            </w:pPr>
            <w:r w:rsidRPr="00215812">
              <w:rPr>
                <w:rFonts w:ascii="Calibri" w:eastAsia="Times New Roman" w:hAnsi="Calibri" w:cs="Calibri"/>
                <w:color w:val="000000"/>
                <w:lang w:eastAsia="fr-FR"/>
              </w:rPr>
              <w:t>86</w:t>
            </w:r>
            <w:r>
              <w:rPr>
                <w:rFonts w:ascii="Calibri" w:eastAsia="Times New Roman" w:hAnsi="Calibri" w:cs="Calibri"/>
                <w:color w:val="000000"/>
                <w:lang w:eastAsia="fr-FR"/>
              </w:rPr>
              <w:t>,</w:t>
            </w:r>
            <w:r w:rsidRPr="00215812">
              <w:rPr>
                <w:rFonts w:ascii="Calibri" w:eastAsia="Times New Roman" w:hAnsi="Calibri" w:cs="Calibri"/>
                <w:color w:val="000000"/>
                <w:lang w:eastAsia="fr-FR"/>
              </w:rPr>
              <w:t>6 / 9</w:t>
            </w:r>
            <w:r>
              <w:rPr>
                <w:rFonts w:ascii="Calibri" w:eastAsia="Times New Roman" w:hAnsi="Calibri" w:cs="Calibri"/>
                <w:color w:val="000000"/>
                <w:lang w:eastAsia="fr-FR"/>
              </w:rPr>
              <w:t>,</w:t>
            </w:r>
            <w:r w:rsidRPr="00215812">
              <w:rPr>
                <w:rFonts w:ascii="Calibri" w:eastAsia="Times New Roman" w:hAnsi="Calibri" w:cs="Calibri"/>
                <w:color w:val="000000"/>
                <w:lang w:eastAsia="fr-FR"/>
              </w:rPr>
              <w:t>3</w:t>
            </w:r>
          </w:p>
        </w:tc>
        <w:tc>
          <w:tcPr>
            <w:tcW w:w="1465" w:type="dxa"/>
            <w:noWrap/>
            <w:vAlign w:val="bottom"/>
          </w:tcPr>
          <w:p w14:paraId="317BEC2A" w14:textId="77777777" w:rsidR="00DF57B8" w:rsidRPr="008F504E" w:rsidRDefault="00DF57B8" w:rsidP="00DF57B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fr-FR"/>
              </w:rPr>
            </w:pPr>
            <w:r w:rsidRPr="00215812">
              <w:rPr>
                <w:rFonts w:ascii="Calibri" w:eastAsia="Times New Roman" w:hAnsi="Calibri" w:cs="Calibri"/>
                <w:color w:val="000000"/>
                <w:lang w:eastAsia="fr-FR"/>
              </w:rPr>
              <w:t>97</w:t>
            </w:r>
            <w:r>
              <w:rPr>
                <w:rFonts w:ascii="Calibri" w:eastAsia="Times New Roman" w:hAnsi="Calibri" w:cs="Calibri"/>
                <w:color w:val="000000"/>
                <w:lang w:eastAsia="fr-FR"/>
              </w:rPr>
              <w:t>,</w:t>
            </w:r>
            <w:r w:rsidRPr="00215812">
              <w:rPr>
                <w:rFonts w:ascii="Calibri" w:eastAsia="Times New Roman" w:hAnsi="Calibri" w:cs="Calibri"/>
                <w:color w:val="000000"/>
                <w:lang w:eastAsia="fr-FR"/>
              </w:rPr>
              <w:t>1 / 11</w:t>
            </w:r>
            <w:r>
              <w:rPr>
                <w:rFonts w:ascii="Calibri" w:eastAsia="Times New Roman" w:hAnsi="Calibri" w:cs="Calibri"/>
                <w:color w:val="000000"/>
                <w:lang w:eastAsia="fr-FR"/>
              </w:rPr>
              <w:t>,</w:t>
            </w:r>
            <w:r w:rsidRPr="00215812">
              <w:rPr>
                <w:rFonts w:ascii="Calibri" w:eastAsia="Times New Roman" w:hAnsi="Calibri" w:cs="Calibri"/>
                <w:color w:val="000000"/>
                <w:lang w:eastAsia="fr-FR"/>
              </w:rPr>
              <w:t>6</w:t>
            </w:r>
          </w:p>
        </w:tc>
        <w:tc>
          <w:tcPr>
            <w:tcW w:w="2268" w:type="dxa"/>
            <w:noWrap/>
            <w:vAlign w:val="bottom"/>
          </w:tcPr>
          <w:p w14:paraId="7A1FE643" w14:textId="77777777" w:rsidR="00DF57B8" w:rsidRPr="008F504E" w:rsidRDefault="00DF57B8" w:rsidP="00DF57B8">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fr-FR"/>
              </w:rPr>
            </w:pPr>
            <w:r w:rsidRPr="00215812">
              <w:rPr>
                <w:rFonts w:ascii="Calibri" w:eastAsia="Times New Roman" w:hAnsi="Calibri" w:cs="Calibri"/>
                <w:color w:val="000000"/>
                <w:lang w:eastAsia="fr-FR"/>
              </w:rPr>
              <w:t>8</w:t>
            </w:r>
            <w:r>
              <w:rPr>
                <w:rFonts w:ascii="Calibri" w:eastAsia="Times New Roman" w:hAnsi="Calibri" w:cs="Calibri"/>
                <w:color w:val="000000"/>
                <w:lang w:eastAsia="fr-FR"/>
              </w:rPr>
              <w:t>,</w:t>
            </w:r>
            <w:r w:rsidRPr="00215812">
              <w:rPr>
                <w:rFonts w:ascii="Calibri" w:eastAsia="Times New Roman" w:hAnsi="Calibri" w:cs="Calibri"/>
                <w:color w:val="000000"/>
                <w:lang w:eastAsia="fr-FR"/>
              </w:rPr>
              <w:t>6</w:t>
            </w:r>
            <w:commentRangeEnd w:id="2350"/>
            <w:r w:rsidR="0086313C">
              <w:rPr>
                <w:rStyle w:val="Marquedecommentaire"/>
              </w:rPr>
              <w:commentReference w:id="2350"/>
            </w:r>
          </w:p>
        </w:tc>
      </w:tr>
      <w:tr w:rsidR="00717C00" w:rsidRPr="008F504E" w14:paraId="4276DF9C" w14:textId="77777777" w:rsidTr="00717C00">
        <w:trPr>
          <w:trHeight w:val="300"/>
        </w:trPr>
        <w:tc>
          <w:tcPr>
            <w:cnfStyle w:val="001000000000" w:firstRow="0" w:lastRow="0" w:firstColumn="1" w:lastColumn="0" w:oddVBand="0" w:evenVBand="0" w:oddHBand="0" w:evenHBand="0" w:firstRowFirstColumn="0" w:firstRowLastColumn="0" w:lastRowFirstColumn="0" w:lastRowLastColumn="0"/>
            <w:tcW w:w="4106" w:type="dxa"/>
            <w:gridSpan w:val="2"/>
            <w:noWrap/>
            <w:vAlign w:val="center"/>
          </w:tcPr>
          <w:p w14:paraId="672C9975" w14:textId="56A85893" w:rsidR="00717C00" w:rsidRPr="00717C00" w:rsidRDefault="00717C00" w:rsidP="00717C00">
            <w:pPr>
              <w:rPr>
                <w:rFonts w:ascii="Calibri" w:eastAsia="Times New Roman" w:hAnsi="Calibri" w:cs="Calibri"/>
                <w:color w:val="000000"/>
                <w:lang w:eastAsia="fr-FR"/>
              </w:rPr>
            </w:pPr>
            <w:commentRangeStart w:id="2351"/>
            <w:r w:rsidRPr="00717C00">
              <w:rPr>
                <w:rFonts w:eastAsia="Times New Roman" w:cs="Calibri"/>
                <w:lang w:eastAsia="fr-FR"/>
              </w:rPr>
              <w:t>R</w:t>
            </w:r>
            <w:r>
              <w:rPr>
                <w:rFonts w:eastAsia="Times New Roman" w:cs="Calibri"/>
                <w:lang w:eastAsia="fr-FR"/>
              </w:rPr>
              <w:t>atio</w:t>
            </w:r>
            <w:r w:rsidRPr="00717C00">
              <w:rPr>
                <w:rFonts w:eastAsia="Times New Roman" w:cs="Calibri"/>
                <w:lang w:eastAsia="fr-FR"/>
              </w:rPr>
              <w:t xml:space="preserve"> par fantôme (I-123 vs Tc 99m)</w:t>
            </w:r>
          </w:p>
        </w:tc>
        <w:tc>
          <w:tcPr>
            <w:tcW w:w="1228" w:type="dxa"/>
            <w:noWrap/>
            <w:vAlign w:val="bottom"/>
          </w:tcPr>
          <w:p w14:paraId="35080DE6" w14:textId="77777777" w:rsidR="00717C00" w:rsidRPr="00215812" w:rsidRDefault="00717C00" w:rsidP="00854B1E">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fr-FR"/>
              </w:rPr>
            </w:pPr>
            <w:r>
              <w:rPr>
                <w:rFonts w:ascii="Calibri" w:eastAsia="Times New Roman" w:hAnsi="Calibri" w:cs="Calibri"/>
                <w:color w:val="000000"/>
                <w:lang w:eastAsia="fr-FR"/>
              </w:rPr>
              <w:t>9,05</w:t>
            </w:r>
          </w:p>
        </w:tc>
        <w:tc>
          <w:tcPr>
            <w:tcW w:w="1229" w:type="dxa"/>
            <w:noWrap/>
            <w:vAlign w:val="bottom"/>
          </w:tcPr>
          <w:p w14:paraId="1109F5B7" w14:textId="77777777" w:rsidR="00717C00" w:rsidRPr="00215812" w:rsidRDefault="00717C00" w:rsidP="00854B1E">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fr-FR"/>
              </w:rPr>
            </w:pPr>
            <w:r>
              <w:rPr>
                <w:rFonts w:ascii="Calibri" w:eastAsia="Times New Roman" w:hAnsi="Calibri" w:cs="Calibri"/>
                <w:color w:val="000000"/>
                <w:lang w:eastAsia="fr-FR"/>
              </w:rPr>
              <w:t>9,83</w:t>
            </w:r>
          </w:p>
        </w:tc>
        <w:tc>
          <w:tcPr>
            <w:tcW w:w="1465" w:type="dxa"/>
            <w:noWrap/>
            <w:vAlign w:val="bottom"/>
          </w:tcPr>
          <w:p w14:paraId="46243A0F" w14:textId="77777777" w:rsidR="00717C00" w:rsidRPr="00215812" w:rsidRDefault="00717C00" w:rsidP="00854B1E">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fr-FR"/>
              </w:rPr>
            </w:pPr>
            <w:r>
              <w:rPr>
                <w:rFonts w:ascii="Calibri" w:eastAsia="Times New Roman" w:hAnsi="Calibri" w:cs="Calibri"/>
                <w:color w:val="000000"/>
                <w:lang w:eastAsia="fr-FR"/>
              </w:rPr>
              <w:t>9,1</w:t>
            </w:r>
          </w:p>
        </w:tc>
        <w:tc>
          <w:tcPr>
            <w:tcW w:w="2268" w:type="dxa"/>
            <w:noWrap/>
            <w:vAlign w:val="bottom"/>
          </w:tcPr>
          <w:p w14:paraId="76D41D59" w14:textId="12FF9A2A" w:rsidR="00717C00" w:rsidRPr="00215812" w:rsidRDefault="00F358C7" w:rsidP="00DF57B8">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fr-FR"/>
              </w:rPr>
            </w:pPr>
            <w:r>
              <w:rPr>
                <w:rFonts w:ascii="Calibri" w:eastAsia="Times New Roman" w:hAnsi="Calibri" w:cs="Calibri"/>
                <w:color w:val="000000"/>
                <w:lang w:eastAsia="fr-FR"/>
              </w:rPr>
              <w:t>-</w:t>
            </w:r>
            <w:commentRangeEnd w:id="2351"/>
            <w:r w:rsidR="00156390">
              <w:rPr>
                <w:rStyle w:val="Marquedecommentaire"/>
              </w:rPr>
              <w:commentReference w:id="2351"/>
            </w:r>
          </w:p>
        </w:tc>
      </w:tr>
    </w:tbl>
    <w:p w14:paraId="656D3C4F" w14:textId="0693B681" w:rsidR="00DF57B8" w:rsidRPr="00933299" w:rsidRDefault="00DF57B8" w:rsidP="00764158">
      <w:pPr>
        <w:spacing w:after="0"/>
        <w:jc w:val="both"/>
        <w:rPr>
          <w:i/>
          <w:iCs/>
          <w:color w:val="44546A" w:themeColor="text2"/>
          <w:sz w:val="18"/>
          <w:szCs w:val="18"/>
        </w:rPr>
      </w:pPr>
      <w:bookmarkStart w:id="2352" w:name="_Ref183442692"/>
      <w:bookmarkStart w:id="2353" w:name="_Toc193803412"/>
      <w:r w:rsidRPr="00933299">
        <w:rPr>
          <w:i/>
          <w:iCs/>
          <w:color w:val="44546A" w:themeColor="text2"/>
          <w:sz w:val="18"/>
          <w:szCs w:val="18"/>
        </w:rPr>
        <w:t xml:space="preserve">Tableau </w:t>
      </w:r>
      <w:r w:rsidRPr="00933299">
        <w:rPr>
          <w:i/>
          <w:iCs/>
          <w:color w:val="44546A" w:themeColor="text2"/>
          <w:sz w:val="18"/>
          <w:szCs w:val="18"/>
        </w:rPr>
        <w:fldChar w:fldCharType="begin"/>
      </w:r>
      <w:r w:rsidRPr="00933299">
        <w:rPr>
          <w:i/>
          <w:iCs/>
          <w:color w:val="44546A" w:themeColor="text2"/>
          <w:sz w:val="18"/>
          <w:szCs w:val="18"/>
        </w:rPr>
        <w:instrText xml:space="preserve"> SEQ Tableau \* ARABIC </w:instrText>
      </w:r>
      <w:r w:rsidRPr="00933299">
        <w:rPr>
          <w:i/>
          <w:iCs/>
          <w:color w:val="44546A" w:themeColor="text2"/>
          <w:sz w:val="18"/>
          <w:szCs w:val="18"/>
        </w:rPr>
        <w:fldChar w:fldCharType="separate"/>
      </w:r>
      <w:r w:rsidR="00C30592">
        <w:rPr>
          <w:i/>
          <w:iCs/>
          <w:noProof/>
          <w:color w:val="44546A" w:themeColor="text2"/>
          <w:sz w:val="18"/>
          <w:szCs w:val="18"/>
        </w:rPr>
        <w:t>36</w:t>
      </w:r>
      <w:r w:rsidRPr="00933299">
        <w:rPr>
          <w:i/>
          <w:iCs/>
          <w:color w:val="44546A" w:themeColor="text2"/>
          <w:sz w:val="18"/>
          <w:szCs w:val="18"/>
        </w:rPr>
        <w:fldChar w:fldCharType="end"/>
      </w:r>
      <w:bookmarkEnd w:id="2352"/>
      <w:r w:rsidR="0086313C">
        <w:rPr>
          <w:i/>
          <w:iCs/>
          <w:color w:val="44546A" w:themeColor="text2"/>
          <w:sz w:val="18"/>
          <w:szCs w:val="18"/>
        </w:rPr>
        <w:t xml:space="preserve"> : Sensibilités mesurées </w:t>
      </w:r>
      <w:r w:rsidRPr="00933299">
        <w:rPr>
          <w:i/>
          <w:iCs/>
          <w:color w:val="44546A" w:themeColor="text2"/>
          <w:sz w:val="18"/>
          <w:szCs w:val="18"/>
        </w:rPr>
        <w:t xml:space="preserve">hors du fantôme délimité par un seuillage à 10%, à l’I-123 et au Tc-99m, </w:t>
      </w:r>
      <w:r w:rsidR="0086313C" w:rsidRPr="00933299">
        <w:rPr>
          <w:i/>
          <w:iCs/>
          <w:color w:val="44546A" w:themeColor="text2"/>
          <w:sz w:val="18"/>
          <w:szCs w:val="18"/>
        </w:rPr>
        <w:t xml:space="preserve">pour les fantômes F03, F11 et la seringue </w:t>
      </w:r>
      <w:r w:rsidR="0086313C">
        <w:rPr>
          <w:i/>
          <w:iCs/>
          <w:color w:val="44546A" w:themeColor="text2"/>
          <w:sz w:val="18"/>
          <w:szCs w:val="18"/>
        </w:rPr>
        <w:t xml:space="preserve">de 3 </w:t>
      </w:r>
      <w:proofErr w:type="spellStart"/>
      <w:r w:rsidR="0086313C">
        <w:rPr>
          <w:i/>
          <w:iCs/>
          <w:color w:val="44546A" w:themeColor="text2"/>
          <w:sz w:val="18"/>
          <w:szCs w:val="18"/>
        </w:rPr>
        <w:t>mL</w:t>
      </w:r>
      <w:proofErr w:type="spellEnd"/>
      <w:r w:rsidR="0086313C">
        <w:rPr>
          <w:i/>
          <w:iCs/>
          <w:color w:val="44546A" w:themeColor="text2"/>
          <w:sz w:val="18"/>
          <w:szCs w:val="18"/>
        </w:rPr>
        <w:t xml:space="preserve"> de volume actif, </w:t>
      </w:r>
      <w:r w:rsidRPr="00933299">
        <w:rPr>
          <w:i/>
          <w:iCs/>
          <w:color w:val="44546A" w:themeColor="text2"/>
          <w:sz w:val="18"/>
          <w:szCs w:val="18"/>
        </w:rPr>
        <w:t>pour différentes caméras et colli</w:t>
      </w:r>
      <w:r w:rsidR="0086313C">
        <w:rPr>
          <w:i/>
          <w:iCs/>
          <w:color w:val="44546A" w:themeColor="text2"/>
          <w:sz w:val="18"/>
          <w:szCs w:val="18"/>
        </w:rPr>
        <w:t>mateurs parallèles ;</w:t>
      </w:r>
      <w:r w:rsidRPr="00933299">
        <w:rPr>
          <w:i/>
          <w:iCs/>
          <w:color w:val="44546A" w:themeColor="text2"/>
          <w:sz w:val="18"/>
          <w:szCs w:val="18"/>
        </w:rPr>
        <w:t xml:space="preserve"> et ratio des sensibilités à l’I-123 </w:t>
      </w:r>
      <w:r w:rsidR="0086313C">
        <w:rPr>
          <w:i/>
          <w:iCs/>
          <w:color w:val="44546A" w:themeColor="text2"/>
          <w:sz w:val="18"/>
          <w:szCs w:val="18"/>
        </w:rPr>
        <w:t>versus</w:t>
      </w:r>
      <w:r w:rsidRPr="00933299">
        <w:rPr>
          <w:i/>
          <w:iCs/>
          <w:color w:val="44546A" w:themeColor="text2"/>
          <w:sz w:val="18"/>
          <w:szCs w:val="18"/>
        </w:rPr>
        <w:t xml:space="preserve"> au Tc-99m.</w:t>
      </w:r>
      <w:bookmarkEnd w:id="2353"/>
    </w:p>
    <w:p w14:paraId="7C7ECFC5" w14:textId="77777777" w:rsidR="00764158" w:rsidRDefault="00764158" w:rsidP="00764158">
      <w:pPr>
        <w:jc w:val="both"/>
      </w:pPr>
    </w:p>
    <w:p w14:paraId="2AAF9E55" w14:textId="4613B11F" w:rsidR="00DF57B8" w:rsidRDefault="00854B1E" w:rsidP="00717C00">
      <w:pPr>
        <w:pStyle w:val="Titre4"/>
      </w:pPr>
      <w:r>
        <w:lastRenderedPageBreak/>
        <w:t xml:space="preserve">Effet </w:t>
      </w:r>
      <w:r w:rsidR="00717C00">
        <w:t>du radionucléide sur le bruit de fond</w:t>
      </w:r>
    </w:p>
    <w:p w14:paraId="4B91C3EA" w14:textId="0CB6159A" w:rsidR="00DF57B8" w:rsidRDefault="00DF57B8" w:rsidP="00DF57B8">
      <w:pPr>
        <w:jc w:val="both"/>
      </w:pPr>
      <w:r>
        <w:t>On observe qu’en dehors du fantôme, les sensibilités sont 8 à 10 fois plus élevées pour l’I</w:t>
      </w:r>
      <w:r>
        <w:noBreakHyphen/>
        <w:t>123 comparé au Tc</w:t>
      </w:r>
      <w:r>
        <w:noBreakHyphen/>
        <w:t xml:space="preserve">99m. (cf. </w:t>
      </w:r>
      <w:r>
        <w:fldChar w:fldCharType="begin"/>
      </w:r>
      <w:r>
        <w:instrText xml:space="preserve"> REF _Ref183448907 \h  \* MERGEFORMAT </w:instrText>
      </w:r>
      <w:r>
        <w:fldChar w:fldCharType="separate"/>
      </w:r>
      <w:r w:rsidR="00C30592" w:rsidRPr="00C30592">
        <w:t>Figure 34</w:t>
      </w:r>
      <w:r>
        <w:fldChar w:fldCharType="end"/>
      </w:r>
      <w:r>
        <w:t>, exemples avec le fantôme F03).</w:t>
      </w:r>
      <w:r w:rsidRPr="00D6134D">
        <w:t xml:space="preserve"> </w:t>
      </w:r>
      <w:r>
        <w:t xml:space="preserve">Visuellement, on observe sur la </w:t>
      </w:r>
      <w:r>
        <w:fldChar w:fldCharType="begin"/>
      </w:r>
      <w:r>
        <w:instrText xml:space="preserve"> REF _Ref183448907 \h  \* MERGEFORMAT </w:instrText>
      </w:r>
      <w:r>
        <w:fldChar w:fldCharType="separate"/>
      </w:r>
      <w:r w:rsidR="00C30592" w:rsidRPr="00C30592">
        <w:t>Figure 34</w:t>
      </w:r>
      <w:r>
        <w:fldChar w:fldCharType="end"/>
      </w:r>
      <w:r>
        <w:t xml:space="preserve"> également moins de bruit de fond au Tc-99m qu’à l’I-123.</w:t>
      </w:r>
    </w:p>
    <w:p w14:paraId="3215C5BF" w14:textId="767220AD" w:rsidR="00DF57B8" w:rsidRDefault="00DF57B8" w:rsidP="00DF57B8">
      <w:pPr>
        <w:jc w:val="both"/>
      </w:pPr>
      <w:r>
        <w:t>Ceci peut être expliqué par le fait que les photons émis par l’I-123 ont une énergie légèrement plus élevée et un spectre énergétique différent (pic centré sur 140 keV pour le Tc</w:t>
      </w:r>
      <w:r>
        <w:noBreakHyphen/>
        <w:t>99m et un pic plus large centré sur 159 keV pour l’I</w:t>
      </w:r>
      <w:r>
        <w:noBreakHyphen/>
        <w:t>123</w:t>
      </w:r>
      <w:r w:rsidR="00F358C7" w:rsidRPr="00F358C7">
        <w:t xml:space="preserve"> </w:t>
      </w:r>
      <w:r w:rsidR="00F358C7">
        <w:t xml:space="preserve">comme on peut le voir sur la </w:t>
      </w:r>
      <w:r w:rsidR="00F358C7">
        <w:fldChar w:fldCharType="begin"/>
      </w:r>
      <w:r w:rsidR="00F358C7">
        <w:instrText xml:space="preserve"> REF _Ref186651258 \h  \* MERGEFORMAT </w:instrText>
      </w:r>
      <w:r w:rsidR="00F358C7">
        <w:fldChar w:fldCharType="separate"/>
      </w:r>
      <w:r w:rsidR="00C30592" w:rsidRPr="00C30592">
        <w:t>Figure 33</w:t>
      </w:r>
      <w:r w:rsidR="00F358C7">
        <w:fldChar w:fldCharType="end"/>
      </w:r>
      <w:r>
        <w:t>)</w:t>
      </w:r>
      <w:r w:rsidR="00F358C7">
        <w:t>.</w:t>
      </w:r>
    </w:p>
    <w:p w14:paraId="0409BC9F" w14:textId="77777777" w:rsidR="00F358C7" w:rsidRDefault="00F358C7" w:rsidP="00F358C7">
      <w:pPr>
        <w:pStyle w:val="Paragraphedeliste"/>
        <w:ind w:left="0"/>
        <w:jc w:val="center"/>
      </w:pPr>
      <w:r>
        <w:rPr>
          <w:noProof/>
          <w:lang w:eastAsia="fr-FR"/>
        </w:rPr>
        <w:drawing>
          <wp:inline distT="0" distB="0" distL="0" distR="0" wp14:anchorId="0D3A5035" wp14:editId="1123B602">
            <wp:extent cx="2871767" cy="1224000"/>
            <wp:effectExtent l="0" t="0" r="5080" b="0"/>
            <wp:docPr id="1302708050" name="Image 1302708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2"/>
                    <pic:cNvPicPr>
                      <a:picLocks noChangeAspect="1" noChangeArrowheads="1"/>
                    </pic:cNvPicPr>
                  </pic:nvPicPr>
                  <pic:blipFill>
                    <a:blip r:embed="rId76">
                      <a:extLst>
                        <a:ext uri="{28A0092B-C50C-407E-A947-70E740481C1C}">
                          <a14:useLocalDpi xmlns:a14="http://schemas.microsoft.com/office/drawing/2010/main"/>
                        </a:ext>
                      </a:extLst>
                    </a:blip>
                    <a:srcRect/>
                    <a:stretch>
                      <a:fillRect/>
                    </a:stretch>
                  </pic:blipFill>
                  <pic:spPr bwMode="auto">
                    <a:xfrm>
                      <a:off x="0" y="0"/>
                      <a:ext cx="2871767" cy="1224000"/>
                    </a:xfrm>
                    <a:prstGeom prst="rect">
                      <a:avLst/>
                    </a:prstGeom>
                    <a:noFill/>
                    <a:ln>
                      <a:noFill/>
                    </a:ln>
                  </pic:spPr>
                </pic:pic>
              </a:graphicData>
            </a:graphic>
          </wp:inline>
        </w:drawing>
      </w:r>
      <w:r>
        <w:t xml:space="preserve">  </w:t>
      </w:r>
      <w:r>
        <w:rPr>
          <w:noProof/>
          <w:lang w:eastAsia="fr-FR"/>
        </w:rPr>
        <w:drawing>
          <wp:inline distT="0" distB="0" distL="0" distR="0" wp14:anchorId="220A3067" wp14:editId="7BEFA729">
            <wp:extent cx="2952002" cy="1224000"/>
            <wp:effectExtent l="0" t="0" r="1270" b="0"/>
            <wp:docPr id="1302708051" name="Image 1302708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952002" cy="1224000"/>
                    </a:xfrm>
                    <a:prstGeom prst="rect">
                      <a:avLst/>
                    </a:prstGeom>
                  </pic:spPr>
                </pic:pic>
              </a:graphicData>
            </a:graphic>
          </wp:inline>
        </w:drawing>
      </w:r>
    </w:p>
    <w:p w14:paraId="0495CE25" w14:textId="4A191A5B" w:rsidR="00F358C7" w:rsidRPr="00134A89" w:rsidRDefault="00F358C7" w:rsidP="00F358C7">
      <w:pPr>
        <w:ind w:right="-2"/>
        <w:jc w:val="center"/>
        <w:rPr>
          <w:i/>
          <w:iCs/>
          <w:color w:val="44546A" w:themeColor="text2"/>
          <w:sz w:val="18"/>
          <w:szCs w:val="18"/>
        </w:rPr>
      </w:pPr>
      <w:bookmarkStart w:id="2354" w:name="_Ref186651258"/>
      <w:bookmarkStart w:id="2355" w:name="_Toc186722432"/>
      <w:r w:rsidRPr="00F358C7">
        <w:rPr>
          <w:i/>
          <w:iCs/>
          <w:color w:val="44546A" w:themeColor="text2"/>
          <w:sz w:val="18"/>
          <w:szCs w:val="18"/>
        </w:rPr>
        <w:t xml:space="preserve">Figure </w:t>
      </w:r>
      <w:r w:rsidRPr="00F358C7">
        <w:rPr>
          <w:i/>
          <w:iCs/>
          <w:color w:val="44546A" w:themeColor="text2"/>
          <w:sz w:val="18"/>
          <w:szCs w:val="18"/>
        </w:rPr>
        <w:fldChar w:fldCharType="begin"/>
      </w:r>
      <w:r w:rsidRPr="00F358C7">
        <w:rPr>
          <w:i/>
          <w:iCs/>
          <w:color w:val="44546A" w:themeColor="text2"/>
          <w:sz w:val="18"/>
          <w:szCs w:val="18"/>
        </w:rPr>
        <w:instrText xml:space="preserve"> SEQ Figure \* ARABIC </w:instrText>
      </w:r>
      <w:r w:rsidRPr="00F358C7">
        <w:rPr>
          <w:i/>
          <w:iCs/>
          <w:color w:val="44546A" w:themeColor="text2"/>
          <w:sz w:val="18"/>
          <w:szCs w:val="18"/>
        </w:rPr>
        <w:fldChar w:fldCharType="separate"/>
      </w:r>
      <w:r w:rsidR="00C30592">
        <w:rPr>
          <w:i/>
          <w:iCs/>
          <w:noProof/>
          <w:color w:val="44546A" w:themeColor="text2"/>
          <w:sz w:val="18"/>
          <w:szCs w:val="18"/>
        </w:rPr>
        <w:t>33</w:t>
      </w:r>
      <w:r w:rsidRPr="00F358C7">
        <w:rPr>
          <w:i/>
          <w:iCs/>
          <w:color w:val="44546A" w:themeColor="text2"/>
          <w:sz w:val="18"/>
          <w:szCs w:val="18"/>
        </w:rPr>
        <w:fldChar w:fldCharType="end"/>
      </w:r>
      <w:bookmarkEnd w:id="2354"/>
      <w:r w:rsidRPr="00F358C7">
        <w:rPr>
          <w:i/>
          <w:iCs/>
          <w:color w:val="44546A" w:themeColor="text2"/>
          <w:sz w:val="18"/>
          <w:szCs w:val="18"/>
        </w:rPr>
        <w:t xml:space="preserve"> : Spectres en énergie à l’I-123 (à gauche) et au Tc-99m (à droite) en collimateur parallèle d’une caméra GE de cristal </w:t>
      </w:r>
      <w:proofErr w:type="spellStart"/>
      <w:r w:rsidRPr="00F358C7">
        <w:rPr>
          <w:i/>
          <w:iCs/>
          <w:color w:val="44546A" w:themeColor="text2"/>
          <w:sz w:val="18"/>
          <w:szCs w:val="18"/>
        </w:rPr>
        <w:t>NaI</w:t>
      </w:r>
      <w:proofErr w:type="spellEnd"/>
      <w:r w:rsidRPr="00F358C7">
        <w:rPr>
          <w:i/>
          <w:iCs/>
          <w:color w:val="44546A" w:themeColor="text2"/>
          <w:sz w:val="18"/>
          <w:szCs w:val="18"/>
        </w:rPr>
        <w:t xml:space="preserve"> 3/8"</w:t>
      </w:r>
      <w:bookmarkEnd w:id="2355"/>
    </w:p>
    <w:p w14:paraId="084FECC8" w14:textId="5986CB07" w:rsidR="00DF57B8" w:rsidRDefault="00F358C7" w:rsidP="00F358C7">
      <w:pPr>
        <w:jc w:val="both"/>
      </w:pPr>
      <w:r>
        <w:t>Les photons de l’I-123</w:t>
      </w:r>
      <w:r w:rsidR="00DF57B8">
        <w:t xml:space="preserve"> sont moins sujets à des phénomènes d’absorption dans le collimateur.</w:t>
      </w:r>
      <w:r>
        <w:t xml:space="preserve"> </w:t>
      </w:r>
      <w:r w:rsidR="00DF57B8">
        <w:t xml:space="preserve">La pénétration septale sera plus faible à 140 keV qu’à 159 keV, les photons de l’I-123 seront ainsi plus efficacement détectés par le </w:t>
      </w:r>
      <w:r>
        <w:t xml:space="preserve">cristal </w:t>
      </w:r>
      <w:proofErr w:type="spellStart"/>
      <w:r w:rsidR="00DF57B8">
        <w:t>NaI</w:t>
      </w:r>
      <w:proofErr w:type="spellEnd"/>
      <w:r w:rsidR="00DF57B8">
        <w:t xml:space="preserve">(Tl) du détecteur. Pour le Tc-99m, d’énergie plus faible, certains photons sont absorbés avant la détection ou subissent des phénomènes comme la </w:t>
      </w:r>
      <w:r w:rsidR="00DF57B8" w:rsidRPr="0037593B">
        <w:t xml:space="preserve">diffusion Compton, réduisant l’efficacité de détection </w:t>
      </w:r>
      <w:r w:rsidR="00DF57B8">
        <w:t>(</w:t>
      </w:r>
      <w:proofErr w:type="spellStart"/>
      <w:r w:rsidRPr="00F358C7">
        <w:rPr>
          <w:highlight w:val="yellow"/>
        </w:rPr>
        <w:t>ref</w:t>
      </w:r>
      <w:proofErr w:type="spellEnd"/>
      <w:r>
        <w:t> ?</w:t>
      </w:r>
      <w:r w:rsidR="00DF57B8">
        <w:t xml:space="preserve">). </w:t>
      </w:r>
    </w:p>
    <w:p w14:paraId="6D66D761" w14:textId="0DBFD87F" w:rsidR="00DF57B8" w:rsidRDefault="00F358C7" w:rsidP="00F358C7">
      <w:pPr>
        <w:jc w:val="both"/>
      </w:pPr>
      <w:r>
        <w:t xml:space="preserve">D’autre part, </w:t>
      </w:r>
      <w:commentRangeStart w:id="2356"/>
      <w:r w:rsidR="00DF57B8">
        <w:t xml:space="preserve">la section efficace d’interaction avec le </w:t>
      </w:r>
      <w:proofErr w:type="spellStart"/>
      <w:r w:rsidR="00DF57B8">
        <w:t>NaI</w:t>
      </w:r>
      <w:proofErr w:type="spellEnd"/>
      <w:r w:rsidR="00DF57B8">
        <w:t>(Tl) du détecteur et les photons de l’I-123 est plus grande que pour les photons du Tc-99m</w:t>
      </w:r>
      <w:commentRangeEnd w:id="2356"/>
      <w:r w:rsidR="00DF57B8" w:rsidRPr="00F358C7">
        <w:commentReference w:id="2356"/>
      </w:r>
      <w:r>
        <w:t>(</w:t>
      </w:r>
      <w:proofErr w:type="spellStart"/>
      <w:r w:rsidRPr="00F358C7">
        <w:rPr>
          <w:highlight w:val="yellow"/>
        </w:rPr>
        <w:t>ref</w:t>
      </w:r>
      <w:proofErr w:type="spellEnd"/>
      <w:r>
        <w:t> ?).</w:t>
      </w:r>
    </w:p>
    <w:p w14:paraId="4CCBB1DA" w14:textId="5F804235" w:rsidR="00F358C7" w:rsidRDefault="00F358C7" w:rsidP="00DF57B8">
      <w:pPr>
        <w:jc w:val="both"/>
      </w:pPr>
    </w:p>
    <w:p w14:paraId="30B39985" w14:textId="62779B2D" w:rsidR="00F358C7" w:rsidRDefault="00F358C7" w:rsidP="00F358C7">
      <w:pPr>
        <w:pStyle w:val="Titre4"/>
      </w:pPr>
      <w:r>
        <w:t>Effet du type de collimateur parallèle sur le bruit de fond</w:t>
      </w:r>
    </w:p>
    <w:p w14:paraId="3C6905F5" w14:textId="6EB31B9F" w:rsidR="00DF57B8" w:rsidRDefault="00DF57B8" w:rsidP="00DF57B8">
      <w:pPr>
        <w:jc w:val="both"/>
      </w:pPr>
      <w:r>
        <w:t xml:space="preserve">D’autre part, on observe une sensibilité proche (correspondant au niveau de bruit) mais la présence d’artefacts en étoile plus marqués pour les images obtenues avec le collimateur LEHRS de GE et le cristal </w:t>
      </w:r>
      <w:proofErr w:type="spellStart"/>
      <w:r>
        <w:t>NaI</w:t>
      </w:r>
      <w:proofErr w:type="spellEnd"/>
      <w:r>
        <w:t xml:space="preserve"> 5/8" </w:t>
      </w:r>
      <w:r w:rsidR="00F358C7">
        <w:t xml:space="preserve">(configuration </w:t>
      </w:r>
      <w:r>
        <w:t>37</w:t>
      </w:r>
      <w:r w:rsidR="00F358C7">
        <w:t>)</w:t>
      </w:r>
      <w:r>
        <w:t xml:space="preserve"> par rapport au collimateur LEHR</w:t>
      </w:r>
      <w:r w:rsidR="00F358C7">
        <w:t xml:space="preserve"> de Siemens et le cristal 3/8" (configuration </w:t>
      </w:r>
      <w:commentRangeStart w:id="2357"/>
      <w:r w:rsidR="00F358C7">
        <w:t>16</w:t>
      </w:r>
      <w:commentRangeEnd w:id="2357"/>
      <w:r w:rsidR="00F358C7">
        <w:rPr>
          <w:rStyle w:val="Marquedecommentaire"/>
        </w:rPr>
        <w:commentReference w:id="2357"/>
      </w:r>
      <w:r w:rsidR="00F358C7">
        <w:t>)</w:t>
      </w:r>
      <w:r>
        <w:t>.</w:t>
      </w:r>
    </w:p>
    <w:p w14:paraId="241653B0" w14:textId="432C390C" w:rsidR="00DF57B8" w:rsidRDefault="00DF57B8" w:rsidP="00DF57B8">
      <w:pPr>
        <w:jc w:val="both"/>
      </w:pPr>
      <w:r w:rsidRPr="00230C48">
        <w:t xml:space="preserve">En effet, ces deux modèles de collimateurs, pour un cristal de 3/8", ont des caractéristiques semblables en termes de sensibilité au Tc-99m, comme indiqué dans le </w:t>
      </w:r>
      <w:r w:rsidRPr="00230C48">
        <w:fldChar w:fldCharType="begin"/>
      </w:r>
      <w:r w:rsidRPr="00230C48">
        <w:instrText xml:space="preserve"> REF _Ref183460562 \h </w:instrText>
      </w:r>
      <w:r>
        <w:instrText xml:space="preserve"> \* MERGEFORMAT </w:instrText>
      </w:r>
      <w:r w:rsidRPr="00230C48">
        <w:fldChar w:fldCharType="separate"/>
      </w:r>
      <w:r w:rsidR="00C30592" w:rsidRPr="00C30592">
        <w:t>Tableau 37</w:t>
      </w:r>
      <w:r w:rsidRPr="00230C48">
        <w:fldChar w:fldCharType="end"/>
      </w:r>
      <w:r w:rsidRPr="00230C48">
        <w:t xml:space="preserve">. </w:t>
      </w:r>
    </w:p>
    <w:tbl>
      <w:tblPr>
        <w:tblStyle w:val="TableauGrille5Fonc-Accentuation5"/>
        <w:tblW w:w="9118" w:type="dxa"/>
        <w:tblLook w:val="04A0" w:firstRow="1" w:lastRow="0" w:firstColumn="1" w:lastColumn="0" w:noHBand="0" w:noVBand="1"/>
      </w:tblPr>
      <w:tblGrid>
        <w:gridCol w:w="3256"/>
        <w:gridCol w:w="1425"/>
        <w:gridCol w:w="1425"/>
        <w:gridCol w:w="1506"/>
        <w:gridCol w:w="1506"/>
      </w:tblGrid>
      <w:tr w:rsidR="00F358C7" w14:paraId="3A9E99BD" w14:textId="77777777" w:rsidTr="005D27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270785BC" w14:textId="77777777" w:rsidR="00F358C7" w:rsidRDefault="00F358C7" w:rsidP="005D2748">
            <w:pPr>
              <w:jc w:val="both"/>
            </w:pPr>
            <w:r>
              <w:t>Marque</w:t>
            </w:r>
          </w:p>
        </w:tc>
        <w:tc>
          <w:tcPr>
            <w:tcW w:w="1425" w:type="dxa"/>
          </w:tcPr>
          <w:p w14:paraId="66A233B1" w14:textId="6F17CC58" w:rsidR="00F358C7" w:rsidRDefault="00F358C7" w:rsidP="005D2748">
            <w:pPr>
              <w:jc w:val="center"/>
              <w:cnfStyle w:val="100000000000" w:firstRow="1" w:lastRow="0" w:firstColumn="0" w:lastColumn="0" w:oddVBand="0" w:evenVBand="0" w:oddHBand="0" w:evenHBand="0" w:firstRowFirstColumn="0" w:firstRowLastColumn="0" w:lastRowFirstColumn="0" w:lastRowLastColumn="0"/>
            </w:pPr>
            <w:r>
              <w:t xml:space="preserve">GE </w:t>
            </w:r>
            <w:r>
              <w:fldChar w:fldCharType="begin"/>
            </w:r>
            <w:r w:rsidR="009F0FF8">
              <w:instrText xml:space="preserve"> ADDIN ZOTERO_ITEM CSL_CITATION {"citationID":"eSD7WkDc","properties":{"formattedCitation":"[41]","plainCitation":"[41]","noteIndex":0},"citationItems":[{"id":368,"uris":["http://zotero.org/groups/4605258/items/MRSE57SL"],"itemData":{"id":368,"type":"document","title":"GE Healthcare NM/CT 870 DR DIGITAL READY Data Sheet DOC2107289 Rev 1 (©2018 General Electric Company)"}}],"schema":"https://github.com/citation-style-language/schema/raw/master/csl-citation.json"} </w:instrText>
            </w:r>
            <w:r>
              <w:fldChar w:fldCharType="separate"/>
            </w:r>
            <w:r w:rsidR="00373C0B" w:rsidRPr="00373C0B">
              <w:rPr>
                <w:rFonts w:ascii="Calibri" w:hAnsi="Calibri" w:cs="Calibri"/>
              </w:rPr>
              <w:t>[41]</w:t>
            </w:r>
            <w:r>
              <w:fldChar w:fldCharType="end"/>
            </w:r>
          </w:p>
        </w:tc>
        <w:tc>
          <w:tcPr>
            <w:tcW w:w="1425" w:type="dxa"/>
          </w:tcPr>
          <w:p w14:paraId="77A6088E" w14:textId="53290CD6" w:rsidR="00F358C7" w:rsidRDefault="00F358C7" w:rsidP="005D2748">
            <w:pPr>
              <w:jc w:val="center"/>
              <w:cnfStyle w:val="100000000000" w:firstRow="1" w:lastRow="0" w:firstColumn="0" w:lastColumn="0" w:oddVBand="0" w:evenVBand="0" w:oddHBand="0" w:evenHBand="0" w:firstRowFirstColumn="0" w:firstRowLastColumn="0" w:lastRowFirstColumn="0" w:lastRowLastColumn="0"/>
            </w:pPr>
            <w:r>
              <w:t xml:space="preserve">GE </w:t>
            </w:r>
            <w:r>
              <w:fldChar w:fldCharType="begin"/>
            </w:r>
            <w:r w:rsidR="009F0FF8">
              <w:instrText xml:space="preserve"> ADDIN ZOTERO_ITEM CSL_CITATION {"citationID":"OisA9dtL","properties":{"formattedCitation":"[41]","plainCitation":"[41]","noteIndex":0},"citationItems":[{"id":368,"uris":["http://zotero.org/groups/4605258/items/MRSE57SL"],"itemData":{"id":368,"type":"document","title":"GE Healthcare NM/CT 870 DR DIGITAL READY Data Sheet DOC2107289 Rev 1 (©2018 General Electric Company)"}}],"schema":"https://github.com/citation-style-language/schema/raw/master/csl-citation.json"} </w:instrText>
            </w:r>
            <w:r>
              <w:fldChar w:fldCharType="separate"/>
            </w:r>
            <w:r w:rsidR="00373C0B" w:rsidRPr="00373C0B">
              <w:rPr>
                <w:rFonts w:ascii="Calibri" w:hAnsi="Calibri" w:cs="Calibri"/>
              </w:rPr>
              <w:t>[41]</w:t>
            </w:r>
            <w:r>
              <w:fldChar w:fldCharType="end"/>
            </w:r>
          </w:p>
        </w:tc>
        <w:tc>
          <w:tcPr>
            <w:tcW w:w="1506" w:type="dxa"/>
          </w:tcPr>
          <w:p w14:paraId="37A32812" w14:textId="77777777" w:rsidR="00F358C7" w:rsidRDefault="00F358C7" w:rsidP="005D2748">
            <w:pPr>
              <w:jc w:val="center"/>
              <w:cnfStyle w:val="100000000000" w:firstRow="1" w:lastRow="0" w:firstColumn="0" w:lastColumn="0" w:oddVBand="0" w:evenVBand="0" w:oddHBand="0" w:evenHBand="0" w:firstRowFirstColumn="0" w:firstRowLastColumn="0" w:lastRowFirstColumn="0" w:lastRowLastColumn="0"/>
            </w:pPr>
            <w:commentRangeStart w:id="2358"/>
            <w:r>
              <w:t>GE</w:t>
            </w:r>
            <w:commentRangeEnd w:id="2358"/>
            <w:r>
              <w:rPr>
                <w:rStyle w:val="Marquedecommentaire"/>
                <w:b w:val="0"/>
                <w:bCs w:val="0"/>
                <w:color w:val="auto"/>
              </w:rPr>
              <w:commentReference w:id="2358"/>
            </w:r>
          </w:p>
        </w:tc>
        <w:tc>
          <w:tcPr>
            <w:tcW w:w="1506" w:type="dxa"/>
          </w:tcPr>
          <w:p w14:paraId="09451761" w14:textId="310A4420" w:rsidR="00F358C7" w:rsidRDefault="00F358C7" w:rsidP="005D2748">
            <w:pPr>
              <w:jc w:val="center"/>
              <w:cnfStyle w:val="100000000000" w:firstRow="1" w:lastRow="0" w:firstColumn="0" w:lastColumn="0" w:oddVBand="0" w:evenVBand="0" w:oddHBand="0" w:evenHBand="0" w:firstRowFirstColumn="0" w:firstRowLastColumn="0" w:lastRowFirstColumn="0" w:lastRowLastColumn="0"/>
            </w:pPr>
            <w:r>
              <w:t xml:space="preserve">Siemens </w:t>
            </w:r>
            <w:r>
              <w:fldChar w:fldCharType="begin"/>
            </w:r>
            <w:r w:rsidR="009F0FF8">
              <w:instrText xml:space="preserve"> ADDIN ZOTERO_ITEM CSL_CITATION {"citationID":"fthXrHxQ","properties":{"formattedCitation":"[42]","plainCitation":"[42]","noteIndex":0},"citationItems":[{"id":367,"uris":["http://zotero.org/groups/4605258/items/RU86WRKS"],"itemData":{"id":367,"type":"document","title":"SymbiaTM TruePoint SPECT•CT System Specifications (©2005, Siemens AG, Order No. A91MI010026-3T-7600, Printed in USA 10/05, PA 1005/3)"}}],"schema":"https://github.com/citation-style-language/schema/raw/master/csl-citation.json"} </w:instrText>
            </w:r>
            <w:r>
              <w:fldChar w:fldCharType="separate"/>
            </w:r>
            <w:r w:rsidR="00373C0B" w:rsidRPr="00373C0B">
              <w:rPr>
                <w:rFonts w:ascii="Calibri" w:hAnsi="Calibri" w:cs="Calibri"/>
              </w:rPr>
              <w:t>[42]</w:t>
            </w:r>
            <w:r>
              <w:fldChar w:fldCharType="end"/>
            </w:r>
          </w:p>
        </w:tc>
      </w:tr>
      <w:tr w:rsidR="00F358C7" w14:paraId="61D7CD5C" w14:textId="77777777" w:rsidTr="005D27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717CB5A8" w14:textId="77777777" w:rsidR="00F358C7" w:rsidRDefault="00F358C7" w:rsidP="005D2748">
            <w:pPr>
              <w:jc w:val="both"/>
            </w:pPr>
            <w:r>
              <w:t>Nom du collimateur</w:t>
            </w:r>
          </w:p>
        </w:tc>
        <w:tc>
          <w:tcPr>
            <w:tcW w:w="1425" w:type="dxa"/>
          </w:tcPr>
          <w:p w14:paraId="5851F19B" w14:textId="77777777" w:rsidR="00F358C7" w:rsidRDefault="00F358C7" w:rsidP="005D2748">
            <w:pPr>
              <w:jc w:val="center"/>
              <w:cnfStyle w:val="000000100000" w:firstRow="0" w:lastRow="0" w:firstColumn="0" w:lastColumn="0" w:oddVBand="0" w:evenVBand="0" w:oddHBand="1" w:evenHBand="0" w:firstRowFirstColumn="0" w:firstRowLastColumn="0" w:lastRowFirstColumn="0" w:lastRowLastColumn="0"/>
            </w:pPr>
            <w:r>
              <w:t>LEHR</w:t>
            </w:r>
          </w:p>
        </w:tc>
        <w:tc>
          <w:tcPr>
            <w:tcW w:w="1425" w:type="dxa"/>
          </w:tcPr>
          <w:p w14:paraId="5AAE9FA6" w14:textId="77777777" w:rsidR="00F358C7" w:rsidRDefault="00F358C7" w:rsidP="005D2748">
            <w:pPr>
              <w:jc w:val="center"/>
              <w:cnfStyle w:val="000000100000" w:firstRow="0" w:lastRow="0" w:firstColumn="0" w:lastColumn="0" w:oddVBand="0" w:evenVBand="0" w:oddHBand="1" w:evenHBand="0" w:firstRowFirstColumn="0" w:firstRowLastColumn="0" w:lastRowFirstColumn="0" w:lastRowLastColumn="0"/>
            </w:pPr>
            <w:r>
              <w:t>LEHRS</w:t>
            </w:r>
          </w:p>
        </w:tc>
        <w:tc>
          <w:tcPr>
            <w:tcW w:w="1506" w:type="dxa"/>
          </w:tcPr>
          <w:p w14:paraId="782F830F" w14:textId="77777777" w:rsidR="00F358C7" w:rsidRDefault="00F358C7" w:rsidP="005D2748">
            <w:pPr>
              <w:jc w:val="center"/>
              <w:cnfStyle w:val="000000100000" w:firstRow="0" w:lastRow="0" w:firstColumn="0" w:lastColumn="0" w:oddVBand="0" w:evenVBand="0" w:oddHBand="1" w:evenHBand="0" w:firstRowFirstColumn="0" w:firstRowLastColumn="0" w:lastRowFirstColumn="0" w:lastRowLastColumn="0"/>
            </w:pPr>
            <w:r>
              <w:t>WEHR45</w:t>
            </w:r>
          </w:p>
        </w:tc>
        <w:tc>
          <w:tcPr>
            <w:tcW w:w="1506" w:type="dxa"/>
          </w:tcPr>
          <w:p w14:paraId="51C3DBE5" w14:textId="77777777" w:rsidR="00F358C7" w:rsidRDefault="00F358C7" w:rsidP="005D2748">
            <w:pPr>
              <w:jc w:val="center"/>
              <w:cnfStyle w:val="000000100000" w:firstRow="0" w:lastRow="0" w:firstColumn="0" w:lastColumn="0" w:oddVBand="0" w:evenVBand="0" w:oddHBand="1" w:evenHBand="0" w:firstRowFirstColumn="0" w:firstRowLastColumn="0" w:lastRowFirstColumn="0" w:lastRowLastColumn="0"/>
            </w:pPr>
            <w:r>
              <w:t>LEHR</w:t>
            </w:r>
          </w:p>
        </w:tc>
      </w:tr>
      <w:tr w:rsidR="00F358C7" w14:paraId="121C5AE2" w14:textId="77777777" w:rsidTr="005D2748">
        <w:tc>
          <w:tcPr>
            <w:cnfStyle w:val="001000000000" w:firstRow="0" w:lastRow="0" w:firstColumn="1" w:lastColumn="0" w:oddVBand="0" w:evenVBand="0" w:oddHBand="0" w:evenHBand="0" w:firstRowFirstColumn="0" w:firstRowLastColumn="0" w:lastRowFirstColumn="0" w:lastRowLastColumn="0"/>
            <w:tcW w:w="3256" w:type="dxa"/>
          </w:tcPr>
          <w:p w14:paraId="2EEE3537" w14:textId="77777777" w:rsidR="00F358C7" w:rsidRDefault="00F358C7" w:rsidP="005D2748">
            <w:pPr>
              <w:jc w:val="both"/>
            </w:pPr>
            <w:r>
              <w:t>Forme des trous</w:t>
            </w:r>
          </w:p>
        </w:tc>
        <w:tc>
          <w:tcPr>
            <w:tcW w:w="1425" w:type="dxa"/>
          </w:tcPr>
          <w:p w14:paraId="037C3CF3" w14:textId="77777777" w:rsidR="00F358C7" w:rsidRDefault="00F358C7" w:rsidP="005D2748">
            <w:pPr>
              <w:jc w:val="center"/>
              <w:cnfStyle w:val="000000000000" w:firstRow="0" w:lastRow="0" w:firstColumn="0" w:lastColumn="0" w:oddVBand="0" w:evenVBand="0" w:oddHBand="0" w:evenHBand="0" w:firstRowFirstColumn="0" w:firstRowLastColumn="0" w:lastRowFirstColumn="0" w:lastRowLastColumn="0"/>
            </w:pPr>
            <w:r>
              <w:t>Hexagonaux</w:t>
            </w:r>
          </w:p>
        </w:tc>
        <w:tc>
          <w:tcPr>
            <w:tcW w:w="1425" w:type="dxa"/>
          </w:tcPr>
          <w:p w14:paraId="503AF212" w14:textId="77777777" w:rsidR="00F358C7" w:rsidRDefault="00F358C7" w:rsidP="005D2748">
            <w:pPr>
              <w:jc w:val="center"/>
              <w:cnfStyle w:val="000000000000" w:firstRow="0" w:lastRow="0" w:firstColumn="0" w:lastColumn="0" w:oddVBand="0" w:evenVBand="0" w:oddHBand="0" w:evenHBand="0" w:firstRowFirstColumn="0" w:firstRowLastColumn="0" w:lastRowFirstColumn="0" w:lastRowLastColumn="0"/>
            </w:pPr>
            <w:r>
              <w:t>Hexagonaux</w:t>
            </w:r>
          </w:p>
        </w:tc>
        <w:tc>
          <w:tcPr>
            <w:tcW w:w="1506" w:type="dxa"/>
          </w:tcPr>
          <w:p w14:paraId="0065746F" w14:textId="77777777" w:rsidR="00F358C7" w:rsidRDefault="00F358C7" w:rsidP="005D2748">
            <w:pPr>
              <w:jc w:val="center"/>
              <w:cnfStyle w:val="000000000000" w:firstRow="0" w:lastRow="0" w:firstColumn="0" w:lastColumn="0" w:oddVBand="0" w:evenVBand="0" w:oddHBand="0" w:evenHBand="0" w:firstRowFirstColumn="0" w:firstRowLastColumn="0" w:lastRowFirstColumn="0" w:lastRowLastColumn="0"/>
            </w:pPr>
          </w:p>
        </w:tc>
        <w:tc>
          <w:tcPr>
            <w:tcW w:w="1506" w:type="dxa"/>
          </w:tcPr>
          <w:p w14:paraId="4F307C46" w14:textId="77777777" w:rsidR="00F358C7" w:rsidRDefault="00F358C7" w:rsidP="005D2748">
            <w:pPr>
              <w:jc w:val="center"/>
              <w:cnfStyle w:val="000000000000" w:firstRow="0" w:lastRow="0" w:firstColumn="0" w:lastColumn="0" w:oddVBand="0" w:evenVBand="0" w:oddHBand="0" w:evenHBand="0" w:firstRowFirstColumn="0" w:firstRowLastColumn="0" w:lastRowFirstColumn="0" w:lastRowLastColumn="0"/>
            </w:pPr>
            <w:r>
              <w:t>Hexagonaux</w:t>
            </w:r>
          </w:p>
        </w:tc>
      </w:tr>
      <w:tr w:rsidR="00F358C7" w14:paraId="03B7E6E0" w14:textId="77777777" w:rsidTr="005D27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64D73C9B" w14:textId="77777777" w:rsidR="00F358C7" w:rsidRDefault="00F358C7" w:rsidP="005D2748">
            <w:pPr>
              <w:jc w:val="both"/>
            </w:pPr>
            <w:r>
              <w:t>Nombre de trous</w:t>
            </w:r>
          </w:p>
        </w:tc>
        <w:tc>
          <w:tcPr>
            <w:tcW w:w="1425" w:type="dxa"/>
          </w:tcPr>
          <w:p w14:paraId="303D0277" w14:textId="77777777" w:rsidR="00F358C7" w:rsidRDefault="00F358C7" w:rsidP="005D2748">
            <w:pPr>
              <w:jc w:val="center"/>
              <w:cnfStyle w:val="000000100000" w:firstRow="0" w:lastRow="0" w:firstColumn="0" w:lastColumn="0" w:oddVBand="0" w:evenVBand="0" w:oddHBand="1" w:evenHBand="0" w:firstRowFirstColumn="0" w:firstRowLastColumn="0" w:lastRowFirstColumn="0" w:lastRowLastColumn="0"/>
            </w:pPr>
          </w:p>
        </w:tc>
        <w:tc>
          <w:tcPr>
            <w:tcW w:w="1425" w:type="dxa"/>
          </w:tcPr>
          <w:p w14:paraId="2F94683F" w14:textId="77777777" w:rsidR="00F358C7" w:rsidRDefault="00F358C7" w:rsidP="005D2748">
            <w:pPr>
              <w:jc w:val="center"/>
              <w:cnfStyle w:val="000000100000" w:firstRow="0" w:lastRow="0" w:firstColumn="0" w:lastColumn="0" w:oddVBand="0" w:evenVBand="0" w:oddHBand="1" w:evenHBand="0" w:firstRowFirstColumn="0" w:firstRowLastColumn="0" w:lastRowFirstColumn="0" w:lastRowLastColumn="0"/>
            </w:pPr>
          </w:p>
        </w:tc>
        <w:tc>
          <w:tcPr>
            <w:tcW w:w="1506" w:type="dxa"/>
          </w:tcPr>
          <w:p w14:paraId="6B700AA2" w14:textId="77777777" w:rsidR="00F358C7" w:rsidRDefault="00F358C7" w:rsidP="005D2748">
            <w:pPr>
              <w:jc w:val="center"/>
              <w:cnfStyle w:val="000000100000" w:firstRow="0" w:lastRow="0" w:firstColumn="0" w:lastColumn="0" w:oddVBand="0" w:evenVBand="0" w:oddHBand="1" w:evenHBand="0" w:firstRowFirstColumn="0" w:firstRowLastColumn="0" w:lastRowFirstColumn="0" w:lastRowLastColumn="0"/>
            </w:pPr>
          </w:p>
        </w:tc>
        <w:tc>
          <w:tcPr>
            <w:tcW w:w="1506" w:type="dxa"/>
          </w:tcPr>
          <w:p w14:paraId="4454C936" w14:textId="77777777" w:rsidR="00F358C7" w:rsidRDefault="00F358C7" w:rsidP="005D2748">
            <w:pPr>
              <w:jc w:val="center"/>
              <w:cnfStyle w:val="000000100000" w:firstRow="0" w:lastRow="0" w:firstColumn="0" w:lastColumn="0" w:oddVBand="0" w:evenVBand="0" w:oddHBand="1" w:evenHBand="0" w:firstRowFirstColumn="0" w:firstRowLastColumn="0" w:lastRowFirstColumn="0" w:lastRowLastColumn="0"/>
            </w:pPr>
            <w:r>
              <w:t>148</w:t>
            </w:r>
          </w:p>
        </w:tc>
      </w:tr>
      <w:tr w:rsidR="00F358C7" w14:paraId="46F6098B" w14:textId="77777777" w:rsidTr="005D2748">
        <w:tc>
          <w:tcPr>
            <w:cnfStyle w:val="001000000000" w:firstRow="0" w:lastRow="0" w:firstColumn="1" w:lastColumn="0" w:oddVBand="0" w:evenVBand="0" w:oddHBand="0" w:evenHBand="0" w:firstRowFirstColumn="0" w:firstRowLastColumn="0" w:lastRowFirstColumn="0" w:lastRowLastColumn="0"/>
            <w:tcW w:w="3256" w:type="dxa"/>
          </w:tcPr>
          <w:p w14:paraId="4120D313" w14:textId="77777777" w:rsidR="00F358C7" w:rsidRDefault="00F358C7" w:rsidP="005D2748">
            <w:pPr>
              <w:jc w:val="both"/>
            </w:pPr>
            <w:r>
              <w:t>Longueur des trous (mm)</w:t>
            </w:r>
          </w:p>
        </w:tc>
        <w:tc>
          <w:tcPr>
            <w:tcW w:w="1425" w:type="dxa"/>
          </w:tcPr>
          <w:p w14:paraId="234E667B" w14:textId="77777777" w:rsidR="00F358C7" w:rsidRDefault="00F358C7" w:rsidP="005D2748">
            <w:pPr>
              <w:jc w:val="center"/>
              <w:cnfStyle w:val="000000000000" w:firstRow="0" w:lastRow="0" w:firstColumn="0" w:lastColumn="0" w:oddVBand="0" w:evenVBand="0" w:oddHBand="0" w:evenHBand="0" w:firstRowFirstColumn="0" w:firstRowLastColumn="0" w:lastRowFirstColumn="0" w:lastRowLastColumn="0"/>
            </w:pPr>
            <w:r>
              <w:t>35</w:t>
            </w:r>
          </w:p>
        </w:tc>
        <w:tc>
          <w:tcPr>
            <w:tcW w:w="1425" w:type="dxa"/>
          </w:tcPr>
          <w:p w14:paraId="11BE49B7" w14:textId="77777777" w:rsidR="00F358C7" w:rsidRDefault="00F358C7" w:rsidP="005D2748">
            <w:pPr>
              <w:jc w:val="center"/>
              <w:cnfStyle w:val="000000000000" w:firstRow="0" w:lastRow="0" w:firstColumn="0" w:lastColumn="0" w:oddVBand="0" w:evenVBand="0" w:oddHBand="0" w:evenHBand="0" w:firstRowFirstColumn="0" w:firstRowLastColumn="0" w:lastRowFirstColumn="0" w:lastRowLastColumn="0"/>
            </w:pPr>
            <w:r>
              <w:t>32</w:t>
            </w:r>
          </w:p>
        </w:tc>
        <w:tc>
          <w:tcPr>
            <w:tcW w:w="1506" w:type="dxa"/>
          </w:tcPr>
          <w:p w14:paraId="4C1E9A77" w14:textId="77777777" w:rsidR="00F358C7" w:rsidRDefault="00F358C7" w:rsidP="005D2748">
            <w:pPr>
              <w:jc w:val="center"/>
              <w:cnfStyle w:val="000000000000" w:firstRow="0" w:lastRow="0" w:firstColumn="0" w:lastColumn="0" w:oddVBand="0" w:evenVBand="0" w:oddHBand="0" w:evenHBand="0" w:firstRowFirstColumn="0" w:firstRowLastColumn="0" w:lastRowFirstColumn="0" w:lastRowLastColumn="0"/>
            </w:pPr>
          </w:p>
        </w:tc>
        <w:tc>
          <w:tcPr>
            <w:tcW w:w="1506" w:type="dxa"/>
          </w:tcPr>
          <w:p w14:paraId="4D18AEC8" w14:textId="77777777" w:rsidR="00F358C7" w:rsidRDefault="00F358C7" w:rsidP="005D2748">
            <w:pPr>
              <w:jc w:val="center"/>
              <w:cnfStyle w:val="000000000000" w:firstRow="0" w:lastRow="0" w:firstColumn="0" w:lastColumn="0" w:oddVBand="0" w:evenVBand="0" w:oddHBand="0" w:evenHBand="0" w:firstRowFirstColumn="0" w:firstRowLastColumn="0" w:lastRowFirstColumn="0" w:lastRowLastColumn="0"/>
            </w:pPr>
            <w:r>
              <w:t>24.05</w:t>
            </w:r>
          </w:p>
        </w:tc>
      </w:tr>
      <w:tr w:rsidR="00F358C7" w14:paraId="59DE8ECF" w14:textId="77777777" w:rsidTr="005D27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67D8FFFF" w14:textId="6926B075" w:rsidR="00F358C7" w:rsidRDefault="006E2CB0" w:rsidP="005D2748">
            <w:pPr>
              <w:jc w:val="both"/>
            </w:pPr>
            <w:r>
              <w:t>Épaisseur</w:t>
            </w:r>
            <w:r w:rsidR="00F358C7">
              <w:t xml:space="preserve"> septale (mm)</w:t>
            </w:r>
          </w:p>
        </w:tc>
        <w:tc>
          <w:tcPr>
            <w:tcW w:w="1425" w:type="dxa"/>
          </w:tcPr>
          <w:p w14:paraId="0AE1C610" w14:textId="77777777" w:rsidR="00F358C7" w:rsidRDefault="00F358C7" w:rsidP="005D2748">
            <w:pPr>
              <w:jc w:val="center"/>
              <w:cnfStyle w:val="000000100000" w:firstRow="0" w:lastRow="0" w:firstColumn="0" w:lastColumn="0" w:oddVBand="0" w:evenVBand="0" w:oddHBand="1" w:evenHBand="0" w:firstRowFirstColumn="0" w:firstRowLastColumn="0" w:lastRowFirstColumn="0" w:lastRowLastColumn="0"/>
            </w:pPr>
            <w:r>
              <w:t>0.20</w:t>
            </w:r>
          </w:p>
        </w:tc>
        <w:tc>
          <w:tcPr>
            <w:tcW w:w="1425" w:type="dxa"/>
          </w:tcPr>
          <w:p w14:paraId="127800EC" w14:textId="77777777" w:rsidR="00F358C7" w:rsidRDefault="00F358C7" w:rsidP="005D2748">
            <w:pPr>
              <w:jc w:val="center"/>
              <w:cnfStyle w:val="000000100000" w:firstRow="0" w:lastRow="0" w:firstColumn="0" w:lastColumn="0" w:oddVBand="0" w:evenVBand="0" w:oddHBand="1" w:evenHBand="0" w:firstRowFirstColumn="0" w:firstRowLastColumn="0" w:lastRowFirstColumn="0" w:lastRowLastColumn="0"/>
            </w:pPr>
            <w:r>
              <w:t>0.13</w:t>
            </w:r>
          </w:p>
        </w:tc>
        <w:tc>
          <w:tcPr>
            <w:tcW w:w="1506" w:type="dxa"/>
          </w:tcPr>
          <w:p w14:paraId="20C81E8D" w14:textId="77777777" w:rsidR="00F358C7" w:rsidRDefault="00F358C7" w:rsidP="005D2748">
            <w:pPr>
              <w:jc w:val="center"/>
              <w:cnfStyle w:val="000000100000" w:firstRow="0" w:lastRow="0" w:firstColumn="0" w:lastColumn="0" w:oddVBand="0" w:evenVBand="0" w:oddHBand="1" w:evenHBand="0" w:firstRowFirstColumn="0" w:firstRowLastColumn="0" w:lastRowFirstColumn="0" w:lastRowLastColumn="0"/>
            </w:pPr>
          </w:p>
        </w:tc>
        <w:tc>
          <w:tcPr>
            <w:tcW w:w="1506" w:type="dxa"/>
          </w:tcPr>
          <w:p w14:paraId="3848BF45" w14:textId="77777777" w:rsidR="00F358C7" w:rsidRDefault="00F358C7" w:rsidP="005D2748">
            <w:pPr>
              <w:jc w:val="center"/>
              <w:cnfStyle w:val="000000100000" w:firstRow="0" w:lastRow="0" w:firstColumn="0" w:lastColumn="0" w:oddVBand="0" w:evenVBand="0" w:oddHBand="1" w:evenHBand="0" w:firstRowFirstColumn="0" w:firstRowLastColumn="0" w:lastRowFirstColumn="0" w:lastRowLastColumn="0"/>
            </w:pPr>
            <w:r>
              <w:t>0.16</w:t>
            </w:r>
          </w:p>
        </w:tc>
      </w:tr>
      <w:tr w:rsidR="00F358C7" w14:paraId="50C0EF8C" w14:textId="77777777" w:rsidTr="005D2748">
        <w:tc>
          <w:tcPr>
            <w:cnfStyle w:val="001000000000" w:firstRow="0" w:lastRow="0" w:firstColumn="1" w:lastColumn="0" w:oddVBand="0" w:evenVBand="0" w:oddHBand="0" w:evenHBand="0" w:firstRowFirstColumn="0" w:firstRowLastColumn="0" w:lastRowFirstColumn="0" w:lastRowLastColumn="0"/>
            <w:tcW w:w="3256" w:type="dxa"/>
          </w:tcPr>
          <w:p w14:paraId="4A1985BF" w14:textId="77777777" w:rsidR="00F358C7" w:rsidRDefault="00F358C7" w:rsidP="005D2748">
            <w:pPr>
              <w:jc w:val="both"/>
            </w:pPr>
            <w:r>
              <w:t>Diamètre des trous (mm)</w:t>
            </w:r>
          </w:p>
        </w:tc>
        <w:tc>
          <w:tcPr>
            <w:tcW w:w="1425" w:type="dxa"/>
          </w:tcPr>
          <w:p w14:paraId="502CD577" w14:textId="77777777" w:rsidR="00F358C7" w:rsidRDefault="00F358C7" w:rsidP="005D2748">
            <w:pPr>
              <w:jc w:val="center"/>
              <w:cnfStyle w:val="000000000000" w:firstRow="0" w:lastRow="0" w:firstColumn="0" w:lastColumn="0" w:oddVBand="0" w:evenVBand="0" w:oddHBand="0" w:evenHBand="0" w:firstRowFirstColumn="0" w:firstRowLastColumn="0" w:lastRowFirstColumn="0" w:lastRowLastColumn="0"/>
            </w:pPr>
            <w:r>
              <w:t>1.5</w:t>
            </w:r>
          </w:p>
        </w:tc>
        <w:tc>
          <w:tcPr>
            <w:tcW w:w="1425" w:type="dxa"/>
          </w:tcPr>
          <w:p w14:paraId="63061157" w14:textId="77777777" w:rsidR="00F358C7" w:rsidRDefault="00F358C7" w:rsidP="005D2748">
            <w:pPr>
              <w:jc w:val="center"/>
              <w:cnfStyle w:val="000000000000" w:firstRow="0" w:lastRow="0" w:firstColumn="0" w:lastColumn="0" w:oddVBand="0" w:evenVBand="0" w:oddHBand="0" w:evenHBand="0" w:firstRowFirstColumn="0" w:firstRowLastColumn="0" w:lastRowFirstColumn="0" w:lastRowLastColumn="0"/>
            </w:pPr>
            <w:r>
              <w:t>1.43</w:t>
            </w:r>
          </w:p>
        </w:tc>
        <w:tc>
          <w:tcPr>
            <w:tcW w:w="1506" w:type="dxa"/>
          </w:tcPr>
          <w:p w14:paraId="7AD43202" w14:textId="77777777" w:rsidR="00F358C7" w:rsidRDefault="00F358C7" w:rsidP="005D2748">
            <w:pPr>
              <w:jc w:val="center"/>
              <w:cnfStyle w:val="000000000000" w:firstRow="0" w:lastRow="0" w:firstColumn="0" w:lastColumn="0" w:oddVBand="0" w:evenVBand="0" w:oddHBand="0" w:evenHBand="0" w:firstRowFirstColumn="0" w:firstRowLastColumn="0" w:lastRowFirstColumn="0" w:lastRowLastColumn="0"/>
            </w:pPr>
          </w:p>
        </w:tc>
        <w:tc>
          <w:tcPr>
            <w:tcW w:w="1506" w:type="dxa"/>
          </w:tcPr>
          <w:p w14:paraId="398F7D26" w14:textId="77777777" w:rsidR="00F358C7" w:rsidRDefault="00F358C7" w:rsidP="005D2748">
            <w:pPr>
              <w:jc w:val="center"/>
              <w:cnfStyle w:val="000000000000" w:firstRow="0" w:lastRow="0" w:firstColumn="0" w:lastColumn="0" w:oddVBand="0" w:evenVBand="0" w:oddHBand="0" w:evenHBand="0" w:firstRowFirstColumn="0" w:firstRowLastColumn="0" w:lastRowFirstColumn="0" w:lastRowLastColumn="0"/>
            </w:pPr>
            <w:r>
              <w:t>1.11</w:t>
            </w:r>
          </w:p>
        </w:tc>
      </w:tr>
      <w:tr w:rsidR="00F358C7" w14:paraId="39A6F1DB" w14:textId="77777777" w:rsidTr="005D27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14B2B869" w14:textId="77777777" w:rsidR="00F358C7" w:rsidRDefault="00F358C7" w:rsidP="005D2748">
            <w:pPr>
              <w:jc w:val="both"/>
            </w:pPr>
            <w:r>
              <w:t>Sensibilité à 10 cm (Cps/(</w:t>
            </w:r>
            <w:proofErr w:type="spellStart"/>
            <w:r>
              <w:t>MBq.s</w:t>
            </w:r>
            <w:proofErr w:type="spellEnd"/>
            <w:r>
              <w:t>))</w:t>
            </w:r>
          </w:p>
        </w:tc>
        <w:tc>
          <w:tcPr>
            <w:tcW w:w="1425" w:type="dxa"/>
          </w:tcPr>
          <w:p w14:paraId="275952DD" w14:textId="77777777" w:rsidR="00F358C7" w:rsidRDefault="00F358C7" w:rsidP="005D2748">
            <w:pPr>
              <w:jc w:val="center"/>
              <w:cnfStyle w:val="000000100000" w:firstRow="0" w:lastRow="0" w:firstColumn="0" w:lastColumn="0" w:oddVBand="0" w:evenVBand="0" w:oddHBand="1" w:evenHBand="0" w:firstRowFirstColumn="0" w:firstRowLastColumn="0" w:lastRowFirstColumn="0" w:lastRowLastColumn="0"/>
            </w:pPr>
            <w:r>
              <w:t>72</w:t>
            </w:r>
          </w:p>
        </w:tc>
        <w:tc>
          <w:tcPr>
            <w:tcW w:w="1425" w:type="dxa"/>
          </w:tcPr>
          <w:p w14:paraId="28CC9D09" w14:textId="77777777" w:rsidR="00F358C7" w:rsidRDefault="00F358C7" w:rsidP="005D2748">
            <w:pPr>
              <w:jc w:val="center"/>
              <w:cnfStyle w:val="000000100000" w:firstRow="0" w:lastRow="0" w:firstColumn="0" w:lastColumn="0" w:oddVBand="0" w:evenVBand="0" w:oddHBand="1" w:evenHBand="0" w:firstRowFirstColumn="0" w:firstRowLastColumn="0" w:lastRowFirstColumn="0" w:lastRowLastColumn="0"/>
            </w:pPr>
            <w:r>
              <w:t>92</w:t>
            </w:r>
          </w:p>
        </w:tc>
        <w:tc>
          <w:tcPr>
            <w:tcW w:w="1506" w:type="dxa"/>
          </w:tcPr>
          <w:p w14:paraId="4CB13750" w14:textId="77777777" w:rsidR="00F358C7" w:rsidRDefault="00F358C7" w:rsidP="005D2748">
            <w:pPr>
              <w:jc w:val="center"/>
              <w:cnfStyle w:val="000000100000" w:firstRow="0" w:lastRow="0" w:firstColumn="0" w:lastColumn="0" w:oddVBand="0" w:evenVBand="0" w:oddHBand="1" w:evenHBand="0" w:firstRowFirstColumn="0" w:firstRowLastColumn="0" w:lastRowFirstColumn="0" w:lastRowLastColumn="0"/>
            </w:pPr>
          </w:p>
        </w:tc>
        <w:tc>
          <w:tcPr>
            <w:tcW w:w="1506" w:type="dxa"/>
          </w:tcPr>
          <w:p w14:paraId="45A3D81F" w14:textId="77777777" w:rsidR="00F358C7" w:rsidRDefault="00F358C7" w:rsidP="005D2748">
            <w:pPr>
              <w:jc w:val="center"/>
              <w:cnfStyle w:val="000000100000" w:firstRow="0" w:lastRow="0" w:firstColumn="0" w:lastColumn="0" w:oddVBand="0" w:evenVBand="0" w:oddHBand="1" w:evenHBand="0" w:firstRowFirstColumn="0" w:firstRowLastColumn="0" w:lastRowFirstColumn="0" w:lastRowLastColumn="0"/>
            </w:pPr>
            <w:r>
              <w:t>91</w:t>
            </w:r>
          </w:p>
        </w:tc>
      </w:tr>
      <w:tr w:rsidR="00F358C7" w14:paraId="66BBBEF8" w14:textId="77777777" w:rsidTr="005D2748">
        <w:tc>
          <w:tcPr>
            <w:cnfStyle w:val="001000000000" w:firstRow="0" w:lastRow="0" w:firstColumn="1" w:lastColumn="0" w:oddVBand="0" w:evenVBand="0" w:oddHBand="0" w:evenHBand="0" w:firstRowFirstColumn="0" w:firstRowLastColumn="0" w:lastRowFirstColumn="0" w:lastRowLastColumn="0"/>
            <w:tcW w:w="3256" w:type="dxa"/>
          </w:tcPr>
          <w:p w14:paraId="54993B2B" w14:textId="77777777" w:rsidR="00F358C7" w:rsidRDefault="00F358C7" w:rsidP="005D2748">
            <w:pPr>
              <w:jc w:val="both"/>
            </w:pPr>
            <w:r>
              <w:t>Pénétration septale (%)</w:t>
            </w:r>
          </w:p>
        </w:tc>
        <w:tc>
          <w:tcPr>
            <w:tcW w:w="1425" w:type="dxa"/>
          </w:tcPr>
          <w:p w14:paraId="157FCDF2" w14:textId="77777777" w:rsidR="00F358C7" w:rsidRDefault="00F358C7" w:rsidP="005D2748">
            <w:pPr>
              <w:jc w:val="center"/>
              <w:cnfStyle w:val="000000000000" w:firstRow="0" w:lastRow="0" w:firstColumn="0" w:lastColumn="0" w:oddVBand="0" w:evenVBand="0" w:oddHBand="0" w:evenHBand="0" w:firstRowFirstColumn="0" w:firstRowLastColumn="0" w:lastRowFirstColumn="0" w:lastRowLastColumn="0"/>
            </w:pPr>
            <w:r>
              <w:t>0.3</w:t>
            </w:r>
          </w:p>
        </w:tc>
        <w:tc>
          <w:tcPr>
            <w:tcW w:w="1425" w:type="dxa"/>
          </w:tcPr>
          <w:p w14:paraId="630C70EA" w14:textId="77777777" w:rsidR="00F358C7" w:rsidRDefault="00F358C7" w:rsidP="005D2748">
            <w:pPr>
              <w:jc w:val="center"/>
              <w:cnfStyle w:val="000000000000" w:firstRow="0" w:lastRow="0" w:firstColumn="0" w:lastColumn="0" w:oddVBand="0" w:evenVBand="0" w:oddHBand="0" w:evenHBand="0" w:firstRowFirstColumn="0" w:firstRowLastColumn="0" w:lastRowFirstColumn="0" w:lastRowLastColumn="0"/>
            </w:pPr>
            <w:r>
              <w:t>2.3</w:t>
            </w:r>
          </w:p>
        </w:tc>
        <w:tc>
          <w:tcPr>
            <w:tcW w:w="1506" w:type="dxa"/>
          </w:tcPr>
          <w:p w14:paraId="6F549D18" w14:textId="77777777" w:rsidR="00F358C7" w:rsidRDefault="00F358C7" w:rsidP="005D2748">
            <w:pPr>
              <w:jc w:val="center"/>
              <w:cnfStyle w:val="000000000000" w:firstRow="0" w:lastRow="0" w:firstColumn="0" w:lastColumn="0" w:oddVBand="0" w:evenVBand="0" w:oddHBand="0" w:evenHBand="0" w:firstRowFirstColumn="0" w:firstRowLastColumn="0" w:lastRowFirstColumn="0" w:lastRowLastColumn="0"/>
            </w:pPr>
          </w:p>
        </w:tc>
        <w:tc>
          <w:tcPr>
            <w:tcW w:w="1506" w:type="dxa"/>
          </w:tcPr>
          <w:p w14:paraId="1C1B84A0" w14:textId="77777777" w:rsidR="00F358C7" w:rsidRDefault="00F358C7" w:rsidP="005D2748">
            <w:pPr>
              <w:jc w:val="center"/>
              <w:cnfStyle w:val="000000000000" w:firstRow="0" w:lastRow="0" w:firstColumn="0" w:lastColumn="0" w:oddVBand="0" w:evenVBand="0" w:oddHBand="0" w:evenHBand="0" w:firstRowFirstColumn="0" w:firstRowLastColumn="0" w:lastRowFirstColumn="0" w:lastRowLastColumn="0"/>
            </w:pPr>
            <w:r>
              <w:t>1.5</w:t>
            </w:r>
          </w:p>
        </w:tc>
      </w:tr>
    </w:tbl>
    <w:p w14:paraId="4B9A2FEC" w14:textId="249A77C5" w:rsidR="00F358C7" w:rsidRPr="00933299" w:rsidRDefault="00F358C7" w:rsidP="00764158">
      <w:pPr>
        <w:spacing w:after="0"/>
        <w:jc w:val="both"/>
        <w:rPr>
          <w:i/>
          <w:iCs/>
          <w:color w:val="44546A" w:themeColor="text2"/>
          <w:sz w:val="18"/>
          <w:szCs w:val="18"/>
        </w:rPr>
      </w:pPr>
      <w:bookmarkStart w:id="2359" w:name="_Ref183460562"/>
      <w:bookmarkStart w:id="2360" w:name="_Toc193803413"/>
      <w:r w:rsidRPr="00933299">
        <w:rPr>
          <w:i/>
          <w:iCs/>
          <w:color w:val="44546A" w:themeColor="text2"/>
          <w:sz w:val="18"/>
          <w:szCs w:val="18"/>
        </w:rPr>
        <w:t xml:space="preserve">Tableau </w:t>
      </w:r>
      <w:r w:rsidRPr="00933299">
        <w:rPr>
          <w:i/>
          <w:iCs/>
          <w:color w:val="44546A" w:themeColor="text2"/>
          <w:sz w:val="18"/>
          <w:szCs w:val="18"/>
        </w:rPr>
        <w:fldChar w:fldCharType="begin"/>
      </w:r>
      <w:r w:rsidRPr="00933299">
        <w:rPr>
          <w:i/>
          <w:iCs/>
          <w:color w:val="44546A" w:themeColor="text2"/>
          <w:sz w:val="18"/>
          <w:szCs w:val="18"/>
        </w:rPr>
        <w:instrText xml:space="preserve"> SEQ Tableau \* ARABIC </w:instrText>
      </w:r>
      <w:r w:rsidRPr="00933299">
        <w:rPr>
          <w:i/>
          <w:iCs/>
          <w:color w:val="44546A" w:themeColor="text2"/>
          <w:sz w:val="18"/>
          <w:szCs w:val="18"/>
        </w:rPr>
        <w:fldChar w:fldCharType="separate"/>
      </w:r>
      <w:r w:rsidR="00C30592">
        <w:rPr>
          <w:i/>
          <w:iCs/>
          <w:noProof/>
          <w:color w:val="44546A" w:themeColor="text2"/>
          <w:sz w:val="18"/>
          <w:szCs w:val="18"/>
        </w:rPr>
        <w:t>37</w:t>
      </w:r>
      <w:r w:rsidRPr="00933299">
        <w:rPr>
          <w:i/>
          <w:iCs/>
          <w:color w:val="44546A" w:themeColor="text2"/>
          <w:sz w:val="18"/>
          <w:szCs w:val="18"/>
        </w:rPr>
        <w:fldChar w:fldCharType="end"/>
      </w:r>
      <w:bookmarkEnd w:id="2359"/>
      <w:r w:rsidRPr="00933299">
        <w:rPr>
          <w:i/>
          <w:iCs/>
          <w:color w:val="44546A" w:themeColor="text2"/>
          <w:sz w:val="18"/>
          <w:szCs w:val="18"/>
        </w:rPr>
        <w:t xml:space="preserve"> : Caractéristiques constructeurs au Tc-99m pour des cristaux </w:t>
      </w:r>
      <w:proofErr w:type="spellStart"/>
      <w:r w:rsidRPr="00933299">
        <w:rPr>
          <w:i/>
          <w:iCs/>
          <w:color w:val="44546A" w:themeColor="text2"/>
          <w:sz w:val="18"/>
          <w:szCs w:val="18"/>
        </w:rPr>
        <w:t>NaI</w:t>
      </w:r>
      <w:proofErr w:type="spellEnd"/>
      <w:r w:rsidRPr="00933299">
        <w:rPr>
          <w:i/>
          <w:iCs/>
          <w:color w:val="44546A" w:themeColor="text2"/>
          <w:sz w:val="18"/>
          <w:szCs w:val="18"/>
        </w:rPr>
        <w:t xml:space="preserve"> 3/8" et des collimateurs LEHR et LEHRS de GE</w:t>
      </w:r>
      <w:r>
        <w:rPr>
          <w:i/>
          <w:iCs/>
          <w:color w:val="44546A" w:themeColor="text2"/>
          <w:sz w:val="18"/>
          <w:szCs w:val="18"/>
        </w:rPr>
        <w:t>, le collimateur WEHR45 de caméra CZT de GE</w:t>
      </w:r>
      <w:r w:rsidRPr="00933299">
        <w:rPr>
          <w:i/>
          <w:iCs/>
          <w:color w:val="44546A" w:themeColor="text2"/>
          <w:sz w:val="18"/>
          <w:szCs w:val="18"/>
        </w:rPr>
        <w:t xml:space="preserve"> et des collimateurs LEHR de Siemens.</w:t>
      </w:r>
      <w:bookmarkEnd w:id="2360"/>
    </w:p>
    <w:p w14:paraId="54FBEA45" w14:textId="77777777" w:rsidR="00F358C7" w:rsidRDefault="00F358C7" w:rsidP="00764158">
      <w:pPr>
        <w:spacing w:after="0"/>
        <w:jc w:val="both"/>
      </w:pPr>
    </w:p>
    <w:p w14:paraId="0342226F" w14:textId="786357CD" w:rsidR="00DF57B8" w:rsidRDefault="00DF57B8" w:rsidP="00DF57B8">
      <w:pPr>
        <w:jc w:val="both"/>
      </w:pPr>
      <w:r w:rsidRPr="00230C48">
        <w:t xml:space="preserve">L’épaisseur septale est plus fine pour le collimateur GE LEHRS (0,13 contre 0,16 pour le Siemens LEHR), entrainant une pénétration septale plus importante (les valeurs pour le Tc-99cm 2,3% pour GE LEHRS contre 1,5% pour Siemens LEHR). </w:t>
      </w:r>
      <w:r>
        <w:t xml:space="preserve">Cela est visible sur la configuration 37 de la </w:t>
      </w:r>
      <w:r>
        <w:fldChar w:fldCharType="begin"/>
      </w:r>
      <w:r>
        <w:instrText xml:space="preserve"> REF _Ref183448907 \h  \* MERGEFORMAT </w:instrText>
      </w:r>
      <w:r>
        <w:fldChar w:fldCharType="separate"/>
      </w:r>
      <w:r w:rsidR="00C30592" w:rsidRPr="00C30592">
        <w:t>Figure 34</w:t>
      </w:r>
      <w:r>
        <w:fldChar w:fldCharType="end"/>
      </w:r>
      <w:r>
        <w:t xml:space="preserve"> (LEHRS) en comparaison aux configurations 16 ou 1 (LEHR).</w:t>
      </w:r>
    </w:p>
    <w:tbl>
      <w:tblPr>
        <w:tblStyle w:val="Grilledutableau"/>
        <w:tblW w:w="10063" w:type="dxa"/>
        <w:tblLook w:val="04A0" w:firstRow="1" w:lastRow="0" w:firstColumn="1" w:lastColumn="0" w:noHBand="0" w:noVBand="1"/>
      </w:tblPr>
      <w:tblGrid>
        <w:gridCol w:w="2473"/>
        <w:gridCol w:w="2588"/>
        <w:gridCol w:w="2501"/>
        <w:gridCol w:w="2501"/>
      </w:tblGrid>
      <w:tr w:rsidR="00DF57B8" w14:paraId="29B89D83" w14:textId="77777777" w:rsidTr="00DF57B8">
        <w:tc>
          <w:tcPr>
            <w:tcW w:w="2473" w:type="dxa"/>
            <w:tcBorders>
              <w:top w:val="nil"/>
              <w:left w:val="nil"/>
              <w:bottom w:val="nil"/>
              <w:right w:val="nil"/>
            </w:tcBorders>
          </w:tcPr>
          <w:p w14:paraId="1B2FAAEF" w14:textId="77777777" w:rsidR="00DF57B8" w:rsidRDefault="00DF57B8" w:rsidP="00DF57B8">
            <w:pPr>
              <w:ind w:left="-110" w:right="-234"/>
              <w:jc w:val="both"/>
            </w:pPr>
            <w:r>
              <w:rPr>
                <w:noProof/>
                <w:lang w:eastAsia="fr-FR"/>
              </w:rPr>
              <w:lastRenderedPageBreak/>
              <mc:AlternateContent>
                <mc:Choice Requires="wpg">
                  <w:drawing>
                    <wp:inline distT="0" distB="0" distL="0" distR="0" wp14:anchorId="0D7B7FF0" wp14:editId="55E7C98B">
                      <wp:extent cx="1514849" cy="1530000"/>
                      <wp:effectExtent l="19050" t="19050" r="28575" b="13335"/>
                      <wp:docPr id="7" name="Groupe 7"/>
                      <wp:cNvGraphicFramePr/>
                      <a:graphic xmlns:a="http://schemas.openxmlformats.org/drawingml/2006/main">
                        <a:graphicData uri="http://schemas.microsoft.com/office/word/2010/wordprocessingGroup">
                          <wpg:wgp>
                            <wpg:cNvGrpSpPr/>
                            <wpg:grpSpPr>
                              <a:xfrm>
                                <a:off x="0" y="0"/>
                                <a:ext cx="1514849" cy="1530000"/>
                                <a:chOff x="5" y="0"/>
                                <a:chExt cx="1514849" cy="1530000"/>
                              </a:xfrm>
                            </wpg:grpSpPr>
                            <pic:pic xmlns:pic="http://schemas.openxmlformats.org/drawingml/2006/picture">
                              <pic:nvPicPr>
                                <pic:cNvPr id="4" name="Image 4"/>
                                <pic:cNvPicPr>
                                  <a:picLocks noChangeAspect="1"/>
                                </pic:cNvPicPr>
                              </pic:nvPicPr>
                              <pic:blipFill rotWithShape="1">
                                <a:blip r:embed="rId78" cstate="screen">
                                  <a:extLst>
                                    <a:ext uri="{28A0092B-C50C-407E-A947-70E740481C1C}">
                                      <a14:useLocalDpi xmlns:a14="http://schemas.microsoft.com/office/drawing/2010/main"/>
                                    </a:ext>
                                  </a:extLst>
                                </a:blip>
                                <a:srcRect b="223"/>
                                <a:stretch/>
                              </pic:blipFill>
                              <pic:spPr bwMode="auto">
                                <a:xfrm>
                                  <a:off x="5" y="0"/>
                                  <a:ext cx="1514849" cy="1530000"/>
                                </a:xfrm>
                                <a:prstGeom prst="rect">
                                  <a:avLst/>
                                </a:prstGeom>
                                <a:ln w="6350">
                                  <a:solidFill>
                                    <a:schemeClr val="accent1">
                                      <a:lumMod val="75000"/>
                                    </a:schemeClr>
                                  </a:solidFill>
                                  <a:prstDash val="sysDot"/>
                                </a:ln>
                                <a:extLst>
                                  <a:ext uri="{53640926-AAD7-44D8-BBD7-CCE9431645EC}">
                                    <a14:shadowObscured xmlns:a14="http://schemas.microsoft.com/office/drawing/2010/main"/>
                                  </a:ext>
                                </a:extLst>
                              </pic:spPr>
                            </pic:pic>
                            <wps:wsp>
                              <wps:cNvPr id="6" name="Zone de texte 6"/>
                              <wps:cNvSpPr txBox="1"/>
                              <wps:spPr>
                                <a:xfrm>
                                  <a:off x="203178" y="24165"/>
                                  <a:ext cx="1125855" cy="241935"/>
                                </a:xfrm>
                                <a:prstGeom prst="rect">
                                  <a:avLst/>
                                </a:prstGeom>
                                <a:noFill/>
                                <a:ln w="6350">
                                  <a:noFill/>
                                </a:ln>
                              </wps:spPr>
                              <wps:txbx>
                                <w:txbxContent>
                                  <w:p w14:paraId="07459E91" w14:textId="77777777" w:rsidR="00EE3F83" w:rsidRPr="00AE7E19" w:rsidRDefault="00EE3F83" w:rsidP="00DF57B8">
                                    <w:pPr>
                                      <w:rPr>
                                        <w:sz w:val="16"/>
                                        <w:szCs w:val="16"/>
                                      </w:rPr>
                                    </w:pPr>
                                    <w:r w:rsidRPr="00AE7E19">
                                      <w:rPr>
                                        <w:sz w:val="16"/>
                                        <w:szCs w:val="16"/>
                                      </w:rPr>
                                      <w:t>config. 1 - GE - LEHR - I-123</w:t>
                                    </w:r>
                                  </w:p>
                                </w:txbxContent>
                              </wps:txbx>
                              <wps:bodyPr rot="0" spcFirstLastPara="0" vertOverflow="overflow" horzOverflow="overflow" vert="horz" wrap="none" lIns="0" tIns="0" rIns="0" bIns="0" numCol="1" spcCol="0" rtlCol="0" fromWordArt="0" anchor="t" anchorCtr="0" forceAA="0" compatLnSpc="1">
                                <a:prstTxWarp prst="textNoShape">
                                  <a:avLst/>
                                </a:prstTxWarp>
                                <a:noAutofit/>
                              </wps:bodyPr>
                            </wps:wsp>
                          </wpg:wgp>
                        </a:graphicData>
                      </a:graphic>
                    </wp:inline>
                  </w:drawing>
                </mc:Choice>
                <mc:Fallback>
                  <w:pict>
                    <v:group w14:anchorId="0D7B7FF0" id="Groupe 7" o:spid="_x0000_s1059" style="width:119.3pt;height:120.45pt;mso-position-horizontal-relative:char;mso-position-vertical-relative:line" coordorigin="" coordsize="15148,153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">
                      <v:shape id="Image 4" o:spid="_x0000_s1060" type="#_x0000_t75" style="position:absolute;width:15148;height:153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" stroked="t" strokecolor="#2f5496 [2404]" strokeweight=".5pt">
                        <v:stroke dashstyle="1 1"/>
                        <v:imagedata r:id="rId79" o:title="" cropbottom="146f"/>
                        <v:path arrowok="t"/>
                      </v:shape>
                      <v:shape id="Zone de texte 6" o:spid="_x0000_s1061" type="#_x0000_t202" style="position:absolute;left:2031;top:241;width:11259;height:24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" filled="f" stroked="f" strokeweight=".5pt">
                        <v:textbox inset="0,0,0,0">
                          <w:txbxContent>
                            <w:p w14:paraId="07459E91" w14:textId="77777777" w:rsidR="00EE3F83" w:rsidRPr="00AE7E19" w:rsidRDefault="00EE3F83" w:rsidP="00DF57B8">
                              <w:pPr>
                                <w:rPr>
                                  <w:sz w:val="16"/>
                                  <w:szCs w:val="16"/>
                                </w:rPr>
                              </w:pPr>
                              <w:r w:rsidRPr="00AE7E19">
                                <w:rPr>
                                  <w:sz w:val="16"/>
                                  <w:szCs w:val="16"/>
                                </w:rPr>
                                <w:t>config. 1 - GE - LEHR - I-123</w:t>
                              </w:r>
                            </w:p>
                          </w:txbxContent>
                        </v:textbox>
                      </v:shape>
                      <w10:anchorlock/>
                    </v:group>
                  </w:pict>
                </mc:Fallback>
              </mc:AlternateContent>
            </w:r>
          </w:p>
        </w:tc>
        <w:tc>
          <w:tcPr>
            <w:tcW w:w="2588" w:type="dxa"/>
            <w:tcBorders>
              <w:top w:val="nil"/>
              <w:left w:val="nil"/>
              <w:bottom w:val="nil"/>
              <w:right w:val="nil"/>
            </w:tcBorders>
          </w:tcPr>
          <w:p w14:paraId="0EBD458E" w14:textId="77777777" w:rsidR="00DF57B8" w:rsidRDefault="00DF57B8" w:rsidP="00DF57B8">
            <w:pPr>
              <w:ind w:left="-110" w:right="-234"/>
              <w:jc w:val="both"/>
              <w:rPr>
                <w:noProof/>
                <w:lang w:eastAsia="fr-FR"/>
              </w:rPr>
            </w:pPr>
            <w:r>
              <w:rPr>
                <w:noProof/>
                <w:lang w:eastAsia="fr-FR"/>
              </w:rPr>
              <mc:AlternateContent>
                <mc:Choice Requires="wpg">
                  <w:drawing>
                    <wp:inline distT="0" distB="0" distL="0" distR="0" wp14:anchorId="382BAB8B" wp14:editId="7E60C95C">
                      <wp:extent cx="1590336" cy="1530000"/>
                      <wp:effectExtent l="19050" t="19050" r="10160" b="13335"/>
                      <wp:docPr id="1231516562" name="Groupe 1231516562"/>
                      <wp:cNvGraphicFramePr/>
                      <a:graphic xmlns:a="http://schemas.openxmlformats.org/drawingml/2006/main">
                        <a:graphicData uri="http://schemas.microsoft.com/office/word/2010/wordprocessingGroup">
                          <wpg:wgp>
                            <wpg:cNvGrpSpPr/>
                            <wpg:grpSpPr>
                              <a:xfrm>
                                <a:off x="0" y="0"/>
                                <a:ext cx="1590336" cy="1530000"/>
                                <a:chOff x="3" y="-1"/>
                                <a:chExt cx="1593151" cy="1534110"/>
                              </a:xfrm>
                            </wpg:grpSpPr>
                            <pic:pic xmlns:pic="http://schemas.openxmlformats.org/drawingml/2006/picture">
                              <pic:nvPicPr>
                                <pic:cNvPr id="1231516559" name="Image 1231516559"/>
                                <pic:cNvPicPr>
                                  <a:picLocks noChangeAspect="1"/>
                                </pic:cNvPicPr>
                              </pic:nvPicPr>
                              <pic:blipFill>
                                <a:blip r:embed="rId80" cstate="screen">
                                  <a:extLst>
                                    <a:ext uri="{28A0092B-C50C-407E-A947-70E740481C1C}">
                                      <a14:useLocalDpi xmlns:a14="http://schemas.microsoft.com/office/drawing/2010/main"/>
                                    </a:ext>
                                  </a:extLst>
                                </a:blip>
                                <a:stretch>
                                  <a:fillRect/>
                                </a:stretch>
                              </pic:blipFill>
                              <pic:spPr>
                                <a:xfrm>
                                  <a:off x="3" y="-1"/>
                                  <a:ext cx="1593151" cy="1534110"/>
                                </a:xfrm>
                                <a:prstGeom prst="rect">
                                  <a:avLst/>
                                </a:prstGeom>
                                <a:ln w="6350">
                                  <a:solidFill>
                                    <a:schemeClr val="accent1">
                                      <a:lumMod val="75000"/>
                                    </a:schemeClr>
                                  </a:solidFill>
                                  <a:prstDash val="sysDot"/>
                                </a:ln>
                              </pic:spPr>
                            </pic:pic>
                            <wps:wsp>
                              <wps:cNvPr id="1231516561" name="Zone de texte 1231516561"/>
                              <wps:cNvSpPr txBox="1"/>
                              <wps:spPr>
                                <a:xfrm>
                                  <a:off x="63500" y="31744"/>
                                  <a:ext cx="1514090" cy="185413"/>
                                </a:xfrm>
                                <a:prstGeom prst="rect">
                                  <a:avLst/>
                                </a:prstGeom>
                                <a:noFill/>
                                <a:ln w="6350">
                                  <a:noFill/>
                                  <a:prstDash val="sysDot"/>
                                </a:ln>
                              </wps:spPr>
                              <wps:txbx>
                                <w:txbxContent>
                                  <w:p w14:paraId="14E0DAE6" w14:textId="77777777" w:rsidR="00EE3F83" w:rsidRPr="009D20D4" w:rsidRDefault="00EE3F83" w:rsidP="00DF57B8">
                                    <w:pPr>
                                      <w:jc w:val="center"/>
                                      <w:rPr>
                                        <w:sz w:val="16"/>
                                        <w:szCs w:val="16"/>
                                      </w:rPr>
                                    </w:pPr>
                                    <w:r w:rsidRPr="009D20D4">
                                      <w:rPr>
                                        <w:sz w:val="16"/>
                                        <w:szCs w:val="16"/>
                                      </w:rPr>
                                      <w:t>config. 37 - GE - LEHRS - I-123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382BAB8B" id="Groupe 1231516562" o:spid="_x0000_s1062" style="width:125.2pt;height:120.45pt;mso-position-horizontal-relative:char;mso-position-vertical-relative:line" coordorigin="" coordsize="15931,153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">
                      <v:shape id="Image 1231516559" o:spid="_x0000_s1063" type="#_x0000_t75" style="position:absolute;width:15931;height:153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" stroked="t" strokecolor="#2f5496 [2404]" strokeweight=".5pt">
                        <v:stroke dashstyle="1 1"/>
                        <v:imagedata r:id="rId81" o:title=""/>
                        <v:path arrowok="t"/>
                      </v:shape>
                      <v:shape id="Zone de texte 1231516561" o:spid="_x0000_s1064" type="#_x0000_t202" style="position:absolute;left:635;top:317;width:15140;height:18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" filled="f" stroked="f" strokeweight=".5pt">
                        <v:stroke dashstyle="1 1"/>
                        <v:textbox inset="0,0,0,0">
                          <w:txbxContent>
                            <w:p w14:paraId="14E0DAE6" w14:textId="77777777" w:rsidR="00EE3F83" w:rsidRPr="009D20D4" w:rsidRDefault="00EE3F83" w:rsidP="00DF57B8">
                              <w:pPr>
                                <w:jc w:val="center"/>
                                <w:rPr>
                                  <w:sz w:val="16"/>
                                  <w:szCs w:val="16"/>
                                </w:rPr>
                              </w:pPr>
                              <w:r w:rsidRPr="009D20D4">
                                <w:rPr>
                                  <w:sz w:val="16"/>
                                  <w:szCs w:val="16"/>
                                </w:rPr>
                                <w:t>config. 37 - GE - LEHRS - I-123</w:t>
                              </w:r>
                            </w:p>
                          </w:txbxContent>
                        </v:textbox>
                      </v:shape>
                      <w10:anchorlock/>
                    </v:group>
                  </w:pict>
                </mc:Fallback>
              </mc:AlternateContent>
            </w:r>
          </w:p>
        </w:tc>
        <w:tc>
          <w:tcPr>
            <w:tcW w:w="2501" w:type="dxa"/>
            <w:tcBorders>
              <w:top w:val="nil"/>
              <w:left w:val="nil"/>
              <w:bottom w:val="nil"/>
              <w:right w:val="nil"/>
            </w:tcBorders>
          </w:tcPr>
          <w:p w14:paraId="0E2221F2" w14:textId="77777777" w:rsidR="00DF57B8" w:rsidRDefault="00DF57B8" w:rsidP="00DF57B8">
            <w:pPr>
              <w:ind w:left="-110" w:right="-234"/>
              <w:jc w:val="both"/>
            </w:pPr>
            <w:r>
              <w:rPr>
                <w:noProof/>
                <w:lang w:eastAsia="fr-FR"/>
              </w:rPr>
              <mc:AlternateContent>
                <mc:Choice Requires="wpg">
                  <w:drawing>
                    <wp:inline distT="0" distB="0" distL="0" distR="0" wp14:anchorId="6219D4C4" wp14:editId="14045745">
                      <wp:extent cx="1537580" cy="1530000"/>
                      <wp:effectExtent l="19050" t="19050" r="24765" b="13335"/>
                      <wp:docPr id="15" name="Groupe 15"/>
                      <wp:cNvGraphicFramePr/>
                      <a:graphic xmlns:a="http://schemas.openxmlformats.org/drawingml/2006/main">
                        <a:graphicData uri="http://schemas.microsoft.com/office/word/2010/wordprocessingGroup">
                          <wpg:wgp>
                            <wpg:cNvGrpSpPr/>
                            <wpg:grpSpPr>
                              <a:xfrm>
                                <a:off x="0" y="0"/>
                                <a:ext cx="1537580" cy="1530000"/>
                                <a:chOff x="0" y="0"/>
                                <a:chExt cx="1537580" cy="1530000"/>
                              </a:xfrm>
                            </wpg:grpSpPr>
                            <pic:pic xmlns:pic="http://schemas.openxmlformats.org/drawingml/2006/picture">
                              <pic:nvPicPr>
                                <pic:cNvPr id="5" name="Image 5"/>
                                <pic:cNvPicPr>
                                  <a:picLocks noChangeAspect="1"/>
                                </pic:cNvPicPr>
                              </pic:nvPicPr>
                              <pic:blipFill>
                                <a:blip r:embed="rId82" cstate="screen">
                                  <a:extLst>
                                    <a:ext uri="{28A0092B-C50C-407E-A947-70E740481C1C}">
                                      <a14:useLocalDpi xmlns:a14="http://schemas.microsoft.com/office/drawing/2010/main"/>
                                    </a:ext>
                                  </a:extLst>
                                </a:blip>
                                <a:stretch>
                                  <a:fillRect/>
                                </a:stretch>
                              </pic:blipFill>
                              <pic:spPr>
                                <a:xfrm>
                                  <a:off x="0" y="0"/>
                                  <a:ext cx="1537580" cy="1530000"/>
                                </a:xfrm>
                                <a:prstGeom prst="rect">
                                  <a:avLst/>
                                </a:prstGeom>
                                <a:ln w="6350">
                                  <a:solidFill>
                                    <a:schemeClr val="accent1">
                                      <a:lumMod val="75000"/>
                                    </a:schemeClr>
                                  </a:solidFill>
                                  <a:prstDash val="sysDot"/>
                                </a:ln>
                              </pic:spPr>
                            </pic:pic>
                            <wps:wsp>
                              <wps:cNvPr id="9" name="Zone de texte 9"/>
                              <wps:cNvSpPr txBox="1"/>
                              <wps:spPr>
                                <a:xfrm>
                                  <a:off x="6345" y="31667"/>
                                  <a:ext cx="1517655" cy="133373"/>
                                </a:xfrm>
                                <a:prstGeom prst="rect">
                                  <a:avLst/>
                                </a:prstGeom>
                                <a:noFill/>
                                <a:ln w="6350">
                                  <a:noFill/>
                                  <a:prstDash val="sysDot"/>
                                </a:ln>
                              </wps:spPr>
                              <wps:txbx>
                                <w:txbxContent>
                                  <w:p w14:paraId="113A6234" w14:textId="77777777" w:rsidR="00EE3F83" w:rsidRPr="00AE7E19" w:rsidRDefault="00EE3F83" w:rsidP="00DF57B8">
                                    <w:pPr>
                                      <w:jc w:val="center"/>
                                      <w:rPr>
                                        <w:sz w:val="16"/>
                                        <w:szCs w:val="16"/>
                                      </w:rPr>
                                    </w:pPr>
                                    <w:r w:rsidRPr="00AE7E19">
                                      <w:rPr>
                                        <w:sz w:val="16"/>
                                        <w:szCs w:val="16"/>
                                      </w:rPr>
                                      <w:t>config. 43 - GE - CZT - I-123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6219D4C4" id="Groupe 15" o:spid="_x0000_s1065" style="width:121.05pt;height:120.45pt;mso-position-horizontal-relative:char;mso-position-vertical-relative:line" coordsize="15375,153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">
                      <v:shape id="Image 5" o:spid="_x0000_s1066" type="#_x0000_t75" style="position:absolute;width:15375;height:153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" stroked="t" strokecolor="#2f5496 [2404]" strokeweight=".5pt">
                        <v:stroke dashstyle="1 1"/>
                        <v:imagedata r:id="rId83" o:title=""/>
                        <v:path arrowok="t"/>
                      </v:shape>
                      <v:shape id="Zone de texte 9" o:spid="_x0000_s1067" type="#_x0000_t202" style="position:absolute;left:63;top:316;width:15177;height:1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" filled="f" stroked="f" strokeweight=".5pt">
                        <v:stroke dashstyle="1 1"/>
                        <v:textbox inset="0,0,0,0">
                          <w:txbxContent>
                            <w:p w14:paraId="113A6234" w14:textId="77777777" w:rsidR="00EE3F83" w:rsidRPr="00AE7E19" w:rsidRDefault="00EE3F83" w:rsidP="00DF57B8">
                              <w:pPr>
                                <w:jc w:val="center"/>
                                <w:rPr>
                                  <w:sz w:val="16"/>
                                  <w:szCs w:val="16"/>
                                </w:rPr>
                              </w:pPr>
                              <w:r w:rsidRPr="00AE7E19">
                                <w:rPr>
                                  <w:sz w:val="16"/>
                                  <w:szCs w:val="16"/>
                                </w:rPr>
                                <w:t>config. 43 - GE - CZT - I-123</w:t>
                              </w:r>
                            </w:p>
                          </w:txbxContent>
                        </v:textbox>
                      </v:shape>
                      <w10:anchorlock/>
                    </v:group>
                  </w:pict>
                </mc:Fallback>
              </mc:AlternateContent>
            </w:r>
          </w:p>
        </w:tc>
        <w:tc>
          <w:tcPr>
            <w:tcW w:w="2501" w:type="dxa"/>
            <w:tcBorders>
              <w:top w:val="nil"/>
              <w:left w:val="nil"/>
              <w:bottom w:val="nil"/>
              <w:right w:val="nil"/>
            </w:tcBorders>
          </w:tcPr>
          <w:p w14:paraId="4E7CEDB8" w14:textId="77777777" w:rsidR="00DF57B8" w:rsidRDefault="00DF57B8" w:rsidP="00DF57B8">
            <w:pPr>
              <w:ind w:left="-110" w:right="-234"/>
              <w:jc w:val="both"/>
            </w:pPr>
            <w:r>
              <w:rPr>
                <w:noProof/>
                <w:lang w:eastAsia="fr-FR"/>
              </w:rPr>
              <mc:AlternateContent>
                <mc:Choice Requires="wpg">
                  <w:drawing>
                    <wp:inline distT="0" distB="0" distL="0" distR="0" wp14:anchorId="0594B368" wp14:editId="34B35F3E">
                      <wp:extent cx="1561902" cy="1530000"/>
                      <wp:effectExtent l="19050" t="19050" r="635" b="13335"/>
                      <wp:docPr id="1231516555" name="Groupe 1231516555"/>
                      <wp:cNvGraphicFramePr/>
                      <a:graphic xmlns:a="http://schemas.openxmlformats.org/drawingml/2006/main">
                        <a:graphicData uri="http://schemas.microsoft.com/office/word/2010/wordprocessingGroup">
                          <wpg:wgp>
                            <wpg:cNvGrpSpPr/>
                            <wpg:grpSpPr>
                              <a:xfrm>
                                <a:off x="0" y="0"/>
                                <a:ext cx="1561902" cy="1530000"/>
                                <a:chOff x="6" y="0"/>
                                <a:chExt cx="1561902" cy="1530000"/>
                              </a:xfrm>
                            </wpg:grpSpPr>
                            <pic:pic xmlns:pic="http://schemas.openxmlformats.org/drawingml/2006/picture">
                              <pic:nvPicPr>
                                <pic:cNvPr id="1231516544" name="Image 1231516544"/>
                                <pic:cNvPicPr>
                                  <a:picLocks noChangeAspect="1"/>
                                </pic:cNvPicPr>
                              </pic:nvPicPr>
                              <pic:blipFill rotWithShape="1">
                                <a:blip r:embed="rId84" cstate="screen">
                                  <a:extLst>
                                    <a:ext uri="{28A0092B-C50C-407E-A947-70E740481C1C}">
                                      <a14:useLocalDpi xmlns:a14="http://schemas.microsoft.com/office/drawing/2010/main"/>
                                    </a:ext>
                                  </a:extLst>
                                </a:blip>
                                <a:srcRect b="412"/>
                                <a:stretch/>
                              </pic:blipFill>
                              <pic:spPr bwMode="auto">
                                <a:xfrm>
                                  <a:off x="6" y="0"/>
                                  <a:ext cx="1543742" cy="1530000"/>
                                </a:xfrm>
                                <a:prstGeom prst="rect">
                                  <a:avLst/>
                                </a:prstGeom>
                                <a:ln w="6350">
                                  <a:solidFill>
                                    <a:schemeClr val="accent1">
                                      <a:lumMod val="75000"/>
                                    </a:schemeClr>
                                  </a:solidFill>
                                  <a:prstDash val="sysDot"/>
                                </a:ln>
                                <a:extLst>
                                  <a:ext uri="{53640926-AAD7-44D8-BBD7-CCE9431645EC}">
                                    <a14:shadowObscured xmlns:a14="http://schemas.microsoft.com/office/drawing/2010/main"/>
                                  </a:ext>
                                </a:extLst>
                              </pic:spPr>
                            </pic:pic>
                            <wps:wsp>
                              <wps:cNvPr id="1231516554" name="Zone de texte 1231516554"/>
                              <wps:cNvSpPr txBox="1"/>
                              <wps:spPr>
                                <a:xfrm>
                                  <a:off x="6354" y="31683"/>
                                  <a:ext cx="1555554" cy="133417"/>
                                </a:xfrm>
                                <a:prstGeom prst="rect">
                                  <a:avLst/>
                                </a:prstGeom>
                                <a:noFill/>
                                <a:ln w="6350">
                                  <a:noFill/>
                                </a:ln>
                              </wps:spPr>
                              <wps:txbx>
                                <w:txbxContent>
                                  <w:p w14:paraId="07D624A9" w14:textId="77777777" w:rsidR="00EE3F83" w:rsidRPr="00AE7E19" w:rsidRDefault="00EE3F83" w:rsidP="00DF57B8">
                                    <w:pPr>
                                      <w:jc w:val="center"/>
                                      <w:rPr>
                                        <w:sz w:val="16"/>
                                        <w:szCs w:val="16"/>
                                      </w:rPr>
                                    </w:pPr>
                                    <w:r w:rsidRPr="00AE7E19">
                                      <w:rPr>
                                        <w:sz w:val="16"/>
                                        <w:szCs w:val="16"/>
                                      </w:rPr>
                                      <w:t>config. 16 - Siemens - LEHR - I-123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0594B368" id="Groupe 1231516555" o:spid="_x0000_s1068" style="width:123pt;height:120.45pt;mso-position-horizontal-relative:char;mso-position-vertical-relative:line" coordorigin="" coordsize="15619,153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">
                      <v:shape id="Image 1231516544" o:spid="_x0000_s1069" type="#_x0000_t75" style="position:absolute;width:15437;height:153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" stroked="t" strokecolor="#2f5496 [2404]" strokeweight=".5pt">
                        <v:stroke dashstyle="1 1"/>
                        <v:imagedata r:id="rId85" o:title="" cropbottom="270f"/>
                        <v:path arrowok="t"/>
                      </v:shape>
                      <v:shape id="Zone de texte 1231516554" o:spid="_x0000_s1070" type="#_x0000_t202" style="position:absolute;left:63;top:316;width:15556;height:13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" filled="f" stroked="f" strokeweight=".5pt">
                        <v:textbox inset="0,0,0,0">
                          <w:txbxContent>
                            <w:p w14:paraId="07D624A9" w14:textId="77777777" w:rsidR="00EE3F83" w:rsidRPr="00AE7E19" w:rsidRDefault="00EE3F83" w:rsidP="00DF57B8">
                              <w:pPr>
                                <w:jc w:val="center"/>
                                <w:rPr>
                                  <w:sz w:val="16"/>
                                  <w:szCs w:val="16"/>
                                </w:rPr>
                              </w:pPr>
                              <w:r w:rsidRPr="00AE7E19">
                                <w:rPr>
                                  <w:sz w:val="16"/>
                                  <w:szCs w:val="16"/>
                                </w:rPr>
                                <w:t>config. 16 - Siemens - LEHR - I-123</w:t>
                              </w:r>
                            </w:p>
                          </w:txbxContent>
                        </v:textbox>
                      </v:shape>
                      <w10:anchorlock/>
                    </v:group>
                  </w:pict>
                </mc:Fallback>
              </mc:AlternateContent>
            </w:r>
          </w:p>
        </w:tc>
      </w:tr>
      <w:tr w:rsidR="00DF57B8" w14:paraId="3A5B1802" w14:textId="77777777" w:rsidTr="00DF57B8">
        <w:tc>
          <w:tcPr>
            <w:tcW w:w="2473" w:type="dxa"/>
            <w:tcBorders>
              <w:top w:val="nil"/>
              <w:left w:val="nil"/>
              <w:bottom w:val="nil"/>
              <w:right w:val="nil"/>
            </w:tcBorders>
          </w:tcPr>
          <w:p w14:paraId="2A7F731F" w14:textId="77777777" w:rsidR="00DF57B8" w:rsidRDefault="00DF57B8" w:rsidP="00DF57B8">
            <w:pPr>
              <w:ind w:left="-110" w:right="-234"/>
              <w:jc w:val="both"/>
            </w:pPr>
            <w:r>
              <w:rPr>
                <w:noProof/>
                <w:lang w:eastAsia="fr-FR"/>
              </w:rPr>
              <mc:AlternateContent>
                <mc:Choice Requires="wpg">
                  <w:drawing>
                    <wp:inline distT="0" distB="0" distL="0" distR="0" wp14:anchorId="6059ABC8" wp14:editId="6B2004D3">
                      <wp:extent cx="1515600" cy="1545335"/>
                      <wp:effectExtent l="19050" t="19050" r="27940" b="17145"/>
                      <wp:docPr id="1231516558" name="Groupe 1231516558"/>
                      <wp:cNvGraphicFramePr/>
                      <a:graphic xmlns:a="http://schemas.openxmlformats.org/drawingml/2006/main">
                        <a:graphicData uri="http://schemas.microsoft.com/office/word/2010/wordprocessingGroup">
                          <wpg:wgp>
                            <wpg:cNvGrpSpPr/>
                            <wpg:grpSpPr>
                              <a:xfrm>
                                <a:off x="0" y="0"/>
                                <a:ext cx="1515600" cy="1545335"/>
                                <a:chOff x="6" y="0"/>
                                <a:chExt cx="1515600" cy="1545335"/>
                              </a:xfrm>
                            </wpg:grpSpPr>
                            <pic:pic xmlns:pic="http://schemas.openxmlformats.org/drawingml/2006/picture">
                              <pic:nvPicPr>
                                <pic:cNvPr id="1231516556" name="Image 1231516556"/>
                                <pic:cNvPicPr>
                                  <a:picLocks noChangeAspect="1"/>
                                </pic:cNvPicPr>
                              </pic:nvPicPr>
                              <pic:blipFill rotWithShape="1">
                                <a:blip r:embed="rId86" cstate="screen">
                                  <a:extLst>
                                    <a:ext uri="{28A0092B-C50C-407E-A947-70E740481C1C}">
                                      <a14:useLocalDpi xmlns:a14="http://schemas.microsoft.com/office/drawing/2010/main"/>
                                    </a:ext>
                                  </a:extLst>
                                </a:blip>
                                <a:srcRect l="8956" r="11411"/>
                                <a:stretch/>
                              </pic:blipFill>
                              <pic:spPr bwMode="auto">
                                <a:xfrm>
                                  <a:off x="6" y="0"/>
                                  <a:ext cx="1515600" cy="1545335"/>
                                </a:xfrm>
                                <a:prstGeom prst="rect">
                                  <a:avLst/>
                                </a:prstGeom>
                                <a:ln w="6350">
                                  <a:solidFill>
                                    <a:schemeClr val="accent1">
                                      <a:lumMod val="75000"/>
                                    </a:schemeClr>
                                  </a:solidFill>
                                  <a:prstDash val="sysDot"/>
                                </a:ln>
                                <a:extLst>
                                  <a:ext uri="{53640926-AAD7-44D8-BBD7-CCE9431645EC}">
                                    <a14:shadowObscured xmlns:a14="http://schemas.microsoft.com/office/drawing/2010/main"/>
                                  </a:ext>
                                </a:extLst>
                              </pic:spPr>
                            </pic:pic>
                            <wps:wsp>
                              <wps:cNvPr id="1231516557" name="Zone de texte 1231516557"/>
                              <wps:cNvSpPr txBox="1"/>
                              <wps:spPr>
                                <a:xfrm>
                                  <a:off x="107879" y="31674"/>
                                  <a:ext cx="1273810" cy="171450"/>
                                </a:xfrm>
                                <a:prstGeom prst="rect">
                                  <a:avLst/>
                                </a:prstGeom>
                                <a:noFill/>
                                <a:ln w="6350">
                                  <a:noFill/>
                                </a:ln>
                              </wps:spPr>
                              <wps:txbx>
                                <w:txbxContent>
                                  <w:p w14:paraId="3D490A9C" w14:textId="77777777" w:rsidR="00EE3F83" w:rsidRPr="00AE7E19" w:rsidRDefault="00EE3F83" w:rsidP="00DF57B8">
                                    <w:pPr>
                                      <w:jc w:val="center"/>
                                      <w:rPr>
                                        <w:sz w:val="16"/>
                                        <w:szCs w:val="16"/>
                                      </w:rPr>
                                    </w:pPr>
                                    <w:r w:rsidRPr="00AE7E19">
                                      <w:rPr>
                                        <w:sz w:val="16"/>
                                        <w:szCs w:val="16"/>
                                      </w:rPr>
                                      <w:t>config. 30 - GE - LEHR - Tc-99m</w:t>
                                    </w:r>
                                  </w:p>
                                </w:txbxContent>
                              </wps:txbx>
                              <wps:bodyPr rot="0" spcFirstLastPara="0" vertOverflow="overflow" horzOverflow="overflow" vert="horz" wrap="none" lIns="0" tIns="0" rIns="0" bIns="0" numCol="1" spcCol="0" rtlCol="0" fromWordArt="0" anchor="t" anchorCtr="0" forceAA="0" compatLnSpc="1">
                                <a:prstTxWarp prst="textNoShape">
                                  <a:avLst/>
                                </a:prstTxWarp>
                                <a:noAutofit/>
                              </wps:bodyPr>
                            </wps:wsp>
                          </wpg:wgp>
                        </a:graphicData>
                      </a:graphic>
                    </wp:inline>
                  </w:drawing>
                </mc:Choice>
                <mc:Fallback>
                  <w:pict>
                    <v:group w14:anchorId="6059ABC8" id="Groupe 1231516558" o:spid="_x0000_s1071" style="width:119.35pt;height:121.7pt;mso-position-horizontal-relative:char;mso-position-vertical-relative:line" coordorigin="" coordsize="15156,154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">
                      <v:shape id="Image 1231516556" o:spid="_x0000_s1072" type="#_x0000_t75" style="position:absolute;width:15156;height:154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" stroked="t" strokecolor="#2f5496 [2404]" strokeweight=".5pt">
                        <v:stroke dashstyle="1 1"/>
                        <v:imagedata r:id="rId87" o:title="" cropleft="5869f" cropright="7478f"/>
                        <v:path arrowok="t"/>
                      </v:shape>
                      <v:shape id="Zone de texte 1231516557" o:spid="_x0000_s1073" type="#_x0000_t202" style="position:absolute;left:1078;top:316;width:12738;height:171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" filled="f" stroked="f" strokeweight=".5pt">
                        <v:textbox inset="0,0,0,0">
                          <w:txbxContent>
                            <w:p w14:paraId="3D490A9C" w14:textId="77777777" w:rsidR="00EE3F83" w:rsidRPr="00AE7E19" w:rsidRDefault="00EE3F83" w:rsidP="00DF57B8">
                              <w:pPr>
                                <w:jc w:val="center"/>
                                <w:rPr>
                                  <w:sz w:val="16"/>
                                  <w:szCs w:val="16"/>
                                </w:rPr>
                              </w:pPr>
                              <w:r w:rsidRPr="00AE7E19">
                                <w:rPr>
                                  <w:sz w:val="16"/>
                                  <w:szCs w:val="16"/>
                                </w:rPr>
                                <w:t>config. 30 - GE - LEHR - Tc-99m</w:t>
                              </w:r>
                            </w:p>
                          </w:txbxContent>
                        </v:textbox>
                      </v:shape>
                      <w10:anchorlock/>
                    </v:group>
                  </w:pict>
                </mc:Fallback>
              </mc:AlternateContent>
            </w:r>
          </w:p>
        </w:tc>
        <w:tc>
          <w:tcPr>
            <w:tcW w:w="2588" w:type="dxa"/>
            <w:tcBorders>
              <w:top w:val="nil"/>
              <w:left w:val="nil"/>
              <w:bottom w:val="nil"/>
              <w:right w:val="nil"/>
            </w:tcBorders>
          </w:tcPr>
          <w:p w14:paraId="76703F81" w14:textId="77777777" w:rsidR="00DF57B8" w:rsidRDefault="00DF57B8" w:rsidP="00DF57B8">
            <w:pPr>
              <w:ind w:left="-110" w:right="-234"/>
            </w:pPr>
            <w:r>
              <w:rPr>
                <w:noProof/>
                <w:lang w:eastAsia="fr-FR"/>
              </w:rPr>
              <mc:AlternateContent>
                <mc:Choice Requires="wpg">
                  <w:drawing>
                    <wp:inline distT="0" distB="0" distL="0" distR="0" wp14:anchorId="46660571" wp14:editId="52EBA461">
                      <wp:extent cx="1591200" cy="1544320"/>
                      <wp:effectExtent l="19050" t="19050" r="28575" b="17780"/>
                      <wp:docPr id="1231516567" name="Groupe 1231516567"/>
                      <wp:cNvGraphicFramePr/>
                      <a:graphic xmlns:a="http://schemas.openxmlformats.org/drawingml/2006/main">
                        <a:graphicData uri="http://schemas.microsoft.com/office/word/2010/wordprocessingGroup">
                          <wpg:wgp>
                            <wpg:cNvGrpSpPr/>
                            <wpg:grpSpPr>
                              <a:xfrm>
                                <a:off x="0" y="0"/>
                                <a:ext cx="1591200" cy="1544320"/>
                                <a:chOff x="6350" y="0"/>
                                <a:chExt cx="1591200" cy="1544320"/>
                              </a:xfrm>
                            </wpg:grpSpPr>
                            <pic:pic xmlns:pic="http://schemas.openxmlformats.org/drawingml/2006/picture">
                              <pic:nvPicPr>
                                <pic:cNvPr id="1231516564" name="Image 1231516564"/>
                                <pic:cNvPicPr>
                                  <a:picLocks noChangeAspect="1"/>
                                </pic:cNvPicPr>
                              </pic:nvPicPr>
                              <pic:blipFill rotWithShape="1">
                                <a:blip r:embed="rId88" cstate="screen">
                                  <a:extLst>
                                    <a:ext uri="{28A0092B-C50C-407E-A947-70E740481C1C}">
                                      <a14:useLocalDpi xmlns:a14="http://schemas.microsoft.com/office/drawing/2010/main"/>
                                    </a:ext>
                                  </a:extLst>
                                </a:blip>
                                <a:srcRect l="411" r="-3659"/>
                                <a:stretch/>
                              </pic:blipFill>
                              <pic:spPr>
                                <a:xfrm>
                                  <a:off x="6350" y="0"/>
                                  <a:ext cx="1591200" cy="1544320"/>
                                </a:xfrm>
                                <a:prstGeom prst="rect">
                                  <a:avLst/>
                                </a:prstGeom>
                                <a:ln w="6350">
                                  <a:solidFill>
                                    <a:schemeClr val="accent1">
                                      <a:lumMod val="75000"/>
                                    </a:schemeClr>
                                  </a:solidFill>
                                  <a:prstDash val="sysDot"/>
                                </a:ln>
                              </pic:spPr>
                            </pic:pic>
                            <wps:wsp>
                              <wps:cNvPr id="1231516565" name="Zone de texte 1231516565"/>
                              <wps:cNvSpPr txBox="1"/>
                              <wps:spPr>
                                <a:xfrm>
                                  <a:off x="6350" y="31750"/>
                                  <a:ext cx="1530350" cy="171408"/>
                                </a:xfrm>
                                <a:prstGeom prst="rect">
                                  <a:avLst/>
                                </a:prstGeom>
                                <a:noFill/>
                                <a:ln w="6350">
                                  <a:noFill/>
                                </a:ln>
                              </wps:spPr>
                              <wps:txbx>
                                <w:txbxContent>
                                  <w:p w14:paraId="3628EAC0" w14:textId="77777777" w:rsidR="00EE3F83" w:rsidRPr="00AE7E19" w:rsidRDefault="00EE3F83" w:rsidP="00DF57B8">
                                    <w:pPr>
                                      <w:jc w:val="center"/>
                                      <w:rPr>
                                        <w:sz w:val="16"/>
                                        <w:szCs w:val="16"/>
                                      </w:rPr>
                                    </w:pPr>
                                    <w:r w:rsidRPr="00AE7E19">
                                      <w:rPr>
                                        <w:sz w:val="16"/>
                                        <w:szCs w:val="16"/>
                                      </w:rPr>
                                      <w:t xml:space="preserve">config. </w:t>
                                    </w:r>
                                    <w:r>
                                      <w:rPr>
                                        <w:sz w:val="16"/>
                                        <w:szCs w:val="16"/>
                                      </w:rPr>
                                      <w:t>10</w:t>
                                    </w:r>
                                    <w:r w:rsidRPr="00AE7E19">
                                      <w:rPr>
                                        <w:sz w:val="16"/>
                                        <w:szCs w:val="16"/>
                                      </w:rPr>
                                      <w:t xml:space="preserve"> - GE - LEHR</w:t>
                                    </w:r>
                                    <w:r>
                                      <w:rPr>
                                        <w:sz w:val="16"/>
                                        <w:szCs w:val="16"/>
                                      </w:rPr>
                                      <w:t>S</w:t>
                                    </w:r>
                                    <w:r w:rsidRPr="00AE7E19">
                                      <w:rPr>
                                        <w:sz w:val="16"/>
                                        <w:szCs w:val="16"/>
                                      </w:rPr>
                                      <w:t xml:space="preserve"> - Tc-99m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46660571" id="Groupe 1231516567" o:spid="_x0000_s1074" style="width:125.3pt;height:121.6pt;mso-position-horizontal-relative:char;mso-position-vertical-relative:line" coordorigin="63" coordsize="15912,154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">
                      <v:shape id="Image 1231516564" o:spid="_x0000_s1075" type="#_x0000_t75" style="position:absolute;left:63;width:15912;height:154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" stroked="t" strokecolor="#2f5496 [2404]" strokeweight=".5pt">
                        <v:stroke dashstyle="1 1"/>
                        <v:imagedata r:id="rId89" o:title="" cropleft="269f" cropright="-2398f"/>
                        <v:path arrowok="t"/>
                      </v:shape>
                      <v:shape id="Zone de texte 1231516565" o:spid="_x0000_s1076" type="#_x0000_t202" style="position:absolute;left:63;top:317;width:15304;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" filled="f" stroked="f" strokeweight=".5pt">
                        <v:textbox inset="0,0,0,0">
                          <w:txbxContent>
                            <w:p w14:paraId="3628EAC0" w14:textId="77777777" w:rsidR="00EE3F83" w:rsidRPr="00AE7E19" w:rsidRDefault="00EE3F83" w:rsidP="00DF57B8">
                              <w:pPr>
                                <w:jc w:val="center"/>
                                <w:rPr>
                                  <w:sz w:val="16"/>
                                  <w:szCs w:val="16"/>
                                </w:rPr>
                              </w:pPr>
                              <w:r w:rsidRPr="00AE7E19">
                                <w:rPr>
                                  <w:sz w:val="16"/>
                                  <w:szCs w:val="16"/>
                                </w:rPr>
                                <w:t xml:space="preserve">config. </w:t>
                              </w:r>
                              <w:r>
                                <w:rPr>
                                  <w:sz w:val="16"/>
                                  <w:szCs w:val="16"/>
                                </w:rPr>
                                <w:t>10</w:t>
                              </w:r>
                              <w:r w:rsidRPr="00AE7E19">
                                <w:rPr>
                                  <w:sz w:val="16"/>
                                  <w:szCs w:val="16"/>
                                </w:rPr>
                                <w:t xml:space="preserve"> - GE - LEHR</w:t>
                              </w:r>
                              <w:r>
                                <w:rPr>
                                  <w:sz w:val="16"/>
                                  <w:szCs w:val="16"/>
                                </w:rPr>
                                <w:t>S</w:t>
                              </w:r>
                              <w:r w:rsidRPr="00AE7E19">
                                <w:rPr>
                                  <w:sz w:val="16"/>
                                  <w:szCs w:val="16"/>
                                </w:rPr>
                                <w:t xml:space="preserve"> - Tc-99m</w:t>
                              </w:r>
                            </w:p>
                          </w:txbxContent>
                        </v:textbox>
                      </v:shape>
                      <w10:anchorlock/>
                    </v:group>
                  </w:pict>
                </mc:Fallback>
              </mc:AlternateContent>
            </w:r>
          </w:p>
        </w:tc>
        <w:tc>
          <w:tcPr>
            <w:tcW w:w="2501" w:type="dxa"/>
            <w:tcBorders>
              <w:top w:val="nil"/>
              <w:left w:val="nil"/>
              <w:bottom w:val="nil"/>
              <w:right w:val="nil"/>
            </w:tcBorders>
          </w:tcPr>
          <w:p w14:paraId="4B41307F" w14:textId="77777777" w:rsidR="00DF57B8" w:rsidRDefault="00DF57B8" w:rsidP="00DF57B8">
            <w:pPr>
              <w:ind w:left="-110" w:right="-234"/>
              <w:jc w:val="both"/>
            </w:pPr>
            <w:r>
              <w:rPr>
                <w:noProof/>
                <w:lang w:eastAsia="fr-FR"/>
              </w:rPr>
              <mc:AlternateContent>
                <mc:Choice Requires="wpg">
                  <w:drawing>
                    <wp:inline distT="0" distB="0" distL="0" distR="0" wp14:anchorId="350DFF65" wp14:editId="750B9D94">
                      <wp:extent cx="1544400" cy="1544320"/>
                      <wp:effectExtent l="19050" t="19050" r="17780" b="17780"/>
                      <wp:docPr id="1231516570" name="Groupe 1231516570"/>
                      <wp:cNvGraphicFramePr/>
                      <a:graphic xmlns:a="http://schemas.openxmlformats.org/drawingml/2006/main">
                        <a:graphicData uri="http://schemas.microsoft.com/office/word/2010/wordprocessingGroup">
                          <wpg:wgp>
                            <wpg:cNvGrpSpPr/>
                            <wpg:grpSpPr>
                              <a:xfrm>
                                <a:off x="0" y="0"/>
                                <a:ext cx="1544400" cy="1544320"/>
                                <a:chOff x="0" y="0"/>
                                <a:chExt cx="1544400" cy="1544320"/>
                              </a:xfrm>
                            </wpg:grpSpPr>
                            <pic:pic xmlns:pic="http://schemas.openxmlformats.org/drawingml/2006/picture">
                              <pic:nvPicPr>
                                <pic:cNvPr id="1231516568" name="Image 1231516568"/>
                                <pic:cNvPicPr>
                                  <a:picLocks noChangeAspect="1"/>
                                </pic:cNvPicPr>
                              </pic:nvPicPr>
                              <pic:blipFill rotWithShape="1">
                                <a:blip r:embed="rId90" cstate="screen">
                                  <a:extLst>
                                    <a:ext uri="{28A0092B-C50C-407E-A947-70E740481C1C}">
                                      <a14:useLocalDpi xmlns:a14="http://schemas.microsoft.com/office/drawing/2010/main"/>
                                    </a:ext>
                                  </a:extLst>
                                </a:blip>
                                <a:srcRect r="-2276"/>
                                <a:stretch/>
                              </pic:blipFill>
                              <pic:spPr>
                                <a:xfrm>
                                  <a:off x="0" y="0"/>
                                  <a:ext cx="1544400" cy="1544320"/>
                                </a:xfrm>
                                <a:prstGeom prst="rect">
                                  <a:avLst/>
                                </a:prstGeom>
                                <a:ln w="6350">
                                  <a:solidFill>
                                    <a:schemeClr val="accent1">
                                      <a:lumMod val="75000"/>
                                    </a:schemeClr>
                                  </a:solidFill>
                                  <a:prstDash val="sysDot"/>
                                </a:ln>
                              </pic:spPr>
                            </pic:pic>
                            <wps:wsp>
                              <wps:cNvPr id="1231516569" name="Zone de texte 1231516569"/>
                              <wps:cNvSpPr txBox="1"/>
                              <wps:spPr>
                                <a:xfrm>
                                  <a:off x="12700" y="50800"/>
                                  <a:ext cx="1460500" cy="171408"/>
                                </a:xfrm>
                                <a:prstGeom prst="rect">
                                  <a:avLst/>
                                </a:prstGeom>
                                <a:noFill/>
                                <a:ln w="6350">
                                  <a:noFill/>
                                </a:ln>
                              </wps:spPr>
                              <wps:txbx>
                                <w:txbxContent>
                                  <w:p w14:paraId="5AC286B0" w14:textId="77777777" w:rsidR="00EE3F83" w:rsidRPr="00AE7E19" w:rsidRDefault="00EE3F83" w:rsidP="00DF57B8">
                                    <w:pPr>
                                      <w:jc w:val="center"/>
                                      <w:rPr>
                                        <w:sz w:val="16"/>
                                        <w:szCs w:val="16"/>
                                      </w:rPr>
                                    </w:pPr>
                                    <w:r w:rsidRPr="00AE7E19">
                                      <w:rPr>
                                        <w:sz w:val="16"/>
                                        <w:szCs w:val="16"/>
                                      </w:rPr>
                                      <w:t xml:space="preserve">config. </w:t>
                                    </w:r>
                                    <w:r>
                                      <w:rPr>
                                        <w:sz w:val="16"/>
                                        <w:szCs w:val="16"/>
                                      </w:rPr>
                                      <w:t>40</w:t>
                                    </w:r>
                                    <w:r w:rsidRPr="00AE7E19">
                                      <w:rPr>
                                        <w:sz w:val="16"/>
                                        <w:szCs w:val="16"/>
                                      </w:rPr>
                                      <w:t xml:space="preserve"> - GE - </w:t>
                                    </w:r>
                                    <w:r>
                                      <w:rPr>
                                        <w:sz w:val="16"/>
                                        <w:szCs w:val="16"/>
                                      </w:rPr>
                                      <w:t>CZT</w:t>
                                    </w:r>
                                    <w:r w:rsidRPr="00AE7E19">
                                      <w:rPr>
                                        <w:sz w:val="16"/>
                                        <w:szCs w:val="16"/>
                                      </w:rPr>
                                      <w:t xml:space="preserve"> - Tc-99m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350DFF65" id="Groupe 1231516570" o:spid="_x0000_s1077" style="width:121.6pt;height:121.6pt;mso-position-horizontal-relative:char;mso-position-vertical-relative:line" coordsize="15444,154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">
                      <v:shape id="Image 1231516568" o:spid="_x0000_s1078" type="#_x0000_t75" style="position:absolute;width:15444;height:154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" stroked="t" strokecolor="#2f5496 [2404]" strokeweight=".5pt">
                        <v:stroke dashstyle="1 1"/>
                        <v:imagedata r:id="rId91" o:title="" cropright="-1492f"/>
                        <v:path arrowok="t"/>
                      </v:shape>
                      <v:shape id="Zone de texte 1231516569" o:spid="_x0000_s1079" type="#_x0000_t202" style="position:absolute;left:127;top:508;width:14605;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" filled="f" stroked="f" strokeweight=".5pt">
                        <v:textbox inset="0,0,0,0">
                          <w:txbxContent>
                            <w:p w14:paraId="5AC286B0" w14:textId="77777777" w:rsidR="00EE3F83" w:rsidRPr="00AE7E19" w:rsidRDefault="00EE3F83" w:rsidP="00DF57B8">
                              <w:pPr>
                                <w:jc w:val="center"/>
                                <w:rPr>
                                  <w:sz w:val="16"/>
                                  <w:szCs w:val="16"/>
                                </w:rPr>
                              </w:pPr>
                              <w:r w:rsidRPr="00AE7E19">
                                <w:rPr>
                                  <w:sz w:val="16"/>
                                  <w:szCs w:val="16"/>
                                </w:rPr>
                                <w:t xml:space="preserve">config. </w:t>
                              </w:r>
                              <w:r>
                                <w:rPr>
                                  <w:sz w:val="16"/>
                                  <w:szCs w:val="16"/>
                                </w:rPr>
                                <w:t>40</w:t>
                              </w:r>
                              <w:r w:rsidRPr="00AE7E19">
                                <w:rPr>
                                  <w:sz w:val="16"/>
                                  <w:szCs w:val="16"/>
                                </w:rPr>
                                <w:t xml:space="preserve"> - GE - </w:t>
                              </w:r>
                              <w:r>
                                <w:rPr>
                                  <w:sz w:val="16"/>
                                  <w:szCs w:val="16"/>
                                </w:rPr>
                                <w:t>CZT</w:t>
                              </w:r>
                              <w:r w:rsidRPr="00AE7E19">
                                <w:rPr>
                                  <w:sz w:val="16"/>
                                  <w:szCs w:val="16"/>
                                </w:rPr>
                                <w:t xml:space="preserve"> - Tc-99m</w:t>
                              </w:r>
                            </w:p>
                          </w:txbxContent>
                        </v:textbox>
                      </v:shape>
                      <w10:anchorlock/>
                    </v:group>
                  </w:pict>
                </mc:Fallback>
              </mc:AlternateContent>
            </w:r>
          </w:p>
        </w:tc>
        <w:tc>
          <w:tcPr>
            <w:tcW w:w="2501" w:type="dxa"/>
            <w:tcBorders>
              <w:top w:val="nil"/>
              <w:left w:val="nil"/>
              <w:bottom w:val="nil"/>
              <w:right w:val="nil"/>
            </w:tcBorders>
          </w:tcPr>
          <w:p w14:paraId="1EEE6310" w14:textId="77777777" w:rsidR="00DF57B8" w:rsidRDefault="00DF57B8" w:rsidP="00DF57B8">
            <w:pPr>
              <w:ind w:left="-110" w:right="-234"/>
              <w:jc w:val="both"/>
            </w:pPr>
            <w:r>
              <w:rPr>
                <w:noProof/>
                <w:lang w:eastAsia="fr-FR"/>
              </w:rPr>
              <mc:AlternateContent>
                <mc:Choice Requires="wpg">
                  <w:drawing>
                    <wp:inline distT="0" distB="0" distL="0" distR="0" wp14:anchorId="59A93970" wp14:editId="4C0D757F">
                      <wp:extent cx="1550035" cy="1544320"/>
                      <wp:effectExtent l="19050" t="19050" r="12065" b="17780"/>
                      <wp:docPr id="1231516573" name="Groupe 1231516573"/>
                      <wp:cNvGraphicFramePr/>
                      <a:graphic xmlns:a="http://schemas.openxmlformats.org/drawingml/2006/main">
                        <a:graphicData uri="http://schemas.microsoft.com/office/word/2010/wordprocessingGroup">
                          <wpg:wgp>
                            <wpg:cNvGrpSpPr/>
                            <wpg:grpSpPr>
                              <a:xfrm>
                                <a:off x="0" y="0"/>
                                <a:ext cx="1550035" cy="1544320"/>
                                <a:chOff x="0" y="0"/>
                                <a:chExt cx="1550035" cy="1544320"/>
                              </a:xfrm>
                            </wpg:grpSpPr>
                            <pic:pic xmlns:pic="http://schemas.openxmlformats.org/drawingml/2006/picture">
                              <pic:nvPicPr>
                                <pic:cNvPr id="1231516571" name="Image 1231516571"/>
                                <pic:cNvPicPr>
                                  <a:picLocks noChangeAspect="1"/>
                                </pic:cNvPicPr>
                              </pic:nvPicPr>
                              <pic:blipFill>
                                <a:blip r:embed="rId92" cstate="screen">
                                  <a:extLst>
                                    <a:ext uri="{28A0092B-C50C-407E-A947-70E740481C1C}">
                                      <a14:useLocalDpi xmlns:a14="http://schemas.microsoft.com/office/drawing/2010/main"/>
                                    </a:ext>
                                  </a:extLst>
                                </a:blip>
                                <a:stretch>
                                  <a:fillRect/>
                                </a:stretch>
                              </pic:blipFill>
                              <pic:spPr>
                                <a:xfrm>
                                  <a:off x="0" y="0"/>
                                  <a:ext cx="1550035" cy="1544320"/>
                                </a:xfrm>
                                <a:prstGeom prst="rect">
                                  <a:avLst/>
                                </a:prstGeom>
                                <a:ln w="6350">
                                  <a:solidFill>
                                    <a:schemeClr val="accent1">
                                      <a:lumMod val="75000"/>
                                    </a:schemeClr>
                                  </a:solidFill>
                                  <a:prstDash val="sysDot"/>
                                </a:ln>
                              </pic:spPr>
                            </pic:pic>
                            <wps:wsp>
                              <wps:cNvPr id="1231516572" name="Zone de texte 1231516572"/>
                              <wps:cNvSpPr txBox="1"/>
                              <wps:spPr>
                                <a:xfrm>
                                  <a:off x="19050" y="50800"/>
                                  <a:ext cx="1524260" cy="171408"/>
                                </a:xfrm>
                                <a:prstGeom prst="rect">
                                  <a:avLst/>
                                </a:prstGeom>
                                <a:noFill/>
                                <a:ln w="6350">
                                  <a:noFill/>
                                </a:ln>
                              </wps:spPr>
                              <wps:txbx>
                                <w:txbxContent>
                                  <w:p w14:paraId="73B5FDF4" w14:textId="77777777" w:rsidR="00EE3F83" w:rsidRPr="00AE7E19" w:rsidRDefault="00EE3F83" w:rsidP="00DF57B8">
                                    <w:pPr>
                                      <w:jc w:val="center"/>
                                      <w:rPr>
                                        <w:sz w:val="16"/>
                                        <w:szCs w:val="16"/>
                                      </w:rPr>
                                    </w:pPr>
                                    <w:r w:rsidRPr="00AE7E19">
                                      <w:rPr>
                                        <w:sz w:val="16"/>
                                        <w:szCs w:val="16"/>
                                      </w:rPr>
                                      <w:t xml:space="preserve">config. </w:t>
                                    </w:r>
                                    <w:r>
                                      <w:rPr>
                                        <w:sz w:val="16"/>
                                        <w:szCs w:val="16"/>
                                      </w:rPr>
                                      <w:t>28</w:t>
                                    </w:r>
                                    <w:r w:rsidRPr="00AE7E19">
                                      <w:rPr>
                                        <w:sz w:val="16"/>
                                        <w:szCs w:val="16"/>
                                      </w:rPr>
                                      <w:t xml:space="preserve"> </w:t>
                                    </w:r>
                                    <w:r>
                                      <w:rPr>
                                        <w:sz w:val="16"/>
                                        <w:szCs w:val="16"/>
                                      </w:rPr>
                                      <w:t>- Siemens -LEHR</w:t>
                                    </w:r>
                                    <w:r w:rsidRPr="00AE7E19">
                                      <w:rPr>
                                        <w:sz w:val="16"/>
                                        <w:szCs w:val="16"/>
                                      </w:rPr>
                                      <w:t xml:space="preserve"> - Tc-99m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59A93970" id="Groupe 1231516573" o:spid="_x0000_s1080" style="width:122.05pt;height:121.6pt;mso-position-horizontal-relative:char;mso-position-vertical-relative:line" coordsize="15500,154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">
                      <v:shape id="Image 1231516571" o:spid="_x0000_s1081" type="#_x0000_t75" style="position:absolute;width:15500;height:154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" stroked="t" strokecolor="#2f5496 [2404]" strokeweight=".5pt">
                        <v:stroke dashstyle="1 1"/>
                        <v:imagedata r:id="rId93" o:title=""/>
                        <v:path arrowok="t"/>
                      </v:shape>
                      <v:shape id="Zone de texte 1231516572" o:spid="_x0000_s1082" type="#_x0000_t202" style="position:absolute;left:190;top:508;width:15243;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" filled="f" stroked="f" strokeweight=".5pt">
                        <v:textbox inset="0,0,0,0">
                          <w:txbxContent>
                            <w:p w14:paraId="73B5FDF4" w14:textId="77777777" w:rsidR="00EE3F83" w:rsidRPr="00AE7E19" w:rsidRDefault="00EE3F83" w:rsidP="00DF57B8">
                              <w:pPr>
                                <w:jc w:val="center"/>
                                <w:rPr>
                                  <w:sz w:val="16"/>
                                  <w:szCs w:val="16"/>
                                </w:rPr>
                              </w:pPr>
                              <w:r w:rsidRPr="00AE7E19">
                                <w:rPr>
                                  <w:sz w:val="16"/>
                                  <w:szCs w:val="16"/>
                                </w:rPr>
                                <w:t xml:space="preserve">config. </w:t>
                              </w:r>
                              <w:r>
                                <w:rPr>
                                  <w:sz w:val="16"/>
                                  <w:szCs w:val="16"/>
                                </w:rPr>
                                <w:t>28</w:t>
                              </w:r>
                              <w:r w:rsidRPr="00AE7E19">
                                <w:rPr>
                                  <w:sz w:val="16"/>
                                  <w:szCs w:val="16"/>
                                </w:rPr>
                                <w:t xml:space="preserve"> </w:t>
                              </w:r>
                              <w:r>
                                <w:rPr>
                                  <w:sz w:val="16"/>
                                  <w:szCs w:val="16"/>
                                </w:rPr>
                                <w:t>- Siemens -LEHR</w:t>
                              </w:r>
                              <w:r w:rsidRPr="00AE7E19">
                                <w:rPr>
                                  <w:sz w:val="16"/>
                                  <w:szCs w:val="16"/>
                                </w:rPr>
                                <w:t xml:space="preserve"> - Tc-99m</w:t>
                              </w:r>
                            </w:p>
                          </w:txbxContent>
                        </v:textbox>
                      </v:shape>
                      <w10:anchorlock/>
                    </v:group>
                  </w:pict>
                </mc:Fallback>
              </mc:AlternateContent>
            </w:r>
          </w:p>
        </w:tc>
      </w:tr>
    </w:tbl>
    <w:p w14:paraId="53B4CB3C" w14:textId="50A89711" w:rsidR="00DF57B8" w:rsidRPr="00933299" w:rsidRDefault="00DF57B8" w:rsidP="00446D48">
      <w:pPr>
        <w:spacing w:after="0"/>
        <w:jc w:val="both"/>
        <w:rPr>
          <w:i/>
          <w:iCs/>
          <w:color w:val="44546A" w:themeColor="text2"/>
          <w:sz w:val="18"/>
          <w:szCs w:val="18"/>
        </w:rPr>
      </w:pPr>
      <w:bookmarkStart w:id="2361" w:name="_Ref183448907"/>
      <w:bookmarkStart w:id="2362" w:name="_Ref183447697"/>
      <w:bookmarkStart w:id="2363" w:name="_Toc186722433"/>
      <w:r w:rsidRPr="00933299">
        <w:rPr>
          <w:i/>
          <w:iCs/>
          <w:color w:val="44546A" w:themeColor="text2"/>
          <w:sz w:val="18"/>
          <w:szCs w:val="18"/>
        </w:rPr>
        <w:t xml:space="preserve">Figure </w:t>
      </w:r>
      <w:r w:rsidRPr="00933299">
        <w:rPr>
          <w:i/>
          <w:iCs/>
          <w:color w:val="44546A" w:themeColor="text2"/>
          <w:sz w:val="18"/>
          <w:szCs w:val="18"/>
        </w:rPr>
        <w:fldChar w:fldCharType="begin"/>
      </w:r>
      <w:r w:rsidRPr="00933299">
        <w:rPr>
          <w:i/>
          <w:iCs/>
          <w:color w:val="44546A" w:themeColor="text2"/>
          <w:sz w:val="18"/>
          <w:szCs w:val="18"/>
        </w:rPr>
        <w:instrText xml:space="preserve"> SEQ Figure \* ARABIC </w:instrText>
      </w:r>
      <w:r w:rsidRPr="00933299">
        <w:rPr>
          <w:i/>
          <w:iCs/>
          <w:color w:val="44546A" w:themeColor="text2"/>
          <w:sz w:val="18"/>
          <w:szCs w:val="18"/>
        </w:rPr>
        <w:fldChar w:fldCharType="separate"/>
      </w:r>
      <w:r w:rsidR="00C30592">
        <w:rPr>
          <w:i/>
          <w:iCs/>
          <w:noProof/>
          <w:color w:val="44546A" w:themeColor="text2"/>
          <w:sz w:val="18"/>
          <w:szCs w:val="18"/>
        </w:rPr>
        <w:t>34</w:t>
      </w:r>
      <w:r w:rsidRPr="00933299">
        <w:rPr>
          <w:i/>
          <w:iCs/>
          <w:color w:val="44546A" w:themeColor="text2"/>
          <w:sz w:val="18"/>
          <w:szCs w:val="18"/>
        </w:rPr>
        <w:fldChar w:fldCharType="end"/>
      </w:r>
      <w:bookmarkEnd w:id="2361"/>
      <w:r w:rsidRPr="00933299">
        <w:rPr>
          <w:i/>
          <w:iCs/>
          <w:color w:val="44546A" w:themeColor="text2"/>
          <w:sz w:val="18"/>
          <w:szCs w:val="18"/>
        </w:rPr>
        <w:t> : Fantôme F03 en conditions standardisées, à l’I-123 et au Tc-99m, avec caméras GE et collimateur LEHR (configurations 1 et 30), LEHRS (37 et 10) ou CZT (43 et 40) et caméras Siemens en collimateur LEHR (16 et 28). Échelle de gris inversée de 0 à 10% du maximum.</w:t>
      </w:r>
      <w:bookmarkEnd w:id="2362"/>
      <w:bookmarkEnd w:id="2363"/>
    </w:p>
    <w:p w14:paraId="3298F3C4" w14:textId="4DA35563" w:rsidR="00DF57B8" w:rsidRPr="00B63083" w:rsidRDefault="00DF57B8" w:rsidP="00DF57B8">
      <w:pPr>
        <w:jc w:val="both"/>
      </w:pPr>
    </w:p>
    <w:p w14:paraId="3BEC83C3" w14:textId="4273E149" w:rsidR="00BA0923" w:rsidRPr="003974F7" w:rsidRDefault="00BA0923" w:rsidP="00BA0923">
      <w:pPr>
        <w:pStyle w:val="Titre3"/>
        <w:jc w:val="both"/>
      </w:pPr>
      <w:bookmarkStart w:id="2364" w:name="_Toc193972821"/>
      <w:bookmarkEnd w:id="2349"/>
      <w:r>
        <w:t>Géométrie du fantôme pour la mesure d’étalonnage</w:t>
      </w:r>
      <w:bookmarkEnd w:id="2364"/>
    </w:p>
    <w:p w14:paraId="7B87A2B5" w14:textId="77777777" w:rsidR="00BA0923" w:rsidRDefault="00BA0923" w:rsidP="00BA0923">
      <w:pPr>
        <w:jc w:val="both"/>
      </w:pPr>
    </w:p>
    <w:p w14:paraId="12F9D4FF" w14:textId="483E998C" w:rsidR="00BA0923" w:rsidRDefault="00BA0923" w:rsidP="00BA0923">
      <w:pPr>
        <w:jc w:val="both"/>
      </w:pPr>
      <w:r>
        <w:t>En</w:t>
      </w:r>
      <w:r w:rsidRPr="00F57C8D">
        <w:t xml:space="preserve"> collimation parallèle au </w:t>
      </w:r>
      <w:r>
        <w:t>Tc</w:t>
      </w:r>
      <w:r>
        <w:noBreakHyphen/>
        <w:t>99m</w:t>
      </w:r>
      <w:r w:rsidRPr="00F57C8D">
        <w:t xml:space="preserve">, nous avons vu </w:t>
      </w:r>
      <w:r>
        <w:t>(cf. section</w:t>
      </w:r>
      <w:r w:rsidRPr="00F57C8D">
        <w:t xml:space="preserve"> </w:t>
      </w:r>
      <w:r w:rsidRPr="00F57C8D">
        <w:fldChar w:fldCharType="begin"/>
      </w:r>
      <w:r w:rsidRPr="00F57C8D">
        <w:instrText xml:space="preserve"> REF _Ref175585106 \r \h </w:instrText>
      </w:r>
      <w:r>
        <w:instrText xml:space="preserve"> \* MERGEFORMAT </w:instrText>
      </w:r>
      <w:r w:rsidRPr="00F57C8D">
        <w:fldChar w:fldCharType="separate"/>
      </w:r>
      <w:r w:rsidR="00C30592">
        <w:t>4.2.1</w:t>
      </w:r>
      <w:r w:rsidRPr="00F57C8D">
        <w:fldChar w:fldCharType="end"/>
      </w:r>
      <w:r>
        <w:t>)</w:t>
      </w:r>
      <w:r w:rsidRPr="00F57C8D">
        <w:t xml:space="preserve"> que les valeurs de sensibilités pour les seringues</w:t>
      </w:r>
      <w:r w:rsidRPr="00991E14">
        <w:t xml:space="preserve"> sont supérieures à celles dans le fantôme </w:t>
      </w:r>
      <w:r>
        <w:t>F03</w:t>
      </w:r>
      <w:r w:rsidRPr="00991E14">
        <w:t xml:space="preserve"> alors qu’on attendrait des résultats similaires</w:t>
      </w:r>
      <w:r>
        <w:t xml:space="preserve"> puisque la seringue et le fantôme F03 ont le même volume. C’est également le cas pour certaines configurations en I-123, dans une moindre mesure (cf. liste des configurations concernées en </w:t>
      </w:r>
      <w:r>
        <w:fldChar w:fldCharType="begin"/>
      </w:r>
      <w:r>
        <w:instrText xml:space="preserve"> REF _Ref183482015 \h </w:instrText>
      </w:r>
      <w:r w:rsidR="00DF57B8">
        <w:instrText xml:space="preserve"> \* MERGEFORMAT </w:instrText>
      </w:r>
      <w:r>
        <w:fldChar w:fldCharType="separate"/>
      </w:r>
      <w:r w:rsidR="00C30592" w:rsidRPr="00C30592">
        <w:t>Tableau 38</w:t>
      </w:r>
      <w:r>
        <w:fldChar w:fldCharType="end"/>
      </w:r>
      <w:r>
        <w:t>).</w:t>
      </w:r>
    </w:p>
    <w:tbl>
      <w:tblPr>
        <w:tblStyle w:val="TableauGrille4-Accentuation5"/>
        <w:tblW w:w="0" w:type="auto"/>
        <w:jc w:val="center"/>
        <w:tblLook w:val="04A0" w:firstRow="1" w:lastRow="0" w:firstColumn="1" w:lastColumn="0" w:noHBand="0" w:noVBand="1"/>
      </w:tblPr>
      <w:tblGrid>
        <w:gridCol w:w="1838"/>
        <w:gridCol w:w="1191"/>
        <w:gridCol w:w="2000"/>
        <w:gridCol w:w="2000"/>
      </w:tblGrid>
      <w:tr w:rsidR="00BA0923" w14:paraId="21E483C1" w14:textId="77777777" w:rsidTr="0081173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29" w:type="dxa"/>
            <w:gridSpan w:val="2"/>
          </w:tcPr>
          <w:p w14:paraId="156D0365" w14:textId="77777777" w:rsidR="00BA0923" w:rsidRDefault="00BA0923" w:rsidP="00811736">
            <w:pPr>
              <w:jc w:val="center"/>
            </w:pPr>
            <w:r>
              <w:t>Marque - Cristal - Collimateur</w:t>
            </w:r>
          </w:p>
        </w:tc>
        <w:tc>
          <w:tcPr>
            <w:tcW w:w="2000" w:type="dxa"/>
            <w:tcBorders>
              <w:right w:val="single" w:sz="4" w:space="0" w:color="70AD47"/>
            </w:tcBorders>
          </w:tcPr>
          <w:p w14:paraId="1227FB7B" w14:textId="77777777" w:rsidR="00BA0923" w:rsidRPr="00F10806" w:rsidRDefault="00BA0923" w:rsidP="00811736">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Cs w:val="0"/>
                <w:lang w:eastAsia="fr-FR"/>
              </w:rPr>
            </w:pPr>
            <w:r>
              <w:rPr>
                <w:rFonts w:ascii="Calibri" w:eastAsia="Times New Roman" w:hAnsi="Calibri" w:cs="Calibri"/>
                <w:lang w:eastAsia="fr-FR"/>
              </w:rPr>
              <w:t>I-123 (total : 8</w:t>
            </w:r>
            <w:r w:rsidRPr="00F10806">
              <w:rPr>
                <w:rFonts w:ascii="Calibri" w:eastAsia="Times New Roman" w:hAnsi="Calibri" w:cs="Calibri"/>
                <w:lang w:eastAsia="fr-FR"/>
              </w:rPr>
              <w:t>)</w:t>
            </w:r>
          </w:p>
        </w:tc>
        <w:tc>
          <w:tcPr>
            <w:tcW w:w="2000" w:type="dxa"/>
            <w:tcBorders>
              <w:top w:val="single" w:sz="4" w:space="0" w:color="70AD47"/>
              <w:left w:val="single" w:sz="4" w:space="0" w:color="70AD47"/>
              <w:bottom w:val="single" w:sz="4" w:space="0" w:color="70AD47"/>
              <w:right w:val="single" w:sz="4" w:space="0" w:color="70AD47"/>
            </w:tcBorders>
            <w:shd w:val="clear" w:color="auto" w:fill="70AD47" w:themeFill="accent6"/>
          </w:tcPr>
          <w:p w14:paraId="22E76398" w14:textId="77777777" w:rsidR="00BA0923" w:rsidRPr="00B03D50" w:rsidRDefault="00BA0923" w:rsidP="00811736">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lang w:eastAsia="fr-FR"/>
              </w:rPr>
            </w:pPr>
            <w:r w:rsidRPr="00F10806">
              <w:rPr>
                <w:rFonts w:ascii="Calibri" w:eastAsia="Times New Roman" w:hAnsi="Calibri" w:cs="Calibri"/>
                <w:lang w:eastAsia="fr-FR"/>
              </w:rPr>
              <w:t>Tc-99m (total : 12)</w:t>
            </w:r>
          </w:p>
        </w:tc>
      </w:tr>
      <w:tr w:rsidR="00BA0923" w14:paraId="323E7EF2" w14:textId="77777777" w:rsidTr="0081173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29" w:type="dxa"/>
            <w:gridSpan w:val="2"/>
          </w:tcPr>
          <w:p w14:paraId="569F4C2B" w14:textId="77777777" w:rsidR="00BA0923" w:rsidRDefault="00BA0923" w:rsidP="00811736">
            <w:pPr>
              <w:jc w:val="center"/>
            </w:pPr>
            <w:r>
              <w:t>GE - WEHR56 - CZT</w:t>
            </w:r>
          </w:p>
        </w:tc>
        <w:tc>
          <w:tcPr>
            <w:tcW w:w="2000" w:type="dxa"/>
            <w:tcBorders>
              <w:right w:val="single" w:sz="4" w:space="0" w:color="70AD47"/>
            </w:tcBorders>
          </w:tcPr>
          <w:p w14:paraId="3839EB48" w14:textId="77777777" w:rsidR="00BA0923" w:rsidRPr="00F10806" w:rsidRDefault="00BA0923" w:rsidP="0081173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fr-FR"/>
              </w:rPr>
            </w:pPr>
            <w:r>
              <w:rPr>
                <w:rFonts w:ascii="Calibri" w:eastAsia="Times New Roman" w:hAnsi="Calibri" w:cs="Calibri"/>
                <w:color w:val="000000"/>
                <w:lang w:eastAsia="fr-FR"/>
              </w:rPr>
              <w:t xml:space="preserve">39 ; </w:t>
            </w:r>
            <w:r w:rsidRPr="00F10806">
              <w:rPr>
                <w:rFonts w:ascii="Calibri" w:eastAsia="Times New Roman" w:hAnsi="Calibri" w:cs="Calibri"/>
                <w:color w:val="000000"/>
                <w:lang w:eastAsia="fr-FR"/>
              </w:rPr>
              <w:t>43</w:t>
            </w:r>
          </w:p>
        </w:tc>
        <w:tc>
          <w:tcPr>
            <w:tcW w:w="2000" w:type="dxa"/>
            <w:tcBorders>
              <w:top w:val="single" w:sz="4" w:space="0" w:color="70AD47"/>
              <w:left w:val="single" w:sz="4" w:space="0" w:color="70AD47"/>
              <w:bottom w:val="single" w:sz="4" w:space="0" w:color="70AD47"/>
              <w:right w:val="single" w:sz="4" w:space="0" w:color="70AD47"/>
            </w:tcBorders>
            <w:shd w:val="clear" w:color="auto" w:fill="E2EFD9" w:themeFill="accent6" w:themeFillTint="33"/>
          </w:tcPr>
          <w:p w14:paraId="210404F2" w14:textId="77777777" w:rsidR="00BA0923" w:rsidRDefault="00BA0923" w:rsidP="00811736">
            <w:pPr>
              <w:jc w:val="center"/>
              <w:cnfStyle w:val="000000100000" w:firstRow="0" w:lastRow="0" w:firstColumn="0" w:lastColumn="0" w:oddVBand="0" w:evenVBand="0" w:oddHBand="1" w:evenHBand="0" w:firstRowFirstColumn="0" w:firstRowLastColumn="0" w:lastRowFirstColumn="0" w:lastRowLastColumn="0"/>
            </w:pPr>
            <w:r w:rsidRPr="00F10806">
              <w:rPr>
                <w:rFonts w:ascii="Calibri" w:eastAsia="Times New Roman" w:hAnsi="Calibri" w:cs="Calibri"/>
                <w:color w:val="000000"/>
                <w:lang w:eastAsia="fr-FR"/>
              </w:rPr>
              <w:t>35 ; 38 ; 40</w:t>
            </w:r>
          </w:p>
        </w:tc>
      </w:tr>
      <w:tr w:rsidR="00BA0923" w14:paraId="6A3D0729" w14:textId="77777777" w:rsidTr="00811736">
        <w:trPr>
          <w:jc w:val="center"/>
        </w:trPr>
        <w:tc>
          <w:tcPr>
            <w:cnfStyle w:val="001000000000" w:firstRow="0" w:lastRow="0" w:firstColumn="1" w:lastColumn="0" w:oddVBand="0" w:evenVBand="0" w:oddHBand="0" w:evenHBand="0" w:firstRowFirstColumn="0" w:firstRowLastColumn="0" w:lastRowFirstColumn="0" w:lastRowLastColumn="0"/>
            <w:tcW w:w="1838" w:type="dxa"/>
            <w:vMerge w:val="restart"/>
            <w:vAlign w:val="center"/>
          </w:tcPr>
          <w:p w14:paraId="2298EB3F" w14:textId="77777777" w:rsidR="00BA0923" w:rsidRDefault="00BA0923" w:rsidP="00811736">
            <w:pPr>
              <w:jc w:val="right"/>
            </w:pPr>
            <w:r>
              <w:t xml:space="preserve">GE - LEHR - </w:t>
            </w:r>
            <w:proofErr w:type="spellStart"/>
            <w:r>
              <w:t>NaI</w:t>
            </w:r>
            <w:proofErr w:type="spellEnd"/>
          </w:p>
        </w:tc>
        <w:tc>
          <w:tcPr>
            <w:tcW w:w="1191" w:type="dxa"/>
          </w:tcPr>
          <w:p w14:paraId="5F85A7DA" w14:textId="77777777" w:rsidR="00BA0923" w:rsidRPr="0056747B" w:rsidRDefault="00BA0923" w:rsidP="00811736">
            <w:pPr>
              <w:jc w:val="center"/>
              <w:cnfStyle w:val="000000000000" w:firstRow="0" w:lastRow="0" w:firstColumn="0" w:lastColumn="0" w:oddVBand="0" w:evenVBand="0" w:oddHBand="0" w:evenHBand="0" w:firstRowFirstColumn="0" w:firstRowLastColumn="0" w:lastRowFirstColumn="0" w:lastRowLastColumn="0"/>
              <w:rPr>
                <w:b/>
              </w:rPr>
            </w:pPr>
            <w:r w:rsidRPr="0056747B">
              <w:rPr>
                <w:b/>
              </w:rPr>
              <w:t>3/8"</w:t>
            </w:r>
          </w:p>
        </w:tc>
        <w:tc>
          <w:tcPr>
            <w:tcW w:w="2000" w:type="dxa"/>
            <w:tcBorders>
              <w:right w:val="single" w:sz="4" w:space="0" w:color="70AD47"/>
            </w:tcBorders>
          </w:tcPr>
          <w:p w14:paraId="2585397A" w14:textId="462F22F9" w:rsidR="00BA0923" w:rsidRPr="00F10806" w:rsidRDefault="00BC4031" w:rsidP="0081173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fr-FR"/>
              </w:rPr>
            </w:pPr>
            <w:r>
              <w:rPr>
                <w:rFonts w:ascii="Calibri" w:eastAsia="Times New Roman" w:hAnsi="Calibri" w:cs="Calibri"/>
                <w:color w:val="000000"/>
                <w:lang w:eastAsia="fr-FR"/>
              </w:rPr>
              <w:t>4 ; 6 ; 7 ;</w:t>
            </w:r>
            <w:r w:rsidR="00BA0923" w:rsidRPr="00F10806">
              <w:rPr>
                <w:rFonts w:ascii="Calibri" w:eastAsia="Times New Roman" w:hAnsi="Calibri" w:cs="Calibri"/>
                <w:color w:val="000000"/>
                <w:lang w:eastAsia="fr-FR"/>
              </w:rPr>
              <w:t xml:space="preserve"> 8</w:t>
            </w:r>
          </w:p>
        </w:tc>
        <w:tc>
          <w:tcPr>
            <w:tcW w:w="2000" w:type="dxa"/>
            <w:tcBorders>
              <w:top w:val="single" w:sz="4" w:space="0" w:color="70AD47"/>
              <w:left w:val="single" w:sz="4" w:space="0" w:color="70AD47"/>
              <w:bottom w:val="single" w:sz="4" w:space="0" w:color="70AD47"/>
              <w:right w:val="single" w:sz="4" w:space="0" w:color="70AD47"/>
            </w:tcBorders>
          </w:tcPr>
          <w:p w14:paraId="02FACAA6" w14:textId="77777777" w:rsidR="00BA0923" w:rsidRPr="00F10806" w:rsidRDefault="00BA0923" w:rsidP="0081173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fr-FR"/>
              </w:rPr>
            </w:pPr>
            <w:r w:rsidRPr="00F10806">
              <w:rPr>
                <w:rFonts w:ascii="Calibri" w:eastAsia="Times New Roman" w:hAnsi="Calibri" w:cs="Calibri"/>
                <w:color w:val="000000"/>
                <w:lang w:eastAsia="fr-FR"/>
              </w:rPr>
              <w:t>1 ; 15 ; 18 ; 34</w:t>
            </w:r>
          </w:p>
        </w:tc>
      </w:tr>
      <w:tr w:rsidR="00BA0923" w14:paraId="636E0FA6" w14:textId="77777777" w:rsidTr="0081173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38" w:type="dxa"/>
            <w:vMerge/>
          </w:tcPr>
          <w:p w14:paraId="4248AD54" w14:textId="77777777" w:rsidR="00BA0923" w:rsidRDefault="00BA0923" w:rsidP="00811736">
            <w:pPr>
              <w:jc w:val="right"/>
            </w:pPr>
          </w:p>
        </w:tc>
        <w:tc>
          <w:tcPr>
            <w:tcW w:w="1191" w:type="dxa"/>
          </w:tcPr>
          <w:p w14:paraId="792E3C8A" w14:textId="77777777" w:rsidR="00BA0923" w:rsidRPr="0056747B" w:rsidRDefault="00BA0923" w:rsidP="00811736">
            <w:pPr>
              <w:jc w:val="center"/>
              <w:cnfStyle w:val="000000100000" w:firstRow="0" w:lastRow="0" w:firstColumn="0" w:lastColumn="0" w:oddVBand="0" w:evenVBand="0" w:oddHBand="1" w:evenHBand="0" w:firstRowFirstColumn="0" w:firstRowLastColumn="0" w:lastRowFirstColumn="0" w:lastRowLastColumn="0"/>
              <w:rPr>
                <w:b/>
              </w:rPr>
            </w:pPr>
            <w:r w:rsidRPr="0056747B">
              <w:rPr>
                <w:b/>
              </w:rPr>
              <w:t>5/8"</w:t>
            </w:r>
          </w:p>
        </w:tc>
        <w:tc>
          <w:tcPr>
            <w:tcW w:w="2000" w:type="dxa"/>
            <w:tcBorders>
              <w:right w:val="single" w:sz="4" w:space="0" w:color="70AD47"/>
            </w:tcBorders>
          </w:tcPr>
          <w:p w14:paraId="7DD56FD7" w14:textId="77777777" w:rsidR="00BA0923" w:rsidRDefault="00BA0923" w:rsidP="0081173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fr-FR"/>
              </w:rPr>
            </w:pPr>
            <w:r>
              <w:rPr>
                <w:rFonts w:ascii="Calibri" w:eastAsia="Times New Roman" w:hAnsi="Calibri" w:cs="Calibri"/>
                <w:color w:val="000000"/>
                <w:lang w:eastAsia="fr-FR"/>
              </w:rPr>
              <w:t>-</w:t>
            </w:r>
          </w:p>
        </w:tc>
        <w:tc>
          <w:tcPr>
            <w:tcW w:w="2000" w:type="dxa"/>
            <w:tcBorders>
              <w:top w:val="single" w:sz="4" w:space="0" w:color="70AD47"/>
              <w:left w:val="single" w:sz="4" w:space="0" w:color="70AD47"/>
              <w:bottom w:val="single" w:sz="4" w:space="0" w:color="70AD47"/>
              <w:right w:val="single" w:sz="4" w:space="0" w:color="70AD47"/>
            </w:tcBorders>
            <w:shd w:val="clear" w:color="auto" w:fill="E2EFD9" w:themeFill="accent6" w:themeFillTint="33"/>
          </w:tcPr>
          <w:p w14:paraId="00309919" w14:textId="77777777" w:rsidR="00BA0923" w:rsidRDefault="00BA0923" w:rsidP="0081173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fr-FR"/>
              </w:rPr>
            </w:pPr>
            <w:r>
              <w:rPr>
                <w:rFonts w:ascii="Calibri" w:eastAsia="Times New Roman" w:hAnsi="Calibri" w:cs="Calibri"/>
                <w:color w:val="000000"/>
                <w:lang w:eastAsia="fr-FR"/>
              </w:rPr>
              <w:t>14</w:t>
            </w:r>
          </w:p>
        </w:tc>
      </w:tr>
      <w:tr w:rsidR="00BA0923" w14:paraId="2E585938" w14:textId="77777777" w:rsidTr="00811736">
        <w:trPr>
          <w:jc w:val="center"/>
        </w:trPr>
        <w:tc>
          <w:tcPr>
            <w:cnfStyle w:val="001000000000" w:firstRow="0" w:lastRow="0" w:firstColumn="1" w:lastColumn="0" w:oddVBand="0" w:evenVBand="0" w:oddHBand="0" w:evenHBand="0" w:firstRowFirstColumn="0" w:firstRowLastColumn="0" w:lastRowFirstColumn="0" w:lastRowLastColumn="0"/>
            <w:tcW w:w="1838" w:type="dxa"/>
            <w:vMerge w:val="restart"/>
            <w:shd w:val="clear" w:color="auto" w:fill="DEEAF6" w:themeFill="accent5" w:themeFillTint="33"/>
            <w:vAlign w:val="center"/>
          </w:tcPr>
          <w:p w14:paraId="105B3CA9" w14:textId="77777777" w:rsidR="00BA0923" w:rsidRDefault="00BA0923" w:rsidP="00811736">
            <w:pPr>
              <w:jc w:val="right"/>
            </w:pPr>
            <w:r>
              <w:t xml:space="preserve">GE - LEHRS - </w:t>
            </w:r>
            <w:proofErr w:type="spellStart"/>
            <w:r>
              <w:t>NaI</w:t>
            </w:r>
            <w:proofErr w:type="spellEnd"/>
          </w:p>
        </w:tc>
        <w:tc>
          <w:tcPr>
            <w:tcW w:w="1191" w:type="dxa"/>
          </w:tcPr>
          <w:p w14:paraId="1732C9BB" w14:textId="77777777" w:rsidR="00BA0923" w:rsidRPr="0056747B" w:rsidRDefault="00BA0923" w:rsidP="00811736">
            <w:pPr>
              <w:jc w:val="center"/>
              <w:cnfStyle w:val="000000000000" w:firstRow="0" w:lastRow="0" w:firstColumn="0" w:lastColumn="0" w:oddVBand="0" w:evenVBand="0" w:oddHBand="0" w:evenHBand="0" w:firstRowFirstColumn="0" w:firstRowLastColumn="0" w:lastRowFirstColumn="0" w:lastRowLastColumn="0"/>
              <w:rPr>
                <w:b/>
              </w:rPr>
            </w:pPr>
            <w:r w:rsidRPr="0056747B">
              <w:rPr>
                <w:b/>
              </w:rPr>
              <w:t>3/8"</w:t>
            </w:r>
          </w:p>
        </w:tc>
        <w:tc>
          <w:tcPr>
            <w:tcW w:w="2000" w:type="dxa"/>
            <w:tcBorders>
              <w:right w:val="single" w:sz="4" w:space="0" w:color="70AD47"/>
            </w:tcBorders>
          </w:tcPr>
          <w:p w14:paraId="1271D677" w14:textId="77777777" w:rsidR="00BA0923" w:rsidRPr="00F10806" w:rsidRDefault="00BA0923" w:rsidP="0081173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fr-FR"/>
              </w:rPr>
            </w:pPr>
            <w:r w:rsidRPr="00F10806">
              <w:rPr>
                <w:rFonts w:ascii="Calibri" w:eastAsia="Times New Roman" w:hAnsi="Calibri" w:cs="Calibri"/>
                <w:color w:val="000000"/>
                <w:lang w:eastAsia="fr-FR"/>
              </w:rPr>
              <w:t>5</w:t>
            </w:r>
          </w:p>
        </w:tc>
        <w:tc>
          <w:tcPr>
            <w:tcW w:w="2000" w:type="dxa"/>
            <w:tcBorders>
              <w:top w:val="single" w:sz="4" w:space="0" w:color="70AD47"/>
              <w:left w:val="single" w:sz="4" w:space="0" w:color="70AD47"/>
              <w:bottom w:val="single" w:sz="4" w:space="0" w:color="70AD47"/>
              <w:right w:val="single" w:sz="4" w:space="0" w:color="70AD47"/>
            </w:tcBorders>
          </w:tcPr>
          <w:p w14:paraId="343D4A4E" w14:textId="77777777" w:rsidR="00BA0923" w:rsidRPr="00F10806" w:rsidRDefault="00BA0923" w:rsidP="0081173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fr-FR"/>
              </w:rPr>
            </w:pPr>
            <w:r>
              <w:t>-</w:t>
            </w:r>
          </w:p>
        </w:tc>
      </w:tr>
      <w:tr w:rsidR="00BA0923" w14:paraId="1B2F0756" w14:textId="77777777" w:rsidTr="0081173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38" w:type="dxa"/>
            <w:vMerge/>
          </w:tcPr>
          <w:p w14:paraId="0E638CBE" w14:textId="77777777" w:rsidR="00BA0923" w:rsidRDefault="00BA0923" w:rsidP="00811736">
            <w:pPr>
              <w:jc w:val="center"/>
            </w:pPr>
          </w:p>
        </w:tc>
        <w:tc>
          <w:tcPr>
            <w:tcW w:w="1191" w:type="dxa"/>
          </w:tcPr>
          <w:p w14:paraId="1C1B0EDF" w14:textId="77777777" w:rsidR="00BA0923" w:rsidRPr="0056747B" w:rsidRDefault="00BA0923" w:rsidP="00811736">
            <w:pPr>
              <w:jc w:val="center"/>
              <w:cnfStyle w:val="000000100000" w:firstRow="0" w:lastRow="0" w:firstColumn="0" w:lastColumn="0" w:oddVBand="0" w:evenVBand="0" w:oddHBand="1" w:evenHBand="0" w:firstRowFirstColumn="0" w:firstRowLastColumn="0" w:lastRowFirstColumn="0" w:lastRowLastColumn="0"/>
              <w:rPr>
                <w:b/>
              </w:rPr>
            </w:pPr>
            <w:r w:rsidRPr="0056747B">
              <w:rPr>
                <w:b/>
              </w:rPr>
              <w:t>5/8"</w:t>
            </w:r>
          </w:p>
        </w:tc>
        <w:tc>
          <w:tcPr>
            <w:tcW w:w="2000" w:type="dxa"/>
            <w:tcBorders>
              <w:right w:val="single" w:sz="4" w:space="0" w:color="70AD47"/>
            </w:tcBorders>
          </w:tcPr>
          <w:p w14:paraId="55163D2E" w14:textId="77777777" w:rsidR="00BA0923" w:rsidRPr="00F10806" w:rsidRDefault="00BA0923" w:rsidP="0081173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fr-FR"/>
              </w:rPr>
            </w:pPr>
            <w:r w:rsidRPr="00F10806">
              <w:rPr>
                <w:rFonts w:ascii="Calibri" w:eastAsia="Times New Roman" w:hAnsi="Calibri" w:cs="Calibri"/>
                <w:color w:val="000000"/>
                <w:lang w:eastAsia="fr-FR"/>
              </w:rPr>
              <w:t>11 ; 12</w:t>
            </w:r>
          </w:p>
        </w:tc>
        <w:tc>
          <w:tcPr>
            <w:tcW w:w="2000" w:type="dxa"/>
            <w:tcBorders>
              <w:top w:val="single" w:sz="4" w:space="0" w:color="70AD47"/>
              <w:left w:val="single" w:sz="4" w:space="0" w:color="70AD47"/>
              <w:bottom w:val="single" w:sz="4" w:space="0" w:color="70AD47"/>
              <w:right w:val="single" w:sz="4" w:space="0" w:color="70AD47"/>
            </w:tcBorders>
            <w:shd w:val="clear" w:color="auto" w:fill="E2EFD9" w:themeFill="accent6" w:themeFillTint="33"/>
          </w:tcPr>
          <w:p w14:paraId="5135E214" w14:textId="77777777" w:rsidR="00BA0923" w:rsidRPr="00F10806" w:rsidRDefault="00BA0923" w:rsidP="0081173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fr-FR"/>
              </w:rPr>
            </w:pPr>
            <w:r>
              <w:t>37</w:t>
            </w:r>
          </w:p>
        </w:tc>
      </w:tr>
      <w:tr w:rsidR="00BA0923" w14:paraId="2BFEAA3E" w14:textId="77777777" w:rsidTr="00811736">
        <w:trPr>
          <w:jc w:val="center"/>
        </w:trPr>
        <w:tc>
          <w:tcPr>
            <w:cnfStyle w:val="001000000000" w:firstRow="0" w:lastRow="0" w:firstColumn="1" w:lastColumn="0" w:oddVBand="0" w:evenVBand="0" w:oddHBand="0" w:evenHBand="0" w:firstRowFirstColumn="0" w:firstRowLastColumn="0" w:lastRowFirstColumn="0" w:lastRowLastColumn="0"/>
            <w:tcW w:w="3029" w:type="dxa"/>
            <w:gridSpan w:val="2"/>
          </w:tcPr>
          <w:p w14:paraId="7639418F" w14:textId="77777777" w:rsidR="00BA0923" w:rsidRDefault="00BA0923" w:rsidP="00811736">
            <w:pPr>
              <w:jc w:val="center"/>
            </w:pPr>
            <w:r>
              <w:t xml:space="preserve">Siemens - LEHR - </w:t>
            </w:r>
            <w:proofErr w:type="spellStart"/>
            <w:r>
              <w:t>NaI</w:t>
            </w:r>
            <w:proofErr w:type="spellEnd"/>
            <w:r>
              <w:t xml:space="preserve"> 3/8"</w:t>
            </w:r>
          </w:p>
        </w:tc>
        <w:tc>
          <w:tcPr>
            <w:tcW w:w="2000" w:type="dxa"/>
            <w:tcBorders>
              <w:right w:val="single" w:sz="4" w:space="0" w:color="70AD47"/>
            </w:tcBorders>
          </w:tcPr>
          <w:p w14:paraId="0D950A8E" w14:textId="77777777" w:rsidR="00BA0923" w:rsidRPr="00F10806" w:rsidRDefault="00BA0923" w:rsidP="0081173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fr-FR"/>
              </w:rPr>
            </w:pPr>
            <w:r>
              <w:rPr>
                <w:rFonts w:ascii="Calibri" w:eastAsia="Times New Roman" w:hAnsi="Calibri" w:cs="Calibri"/>
                <w:color w:val="000000"/>
                <w:lang w:eastAsia="fr-FR"/>
              </w:rPr>
              <w:t>-</w:t>
            </w:r>
          </w:p>
        </w:tc>
        <w:tc>
          <w:tcPr>
            <w:tcW w:w="2000" w:type="dxa"/>
            <w:tcBorders>
              <w:top w:val="single" w:sz="4" w:space="0" w:color="70AD47"/>
              <w:left w:val="single" w:sz="4" w:space="0" w:color="70AD47"/>
              <w:bottom w:val="single" w:sz="4" w:space="0" w:color="70AD47"/>
              <w:right w:val="single" w:sz="4" w:space="0" w:color="70AD47"/>
            </w:tcBorders>
          </w:tcPr>
          <w:p w14:paraId="29C2A9F3" w14:textId="77777777" w:rsidR="00BA0923" w:rsidRDefault="00BA0923" w:rsidP="00811736">
            <w:pPr>
              <w:jc w:val="center"/>
              <w:cnfStyle w:val="000000000000" w:firstRow="0" w:lastRow="0" w:firstColumn="0" w:lastColumn="0" w:oddVBand="0" w:evenVBand="0" w:oddHBand="0" w:evenHBand="0" w:firstRowFirstColumn="0" w:firstRowLastColumn="0" w:lastRowFirstColumn="0" w:lastRowLastColumn="0"/>
            </w:pPr>
            <w:r w:rsidRPr="00F10806">
              <w:rPr>
                <w:rFonts w:ascii="Calibri" w:eastAsia="Times New Roman" w:hAnsi="Calibri" w:cs="Calibri"/>
                <w:color w:val="000000"/>
                <w:lang w:eastAsia="fr-FR"/>
              </w:rPr>
              <w:t>9 ; 10</w:t>
            </w:r>
          </w:p>
        </w:tc>
      </w:tr>
    </w:tbl>
    <w:p w14:paraId="0DD60986" w14:textId="739FF5F9" w:rsidR="00355EB0" w:rsidRPr="00446D48" w:rsidRDefault="00BA0923" w:rsidP="00764158">
      <w:pPr>
        <w:spacing w:after="0"/>
        <w:ind w:right="-2"/>
        <w:jc w:val="both"/>
        <w:rPr>
          <w:i/>
          <w:iCs/>
          <w:color w:val="44546A" w:themeColor="text2"/>
          <w:sz w:val="18"/>
          <w:szCs w:val="18"/>
        </w:rPr>
      </w:pPr>
      <w:bookmarkStart w:id="2365" w:name="_Ref183482015"/>
      <w:bookmarkStart w:id="2366" w:name="_Toc193803414"/>
      <w:r w:rsidRPr="00933299">
        <w:rPr>
          <w:i/>
          <w:iCs/>
          <w:color w:val="44546A" w:themeColor="text2"/>
          <w:sz w:val="18"/>
          <w:szCs w:val="18"/>
        </w:rPr>
        <w:t xml:space="preserve">Tableau </w:t>
      </w:r>
      <w:r w:rsidRPr="00933299">
        <w:rPr>
          <w:i/>
          <w:iCs/>
          <w:color w:val="44546A" w:themeColor="text2"/>
          <w:sz w:val="18"/>
          <w:szCs w:val="18"/>
        </w:rPr>
        <w:fldChar w:fldCharType="begin"/>
      </w:r>
      <w:r w:rsidRPr="00933299">
        <w:rPr>
          <w:i/>
          <w:iCs/>
          <w:color w:val="44546A" w:themeColor="text2"/>
          <w:sz w:val="18"/>
          <w:szCs w:val="18"/>
        </w:rPr>
        <w:instrText xml:space="preserve"> SEQ Tableau \* ARABIC </w:instrText>
      </w:r>
      <w:r w:rsidRPr="00933299">
        <w:rPr>
          <w:i/>
          <w:iCs/>
          <w:color w:val="44546A" w:themeColor="text2"/>
          <w:sz w:val="18"/>
          <w:szCs w:val="18"/>
        </w:rPr>
        <w:fldChar w:fldCharType="separate"/>
      </w:r>
      <w:r w:rsidR="00C30592">
        <w:rPr>
          <w:i/>
          <w:iCs/>
          <w:noProof/>
          <w:color w:val="44546A" w:themeColor="text2"/>
          <w:sz w:val="18"/>
          <w:szCs w:val="18"/>
        </w:rPr>
        <w:t>38</w:t>
      </w:r>
      <w:r w:rsidRPr="00933299">
        <w:rPr>
          <w:i/>
          <w:iCs/>
          <w:color w:val="44546A" w:themeColor="text2"/>
          <w:sz w:val="18"/>
          <w:szCs w:val="18"/>
        </w:rPr>
        <w:fldChar w:fldCharType="end"/>
      </w:r>
      <w:bookmarkEnd w:id="2365"/>
      <w:r w:rsidRPr="00933299">
        <w:rPr>
          <w:i/>
          <w:iCs/>
          <w:color w:val="44546A" w:themeColor="text2"/>
          <w:sz w:val="18"/>
          <w:szCs w:val="18"/>
        </w:rPr>
        <w:t xml:space="preserve"> : Configurations </w:t>
      </w:r>
      <w:r w:rsidR="00ED2EF4">
        <w:rPr>
          <w:i/>
          <w:iCs/>
          <w:color w:val="44546A" w:themeColor="text2"/>
          <w:sz w:val="18"/>
          <w:szCs w:val="18"/>
        </w:rPr>
        <w:t>(conditions</w:t>
      </w:r>
      <w:r w:rsidR="00446D48">
        <w:rPr>
          <w:i/>
          <w:iCs/>
          <w:color w:val="44546A" w:themeColor="text2"/>
          <w:sz w:val="18"/>
          <w:szCs w:val="18"/>
        </w:rPr>
        <w:t xml:space="preserve"> standard</w:t>
      </w:r>
      <w:r w:rsidR="00ED2EF4">
        <w:rPr>
          <w:i/>
          <w:iCs/>
          <w:color w:val="44546A" w:themeColor="text2"/>
          <w:sz w:val="18"/>
          <w:szCs w:val="18"/>
        </w:rPr>
        <w:t xml:space="preserve">) </w:t>
      </w:r>
      <w:r w:rsidR="00446D48">
        <w:rPr>
          <w:i/>
          <w:iCs/>
          <w:color w:val="44546A" w:themeColor="text2"/>
          <w:sz w:val="18"/>
          <w:szCs w:val="18"/>
        </w:rPr>
        <w:t xml:space="preserve">où la sensibilité de la seringue de volume actif 3 </w:t>
      </w:r>
      <w:proofErr w:type="spellStart"/>
      <w:r w:rsidR="00446D48">
        <w:rPr>
          <w:i/>
          <w:iCs/>
          <w:color w:val="44546A" w:themeColor="text2"/>
          <w:sz w:val="18"/>
          <w:szCs w:val="18"/>
        </w:rPr>
        <w:t>mL</w:t>
      </w:r>
      <w:proofErr w:type="spellEnd"/>
      <w:r w:rsidR="00446D48">
        <w:rPr>
          <w:i/>
          <w:iCs/>
          <w:color w:val="44546A" w:themeColor="text2"/>
          <w:sz w:val="18"/>
          <w:szCs w:val="18"/>
        </w:rPr>
        <w:t xml:space="preserve"> est supérieure à celle du fantôme F03.</w:t>
      </w:r>
      <w:bookmarkEnd w:id="2366"/>
    </w:p>
    <w:p w14:paraId="4BAD868E" w14:textId="1AD5392C" w:rsidR="00ED2EF4" w:rsidRDefault="00ED2EF4" w:rsidP="00ED2EF4">
      <w:pPr>
        <w:jc w:val="both"/>
      </w:pPr>
      <w:r>
        <w:t>Il semble que la géométrie étendue en volume horizontal soit défavorable à la quantité de bruit de fond observé hors de la source. C’est le cas pour les acquisitions en I-123.</w:t>
      </w:r>
      <w:r w:rsidRPr="00446B2D">
        <w:t xml:space="preserve"> </w:t>
      </w:r>
      <w:r>
        <w:t xml:space="preserve">Certains centres utilisent une seringue de faible volume actif comme source d’étalonnage. Nous avons observé (cf. </w:t>
      </w:r>
      <w:r>
        <w:fldChar w:fldCharType="begin"/>
      </w:r>
      <w:r>
        <w:instrText xml:space="preserve"> REF _Ref183482363 \h  \* MERGEFORMAT </w:instrText>
      </w:r>
      <w:r>
        <w:fldChar w:fldCharType="separate"/>
      </w:r>
      <w:r w:rsidR="00C30592" w:rsidRPr="00C30592">
        <w:t>Figure 35</w:t>
      </w:r>
      <w:r>
        <w:fldChar w:fldCharType="end"/>
      </w:r>
      <w:r>
        <w:t xml:space="preserve">) que notre source de 3 </w:t>
      </w:r>
      <w:proofErr w:type="spellStart"/>
      <w:r>
        <w:t>mL</w:t>
      </w:r>
      <w:proofErr w:type="spellEnd"/>
      <w:r>
        <w:t xml:space="preserve"> allongée produisait davantage de pénétration septale qu’une source ponctuelle.</w:t>
      </w:r>
    </w:p>
    <w:p w14:paraId="5B0FD6EB" w14:textId="1AA323A0" w:rsidR="00ED2EF4" w:rsidRDefault="00ED2EF4" w:rsidP="00ED2EF4">
      <w:pPr>
        <w:jc w:val="both"/>
      </w:pPr>
      <w:r>
        <w:t>Compte-tenu du phénomène de diffusion discuté à la section précédente (cf</w:t>
      </w:r>
      <w:r w:rsidRPr="00DF57B8">
        <w:t>. section</w:t>
      </w:r>
      <w:r>
        <w:t xml:space="preserve"> </w:t>
      </w:r>
      <w:r>
        <w:fldChar w:fldCharType="begin"/>
      </w:r>
      <w:r>
        <w:instrText xml:space="preserve"> REF _Ref186652144 \r \h </w:instrText>
      </w:r>
      <w:r w:rsidR="00BC6BB1">
        <w:instrText xml:space="preserve"> \* MERGEFORMAT </w:instrText>
      </w:r>
      <w:r>
        <w:fldChar w:fldCharType="separate"/>
      </w:r>
      <w:r w:rsidR="00C30592">
        <w:t>4.7.3</w:t>
      </w:r>
      <w:r>
        <w:fldChar w:fldCharType="end"/>
      </w:r>
      <w:r>
        <w:t xml:space="preserve">), pour bien observer les artéfacts de pénétration septale, nous avons utilisé des échelles de gris inversée de 0 à 1% du maximum. La configuration 1, à l’I-123 (cf. </w:t>
      </w:r>
      <w:r>
        <w:fldChar w:fldCharType="begin"/>
      </w:r>
      <w:r>
        <w:instrText xml:space="preserve"> REF _Ref183482363 \h  \* MERGEFORMAT </w:instrText>
      </w:r>
      <w:r>
        <w:fldChar w:fldCharType="separate"/>
      </w:r>
      <w:r w:rsidR="00C30592" w:rsidRPr="00C30592">
        <w:t>Figure 35</w:t>
      </w:r>
      <w:r>
        <w:fldChar w:fldCharType="end"/>
      </w:r>
      <w:r>
        <w:t>) montre qu’il y a plus d’artéfacts le long du volume actif de la seringue étendue en comparaison des artéfacts avec la seringue de routine des centres qui est de faible volume.</w:t>
      </w:r>
    </w:p>
    <w:p w14:paraId="2378AC3B" w14:textId="6D5E6142" w:rsidR="00BA0923" w:rsidRDefault="00BA0923" w:rsidP="00764158">
      <w:pPr>
        <w:jc w:val="both"/>
      </w:pPr>
      <w:r>
        <w:t xml:space="preserve">Les sensibilités de la seringue de 3 </w:t>
      </w:r>
      <w:proofErr w:type="spellStart"/>
      <w:r>
        <w:t>mL</w:t>
      </w:r>
      <w:proofErr w:type="spellEnd"/>
      <w:r>
        <w:t xml:space="preserve"> sont supérieures en moyenne de 11</w:t>
      </w:r>
      <w:r w:rsidRPr="00DF02E1">
        <w:t>%</w:t>
      </w:r>
      <w:r>
        <w:t xml:space="preserve"> et 9</w:t>
      </w:r>
      <w:r w:rsidRPr="00DF02E1">
        <w:t>%,</w:t>
      </w:r>
      <w:r>
        <w:t xml:space="preserve"> respectivement en écart relatif par rapport aux sensibilités des fantômes F03 et F11 (cf. </w:t>
      </w:r>
      <w:r>
        <w:fldChar w:fldCharType="begin"/>
      </w:r>
      <w:r>
        <w:instrText xml:space="preserve"> REF _Ref183482208 \h </w:instrText>
      </w:r>
      <w:r w:rsidR="00DF57B8">
        <w:instrText xml:space="preserve"> \* MERGEFORMAT </w:instrText>
      </w:r>
      <w:r>
        <w:fldChar w:fldCharType="separate"/>
      </w:r>
      <w:r w:rsidR="00C30592" w:rsidRPr="00C30592">
        <w:t>Tableau 39</w:t>
      </w:r>
      <w:r>
        <w:fldChar w:fldCharType="end"/>
      </w:r>
      <w:r>
        <w:t>). Par contre, les sensibilités des sources de routine de faibles volumes sont proches des sensibilités des fantômes F03 et F11, avec des écarts relatifs moyens de respectivement 3,1</w:t>
      </w:r>
      <w:r w:rsidRPr="00DF02E1">
        <w:t xml:space="preserve">% et </w:t>
      </w:r>
      <w:r>
        <w:t>1,2</w:t>
      </w:r>
      <w:r w:rsidRPr="00DF02E1">
        <w:t>%.</w:t>
      </w:r>
    </w:p>
    <w:tbl>
      <w:tblPr>
        <w:tblStyle w:val="Grilledutableau"/>
        <w:tblW w:w="100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464"/>
        <w:gridCol w:w="2493"/>
        <w:gridCol w:w="236"/>
        <w:gridCol w:w="2441"/>
        <w:gridCol w:w="2450"/>
      </w:tblGrid>
      <w:tr w:rsidR="00ED2EF4" w14:paraId="511EEB3C" w14:textId="77777777" w:rsidTr="00D93222">
        <w:tc>
          <w:tcPr>
            <w:tcW w:w="4957" w:type="dxa"/>
            <w:gridSpan w:val="2"/>
            <w:tcBorders>
              <w:top w:val="single" w:sz="4" w:space="0" w:color="2F5496" w:themeColor="accent1" w:themeShade="BF"/>
              <w:left w:val="single" w:sz="4" w:space="0" w:color="2F5496" w:themeColor="accent1" w:themeShade="BF"/>
              <w:right w:val="single" w:sz="4" w:space="0" w:color="2F5496" w:themeColor="accent1" w:themeShade="BF"/>
            </w:tcBorders>
          </w:tcPr>
          <w:p w14:paraId="66A618F1" w14:textId="77777777" w:rsidR="00ED2EF4" w:rsidRPr="00244BA6" w:rsidRDefault="00ED2EF4" w:rsidP="00D93222">
            <w:pPr>
              <w:jc w:val="center"/>
              <w:rPr>
                <w:rFonts w:ascii="Calibri" w:eastAsia="Times New Roman" w:hAnsi="Calibri" w:cs="Calibri"/>
                <w:b/>
                <w:color w:val="000000"/>
                <w:lang w:val="it-IT" w:eastAsia="fr-FR"/>
                <w:rPrChange w:id="2367" w:author="Cyril Jaudet" w:date="2025-04-09T13:46:00Z" w16du:dateUtc="2025-04-09T11:46:00Z">
                  <w:rPr>
                    <w:rFonts w:ascii="Calibri" w:eastAsia="Times New Roman" w:hAnsi="Calibri" w:cs="Calibri"/>
                    <w:b/>
                    <w:color w:val="000000"/>
                    <w:lang w:val="en-GB" w:eastAsia="fr-FR"/>
                  </w:rPr>
                </w:rPrChange>
              </w:rPr>
            </w:pPr>
            <w:proofErr w:type="spellStart"/>
            <w:r w:rsidRPr="00244BA6">
              <w:rPr>
                <w:rFonts w:ascii="Calibri" w:eastAsia="Times New Roman" w:hAnsi="Calibri" w:cs="Calibri"/>
                <w:b/>
                <w:color w:val="000000"/>
                <w:lang w:val="it-IT" w:eastAsia="fr-FR"/>
                <w:rPrChange w:id="2368" w:author="Cyril Jaudet" w:date="2025-04-09T13:46:00Z" w16du:dateUtc="2025-04-09T11:46:00Z">
                  <w:rPr>
                    <w:rFonts w:ascii="Calibri" w:eastAsia="Times New Roman" w:hAnsi="Calibri" w:cs="Calibri"/>
                    <w:b/>
                    <w:color w:val="000000"/>
                    <w:lang w:val="en-GB" w:eastAsia="fr-FR"/>
                  </w:rPr>
                </w:rPrChange>
              </w:rPr>
              <w:t>Config</w:t>
            </w:r>
            <w:proofErr w:type="spellEnd"/>
            <w:r w:rsidRPr="00244BA6">
              <w:rPr>
                <w:rFonts w:ascii="Calibri" w:eastAsia="Times New Roman" w:hAnsi="Calibri" w:cs="Calibri"/>
                <w:b/>
                <w:color w:val="000000"/>
                <w:lang w:val="it-IT" w:eastAsia="fr-FR"/>
                <w:rPrChange w:id="2369" w:author="Cyril Jaudet" w:date="2025-04-09T13:46:00Z" w16du:dateUtc="2025-04-09T11:46:00Z">
                  <w:rPr>
                    <w:rFonts w:ascii="Calibri" w:eastAsia="Times New Roman" w:hAnsi="Calibri" w:cs="Calibri"/>
                    <w:b/>
                    <w:color w:val="000000"/>
                    <w:lang w:val="en-GB" w:eastAsia="fr-FR"/>
                  </w:rPr>
                </w:rPrChange>
              </w:rPr>
              <w:t xml:space="preserve"> 1 - GE - LEHR - </w:t>
            </w:r>
            <w:proofErr w:type="spellStart"/>
            <w:r w:rsidRPr="00244BA6">
              <w:rPr>
                <w:rFonts w:ascii="Calibri" w:eastAsia="Times New Roman" w:hAnsi="Calibri" w:cs="Calibri"/>
                <w:b/>
                <w:color w:val="000000"/>
                <w:lang w:val="it-IT" w:eastAsia="fr-FR"/>
                <w:rPrChange w:id="2370" w:author="Cyril Jaudet" w:date="2025-04-09T13:46:00Z" w16du:dateUtc="2025-04-09T11:46:00Z">
                  <w:rPr>
                    <w:rFonts w:ascii="Calibri" w:eastAsia="Times New Roman" w:hAnsi="Calibri" w:cs="Calibri"/>
                    <w:b/>
                    <w:color w:val="000000"/>
                    <w:lang w:val="en-GB" w:eastAsia="fr-FR"/>
                  </w:rPr>
                </w:rPrChange>
              </w:rPr>
              <w:t>NaI</w:t>
            </w:r>
            <w:proofErr w:type="spellEnd"/>
            <w:r w:rsidRPr="00244BA6">
              <w:rPr>
                <w:rFonts w:ascii="Calibri" w:eastAsia="Times New Roman" w:hAnsi="Calibri" w:cs="Calibri"/>
                <w:b/>
                <w:color w:val="000000"/>
                <w:lang w:val="it-IT" w:eastAsia="fr-FR"/>
                <w:rPrChange w:id="2371" w:author="Cyril Jaudet" w:date="2025-04-09T13:46:00Z" w16du:dateUtc="2025-04-09T11:46:00Z">
                  <w:rPr>
                    <w:rFonts w:ascii="Calibri" w:eastAsia="Times New Roman" w:hAnsi="Calibri" w:cs="Calibri"/>
                    <w:b/>
                    <w:color w:val="000000"/>
                    <w:lang w:val="en-GB" w:eastAsia="fr-FR"/>
                  </w:rPr>
                </w:rPrChange>
              </w:rPr>
              <w:t xml:space="preserve"> 3/8" - I-123</w:t>
            </w:r>
          </w:p>
        </w:tc>
        <w:tc>
          <w:tcPr>
            <w:tcW w:w="236" w:type="dxa"/>
            <w:tcBorders>
              <w:left w:val="single" w:sz="4" w:space="0" w:color="2F5496" w:themeColor="accent1" w:themeShade="BF"/>
              <w:right w:val="single" w:sz="4" w:space="0" w:color="70AD47" w:themeColor="accent6"/>
            </w:tcBorders>
          </w:tcPr>
          <w:p w14:paraId="0D17CE57" w14:textId="77777777" w:rsidR="00ED2EF4" w:rsidRPr="00244BA6" w:rsidRDefault="00ED2EF4" w:rsidP="00D93222">
            <w:pPr>
              <w:ind w:left="-370" w:right="-177"/>
              <w:jc w:val="center"/>
              <w:rPr>
                <w:rFonts w:ascii="Calibri" w:eastAsia="Times New Roman" w:hAnsi="Calibri" w:cs="Calibri"/>
                <w:b/>
                <w:color w:val="000000"/>
                <w:lang w:val="it-IT" w:eastAsia="fr-FR"/>
                <w:rPrChange w:id="2372" w:author="Cyril Jaudet" w:date="2025-04-09T13:46:00Z" w16du:dateUtc="2025-04-09T11:46:00Z">
                  <w:rPr>
                    <w:rFonts w:ascii="Calibri" w:eastAsia="Times New Roman" w:hAnsi="Calibri" w:cs="Calibri"/>
                    <w:b/>
                    <w:color w:val="000000"/>
                    <w:lang w:val="en-GB" w:eastAsia="fr-FR"/>
                  </w:rPr>
                </w:rPrChange>
              </w:rPr>
            </w:pPr>
          </w:p>
        </w:tc>
        <w:tc>
          <w:tcPr>
            <w:tcW w:w="4891" w:type="dxa"/>
            <w:gridSpan w:val="2"/>
            <w:tcBorders>
              <w:top w:val="single" w:sz="4" w:space="0" w:color="70AD47" w:themeColor="accent6"/>
              <w:left w:val="single" w:sz="4" w:space="0" w:color="70AD47" w:themeColor="accent6"/>
              <w:right w:val="single" w:sz="4" w:space="0" w:color="70AD47" w:themeColor="accent6"/>
            </w:tcBorders>
          </w:tcPr>
          <w:p w14:paraId="65538B96" w14:textId="77777777" w:rsidR="00ED2EF4" w:rsidRPr="00837C45" w:rsidRDefault="00ED2EF4" w:rsidP="00D93222">
            <w:pPr>
              <w:jc w:val="center"/>
              <w:rPr>
                <w:rFonts w:ascii="Calibri" w:eastAsia="Times New Roman" w:hAnsi="Calibri" w:cs="Calibri"/>
                <w:b/>
                <w:color w:val="000000"/>
                <w:lang w:eastAsia="fr-FR"/>
              </w:rPr>
            </w:pPr>
            <w:r>
              <w:rPr>
                <w:rFonts w:ascii="Calibri" w:eastAsia="Times New Roman" w:hAnsi="Calibri" w:cs="Calibri"/>
                <w:b/>
                <w:color w:val="000000"/>
                <w:lang w:eastAsia="fr-FR"/>
              </w:rPr>
              <w:t xml:space="preserve">Config. 10 - </w:t>
            </w:r>
            <w:r w:rsidRPr="0071576D">
              <w:rPr>
                <w:rFonts w:ascii="Calibri" w:eastAsia="Times New Roman" w:hAnsi="Calibri" w:cs="Calibri"/>
                <w:b/>
                <w:color w:val="000000"/>
                <w:lang w:eastAsia="fr-FR"/>
              </w:rPr>
              <w:t xml:space="preserve">GE - LEHRS - </w:t>
            </w:r>
            <w:proofErr w:type="spellStart"/>
            <w:r w:rsidRPr="0071576D">
              <w:rPr>
                <w:rFonts w:ascii="Calibri" w:eastAsia="Times New Roman" w:hAnsi="Calibri" w:cs="Calibri"/>
                <w:b/>
                <w:color w:val="000000"/>
                <w:lang w:eastAsia="fr-FR"/>
              </w:rPr>
              <w:t>NaI</w:t>
            </w:r>
            <w:proofErr w:type="spellEnd"/>
            <w:r w:rsidRPr="0071576D">
              <w:rPr>
                <w:rFonts w:ascii="Calibri" w:eastAsia="Times New Roman" w:hAnsi="Calibri" w:cs="Calibri"/>
                <w:b/>
                <w:color w:val="000000"/>
                <w:lang w:eastAsia="fr-FR"/>
              </w:rPr>
              <w:t xml:space="preserve"> 5/8"</w:t>
            </w:r>
            <w:r>
              <w:rPr>
                <w:rFonts w:ascii="Calibri" w:eastAsia="Times New Roman" w:hAnsi="Calibri" w:cs="Calibri"/>
                <w:b/>
                <w:color w:val="000000"/>
                <w:lang w:eastAsia="fr-FR"/>
              </w:rPr>
              <w:t xml:space="preserve"> - Tc-99m</w:t>
            </w:r>
          </w:p>
        </w:tc>
      </w:tr>
      <w:tr w:rsidR="00ED2EF4" w14:paraId="111268CE" w14:textId="77777777" w:rsidTr="00D93222">
        <w:tc>
          <w:tcPr>
            <w:tcW w:w="4957" w:type="dxa"/>
            <w:gridSpan w:val="2"/>
            <w:tcBorders>
              <w:left w:val="single" w:sz="4" w:space="0" w:color="2F5496" w:themeColor="accent1" w:themeShade="BF"/>
              <w:right w:val="single" w:sz="4" w:space="0" w:color="2F5496" w:themeColor="accent1" w:themeShade="BF"/>
            </w:tcBorders>
          </w:tcPr>
          <w:p w14:paraId="2A332C4C" w14:textId="77777777" w:rsidR="00ED2EF4" w:rsidRDefault="00ED2EF4" w:rsidP="00D93222">
            <w:pPr>
              <w:ind w:right="-100"/>
              <w:rPr>
                <w:rFonts w:ascii="Calibri" w:eastAsia="Times New Roman" w:hAnsi="Calibri" w:cs="Calibri"/>
                <w:b/>
                <w:color w:val="000000"/>
                <w:lang w:eastAsia="fr-FR"/>
              </w:rPr>
            </w:pPr>
            <w:r>
              <w:t>Seringue de volume actif 3mL / de faible volume actif</w:t>
            </w:r>
          </w:p>
        </w:tc>
        <w:tc>
          <w:tcPr>
            <w:tcW w:w="236" w:type="dxa"/>
            <w:tcBorders>
              <w:left w:val="single" w:sz="4" w:space="0" w:color="2F5496" w:themeColor="accent1" w:themeShade="BF"/>
              <w:right w:val="single" w:sz="4" w:space="0" w:color="70AD47" w:themeColor="accent6"/>
            </w:tcBorders>
          </w:tcPr>
          <w:p w14:paraId="08372EBD" w14:textId="77777777" w:rsidR="00ED2EF4" w:rsidRDefault="00ED2EF4" w:rsidP="00D93222">
            <w:pPr>
              <w:ind w:left="-370" w:right="-177"/>
              <w:jc w:val="center"/>
            </w:pPr>
          </w:p>
        </w:tc>
        <w:tc>
          <w:tcPr>
            <w:tcW w:w="4891" w:type="dxa"/>
            <w:gridSpan w:val="2"/>
            <w:tcBorders>
              <w:left w:val="single" w:sz="4" w:space="0" w:color="70AD47" w:themeColor="accent6"/>
              <w:right w:val="single" w:sz="4" w:space="0" w:color="70AD47" w:themeColor="accent6"/>
            </w:tcBorders>
          </w:tcPr>
          <w:p w14:paraId="4808B4F1" w14:textId="77777777" w:rsidR="00ED2EF4" w:rsidRPr="00837C45" w:rsidRDefault="00ED2EF4" w:rsidP="00D93222">
            <w:pPr>
              <w:ind w:right="-100"/>
            </w:pPr>
            <w:r>
              <w:t>Seringue de volume actif 3mL / de faible volume actif</w:t>
            </w:r>
          </w:p>
        </w:tc>
      </w:tr>
      <w:tr w:rsidR="00ED2EF4" w14:paraId="1C9B71D9" w14:textId="77777777" w:rsidTr="00D93222">
        <w:tblPrEx>
          <w:tblCellMar>
            <w:left w:w="70" w:type="dxa"/>
            <w:right w:w="70" w:type="dxa"/>
          </w:tblCellMar>
        </w:tblPrEx>
        <w:tc>
          <w:tcPr>
            <w:tcW w:w="2464" w:type="dxa"/>
            <w:tcBorders>
              <w:left w:val="single" w:sz="4" w:space="0" w:color="2F5496" w:themeColor="accent1" w:themeShade="BF"/>
            </w:tcBorders>
            <w:vAlign w:val="center"/>
          </w:tcPr>
          <w:p w14:paraId="0A4B65DB" w14:textId="77777777" w:rsidR="00ED2EF4" w:rsidRDefault="00ED2EF4" w:rsidP="00D93222">
            <w:pPr>
              <w:ind w:left="-118" w:right="-149"/>
              <w:jc w:val="center"/>
            </w:pPr>
            <w:r w:rsidRPr="00A12561">
              <w:rPr>
                <w:noProof/>
                <w:lang w:eastAsia="fr-FR"/>
              </w:rPr>
              <w:lastRenderedPageBreak/>
              <w:drawing>
                <wp:inline distT="0" distB="0" distL="0" distR="0" wp14:anchorId="062683C6" wp14:editId="0E99FD27">
                  <wp:extent cx="1473112" cy="1476000"/>
                  <wp:effectExtent l="19050" t="19050" r="13335" b="10160"/>
                  <wp:docPr id="71" name="Image 71" descr="C:\Users\4025644\Desktop\config1_seringueG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C:\Users\4025644\Desktop\config1_seringueGT.JPG"/>
                          <pic:cNvPicPr>
                            <a:picLocks noChangeAspect="1" noChangeArrowheads="1"/>
                          </pic:cNvPicPr>
                        </pic:nvPicPr>
                        <pic:blipFill>
                          <a:blip r:embed="rId94" cstate="screen">
                            <a:extLst>
                              <a:ext uri="{28A0092B-C50C-407E-A947-70E740481C1C}">
                                <a14:useLocalDpi xmlns:a14="http://schemas.microsoft.com/office/drawing/2010/main"/>
                              </a:ext>
                            </a:extLst>
                          </a:blip>
                          <a:srcRect/>
                          <a:stretch>
                            <a:fillRect/>
                          </a:stretch>
                        </pic:blipFill>
                        <pic:spPr bwMode="auto">
                          <a:xfrm>
                            <a:off x="0" y="0"/>
                            <a:ext cx="1473112" cy="1476000"/>
                          </a:xfrm>
                          <a:prstGeom prst="rect">
                            <a:avLst/>
                          </a:prstGeom>
                          <a:noFill/>
                          <a:ln w="6350">
                            <a:solidFill>
                              <a:schemeClr val="accent1"/>
                            </a:solidFill>
                            <a:prstDash val="sysDot"/>
                          </a:ln>
                        </pic:spPr>
                      </pic:pic>
                    </a:graphicData>
                  </a:graphic>
                </wp:inline>
              </w:drawing>
            </w:r>
          </w:p>
        </w:tc>
        <w:tc>
          <w:tcPr>
            <w:tcW w:w="2493" w:type="dxa"/>
            <w:tcBorders>
              <w:right w:val="single" w:sz="4" w:space="0" w:color="2F5496" w:themeColor="accent1" w:themeShade="BF"/>
            </w:tcBorders>
            <w:vAlign w:val="center"/>
          </w:tcPr>
          <w:p w14:paraId="098F2CD2" w14:textId="77777777" w:rsidR="00ED2EF4" w:rsidRDefault="00ED2EF4" w:rsidP="00D93222">
            <w:pPr>
              <w:ind w:left="-118" w:right="-68"/>
              <w:jc w:val="center"/>
              <w:rPr>
                <w:noProof/>
                <w:lang w:eastAsia="fr-FR"/>
              </w:rPr>
            </w:pPr>
            <w:r w:rsidRPr="00A12561">
              <w:rPr>
                <w:noProof/>
                <w:lang w:eastAsia="fr-FR"/>
              </w:rPr>
              <w:drawing>
                <wp:inline distT="0" distB="0" distL="0" distR="0" wp14:anchorId="44918550" wp14:editId="1DB414DA">
                  <wp:extent cx="1478891" cy="1476000"/>
                  <wp:effectExtent l="19050" t="19050" r="26670" b="10160"/>
                  <wp:docPr id="74" name="Image 74" descr="C:\Users\4025644\Desktop\congif1_seringueRouti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C:\Users\4025644\Desktop\congif1_seringueRoutine.JPG"/>
                          <pic:cNvPicPr>
                            <a:picLocks noChangeAspect="1" noChangeArrowheads="1"/>
                          </pic:cNvPicPr>
                        </pic:nvPicPr>
                        <pic:blipFill>
                          <a:blip r:embed="rId95" cstate="screen">
                            <a:extLst>
                              <a:ext uri="{28A0092B-C50C-407E-A947-70E740481C1C}">
                                <a14:useLocalDpi xmlns:a14="http://schemas.microsoft.com/office/drawing/2010/main"/>
                              </a:ext>
                            </a:extLst>
                          </a:blip>
                          <a:srcRect/>
                          <a:stretch>
                            <a:fillRect/>
                          </a:stretch>
                        </pic:blipFill>
                        <pic:spPr bwMode="auto">
                          <a:xfrm>
                            <a:off x="0" y="0"/>
                            <a:ext cx="1478891" cy="1476000"/>
                          </a:xfrm>
                          <a:prstGeom prst="rect">
                            <a:avLst/>
                          </a:prstGeom>
                          <a:noFill/>
                          <a:ln w="6350">
                            <a:solidFill>
                              <a:schemeClr val="accent1"/>
                            </a:solidFill>
                            <a:prstDash val="sysDot"/>
                          </a:ln>
                        </pic:spPr>
                      </pic:pic>
                    </a:graphicData>
                  </a:graphic>
                </wp:inline>
              </w:drawing>
            </w:r>
          </w:p>
        </w:tc>
        <w:tc>
          <w:tcPr>
            <w:tcW w:w="236" w:type="dxa"/>
            <w:tcBorders>
              <w:left w:val="single" w:sz="4" w:space="0" w:color="2F5496" w:themeColor="accent1" w:themeShade="BF"/>
              <w:right w:val="single" w:sz="4" w:space="0" w:color="70AD47" w:themeColor="accent6"/>
            </w:tcBorders>
            <w:vAlign w:val="center"/>
          </w:tcPr>
          <w:p w14:paraId="54B738D9" w14:textId="77777777" w:rsidR="00ED2EF4" w:rsidRDefault="00ED2EF4" w:rsidP="00D93222">
            <w:pPr>
              <w:ind w:left="-370" w:right="-177"/>
              <w:jc w:val="center"/>
              <w:rPr>
                <w:noProof/>
                <w:lang w:eastAsia="fr-FR"/>
              </w:rPr>
            </w:pPr>
          </w:p>
        </w:tc>
        <w:tc>
          <w:tcPr>
            <w:tcW w:w="2441" w:type="dxa"/>
            <w:tcBorders>
              <w:left w:val="single" w:sz="4" w:space="0" w:color="70AD47" w:themeColor="accent6"/>
            </w:tcBorders>
            <w:vAlign w:val="center"/>
          </w:tcPr>
          <w:p w14:paraId="140CBE64" w14:textId="77777777" w:rsidR="00ED2EF4" w:rsidRDefault="00ED2EF4" w:rsidP="00D93222">
            <w:pPr>
              <w:ind w:left="-64"/>
              <w:jc w:val="center"/>
              <w:rPr>
                <w:noProof/>
                <w:lang w:eastAsia="fr-FR"/>
              </w:rPr>
            </w:pPr>
            <w:r w:rsidRPr="00A12561">
              <w:rPr>
                <w:noProof/>
                <w:lang w:eastAsia="fr-FR"/>
              </w:rPr>
              <w:drawing>
                <wp:inline distT="0" distB="0" distL="0" distR="0" wp14:anchorId="2090C37E" wp14:editId="6CA87982">
                  <wp:extent cx="1493779" cy="1476000"/>
                  <wp:effectExtent l="19050" t="19050" r="11430" b="10160"/>
                  <wp:docPr id="73" name="Image 73" descr="C:\Users\4025644\Desktop\config10_seringueG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C:\Users\4025644\Desktop\config10_seringueGT.JPG"/>
                          <pic:cNvPicPr>
                            <a:picLocks noChangeAspect="1" noChangeArrowheads="1"/>
                          </pic:cNvPicPr>
                        </pic:nvPicPr>
                        <pic:blipFill>
                          <a:blip r:embed="rId96" cstate="screen">
                            <a:extLst>
                              <a:ext uri="{28A0092B-C50C-407E-A947-70E740481C1C}">
                                <a14:useLocalDpi xmlns:a14="http://schemas.microsoft.com/office/drawing/2010/main"/>
                              </a:ext>
                            </a:extLst>
                          </a:blip>
                          <a:srcRect/>
                          <a:stretch>
                            <a:fillRect/>
                          </a:stretch>
                        </pic:blipFill>
                        <pic:spPr bwMode="auto">
                          <a:xfrm>
                            <a:off x="0" y="0"/>
                            <a:ext cx="1493779" cy="1476000"/>
                          </a:xfrm>
                          <a:prstGeom prst="rect">
                            <a:avLst/>
                          </a:prstGeom>
                          <a:noFill/>
                          <a:ln w="6350">
                            <a:solidFill>
                              <a:schemeClr val="accent6"/>
                            </a:solidFill>
                            <a:prstDash val="sysDot"/>
                          </a:ln>
                        </pic:spPr>
                      </pic:pic>
                    </a:graphicData>
                  </a:graphic>
                </wp:inline>
              </w:drawing>
            </w:r>
          </w:p>
        </w:tc>
        <w:tc>
          <w:tcPr>
            <w:tcW w:w="2450" w:type="dxa"/>
            <w:tcBorders>
              <w:right w:val="single" w:sz="4" w:space="0" w:color="70AD47" w:themeColor="accent6"/>
            </w:tcBorders>
            <w:vAlign w:val="center"/>
          </w:tcPr>
          <w:p w14:paraId="47F0C8D6" w14:textId="77777777" w:rsidR="00ED2EF4" w:rsidRDefault="00ED2EF4" w:rsidP="00D93222">
            <w:pPr>
              <w:ind w:left="-118" w:right="-81"/>
              <w:jc w:val="center"/>
              <w:rPr>
                <w:noProof/>
                <w:lang w:eastAsia="fr-FR"/>
              </w:rPr>
            </w:pPr>
            <w:r w:rsidRPr="00A12561">
              <w:rPr>
                <w:noProof/>
                <w:lang w:eastAsia="fr-FR"/>
              </w:rPr>
              <w:drawing>
                <wp:inline distT="0" distB="0" distL="0" distR="0" wp14:anchorId="164A6E09" wp14:editId="406C01D9">
                  <wp:extent cx="1478893" cy="1476000"/>
                  <wp:effectExtent l="19050" t="19050" r="26670" b="10160"/>
                  <wp:docPr id="72" name="Image 72" descr="C:\Users\4025644\Desktop\config10_seringueRouti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C:\Users\4025644\Desktop\config10_seringueRoutine.JPG"/>
                          <pic:cNvPicPr>
                            <a:picLocks noChangeAspect="1" noChangeArrowheads="1"/>
                          </pic:cNvPicPr>
                        </pic:nvPicPr>
                        <pic:blipFill>
                          <a:blip r:embed="rId97" cstate="screen">
                            <a:extLst>
                              <a:ext uri="{28A0092B-C50C-407E-A947-70E740481C1C}">
                                <a14:useLocalDpi xmlns:a14="http://schemas.microsoft.com/office/drawing/2010/main"/>
                              </a:ext>
                            </a:extLst>
                          </a:blip>
                          <a:srcRect/>
                          <a:stretch>
                            <a:fillRect/>
                          </a:stretch>
                        </pic:blipFill>
                        <pic:spPr bwMode="auto">
                          <a:xfrm>
                            <a:off x="0" y="0"/>
                            <a:ext cx="1478893" cy="1476000"/>
                          </a:xfrm>
                          <a:prstGeom prst="rect">
                            <a:avLst/>
                          </a:prstGeom>
                          <a:noFill/>
                          <a:ln w="6350">
                            <a:solidFill>
                              <a:schemeClr val="accent6"/>
                            </a:solidFill>
                            <a:prstDash val="sysDot"/>
                          </a:ln>
                        </pic:spPr>
                      </pic:pic>
                    </a:graphicData>
                  </a:graphic>
                </wp:inline>
              </w:drawing>
            </w:r>
          </w:p>
        </w:tc>
      </w:tr>
      <w:tr w:rsidR="00ED2EF4" w14:paraId="53E13064" w14:textId="77777777" w:rsidTr="00D93222">
        <w:tc>
          <w:tcPr>
            <w:tcW w:w="2464" w:type="dxa"/>
            <w:tcBorders>
              <w:left w:val="single" w:sz="4" w:space="0" w:color="2F5496" w:themeColor="accent1" w:themeShade="BF"/>
              <w:bottom w:val="single" w:sz="4" w:space="0" w:color="2F5496" w:themeColor="accent1" w:themeShade="BF"/>
            </w:tcBorders>
          </w:tcPr>
          <w:p w14:paraId="126B4C34" w14:textId="77777777" w:rsidR="00ED2EF4" w:rsidRDefault="00ED2EF4" w:rsidP="00D93222">
            <w:pPr>
              <w:jc w:val="center"/>
            </w:pPr>
            <w:r>
              <w:t>Seringue du GT de volume actif 3mL</w:t>
            </w:r>
          </w:p>
          <w:p w14:paraId="39572D79" w14:textId="77777777" w:rsidR="00ED2EF4" w:rsidRPr="008A41D3" w:rsidRDefault="00ED2EF4" w:rsidP="00D93222">
            <w:pPr>
              <w:jc w:val="center"/>
              <w:rPr>
                <w:b/>
                <w:bCs/>
                <w:noProof/>
                <w:lang w:eastAsia="fr-FR"/>
              </w:rPr>
            </w:pPr>
            <w:r w:rsidRPr="008A41D3">
              <w:rPr>
                <w:b/>
                <w:bCs/>
              </w:rPr>
              <w:t>Uptake</w:t>
            </w:r>
            <w:r w:rsidRPr="008A41D3">
              <w:rPr>
                <w:b/>
                <w:bCs/>
                <w:vertAlign w:val="subscript"/>
              </w:rPr>
              <w:t>F11</w:t>
            </w:r>
            <w:r w:rsidRPr="008A41D3">
              <w:rPr>
                <w:b/>
                <w:bCs/>
              </w:rPr>
              <w:t xml:space="preserve"> = 113%</w:t>
            </w:r>
          </w:p>
        </w:tc>
        <w:tc>
          <w:tcPr>
            <w:tcW w:w="2493" w:type="dxa"/>
            <w:tcBorders>
              <w:bottom w:val="single" w:sz="4" w:space="0" w:color="2F5496" w:themeColor="accent1" w:themeShade="BF"/>
              <w:right w:val="single" w:sz="4" w:space="0" w:color="2F5496" w:themeColor="accent1" w:themeShade="BF"/>
            </w:tcBorders>
          </w:tcPr>
          <w:p w14:paraId="607858D7" w14:textId="77777777" w:rsidR="00ED2EF4" w:rsidRDefault="00ED2EF4" w:rsidP="00D93222">
            <w:pPr>
              <w:jc w:val="center"/>
            </w:pPr>
            <w:r>
              <w:t>Source de faible volume actif du centre</w:t>
            </w:r>
          </w:p>
          <w:p w14:paraId="03F520CD" w14:textId="77777777" w:rsidR="00ED2EF4" w:rsidRPr="008A41D3" w:rsidRDefault="00ED2EF4" w:rsidP="00D93222">
            <w:pPr>
              <w:jc w:val="center"/>
              <w:rPr>
                <w:b/>
                <w:bCs/>
                <w:noProof/>
                <w:lang w:eastAsia="fr-FR"/>
              </w:rPr>
            </w:pPr>
            <w:r w:rsidRPr="008A41D3">
              <w:rPr>
                <w:b/>
                <w:bCs/>
              </w:rPr>
              <w:t>Uptake</w:t>
            </w:r>
            <w:r w:rsidRPr="008A41D3">
              <w:rPr>
                <w:b/>
                <w:bCs/>
                <w:vertAlign w:val="subscript"/>
              </w:rPr>
              <w:t>F11</w:t>
            </w:r>
            <w:r w:rsidRPr="008A41D3">
              <w:rPr>
                <w:b/>
                <w:bCs/>
              </w:rPr>
              <w:t xml:space="preserve"> = 9</w:t>
            </w:r>
            <w:r>
              <w:rPr>
                <w:b/>
                <w:bCs/>
              </w:rPr>
              <w:t>6</w:t>
            </w:r>
            <w:r w:rsidRPr="008A41D3">
              <w:rPr>
                <w:b/>
                <w:bCs/>
              </w:rPr>
              <w:t>%</w:t>
            </w:r>
          </w:p>
        </w:tc>
        <w:tc>
          <w:tcPr>
            <w:tcW w:w="236" w:type="dxa"/>
            <w:tcBorders>
              <w:left w:val="single" w:sz="4" w:space="0" w:color="2F5496" w:themeColor="accent1" w:themeShade="BF"/>
              <w:right w:val="single" w:sz="4" w:space="0" w:color="70AD47" w:themeColor="accent6"/>
            </w:tcBorders>
          </w:tcPr>
          <w:p w14:paraId="6DF81324" w14:textId="77777777" w:rsidR="00ED2EF4" w:rsidRDefault="00ED2EF4" w:rsidP="00D93222">
            <w:pPr>
              <w:ind w:left="-370" w:right="-177"/>
              <w:jc w:val="center"/>
            </w:pPr>
          </w:p>
        </w:tc>
        <w:tc>
          <w:tcPr>
            <w:tcW w:w="2441" w:type="dxa"/>
            <w:tcBorders>
              <w:left w:val="single" w:sz="4" w:space="0" w:color="70AD47" w:themeColor="accent6"/>
              <w:bottom w:val="single" w:sz="4" w:space="0" w:color="70AD47" w:themeColor="accent6"/>
            </w:tcBorders>
          </w:tcPr>
          <w:p w14:paraId="61032E88" w14:textId="77777777" w:rsidR="00ED2EF4" w:rsidRDefault="00ED2EF4" w:rsidP="00D93222">
            <w:pPr>
              <w:jc w:val="center"/>
            </w:pPr>
            <w:r>
              <w:t>Seringue du GT de volume actif 3mL</w:t>
            </w:r>
          </w:p>
          <w:p w14:paraId="521D0B52" w14:textId="77777777" w:rsidR="00ED2EF4" w:rsidRPr="008A41D3" w:rsidRDefault="00ED2EF4" w:rsidP="00D93222">
            <w:pPr>
              <w:jc w:val="center"/>
              <w:rPr>
                <w:b/>
                <w:bCs/>
                <w:noProof/>
                <w:lang w:eastAsia="fr-FR"/>
              </w:rPr>
            </w:pPr>
            <w:r w:rsidRPr="008A41D3">
              <w:rPr>
                <w:b/>
                <w:bCs/>
              </w:rPr>
              <w:t>Uptake</w:t>
            </w:r>
            <w:r w:rsidRPr="008A41D3">
              <w:rPr>
                <w:b/>
                <w:bCs/>
                <w:vertAlign w:val="subscript"/>
              </w:rPr>
              <w:t>F11</w:t>
            </w:r>
            <w:r w:rsidRPr="008A41D3">
              <w:rPr>
                <w:b/>
                <w:bCs/>
              </w:rPr>
              <w:t xml:space="preserve"> = 118%</w:t>
            </w:r>
          </w:p>
        </w:tc>
        <w:tc>
          <w:tcPr>
            <w:tcW w:w="2450" w:type="dxa"/>
            <w:tcBorders>
              <w:bottom w:val="single" w:sz="4" w:space="0" w:color="70AD47" w:themeColor="accent6"/>
              <w:right w:val="single" w:sz="4" w:space="0" w:color="70AD47" w:themeColor="accent6"/>
            </w:tcBorders>
          </w:tcPr>
          <w:p w14:paraId="3F48228E" w14:textId="77777777" w:rsidR="00ED2EF4" w:rsidRDefault="00ED2EF4" w:rsidP="00D93222">
            <w:pPr>
              <w:jc w:val="center"/>
            </w:pPr>
            <w:r>
              <w:t>Source de faible volume actif du centre</w:t>
            </w:r>
          </w:p>
          <w:p w14:paraId="4D626C4A" w14:textId="77777777" w:rsidR="00ED2EF4" w:rsidRPr="008A41D3" w:rsidRDefault="00ED2EF4" w:rsidP="00D93222">
            <w:pPr>
              <w:jc w:val="center"/>
              <w:rPr>
                <w:b/>
                <w:bCs/>
                <w:noProof/>
                <w:lang w:eastAsia="fr-FR"/>
              </w:rPr>
            </w:pPr>
            <w:r w:rsidRPr="008A41D3">
              <w:rPr>
                <w:b/>
                <w:bCs/>
              </w:rPr>
              <w:t>Uptake</w:t>
            </w:r>
            <w:r w:rsidRPr="008A41D3">
              <w:rPr>
                <w:b/>
                <w:bCs/>
                <w:vertAlign w:val="subscript"/>
              </w:rPr>
              <w:t>F11</w:t>
            </w:r>
            <w:r w:rsidRPr="008A41D3">
              <w:rPr>
                <w:b/>
                <w:bCs/>
              </w:rPr>
              <w:t xml:space="preserve"> = 103%</w:t>
            </w:r>
          </w:p>
        </w:tc>
      </w:tr>
    </w:tbl>
    <w:p w14:paraId="0319D4CD" w14:textId="36E04220" w:rsidR="00ED2EF4" w:rsidRPr="00ED2EF4" w:rsidRDefault="00ED2EF4" w:rsidP="00764158">
      <w:pPr>
        <w:spacing w:after="0"/>
        <w:jc w:val="both"/>
        <w:rPr>
          <w:i/>
          <w:iCs/>
          <w:color w:val="44546A" w:themeColor="text2"/>
          <w:sz w:val="18"/>
          <w:szCs w:val="18"/>
        </w:rPr>
      </w:pPr>
      <w:bookmarkStart w:id="2373" w:name="_Ref183482363"/>
      <w:bookmarkStart w:id="2374" w:name="_Toc186722434"/>
      <w:r w:rsidRPr="00933299">
        <w:rPr>
          <w:i/>
          <w:iCs/>
          <w:color w:val="44546A" w:themeColor="text2"/>
          <w:sz w:val="18"/>
          <w:szCs w:val="18"/>
        </w:rPr>
        <w:t xml:space="preserve">Figure </w:t>
      </w:r>
      <w:r w:rsidRPr="00933299">
        <w:rPr>
          <w:i/>
          <w:iCs/>
          <w:color w:val="44546A" w:themeColor="text2"/>
          <w:sz w:val="18"/>
          <w:szCs w:val="18"/>
        </w:rPr>
        <w:fldChar w:fldCharType="begin"/>
      </w:r>
      <w:r w:rsidRPr="00933299">
        <w:rPr>
          <w:i/>
          <w:iCs/>
          <w:color w:val="44546A" w:themeColor="text2"/>
          <w:sz w:val="18"/>
          <w:szCs w:val="18"/>
        </w:rPr>
        <w:instrText xml:space="preserve"> SEQ Figure \* ARABIC </w:instrText>
      </w:r>
      <w:r w:rsidRPr="00933299">
        <w:rPr>
          <w:i/>
          <w:iCs/>
          <w:color w:val="44546A" w:themeColor="text2"/>
          <w:sz w:val="18"/>
          <w:szCs w:val="18"/>
        </w:rPr>
        <w:fldChar w:fldCharType="separate"/>
      </w:r>
      <w:r w:rsidR="00C30592">
        <w:rPr>
          <w:i/>
          <w:iCs/>
          <w:noProof/>
          <w:color w:val="44546A" w:themeColor="text2"/>
          <w:sz w:val="18"/>
          <w:szCs w:val="18"/>
        </w:rPr>
        <w:t>35</w:t>
      </w:r>
      <w:r w:rsidRPr="00933299">
        <w:rPr>
          <w:i/>
          <w:iCs/>
          <w:color w:val="44546A" w:themeColor="text2"/>
          <w:sz w:val="18"/>
          <w:szCs w:val="18"/>
        </w:rPr>
        <w:fldChar w:fldCharType="end"/>
      </w:r>
      <w:bookmarkEnd w:id="2373"/>
      <w:r w:rsidR="00F61482">
        <w:rPr>
          <w:i/>
          <w:iCs/>
          <w:color w:val="44546A" w:themeColor="text2"/>
          <w:sz w:val="18"/>
          <w:szCs w:val="18"/>
        </w:rPr>
        <w:t xml:space="preserve"> : </w:t>
      </w:r>
      <w:r w:rsidRPr="00933299">
        <w:rPr>
          <w:i/>
          <w:iCs/>
          <w:color w:val="44546A" w:themeColor="text2"/>
          <w:sz w:val="18"/>
          <w:szCs w:val="18"/>
        </w:rPr>
        <w:t>Comparaison des artéfacts observés en conditions standardisées, à l’I-123 et au Tc-99m, avec une seringue de volume actif 3 </w:t>
      </w:r>
      <w:proofErr w:type="spellStart"/>
      <w:r w:rsidRPr="00933299">
        <w:rPr>
          <w:i/>
          <w:iCs/>
          <w:color w:val="44546A" w:themeColor="text2"/>
          <w:sz w:val="18"/>
          <w:szCs w:val="18"/>
        </w:rPr>
        <w:t>mL</w:t>
      </w:r>
      <w:proofErr w:type="spellEnd"/>
      <w:r w:rsidRPr="00933299">
        <w:rPr>
          <w:i/>
          <w:iCs/>
          <w:color w:val="44546A" w:themeColor="text2"/>
          <w:sz w:val="18"/>
          <w:szCs w:val="18"/>
        </w:rPr>
        <w:t xml:space="preserve"> et une seringue de faible volume actif pour les configurations 1 et 10 ; et taux de fixation par rapport au fantôme F11.</w:t>
      </w:r>
      <w:bookmarkEnd w:id="2374"/>
      <w:r>
        <w:rPr>
          <w:i/>
          <w:iCs/>
          <w:color w:val="44546A" w:themeColor="text2"/>
          <w:sz w:val="18"/>
          <w:szCs w:val="18"/>
        </w:rPr>
        <w:t xml:space="preserve"> </w:t>
      </w:r>
    </w:p>
    <w:p w14:paraId="436D6DF9" w14:textId="70DAFA1A" w:rsidR="00ED2EF4" w:rsidRPr="00764158" w:rsidRDefault="00ED2EF4" w:rsidP="00764158">
      <w:pPr>
        <w:spacing w:after="0"/>
        <w:jc w:val="both"/>
      </w:pPr>
    </w:p>
    <w:p w14:paraId="7240E113" w14:textId="1C665207" w:rsidR="00ED2EF4" w:rsidRPr="0013387A" w:rsidRDefault="00ED2EF4" w:rsidP="0013387A">
      <w:pPr>
        <w:jc w:val="both"/>
      </w:pPr>
      <w:r>
        <w:t xml:space="preserve">Au Tc-99m également, on observe une proportion accrue d’artéfacts le long du volume de la seringue de 3 </w:t>
      </w:r>
      <w:proofErr w:type="spellStart"/>
      <w:r>
        <w:t>mL</w:t>
      </w:r>
      <w:proofErr w:type="spellEnd"/>
      <w:r>
        <w:t xml:space="preserve"> de volume actif (cf. </w:t>
      </w:r>
      <w:r>
        <w:fldChar w:fldCharType="begin"/>
      </w:r>
      <w:r>
        <w:instrText xml:space="preserve"> REF _Ref183482363 \h  \* MERGEFORMAT </w:instrText>
      </w:r>
      <w:r>
        <w:fldChar w:fldCharType="separate"/>
      </w:r>
      <w:r w:rsidR="00C30592" w:rsidRPr="00C30592">
        <w:t>Figure 35</w:t>
      </w:r>
      <w:r>
        <w:fldChar w:fldCharType="end"/>
      </w:r>
      <w:r>
        <w:t>, affichage en é</w:t>
      </w:r>
      <w:r w:rsidRPr="00DF57B8">
        <w:t xml:space="preserve">chelle de gris inversée de 0 à 1% </w:t>
      </w:r>
      <w:r>
        <w:t xml:space="preserve">du maximum). Les sensibilités de la seringue de 3 </w:t>
      </w:r>
      <w:proofErr w:type="spellStart"/>
      <w:r>
        <w:t>mL</w:t>
      </w:r>
      <w:proofErr w:type="spellEnd"/>
      <w:r>
        <w:t xml:space="preserve"> sont supérieures en moyenne de 15% et 13%, respectivement en écart relatif par rapport aux sensibilités des fantômes F03 et F11 (cf. </w:t>
      </w:r>
      <w:r>
        <w:fldChar w:fldCharType="begin"/>
      </w:r>
      <w:r>
        <w:instrText xml:space="preserve"> REF _Ref183482208 \h  \* MERGEFORMAT </w:instrText>
      </w:r>
      <w:r>
        <w:fldChar w:fldCharType="separate"/>
      </w:r>
      <w:r w:rsidR="00C30592" w:rsidRPr="00C30592">
        <w:t>Tableau 39</w:t>
      </w:r>
      <w:r>
        <w:fldChar w:fldCharType="end"/>
      </w:r>
      <w:r>
        <w:t>). Par contre, les sensibilités des sources de routine de faibles volumes sont proches des sensibilités des fantômes F03 et F11, avec des écarts relatifs moyens de respectivement 2% et 0,4%. Cela suggère que, tout comme le fantôme F11, une source de faible volume semble adaptée pour la mesure d’</w:t>
      </w:r>
      <w:r w:rsidR="0013387A">
        <w:t>étalonnage.</w:t>
      </w:r>
    </w:p>
    <w:tbl>
      <w:tblPr>
        <w:tblStyle w:val="TableauGrille4-Accentuation5"/>
        <w:tblpPr w:leftFromText="141" w:rightFromText="141" w:vertAnchor="text" w:tblpY="1"/>
        <w:tblW w:w="10060" w:type="dxa"/>
        <w:tblLayout w:type="fixed"/>
        <w:tblLook w:val="04A0" w:firstRow="1" w:lastRow="0" w:firstColumn="1" w:lastColumn="0" w:noHBand="0" w:noVBand="1"/>
      </w:tblPr>
      <w:tblGrid>
        <w:gridCol w:w="750"/>
        <w:gridCol w:w="992"/>
        <w:gridCol w:w="2180"/>
        <w:gridCol w:w="1226"/>
        <w:gridCol w:w="1226"/>
        <w:gridCol w:w="1418"/>
        <w:gridCol w:w="2268"/>
      </w:tblGrid>
      <w:tr w:rsidR="00BA0923" w:rsidRPr="0071576D" w14:paraId="408BB375" w14:textId="77777777" w:rsidTr="00764158">
        <w:trPr>
          <w:cnfStyle w:val="100000000000" w:firstRow="1" w:lastRow="0" w:firstColumn="0" w:lastColumn="0" w:oddVBand="0" w:evenVBand="0" w:oddHBand="0" w:evenHBand="0" w:firstRowFirstColumn="0" w:firstRowLastColumn="0" w:lastRowFirstColumn="0" w:lastRowLastColumn="0"/>
          <w:trHeight w:val="57"/>
        </w:trPr>
        <w:tc>
          <w:tcPr>
            <w:cnfStyle w:val="001000000000" w:firstRow="0" w:lastRow="0" w:firstColumn="1" w:lastColumn="0" w:oddVBand="0" w:evenVBand="0" w:oddHBand="0" w:evenHBand="0" w:firstRowFirstColumn="0" w:firstRowLastColumn="0" w:lastRowFirstColumn="0" w:lastRowLastColumn="0"/>
            <w:tcW w:w="750" w:type="dxa"/>
            <w:vMerge w:val="restart"/>
            <w:noWrap/>
            <w:vAlign w:val="center"/>
            <w:hideMark/>
          </w:tcPr>
          <w:p w14:paraId="677410B9" w14:textId="77777777" w:rsidR="00BA0923" w:rsidRPr="0071576D" w:rsidRDefault="00BA0923" w:rsidP="00764158">
            <w:pPr>
              <w:ind w:left="-112" w:right="-114"/>
              <w:jc w:val="center"/>
              <w:rPr>
                <w:rFonts w:ascii="Times New Roman" w:eastAsia="Times New Roman" w:hAnsi="Times New Roman" w:cs="Times New Roman"/>
                <w:sz w:val="24"/>
                <w:szCs w:val="24"/>
                <w:lang w:eastAsia="fr-FR"/>
              </w:rPr>
            </w:pPr>
            <w:r w:rsidRPr="00584D01">
              <w:rPr>
                <w:rFonts w:ascii="Calibri" w:eastAsia="Times New Roman" w:hAnsi="Calibri" w:cs="Calibri"/>
                <w:bCs w:val="0"/>
                <w:lang w:eastAsia="fr-FR"/>
              </w:rPr>
              <w:t>Config</w:t>
            </w:r>
            <w:r w:rsidRPr="00191751">
              <w:rPr>
                <w:rFonts w:ascii="Calibri" w:eastAsia="Times New Roman" w:hAnsi="Calibri" w:cs="Calibri"/>
                <w:lang w:eastAsia="fr-FR"/>
              </w:rPr>
              <w:t>.</w:t>
            </w:r>
          </w:p>
        </w:tc>
        <w:tc>
          <w:tcPr>
            <w:tcW w:w="992" w:type="dxa"/>
            <w:vMerge w:val="restart"/>
            <w:noWrap/>
            <w:vAlign w:val="center"/>
            <w:hideMark/>
          </w:tcPr>
          <w:p w14:paraId="6AB2795F" w14:textId="77777777" w:rsidR="00BA0923" w:rsidRPr="00191751" w:rsidRDefault="00BA0923" w:rsidP="00764158">
            <w:pPr>
              <w:ind w:left="-150" w:right="-104"/>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lang w:eastAsia="fr-FR"/>
              </w:rPr>
            </w:pPr>
            <w:r w:rsidRPr="0071576D">
              <w:rPr>
                <w:rFonts w:ascii="Calibri" w:eastAsia="Times New Roman" w:hAnsi="Calibri" w:cs="Calibri"/>
                <w:lang w:eastAsia="fr-FR"/>
              </w:rPr>
              <w:t>Radio</w:t>
            </w:r>
            <w:r w:rsidRPr="00191751">
              <w:rPr>
                <w:rFonts w:ascii="Calibri" w:eastAsia="Times New Roman" w:hAnsi="Calibri" w:cs="Calibri"/>
                <w:lang w:eastAsia="fr-FR"/>
              </w:rPr>
              <w:t>-</w:t>
            </w:r>
          </w:p>
          <w:p w14:paraId="5BE72E7E" w14:textId="77777777" w:rsidR="00BA0923" w:rsidRPr="0071576D" w:rsidRDefault="00BA0923" w:rsidP="00764158">
            <w:pPr>
              <w:ind w:left="-150" w:right="-104"/>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lang w:eastAsia="fr-FR"/>
              </w:rPr>
            </w:pPr>
            <w:r w:rsidRPr="0071576D">
              <w:rPr>
                <w:rFonts w:ascii="Calibri" w:eastAsia="Times New Roman" w:hAnsi="Calibri" w:cs="Calibri"/>
                <w:lang w:eastAsia="fr-FR"/>
              </w:rPr>
              <w:t>Nucléide</w:t>
            </w:r>
          </w:p>
        </w:tc>
        <w:tc>
          <w:tcPr>
            <w:tcW w:w="2180" w:type="dxa"/>
            <w:vMerge w:val="restart"/>
            <w:noWrap/>
            <w:vAlign w:val="center"/>
            <w:hideMark/>
          </w:tcPr>
          <w:p w14:paraId="4EEF70B6" w14:textId="77777777" w:rsidR="00BA0923" w:rsidRPr="0071576D" w:rsidRDefault="00BA0923" w:rsidP="00764158">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lang w:eastAsia="fr-FR"/>
              </w:rPr>
            </w:pPr>
            <w:r w:rsidRPr="0071576D">
              <w:rPr>
                <w:rFonts w:ascii="Calibri" w:eastAsia="Times New Roman" w:hAnsi="Calibri" w:cs="Calibri"/>
                <w:lang w:eastAsia="fr-FR"/>
              </w:rPr>
              <w:t>Marque - Collimateur - Cristal</w:t>
            </w:r>
          </w:p>
        </w:tc>
        <w:tc>
          <w:tcPr>
            <w:tcW w:w="6138" w:type="dxa"/>
            <w:gridSpan w:val="4"/>
            <w:noWrap/>
          </w:tcPr>
          <w:p w14:paraId="52C3E742" w14:textId="77777777" w:rsidR="00BA0923" w:rsidRPr="0071576D" w:rsidRDefault="00BA0923" w:rsidP="00811736">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lang w:eastAsia="fr-FR"/>
              </w:rPr>
            </w:pPr>
            <w:r w:rsidRPr="0071576D">
              <w:rPr>
                <w:rFonts w:ascii="Calibri" w:eastAsia="Times New Roman" w:hAnsi="Calibri" w:cs="Calibri"/>
                <w:lang w:eastAsia="fr-FR"/>
              </w:rPr>
              <w:t>Sensibilité (Cps/(</w:t>
            </w:r>
            <w:proofErr w:type="spellStart"/>
            <w:r w:rsidRPr="0071576D">
              <w:rPr>
                <w:rFonts w:ascii="Calibri" w:eastAsia="Times New Roman" w:hAnsi="Calibri" w:cs="Calibri"/>
                <w:lang w:eastAsia="fr-FR"/>
              </w:rPr>
              <w:t>MBq.s</w:t>
            </w:r>
            <w:proofErr w:type="spellEnd"/>
            <w:r w:rsidRPr="0071576D">
              <w:rPr>
                <w:rFonts w:ascii="Calibri" w:eastAsia="Times New Roman" w:hAnsi="Calibri" w:cs="Calibri"/>
                <w:lang w:eastAsia="fr-FR"/>
              </w:rPr>
              <w:t>))</w:t>
            </w:r>
          </w:p>
        </w:tc>
      </w:tr>
      <w:tr w:rsidR="00BA0923" w:rsidRPr="0071576D" w14:paraId="6FD5FD79" w14:textId="77777777" w:rsidTr="00764158">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750" w:type="dxa"/>
            <w:vMerge/>
            <w:noWrap/>
          </w:tcPr>
          <w:p w14:paraId="4A70593C" w14:textId="77777777" w:rsidR="00BA0923" w:rsidRPr="00191751" w:rsidRDefault="00BA0923" w:rsidP="00811736">
            <w:pPr>
              <w:jc w:val="center"/>
              <w:rPr>
                <w:rFonts w:eastAsia="Times New Roman" w:cs="Calibri"/>
                <w:lang w:eastAsia="fr-FR"/>
              </w:rPr>
            </w:pPr>
          </w:p>
        </w:tc>
        <w:tc>
          <w:tcPr>
            <w:tcW w:w="992" w:type="dxa"/>
            <w:vMerge/>
            <w:noWrap/>
          </w:tcPr>
          <w:p w14:paraId="531C2272" w14:textId="77777777" w:rsidR="00BA0923" w:rsidRPr="00191751" w:rsidRDefault="00BA0923" w:rsidP="0081173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FFFFFF" w:themeColor="background1"/>
                <w:lang w:eastAsia="fr-FR"/>
              </w:rPr>
            </w:pPr>
          </w:p>
        </w:tc>
        <w:tc>
          <w:tcPr>
            <w:tcW w:w="2180" w:type="dxa"/>
            <w:vMerge/>
            <w:noWrap/>
          </w:tcPr>
          <w:p w14:paraId="79624C79" w14:textId="77777777" w:rsidR="00BA0923" w:rsidRPr="00191751" w:rsidRDefault="00BA0923" w:rsidP="0081173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FFFFFF" w:themeColor="background1"/>
                <w:lang w:eastAsia="fr-FR"/>
              </w:rPr>
            </w:pPr>
          </w:p>
        </w:tc>
        <w:tc>
          <w:tcPr>
            <w:tcW w:w="1226" w:type="dxa"/>
            <w:shd w:val="clear" w:color="auto" w:fill="5B9BD5" w:themeFill="accent5"/>
            <w:noWrap/>
            <w:vAlign w:val="center"/>
          </w:tcPr>
          <w:p w14:paraId="4B1CAEB9" w14:textId="77777777" w:rsidR="00BA0923" w:rsidRPr="00191751" w:rsidRDefault="00BA0923" w:rsidP="00764158">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FFFFFF" w:themeColor="background1"/>
                <w:lang w:eastAsia="fr-FR"/>
              </w:rPr>
            </w:pPr>
            <w:r w:rsidRPr="0071576D">
              <w:rPr>
                <w:rFonts w:ascii="Calibri" w:eastAsia="Times New Roman" w:hAnsi="Calibri" w:cs="Calibri"/>
                <w:b/>
                <w:color w:val="FFFFFF" w:themeColor="background1"/>
                <w:lang w:eastAsia="fr-FR"/>
              </w:rPr>
              <w:t>de F03</w:t>
            </w:r>
          </w:p>
        </w:tc>
        <w:tc>
          <w:tcPr>
            <w:tcW w:w="1226" w:type="dxa"/>
            <w:shd w:val="clear" w:color="auto" w:fill="5B9BD5" w:themeFill="accent5"/>
            <w:vAlign w:val="center"/>
          </w:tcPr>
          <w:p w14:paraId="2667D749" w14:textId="77777777" w:rsidR="00BA0923" w:rsidRPr="00191751" w:rsidRDefault="00BA0923" w:rsidP="00764158">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FFFFFF" w:themeColor="background1"/>
                <w:lang w:eastAsia="fr-FR"/>
              </w:rPr>
            </w:pPr>
            <w:r w:rsidRPr="0071576D">
              <w:rPr>
                <w:rFonts w:ascii="Calibri" w:eastAsia="Times New Roman" w:hAnsi="Calibri" w:cs="Calibri"/>
                <w:b/>
                <w:color w:val="FFFFFF" w:themeColor="background1"/>
                <w:lang w:eastAsia="fr-FR"/>
              </w:rPr>
              <w:t>de F11</w:t>
            </w:r>
          </w:p>
        </w:tc>
        <w:tc>
          <w:tcPr>
            <w:tcW w:w="1418" w:type="dxa"/>
            <w:shd w:val="clear" w:color="auto" w:fill="5B9BD5" w:themeFill="accent5"/>
          </w:tcPr>
          <w:p w14:paraId="78BACA75" w14:textId="77777777" w:rsidR="00BA0923" w:rsidRPr="00191751" w:rsidRDefault="00BA0923" w:rsidP="0081173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FFFFFF" w:themeColor="background1"/>
                <w:lang w:eastAsia="fr-FR"/>
              </w:rPr>
            </w:pPr>
            <w:r w:rsidRPr="00191751">
              <w:rPr>
                <w:rFonts w:ascii="Calibri" w:eastAsia="Times New Roman" w:hAnsi="Calibri" w:cs="Calibri"/>
                <w:b/>
                <w:color w:val="FFFFFF" w:themeColor="background1"/>
                <w:lang w:eastAsia="fr-FR"/>
              </w:rPr>
              <w:t>de la s</w:t>
            </w:r>
            <w:r w:rsidRPr="0071576D">
              <w:rPr>
                <w:rFonts w:ascii="Calibri" w:eastAsia="Times New Roman" w:hAnsi="Calibri" w:cs="Calibri"/>
                <w:b/>
                <w:color w:val="FFFFFF" w:themeColor="background1"/>
                <w:lang w:eastAsia="fr-FR"/>
              </w:rPr>
              <w:t>erin</w:t>
            </w:r>
            <w:r w:rsidRPr="00191751">
              <w:rPr>
                <w:rFonts w:ascii="Calibri" w:eastAsia="Times New Roman" w:hAnsi="Calibri" w:cs="Calibri"/>
                <w:b/>
                <w:color w:val="FFFFFF" w:themeColor="background1"/>
                <w:lang w:eastAsia="fr-FR"/>
              </w:rPr>
              <w:t>-</w:t>
            </w:r>
          </w:p>
          <w:p w14:paraId="30F5DA86" w14:textId="77777777" w:rsidR="00BA0923" w:rsidRPr="00191751" w:rsidRDefault="00BA0923" w:rsidP="0081173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FFFFFF" w:themeColor="background1"/>
                <w:lang w:eastAsia="fr-FR"/>
              </w:rPr>
            </w:pPr>
            <w:r w:rsidRPr="0071576D">
              <w:rPr>
                <w:rFonts w:ascii="Calibri" w:eastAsia="Times New Roman" w:hAnsi="Calibri" w:cs="Calibri"/>
                <w:b/>
                <w:color w:val="FFFFFF" w:themeColor="background1"/>
                <w:lang w:eastAsia="fr-FR"/>
              </w:rPr>
              <w:t xml:space="preserve">gue de 3 </w:t>
            </w:r>
            <w:proofErr w:type="spellStart"/>
            <w:r w:rsidRPr="0071576D">
              <w:rPr>
                <w:rFonts w:ascii="Calibri" w:eastAsia="Times New Roman" w:hAnsi="Calibri" w:cs="Calibri"/>
                <w:b/>
                <w:color w:val="FFFFFF" w:themeColor="background1"/>
                <w:lang w:eastAsia="fr-FR"/>
              </w:rPr>
              <w:t>mL</w:t>
            </w:r>
            <w:proofErr w:type="spellEnd"/>
          </w:p>
        </w:tc>
        <w:tc>
          <w:tcPr>
            <w:tcW w:w="2268" w:type="dxa"/>
            <w:shd w:val="clear" w:color="auto" w:fill="5B9BD5" w:themeFill="accent5"/>
          </w:tcPr>
          <w:p w14:paraId="62CD0F6F" w14:textId="77777777" w:rsidR="00BA0923" w:rsidRPr="00191751" w:rsidRDefault="00BA0923" w:rsidP="0081173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FFFFFF" w:themeColor="background1"/>
                <w:lang w:eastAsia="fr-FR"/>
              </w:rPr>
            </w:pPr>
            <w:r w:rsidRPr="0071576D">
              <w:rPr>
                <w:rFonts w:ascii="Calibri" w:eastAsia="Times New Roman" w:hAnsi="Calibri" w:cs="Calibri"/>
                <w:b/>
                <w:color w:val="FFFFFF" w:themeColor="background1"/>
                <w:lang w:eastAsia="fr-FR"/>
              </w:rPr>
              <w:t xml:space="preserve">de la source </w:t>
            </w:r>
            <w:r>
              <w:rPr>
                <w:rFonts w:ascii="Calibri" w:eastAsia="Times New Roman" w:hAnsi="Calibri" w:cs="Calibri"/>
                <w:b/>
                <w:color w:val="FFFFFF" w:themeColor="background1"/>
                <w:lang w:eastAsia="fr-FR"/>
              </w:rPr>
              <w:t>de faible volume</w:t>
            </w:r>
            <w:r w:rsidRPr="0071576D">
              <w:rPr>
                <w:rFonts w:ascii="Calibri" w:eastAsia="Times New Roman" w:hAnsi="Calibri" w:cs="Calibri"/>
                <w:b/>
                <w:color w:val="FFFFFF" w:themeColor="background1"/>
                <w:lang w:eastAsia="fr-FR"/>
              </w:rPr>
              <w:t xml:space="preserve"> de routine</w:t>
            </w:r>
          </w:p>
        </w:tc>
      </w:tr>
      <w:tr w:rsidR="00BA0923" w:rsidRPr="0071576D" w14:paraId="71C61448" w14:textId="77777777" w:rsidTr="00811736">
        <w:trPr>
          <w:trHeight w:val="300"/>
        </w:trPr>
        <w:tc>
          <w:tcPr>
            <w:cnfStyle w:val="001000000000" w:firstRow="0" w:lastRow="0" w:firstColumn="1" w:lastColumn="0" w:oddVBand="0" w:evenVBand="0" w:oddHBand="0" w:evenHBand="0" w:firstRowFirstColumn="0" w:firstRowLastColumn="0" w:lastRowFirstColumn="0" w:lastRowLastColumn="0"/>
            <w:tcW w:w="750" w:type="dxa"/>
            <w:noWrap/>
          </w:tcPr>
          <w:p w14:paraId="7F69F73A" w14:textId="77777777" w:rsidR="00BA0923" w:rsidRPr="00DF02E1" w:rsidRDefault="00BA0923" w:rsidP="00811736">
            <w:pPr>
              <w:jc w:val="center"/>
              <w:rPr>
                <w:rFonts w:eastAsia="Times New Roman" w:cs="Calibri"/>
                <w:b w:val="0"/>
                <w:color w:val="000000"/>
                <w:lang w:eastAsia="fr-FR"/>
              </w:rPr>
            </w:pPr>
            <w:r w:rsidRPr="00DF02E1">
              <w:rPr>
                <w:rFonts w:eastAsia="Times New Roman" w:cs="Calibri"/>
                <w:b w:val="0"/>
                <w:color w:val="000000"/>
                <w:lang w:eastAsia="fr-FR"/>
              </w:rPr>
              <w:t>15</w:t>
            </w:r>
          </w:p>
        </w:tc>
        <w:tc>
          <w:tcPr>
            <w:tcW w:w="992" w:type="dxa"/>
            <w:noWrap/>
          </w:tcPr>
          <w:p w14:paraId="1F3E580B" w14:textId="77777777" w:rsidR="00BA0923" w:rsidRPr="0071576D" w:rsidRDefault="00BA0923" w:rsidP="00811736">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fr-FR"/>
              </w:rPr>
            </w:pPr>
            <w:r w:rsidRPr="00DF02E1">
              <w:rPr>
                <w:rFonts w:ascii="Calibri" w:eastAsia="Times New Roman" w:hAnsi="Calibri" w:cs="Calibri"/>
                <w:color w:val="000000"/>
                <w:lang w:eastAsia="fr-FR"/>
              </w:rPr>
              <w:t>I-123</w:t>
            </w:r>
          </w:p>
        </w:tc>
        <w:tc>
          <w:tcPr>
            <w:tcW w:w="2180" w:type="dxa"/>
            <w:noWrap/>
          </w:tcPr>
          <w:p w14:paraId="35C46E18" w14:textId="77777777" w:rsidR="00BA0923" w:rsidRPr="0071576D" w:rsidRDefault="00BA0923" w:rsidP="00811736">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fr-FR"/>
              </w:rPr>
            </w:pPr>
            <w:r w:rsidRPr="00DF02E1">
              <w:rPr>
                <w:rFonts w:ascii="Calibri" w:eastAsia="Times New Roman" w:hAnsi="Calibri" w:cs="Calibri"/>
                <w:color w:val="000000"/>
                <w:lang w:eastAsia="fr-FR"/>
              </w:rPr>
              <w:t xml:space="preserve">GE - LEHR - </w:t>
            </w:r>
            <w:proofErr w:type="spellStart"/>
            <w:r w:rsidRPr="00DF02E1">
              <w:rPr>
                <w:rFonts w:ascii="Calibri" w:eastAsia="Times New Roman" w:hAnsi="Calibri" w:cs="Calibri"/>
                <w:color w:val="000000"/>
                <w:lang w:eastAsia="fr-FR"/>
              </w:rPr>
              <w:t>NaI</w:t>
            </w:r>
            <w:proofErr w:type="spellEnd"/>
            <w:r w:rsidRPr="00DF02E1">
              <w:rPr>
                <w:rFonts w:ascii="Calibri" w:eastAsia="Times New Roman" w:hAnsi="Calibri" w:cs="Calibri"/>
                <w:color w:val="000000"/>
                <w:lang w:eastAsia="fr-FR"/>
              </w:rPr>
              <w:t xml:space="preserve"> 3/8"</w:t>
            </w:r>
          </w:p>
        </w:tc>
        <w:tc>
          <w:tcPr>
            <w:tcW w:w="1226" w:type="dxa"/>
            <w:noWrap/>
          </w:tcPr>
          <w:p w14:paraId="4BC06F3A" w14:textId="77777777" w:rsidR="00BA0923" w:rsidRPr="0071576D" w:rsidRDefault="00BA0923" w:rsidP="0081173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fr-FR"/>
              </w:rPr>
            </w:pPr>
            <w:r>
              <w:rPr>
                <w:rFonts w:ascii="Calibri" w:hAnsi="Calibri" w:cs="Calibri"/>
                <w:color w:val="000000"/>
              </w:rPr>
              <w:t>57,3</w:t>
            </w:r>
          </w:p>
        </w:tc>
        <w:tc>
          <w:tcPr>
            <w:tcW w:w="1226" w:type="dxa"/>
            <w:noWrap/>
          </w:tcPr>
          <w:p w14:paraId="3077DC1D" w14:textId="77777777" w:rsidR="00BA0923" w:rsidRPr="0071576D" w:rsidRDefault="00BA0923" w:rsidP="0081173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fr-FR"/>
              </w:rPr>
            </w:pPr>
            <w:r>
              <w:rPr>
                <w:rFonts w:ascii="Calibri" w:hAnsi="Calibri" w:cs="Calibri"/>
                <w:color w:val="000000"/>
              </w:rPr>
              <w:t>59,1</w:t>
            </w:r>
          </w:p>
        </w:tc>
        <w:tc>
          <w:tcPr>
            <w:tcW w:w="1418" w:type="dxa"/>
            <w:noWrap/>
          </w:tcPr>
          <w:p w14:paraId="0144086D" w14:textId="77777777" w:rsidR="00BA0923" w:rsidRPr="0071576D" w:rsidRDefault="00BA0923" w:rsidP="0081173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fr-FR"/>
              </w:rPr>
            </w:pPr>
            <w:r>
              <w:rPr>
                <w:rFonts w:ascii="Calibri" w:hAnsi="Calibri" w:cs="Calibri"/>
                <w:color w:val="000000"/>
              </w:rPr>
              <w:t>61,6</w:t>
            </w:r>
          </w:p>
        </w:tc>
        <w:tc>
          <w:tcPr>
            <w:tcW w:w="2268" w:type="dxa"/>
            <w:noWrap/>
          </w:tcPr>
          <w:p w14:paraId="2A03E071" w14:textId="77777777" w:rsidR="00BA0923" w:rsidRPr="0071576D" w:rsidRDefault="00BA0923" w:rsidP="0081173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fr-FR"/>
              </w:rPr>
            </w:pPr>
            <w:r>
              <w:rPr>
                <w:rFonts w:ascii="Calibri" w:hAnsi="Calibri" w:cs="Calibri"/>
                <w:color w:val="000000"/>
              </w:rPr>
              <w:t>59,7</w:t>
            </w:r>
          </w:p>
        </w:tc>
      </w:tr>
      <w:tr w:rsidR="00BA0923" w:rsidRPr="0071576D" w14:paraId="39F7D3DC" w14:textId="77777777" w:rsidTr="0081173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50" w:type="dxa"/>
            <w:noWrap/>
          </w:tcPr>
          <w:p w14:paraId="57051391" w14:textId="77777777" w:rsidR="00BA0923" w:rsidRPr="00EF7514" w:rsidRDefault="00BA0923" w:rsidP="00811736">
            <w:pPr>
              <w:jc w:val="center"/>
              <w:rPr>
                <w:rFonts w:eastAsia="Times New Roman" w:cs="Calibri"/>
                <w:color w:val="000000"/>
                <w:lang w:eastAsia="fr-FR"/>
              </w:rPr>
            </w:pPr>
            <w:r w:rsidRPr="00EF7514">
              <w:rPr>
                <w:rFonts w:eastAsia="Times New Roman" w:cs="Calibri"/>
                <w:color w:val="000000"/>
                <w:lang w:eastAsia="fr-FR"/>
              </w:rPr>
              <w:t>1</w:t>
            </w:r>
          </w:p>
        </w:tc>
        <w:tc>
          <w:tcPr>
            <w:tcW w:w="992" w:type="dxa"/>
            <w:noWrap/>
          </w:tcPr>
          <w:p w14:paraId="78CC7837" w14:textId="77777777" w:rsidR="00BA0923" w:rsidRPr="00EF7514" w:rsidRDefault="00BA0923" w:rsidP="00811736">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fr-FR"/>
              </w:rPr>
            </w:pPr>
            <w:r w:rsidRPr="00EF7514">
              <w:rPr>
                <w:rFonts w:ascii="Calibri" w:eastAsia="Times New Roman" w:hAnsi="Calibri" w:cs="Calibri"/>
                <w:b/>
                <w:color w:val="000000"/>
                <w:lang w:eastAsia="fr-FR"/>
              </w:rPr>
              <w:t>I-123</w:t>
            </w:r>
          </w:p>
        </w:tc>
        <w:tc>
          <w:tcPr>
            <w:tcW w:w="2180" w:type="dxa"/>
            <w:noWrap/>
          </w:tcPr>
          <w:p w14:paraId="572CCE50" w14:textId="77777777" w:rsidR="00BA0923" w:rsidRPr="00EF7514" w:rsidRDefault="00BA0923" w:rsidP="00811736">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fr-FR"/>
              </w:rPr>
            </w:pPr>
            <w:r w:rsidRPr="00EF7514">
              <w:rPr>
                <w:rFonts w:ascii="Calibri" w:eastAsia="Times New Roman" w:hAnsi="Calibri" w:cs="Calibri"/>
                <w:b/>
                <w:color w:val="000000"/>
                <w:lang w:eastAsia="fr-FR"/>
              </w:rPr>
              <w:t xml:space="preserve">GE - LEHR - </w:t>
            </w:r>
            <w:proofErr w:type="spellStart"/>
            <w:r w:rsidRPr="00EF7514">
              <w:rPr>
                <w:rFonts w:ascii="Calibri" w:eastAsia="Times New Roman" w:hAnsi="Calibri" w:cs="Calibri"/>
                <w:b/>
                <w:color w:val="000000"/>
                <w:lang w:eastAsia="fr-FR"/>
              </w:rPr>
              <w:t>NaI</w:t>
            </w:r>
            <w:proofErr w:type="spellEnd"/>
            <w:r w:rsidRPr="00EF7514">
              <w:rPr>
                <w:rFonts w:ascii="Calibri" w:eastAsia="Times New Roman" w:hAnsi="Calibri" w:cs="Calibri"/>
                <w:b/>
                <w:color w:val="000000"/>
                <w:lang w:eastAsia="fr-FR"/>
              </w:rPr>
              <w:t xml:space="preserve"> 3/8"</w:t>
            </w:r>
          </w:p>
        </w:tc>
        <w:tc>
          <w:tcPr>
            <w:tcW w:w="1226" w:type="dxa"/>
            <w:noWrap/>
          </w:tcPr>
          <w:p w14:paraId="6CF3C879" w14:textId="77777777" w:rsidR="00BA0923" w:rsidRPr="00EF7514" w:rsidRDefault="00BA0923" w:rsidP="0081173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fr-FR"/>
              </w:rPr>
            </w:pPr>
            <w:r w:rsidRPr="00EF7514">
              <w:rPr>
                <w:rFonts w:ascii="Calibri" w:hAnsi="Calibri" w:cs="Calibri"/>
                <w:b/>
                <w:color w:val="000000"/>
              </w:rPr>
              <w:t>65,7</w:t>
            </w:r>
          </w:p>
        </w:tc>
        <w:tc>
          <w:tcPr>
            <w:tcW w:w="1226" w:type="dxa"/>
            <w:noWrap/>
          </w:tcPr>
          <w:p w14:paraId="5F5EBBFF" w14:textId="77777777" w:rsidR="00BA0923" w:rsidRPr="00EF7514" w:rsidRDefault="00BA0923" w:rsidP="0081173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fr-FR"/>
              </w:rPr>
            </w:pPr>
            <w:r w:rsidRPr="00EF7514">
              <w:rPr>
                <w:rFonts w:ascii="Calibri" w:hAnsi="Calibri" w:cs="Calibri"/>
                <w:b/>
                <w:color w:val="000000"/>
              </w:rPr>
              <w:t>65,5</w:t>
            </w:r>
          </w:p>
        </w:tc>
        <w:tc>
          <w:tcPr>
            <w:tcW w:w="1418" w:type="dxa"/>
            <w:noWrap/>
          </w:tcPr>
          <w:p w14:paraId="505F1128" w14:textId="77777777" w:rsidR="00BA0923" w:rsidRPr="00EF7514" w:rsidRDefault="00BA0923" w:rsidP="0081173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fr-FR"/>
              </w:rPr>
            </w:pPr>
            <w:r w:rsidRPr="00EF7514">
              <w:rPr>
                <w:rFonts w:ascii="Calibri" w:hAnsi="Calibri" w:cs="Calibri"/>
                <w:b/>
                <w:color w:val="000000"/>
              </w:rPr>
              <w:t>74,1</w:t>
            </w:r>
          </w:p>
        </w:tc>
        <w:tc>
          <w:tcPr>
            <w:tcW w:w="2268" w:type="dxa"/>
            <w:noWrap/>
          </w:tcPr>
          <w:p w14:paraId="6A221E78" w14:textId="77777777" w:rsidR="00BA0923" w:rsidRPr="00EF7514" w:rsidRDefault="00BA0923" w:rsidP="0081173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fr-FR"/>
              </w:rPr>
            </w:pPr>
            <w:r w:rsidRPr="00EF7514">
              <w:rPr>
                <w:rFonts w:ascii="Calibri" w:hAnsi="Calibri" w:cs="Calibri"/>
                <w:b/>
                <w:color w:val="000000"/>
              </w:rPr>
              <w:t>62,9</w:t>
            </w:r>
          </w:p>
        </w:tc>
      </w:tr>
      <w:tr w:rsidR="00BA0923" w:rsidRPr="0071576D" w14:paraId="5247323B" w14:textId="77777777" w:rsidTr="00811736">
        <w:trPr>
          <w:trHeight w:val="300"/>
        </w:trPr>
        <w:tc>
          <w:tcPr>
            <w:cnfStyle w:val="001000000000" w:firstRow="0" w:lastRow="0" w:firstColumn="1" w:lastColumn="0" w:oddVBand="0" w:evenVBand="0" w:oddHBand="0" w:evenHBand="0" w:firstRowFirstColumn="0" w:firstRowLastColumn="0" w:lastRowFirstColumn="0" w:lastRowLastColumn="0"/>
            <w:tcW w:w="750" w:type="dxa"/>
            <w:noWrap/>
          </w:tcPr>
          <w:p w14:paraId="738778D5" w14:textId="77777777" w:rsidR="00BA0923" w:rsidRPr="00DF02E1" w:rsidRDefault="00BA0923" w:rsidP="00811736">
            <w:pPr>
              <w:jc w:val="center"/>
              <w:rPr>
                <w:rFonts w:eastAsia="Times New Roman" w:cs="Calibri"/>
                <w:b w:val="0"/>
                <w:color w:val="000000"/>
                <w:lang w:eastAsia="fr-FR"/>
              </w:rPr>
            </w:pPr>
            <w:r w:rsidRPr="00DF02E1">
              <w:rPr>
                <w:rFonts w:eastAsia="Times New Roman" w:cs="Calibri"/>
                <w:b w:val="0"/>
                <w:color w:val="000000"/>
                <w:lang w:eastAsia="fr-FR"/>
              </w:rPr>
              <w:t>34</w:t>
            </w:r>
          </w:p>
        </w:tc>
        <w:tc>
          <w:tcPr>
            <w:tcW w:w="992" w:type="dxa"/>
            <w:noWrap/>
          </w:tcPr>
          <w:p w14:paraId="2F338262" w14:textId="77777777" w:rsidR="00BA0923" w:rsidRPr="0071576D" w:rsidRDefault="00BA0923" w:rsidP="00811736">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fr-FR"/>
              </w:rPr>
            </w:pPr>
            <w:r w:rsidRPr="00DF02E1">
              <w:rPr>
                <w:rFonts w:ascii="Calibri" w:eastAsia="Times New Roman" w:hAnsi="Calibri" w:cs="Calibri"/>
                <w:color w:val="000000"/>
                <w:lang w:eastAsia="fr-FR"/>
              </w:rPr>
              <w:t>I-123</w:t>
            </w:r>
          </w:p>
        </w:tc>
        <w:tc>
          <w:tcPr>
            <w:tcW w:w="2180" w:type="dxa"/>
            <w:noWrap/>
          </w:tcPr>
          <w:p w14:paraId="661DBEF1" w14:textId="77777777" w:rsidR="00BA0923" w:rsidRPr="0071576D" w:rsidRDefault="00BA0923" w:rsidP="00811736">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fr-FR"/>
              </w:rPr>
            </w:pPr>
            <w:r w:rsidRPr="00DF02E1">
              <w:rPr>
                <w:rFonts w:ascii="Calibri" w:eastAsia="Times New Roman" w:hAnsi="Calibri" w:cs="Calibri"/>
                <w:color w:val="000000"/>
                <w:lang w:eastAsia="fr-FR"/>
              </w:rPr>
              <w:t xml:space="preserve">GE - LEHR - </w:t>
            </w:r>
            <w:proofErr w:type="spellStart"/>
            <w:r w:rsidRPr="00DF02E1">
              <w:rPr>
                <w:rFonts w:ascii="Calibri" w:eastAsia="Times New Roman" w:hAnsi="Calibri" w:cs="Calibri"/>
                <w:color w:val="000000"/>
                <w:lang w:eastAsia="fr-FR"/>
              </w:rPr>
              <w:t>NaI</w:t>
            </w:r>
            <w:proofErr w:type="spellEnd"/>
            <w:r w:rsidRPr="00DF02E1">
              <w:rPr>
                <w:rFonts w:ascii="Calibri" w:eastAsia="Times New Roman" w:hAnsi="Calibri" w:cs="Calibri"/>
                <w:color w:val="000000"/>
                <w:lang w:eastAsia="fr-FR"/>
              </w:rPr>
              <w:t xml:space="preserve"> 3/8"</w:t>
            </w:r>
          </w:p>
        </w:tc>
        <w:tc>
          <w:tcPr>
            <w:tcW w:w="1226" w:type="dxa"/>
            <w:noWrap/>
          </w:tcPr>
          <w:p w14:paraId="1E331F7C" w14:textId="77777777" w:rsidR="00BA0923" w:rsidRPr="0071576D" w:rsidRDefault="00BA0923" w:rsidP="0081173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fr-FR"/>
              </w:rPr>
            </w:pPr>
            <w:r>
              <w:rPr>
                <w:rFonts w:ascii="Calibri" w:hAnsi="Calibri" w:cs="Calibri"/>
                <w:color w:val="000000"/>
              </w:rPr>
              <w:t>55,7</w:t>
            </w:r>
          </w:p>
        </w:tc>
        <w:tc>
          <w:tcPr>
            <w:tcW w:w="1226" w:type="dxa"/>
            <w:noWrap/>
          </w:tcPr>
          <w:p w14:paraId="2A4B9C29" w14:textId="77777777" w:rsidR="00BA0923" w:rsidRPr="0071576D" w:rsidRDefault="00BA0923" w:rsidP="0081173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fr-FR"/>
              </w:rPr>
            </w:pPr>
            <w:r>
              <w:rPr>
                <w:rFonts w:ascii="Calibri" w:hAnsi="Calibri" w:cs="Calibri"/>
                <w:color w:val="000000"/>
              </w:rPr>
              <w:t>54,9</w:t>
            </w:r>
          </w:p>
        </w:tc>
        <w:tc>
          <w:tcPr>
            <w:tcW w:w="1418" w:type="dxa"/>
            <w:noWrap/>
          </w:tcPr>
          <w:p w14:paraId="31B288A4" w14:textId="77777777" w:rsidR="00BA0923" w:rsidRPr="0071576D" w:rsidRDefault="00BA0923" w:rsidP="0081173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fr-FR"/>
              </w:rPr>
            </w:pPr>
            <w:r>
              <w:rPr>
                <w:rFonts w:ascii="Calibri" w:hAnsi="Calibri" w:cs="Calibri"/>
                <w:color w:val="000000"/>
              </w:rPr>
              <w:t>59,9</w:t>
            </w:r>
          </w:p>
        </w:tc>
        <w:tc>
          <w:tcPr>
            <w:tcW w:w="2268" w:type="dxa"/>
            <w:noWrap/>
          </w:tcPr>
          <w:p w14:paraId="2930DAD0" w14:textId="77777777" w:rsidR="00BA0923" w:rsidRPr="0071576D" w:rsidRDefault="00BA0923" w:rsidP="0081173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fr-FR"/>
              </w:rPr>
            </w:pPr>
            <w:r>
              <w:rPr>
                <w:rFonts w:ascii="Calibri" w:hAnsi="Calibri" w:cs="Calibri"/>
                <w:color w:val="000000"/>
              </w:rPr>
              <w:t>59,3</w:t>
            </w:r>
          </w:p>
        </w:tc>
      </w:tr>
      <w:tr w:rsidR="00BA0923" w:rsidRPr="0071576D" w14:paraId="5C9EFE0A" w14:textId="77777777" w:rsidTr="0081173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50" w:type="dxa"/>
            <w:tcBorders>
              <w:bottom w:val="single" w:sz="4" w:space="0" w:color="70AD47" w:themeColor="accent6"/>
            </w:tcBorders>
            <w:noWrap/>
          </w:tcPr>
          <w:p w14:paraId="105EE504" w14:textId="77777777" w:rsidR="00BA0923" w:rsidRPr="00DF02E1" w:rsidRDefault="00BA0923" w:rsidP="00811736">
            <w:pPr>
              <w:jc w:val="center"/>
              <w:rPr>
                <w:rFonts w:eastAsia="Times New Roman" w:cs="Calibri"/>
                <w:b w:val="0"/>
                <w:color w:val="000000"/>
                <w:lang w:eastAsia="fr-FR"/>
              </w:rPr>
            </w:pPr>
            <w:r w:rsidRPr="00DF02E1">
              <w:rPr>
                <w:rFonts w:eastAsia="Times New Roman" w:cs="Calibri"/>
                <w:b w:val="0"/>
                <w:color w:val="000000"/>
                <w:lang w:eastAsia="fr-FR"/>
              </w:rPr>
              <w:t>43</w:t>
            </w:r>
          </w:p>
        </w:tc>
        <w:tc>
          <w:tcPr>
            <w:tcW w:w="992" w:type="dxa"/>
            <w:tcBorders>
              <w:bottom w:val="single" w:sz="4" w:space="0" w:color="70AD47" w:themeColor="accent6"/>
            </w:tcBorders>
            <w:noWrap/>
          </w:tcPr>
          <w:p w14:paraId="23848D4B" w14:textId="77777777" w:rsidR="00BA0923" w:rsidRPr="0071576D" w:rsidRDefault="00BA0923" w:rsidP="00811736">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fr-FR"/>
              </w:rPr>
            </w:pPr>
            <w:r w:rsidRPr="00DF02E1">
              <w:rPr>
                <w:rFonts w:ascii="Calibri" w:eastAsia="Times New Roman" w:hAnsi="Calibri" w:cs="Calibri"/>
                <w:color w:val="000000"/>
                <w:lang w:eastAsia="fr-FR"/>
              </w:rPr>
              <w:t>I-123</w:t>
            </w:r>
          </w:p>
        </w:tc>
        <w:tc>
          <w:tcPr>
            <w:tcW w:w="2180" w:type="dxa"/>
            <w:tcBorders>
              <w:bottom w:val="single" w:sz="4" w:space="0" w:color="70AD47" w:themeColor="accent6"/>
            </w:tcBorders>
            <w:noWrap/>
          </w:tcPr>
          <w:p w14:paraId="2F2D2A9F" w14:textId="77777777" w:rsidR="00BA0923" w:rsidRPr="0071576D" w:rsidRDefault="00BA0923" w:rsidP="00811736">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fr-FR"/>
              </w:rPr>
            </w:pPr>
            <w:r w:rsidRPr="00DF02E1">
              <w:rPr>
                <w:rFonts w:ascii="Calibri" w:eastAsia="Times New Roman" w:hAnsi="Calibri" w:cs="Calibri"/>
                <w:color w:val="000000"/>
                <w:lang w:eastAsia="fr-FR"/>
              </w:rPr>
              <w:t>GE - WEHR45 - CZT</w:t>
            </w:r>
          </w:p>
        </w:tc>
        <w:tc>
          <w:tcPr>
            <w:tcW w:w="1226" w:type="dxa"/>
            <w:tcBorders>
              <w:bottom w:val="single" w:sz="4" w:space="0" w:color="70AD47" w:themeColor="accent6"/>
            </w:tcBorders>
            <w:noWrap/>
          </w:tcPr>
          <w:p w14:paraId="72C8EE53" w14:textId="77777777" w:rsidR="00BA0923" w:rsidRPr="0071576D" w:rsidRDefault="00BA0923" w:rsidP="0081173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fr-FR"/>
              </w:rPr>
            </w:pPr>
            <w:r>
              <w:rPr>
                <w:rFonts w:ascii="Calibri" w:hAnsi="Calibri" w:cs="Calibri"/>
                <w:color w:val="000000"/>
              </w:rPr>
              <w:t>52,5</w:t>
            </w:r>
          </w:p>
        </w:tc>
        <w:tc>
          <w:tcPr>
            <w:tcW w:w="1226" w:type="dxa"/>
            <w:tcBorders>
              <w:bottom w:val="single" w:sz="4" w:space="0" w:color="70AD47" w:themeColor="accent6"/>
            </w:tcBorders>
            <w:noWrap/>
          </w:tcPr>
          <w:p w14:paraId="216BDAD1" w14:textId="77777777" w:rsidR="00BA0923" w:rsidRPr="0071576D" w:rsidRDefault="00BA0923" w:rsidP="0081173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fr-FR"/>
              </w:rPr>
            </w:pPr>
            <w:r>
              <w:rPr>
                <w:rFonts w:ascii="Calibri" w:hAnsi="Calibri" w:cs="Calibri"/>
                <w:color w:val="000000"/>
              </w:rPr>
              <w:t>55,9</w:t>
            </w:r>
          </w:p>
        </w:tc>
        <w:tc>
          <w:tcPr>
            <w:tcW w:w="1418" w:type="dxa"/>
            <w:tcBorders>
              <w:bottom w:val="single" w:sz="4" w:space="0" w:color="70AD47" w:themeColor="accent6"/>
            </w:tcBorders>
            <w:noWrap/>
          </w:tcPr>
          <w:p w14:paraId="41B656B9" w14:textId="77777777" w:rsidR="00BA0923" w:rsidRPr="0071576D" w:rsidRDefault="00BA0923" w:rsidP="0081173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fr-FR"/>
              </w:rPr>
            </w:pPr>
            <w:r>
              <w:rPr>
                <w:rFonts w:ascii="Calibri" w:hAnsi="Calibri" w:cs="Calibri"/>
                <w:color w:val="000000"/>
              </w:rPr>
              <w:t>61,3</w:t>
            </w:r>
          </w:p>
        </w:tc>
        <w:tc>
          <w:tcPr>
            <w:tcW w:w="2268" w:type="dxa"/>
            <w:tcBorders>
              <w:bottom w:val="single" w:sz="4" w:space="0" w:color="70AD47" w:themeColor="accent6"/>
            </w:tcBorders>
            <w:noWrap/>
          </w:tcPr>
          <w:p w14:paraId="0B29C609" w14:textId="77777777" w:rsidR="00BA0923" w:rsidRPr="0071576D" w:rsidRDefault="00BA0923" w:rsidP="0081173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fr-FR"/>
              </w:rPr>
            </w:pPr>
            <w:r>
              <w:rPr>
                <w:rFonts w:ascii="Calibri" w:hAnsi="Calibri" w:cs="Calibri"/>
                <w:color w:val="000000"/>
              </w:rPr>
              <w:t>55,7</w:t>
            </w:r>
          </w:p>
        </w:tc>
      </w:tr>
      <w:tr w:rsidR="00BA0923" w:rsidRPr="0071576D" w14:paraId="2B82F16F" w14:textId="77777777" w:rsidTr="00811736">
        <w:trPr>
          <w:trHeight w:val="300"/>
        </w:trPr>
        <w:tc>
          <w:tcPr>
            <w:cnfStyle w:val="001000000000" w:firstRow="0" w:lastRow="0" w:firstColumn="1" w:lastColumn="0" w:oddVBand="0" w:evenVBand="0" w:oddHBand="0" w:evenHBand="0" w:firstRowFirstColumn="0" w:firstRowLastColumn="0" w:lastRowFirstColumn="0" w:lastRowLastColumn="0"/>
            <w:tcW w:w="750" w:type="dxa"/>
            <w:tcBorders>
              <w:top w:val="single" w:sz="4" w:space="0" w:color="70AD47" w:themeColor="accent6"/>
              <w:left w:val="single" w:sz="4" w:space="0" w:color="70AD47" w:themeColor="accent6"/>
              <w:bottom w:val="single" w:sz="4" w:space="0" w:color="70AD47" w:themeColor="accent6"/>
              <w:right w:val="single" w:sz="4" w:space="0" w:color="70AD47" w:themeColor="accent6"/>
            </w:tcBorders>
            <w:shd w:val="clear" w:color="auto" w:fill="E2EFD9" w:themeFill="accent6" w:themeFillTint="33"/>
            <w:noWrap/>
            <w:hideMark/>
          </w:tcPr>
          <w:p w14:paraId="5A84BD5E" w14:textId="77777777" w:rsidR="00BA0923" w:rsidRPr="0071576D" w:rsidRDefault="00BA0923" w:rsidP="00811736">
            <w:pPr>
              <w:jc w:val="center"/>
              <w:rPr>
                <w:rFonts w:eastAsia="Times New Roman" w:cs="Calibri"/>
                <w:b w:val="0"/>
                <w:color w:val="000000"/>
                <w:lang w:eastAsia="fr-FR"/>
              </w:rPr>
            </w:pPr>
            <w:r w:rsidRPr="0071576D">
              <w:rPr>
                <w:rFonts w:eastAsia="Times New Roman" w:cs="Calibri"/>
                <w:b w:val="0"/>
                <w:color w:val="000000"/>
                <w:lang w:eastAsia="fr-FR"/>
              </w:rPr>
              <w:t>30</w:t>
            </w:r>
          </w:p>
        </w:tc>
        <w:tc>
          <w:tcPr>
            <w:tcW w:w="992" w:type="dxa"/>
            <w:tcBorders>
              <w:top w:val="single" w:sz="4" w:space="0" w:color="70AD47" w:themeColor="accent6"/>
              <w:left w:val="single" w:sz="4" w:space="0" w:color="70AD47" w:themeColor="accent6"/>
              <w:bottom w:val="single" w:sz="4" w:space="0" w:color="70AD47" w:themeColor="accent6"/>
              <w:right w:val="single" w:sz="4" w:space="0" w:color="70AD47" w:themeColor="accent6"/>
            </w:tcBorders>
            <w:shd w:val="clear" w:color="auto" w:fill="E2EFD9" w:themeFill="accent6" w:themeFillTint="33"/>
            <w:noWrap/>
            <w:hideMark/>
          </w:tcPr>
          <w:p w14:paraId="3161A307" w14:textId="77777777" w:rsidR="00BA0923" w:rsidRPr="0071576D" w:rsidRDefault="00BA0923" w:rsidP="00811736">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fr-FR"/>
              </w:rPr>
            </w:pPr>
            <w:r w:rsidRPr="0071576D">
              <w:rPr>
                <w:rFonts w:ascii="Calibri" w:eastAsia="Times New Roman" w:hAnsi="Calibri" w:cs="Calibri"/>
                <w:color w:val="000000"/>
                <w:lang w:eastAsia="fr-FR"/>
              </w:rPr>
              <w:t>Tc-99m</w:t>
            </w:r>
          </w:p>
        </w:tc>
        <w:tc>
          <w:tcPr>
            <w:tcW w:w="2180" w:type="dxa"/>
            <w:tcBorders>
              <w:top w:val="single" w:sz="4" w:space="0" w:color="70AD47" w:themeColor="accent6"/>
              <w:left w:val="single" w:sz="4" w:space="0" w:color="70AD47" w:themeColor="accent6"/>
              <w:bottom w:val="single" w:sz="4" w:space="0" w:color="70AD47" w:themeColor="accent6"/>
              <w:right w:val="single" w:sz="4" w:space="0" w:color="70AD47" w:themeColor="accent6"/>
            </w:tcBorders>
            <w:shd w:val="clear" w:color="auto" w:fill="E2EFD9" w:themeFill="accent6" w:themeFillTint="33"/>
            <w:noWrap/>
            <w:hideMark/>
          </w:tcPr>
          <w:p w14:paraId="09B82242" w14:textId="77777777" w:rsidR="00BA0923" w:rsidRPr="0071576D" w:rsidRDefault="00BA0923" w:rsidP="00811736">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fr-FR"/>
              </w:rPr>
            </w:pPr>
            <w:r w:rsidRPr="0071576D">
              <w:rPr>
                <w:rFonts w:ascii="Calibri" w:eastAsia="Times New Roman" w:hAnsi="Calibri" w:cs="Calibri"/>
                <w:color w:val="000000"/>
                <w:lang w:eastAsia="fr-FR"/>
              </w:rPr>
              <w:t xml:space="preserve">GE - LEHR - </w:t>
            </w:r>
            <w:proofErr w:type="spellStart"/>
            <w:r w:rsidRPr="0071576D">
              <w:rPr>
                <w:rFonts w:ascii="Calibri" w:eastAsia="Times New Roman" w:hAnsi="Calibri" w:cs="Calibri"/>
                <w:color w:val="000000"/>
                <w:lang w:eastAsia="fr-FR"/>
              </w:rPr>
              <w:t>NaI</w:t>
            </w:r>
            <w:proofErr w:type="spellEnd"/>
            <w:r w:rsidRPr="0071576D">
              <w:rPr>
                <w:rFonts w:ascii="Calibri" w:eastAsia="Times New Roman" w:hAnsi="Calibri" w:cs="Calibri"/>
                <w:color w:val="000000"/>
                <w:lang w:eastAsia="fr-FR"/>
              </w:rPr>
              <w:t xml:space="preserve"> 3/8"</w:t>
            </w:r>
          </w:p>
        </w:tc>
        <w:tc>
          <w:tcPr>
            <w:tcW w:w="1226" w:type="dxa"/>
            <w:tcBorders>
              <w:top w:val="single" w:sz="4" w:space="0" w:color="70AD47" w:themeColor="accent6"/>
              <w:left w:val="single" w:sz="4" w:space="0" w:color="70AD47" w:themeColor="accent6"/>
              <w:bottom w:val="single" w:sz="4" w:space="0" w:color="70AD47" w:themeColor="accent6"/>
              <w:right w:val="single" w:sz="4" w:space="0" w:color="70AD47" w:themeColor="accent6"/>
            </w:tcBorders>
            <w:shd w:val="clear" w:color="auto" w:fill="E2EFD9" w:themeFill="accent6" w:themeFillTint="33"/>
            <w:noWrap/>
            <w:hideMark/>
          </w:tcPr>
          <w:p w14:paraId="7806E1DD" w14:textId="77777777" w:rsidR="00BA0923" w:rsidRPr="0071576D" w:rsidRDefault="00BA0923" w:rsidP="0081173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fr-FR"/>
              </w:rPr>
            </w:pPr>
            <w:r w:rsidRPr="0071576D">
              <w:rPr>
                <w:rFonts w:ascii="Calibri" w:eastAsia="Times New Roman" w:hAnsi="Calibri" w:cs="Calibri"/>
                <w:color w:val="000000"/>
                <w:lang w:eastAsia="fr-FR"/>
              </w:rPr>
              <w:t>60</w:t>
            </w:r>
            <w:r>
              <w:rPr>
                <w:rFonts w:ascii="Calibri" w:eastAsia="Times New Roman" w:hAnsi="Calibri" w:cs="Calibri"/>
                <w:color w:val="000000"/>
                <w:lang w:eastAsia="fr-FR"/>
              </w:rPr>
              <w:t>,</w:t>
            </w:r>
            <w:r w:rsidRPr="0071576D">
              <w:rPr>
                <w:rFonts w:ascii="Calibri" w:eastAsia="Times New Roman" w:hAnsi="Calibri" w:cs="Calibri"/>
                <w:color w:val="000000"/>
                <w:lang w:eastAsia="fr-FR"/>
              </w:rPr>
              <w:t>2</w:t>
            </w:r>
          </w:p>
        </w:tc>
        <w:tc>
          <w:tcPr>
            <w:tcW w:w="1226" w:type="dxa"/>
            <w:tcBorders>
              <w:top w:val="single" w:sz="4" w:space="0" w:color="70AD47" w:themeColor="accent6"/>
              <w:left w:val="single" w:sz="4" w:space="0" w:color="70AD47" w:themeColor="accent6"/>
              <w:bottom w:val="single" w:sz="4" w:space="0" w:color="70AD47" w:themeColor="accent6"/>
              <w:right w:val="single" w:sz="4" w:space="0" w:color="70AD47" w:themeColor="accent6"/>
            </w:tcBorders>
            <w:shd w:val="clear" w:color="auto" w:fill="E2EFD9" w:themeFill="accent6" w:themeFillTint="33"/>
            <w:noWrap/>
            <w:hideMark/>
          </w:tcPr>
          <w:p w14:paraId="3B13DBB6" w14:textId="77777777" w:rsidR="00BA0923" w:rsidRPr="0071576D" w:rsidRDefault="00BA0923" w:rsidP="0081173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fr-FR"/>
              </w:rPr>
            </w:pPr>
            <w:r w:rsidRPr="0071576D">
              <w:rPr>
                <w:rFonts w:ascii="Calibri" w:eastAsia="Times New Roman" w:hAnsi="Calibri" w:cs="Calibri"/>
                <w:color w:val="000000"/>
                <w:lang w:eastAsia="fr-FR"/>
              </w:rPr>
              <w:t>60</w:t>
            </w:r>
            <w:r>
              <w:rPr>
                <w:rFonts w:ascii="Calibri" w:eastAsia="Times New Roman" w:hAnsi="Calibri" w:cs="Calibri"/>
                <w:color w:val="000000"/>
                <w:lang w:eastAsia="fr-FR"/>
              </w:rPr>
              <w:t>,</w:t>
            </w:r>
            <w:r w:rsidRPr="0071576D">
              <w:rPr>
                <w:rFonts w:ascii="Calibri" w:eastAsia="Times New Roman" w:hAnsi="Calibri" w:cs="Calibri"/>
                <w:color w:val="000000"/>
                <w:lang w:eastAsia="fr-FR"/>
              </w:rPr>
              <w:t>2</w:t>
            </w:r>
          </w:p>
        </w:tc>
        <w:tc>
          <w:tcPr>
            <w:tcW w:w="1418" w:type="dxa"/>
            <w:tcBorders>
              <w:top w:val="single" w:sz="4" w:space="0" w:color="70AD47" w:themeColor="accent6"/>
              <w:left w:val="single" w:sz="4" w:space="0" w:color="70AD47" w:themeColor="accent6"/>
              <w:bottom w:val="single" w:sz="4" w:space="0" w:color="70AD47" w:themeColor="accent6"/>
              <w:right w:val="single" w:sz="4" w:space="0" w:color="70AD47" w:themeColor="accent6"/>
            </w:tcBorders>
            <w:shd w:val="clear" w:color="auto" w:fill="E2EFD9" w:themeFill="accent6" w:themeFillTint="33"/>
            <w:noWrap/>
            <w:hideMark/>
          </w:tcPr>
          <w:p w14:paraId="03E0BBD9" w14:textId="77777777" w:rsidR="00BA0923" w:rsidRPr="0071576D" w:rsidRDefault="00BA0923" w:rsidP="0081173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fr-FR"/>
              </w:rPr>
            </w:pPr>
            <w:r w:rsidRPr="0071576D">
              <w:rPr>
                <w:rFonts w:ascii="Calibri" w:eastAsia="Times New Roman" w:hAnsi="Calibri" w:cs="Calibri"/>
                <w:color w:val="000000"/>
                <w:lang w:eastAsia="fr-FR"/>
              </w:rPr>
              <w:t>65</w:t>
            </w:r>
            <w:r>
              <w:rPr>
                <w:rFonts w:ascii="Calibri" w:eastAsia="Times New Roman" w:hAnsi="Calibri" w:cs="Calibri"/>
                <w:color w:val="000000"/>
                <w:lang w:eastAsia="fr-FR"/>
              </w:rPr>
              <w:t>,</w:t>
            </w:r>
            <w:r w:rsidRPr="0071576D">
              <w:rPr>
                <w:rFonts w:ascii="Calibri" w:eastAsia="Times New Roman" w:hAnsi="Calibri" w:cs="Calibri"/>
                <w:color w:val="000000"/>
                <w:lang w:eastAsia="fr-FR"/>
              </w:rPr>
              <w:t>7</w:t>
            </w:r>
          </w:p>
        </w:tc>
        <w:tc>
          <w:tcPr>
            <w:tcW w:w="2268" w:type="dxa"/>
            <w:tcBorders>
              <w:top w:val="single" w:sz="4" w:space="0" w:color="70AD47" w:themeColor="accent6"/>
              <w:left w:val="single" w:sz="4" w:space="0" w:color="70AD47" w:themeColor="accent6"/>
              <w:bottom w:val="single" w:sz="4" w:space="0" w:color="70AD47" w:themeColor="accent6"/>
              <w:right w:val="single" w:sz="4" w:space="0" w:color="70AD47" w:themeColor="accent6"/>
            </w:tcBorders>
            <w:shd w:val="clear" w:color="auto" w:fill="E2EFD9" w:themeFill="accent6" w:themeFillTint="33"/>
            <w:noWrap/>
            <w:hideMark/>
          </w:tcPr>
          <w:p w14:paraId="5F93286E" w14:textId="77777777" w:rsidR="00BA0923" w:rsidRPr="0071576D" w:rsidRDefault="00BA0923" w:rsidP="0081173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fr-FR"/>
              </w:rPr>
            </w:pPr>
            <w:r w:rsidRPr="0071576D">
              <w:rPr>
                <w:rFonts w:ascii="Calibri" w:eastAsia="Times New Roman" w:hAnsi="Calibri" w:cs="Calibri"/>
                <w:color w:val="000000"/>
                <w:lang w:eastAsia="fr-FR"/>
              </w:rPr>
              <w:t>58</w:t>
            </w:r>
            <w:r>
              <w:rPr>
                <w:rFonts w:ascii="Calibri" w:eastAsia="Times New Roman" w:hAnsi="Calibri" w:cs="Calibri"/>
                <w:color w:val="000000"/>
                <w:lang w:eastAsia="fr-FR"/>
              </w:rPr>
              <w:t>,</w:t>
            </w:r>
            <w:r w:rsidRPr="0071576D">
              <w:rPr>
                <w:rFonts w:ascii="Calibri" w:eastAsia="Times New Roman" w:hAnsi="Calibri" w:cs="Calibri"/>
                <w:color w:val="000000"/>
                <w:lang w:eastAsia="fr-FR"/>
              </w:rPr>
              <w:t>3</w:t>
            </w:r>
          </w:p>
        </w:tc>
      </w:tr>
      <w:tr w:rsidR="00BA0923" w:rsidRPr="0071576D" w14:paraId="7EA3EBE6" w14:textId="77777777" w:rsidTr="0081173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50" w:type="dxa"/>
            <w:tcBorders>
              <w:top w:val="single" w:sz="4" w:space="0" w:color="70AD47" w:themeColor="accent6"/>
              <w:left w:val="single" w:sz="4" w:space="0" w:color="70AD47" w:themeColor="accent6"/>
              <w:bottom w:val="single" w:sz="4" w:space="0" w:color="70AD47" w:themeColor="accent6"/>
              <w:right w:val="single" w:sz="4" w:space="0" w:color="70AD47" w:themeColor="accent6"/>
            </w:tcBorders>
            <w:shd w:val="clear" w:color="auto" w:fill="auto"/>
            <w:noWrap/>
            <w:hideMark/>
          </w:tcPr>
          <w:p w14:paraId="5974F143" w14:textId="77777777" w:rsidR="00BA0923" w:rsidRPr="0071576D" w:rsidRDefault="00BA0923" w:rsidP="00811736">
            <w:pPr>
              <w:jc w:val="center"/>
              <w:rPr>
                <w:rFonts w:eastAsia="Times New Roman" w:cs="Calibri"/>
                <w:b w:val="0"/>
                <w:color w:val="000000"/>
                <w:lang w:eastAsia="fr-FR"/>
              </w:rPr>
            </w:pPr>
            <w:r w:rsidRPr="0071576D">
              <w:rPr>
                <w:rFonts w:eastAsia="Times New Roman" w:cs="Calibri"/>
                <w:b w:val="0"/>
                <w:color w:val="000000"/>
                <w:lang w:eastAsia="fr-FR"/>
              </w:rPr>
              <w:t>32</w:t>
            </w:r>
          </w:p>
        </w:tc>
        <w:tc>
          <w:tcPr>
            <w:tcW w:w="992" w:type="dxa"/>
            <w:tcBorders>
              <w:top w:val="single" w:sz="4" w:space="0" w:color="70AD47" w:themeColor="accent6"/>
              <w:left w:val="single" w:sz="4" w:space="0" w:color="70AD47" w:themeColor="accent6"/>
              <w:bottom w:val="single" w:sz="4" w:space="0" w:color="70AD47" w:themeColor="accent6"/>
              <w:right w:val="single" w:sz="4" w:space="0" w:color="70AD47" w:themeColor="accent6"/>
            </w:tcBorders>
            <w:shd w:val="clear" w:color="auto" w:fill="auto"/>
            <w:noWrap/>
            <w:hideMark/>
          </w:tcPr>
          <w:p w14:paraId="76586B2E" w14:textId="77777777" w:rsidR="00BA0923" w:rsidRPr="0071576D" w:rsidRDefault="00BA0923" w:rsidP="00811736">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fr-FR"/>
              </w:rPr>
            </w:pPr>
            <w:r w:rsidRPr="0071576D">
              <w:rPr>
                <w:rFonts w:ascii="Calibri" w:eastAsia="Times New Roman" w:hAnsi="Calibri" w:cs="Calibri"/>
                <w:color w:val="000000"/>
                <w:lang w:eastAsia="fr-FR"/>
              </w:rPr>
              <w:t>Tc-99m</w:t>
            </w:r>
          </w:p>
        </w:tc>
        <w:tc>
          <w:tcPr>
            <w:tcW w:w="2180" w:type="dxa"/>
            <w:tcBorders>
              <w:top w:val="single" w:sz="4" w:space="0" w:color="70AD47" w:themeColor="accent6"/>
              <w:left w:val="single" w:sz="4" w:space="0" w:color="70AD47" w:themeColor="accent6"/>
              <w:bottom w:val="single" w:sz="4" w:space="0" w:color="70AD47" w:themeColor="accent6"/>
              <w:right w:val="single" w:sz="4" w:space="0" w:color="70AD47" w:themeColor="accent6"/>
            </w:tcBorders>
            <w:shd w:val="clear" w:color="auto" w:fill="auto"/>
            <w:noWrap/>
            <w:hideMark/>
          </w:tcPr>
          <w:p w14:paraId="3914CDBB" w14:textId="77777777" w:rsidR="00BA0923" w:rsidRPr="0071576D" w:rsidRDefault="00BA0923" w:rsidP="00811736">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fr-FR"/>
              </w:rPr>
            </w:pPr>
            <w:r w:rsidRPr="0071576D">
              <w:rPr>
                <w:rFonts w:ascii="Calibri" w:eastAsia="Times New Roman" w:hAnsi="Calibri" w:cs="Calibri"/>
                <w:color w:val="000000"/>
                <w:lang w:eastAsia="fr-FR"/>
              </w:rPr>
              <w:t xml:space="preserve">GE - LEHR - </w:t>
            </w:r>
            <w:proofErr w:type="spellStart"/>
            <w:r w:rsidRPr="0071576D">
              <w:rPr>
                <w:rFonts w:ascii="Calibri" w:eastAsia="Times New Roman" w:hAnsi="Calibri" w:cs="Calibri"/>
                <w:color w:val="000000"/>
                <w:lang w:eastAsia="fr-FR"/>
              </w:rPr>
              <w:t>NaI</w:t>
            </w:r>
            <w:proofErr w:type="spellEnd"/>
            <w:r w:rsidRPr="0071576D">
              <w:rPr>
                <w:rFonts w:ascii="Calibri" w:eastAsia="Times New Roman" w:hAnsi="Calibri" w:cs="Calibri"/>
                <w:color w:val="000000"/>
                <w:lang w:eastAsia="fr-FR"/>
              </w:rPr>
              <w:t xml:space="preserve"> 3/8"</w:t>
            </w:r>
          </w:p>
        </w:tc>
        <w:tc>
          <w:tcPr>
            <w:tcW w:w="1226" w:type="dxa"/>
            <w:tcBorders>
              <w:top w:val="single" w:sz="4" w:space="0" w:color="70AD47" w:themeColor="accent6"/>
              <w:left w:val="single" w:sz="4" w:space="0" w:color="70AD47" w:themeColor="accent6"/>
              <w:bottom w:val="single" w:sz="4" w:space="0" w:color="70AD47" w:themeColor="accent6"/>
              <w:right w:val="single" w:sz="4" w:space="0" w:color="70AD47" w:themeColor="accent6"/>
            </w:tcBorders>
            <w:shd w:val="clear" w:color="auto" w:fill="auto"/>
            <w:noWrap/>
            <w:hideMark/>
          </w:tcPr>
          <w:p w14:paraId="6E2548E3" w14:textId="77777777" w:rsidR="00BA0923" w:rsidRPr="0071576D" w:rsidRDefault="00BA0923" w:rsidP="0081173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fr-FR"/>
              </w:rPr>
            </w:pPr>
            <w:r w:rsidRPr="0071576D">
              <w:rPr>
                <w:rFonts w:ascii="Calibri" w:eastAsia="Times New Roman" w:hAnsi="Calibri" w:cs="Calibri"/>
                <w:color w:val="000000"/>
                <w:lang w:eastAsia="fr-FR"/>
              </w:rPr>
              <w:t>59</w:t>
            </w:r>
            <w:r>
              <w:rPr>
                <w:rFonts w:ascii="Calibri" w:eastAsia="Times New Roman" w:hAnsi="Calibri" w:cs="Calibri"/>
                <w:color w:val="000000"/>
                <w:lang w:eastAsia="fr-FR"/>
              </w:rPr>
              <w:t>,</w:t>
            </w:r>
            <w:r w:rsidRPr="0071576D">
              <w:rPr>
                <w:rFonts w:ascii="Calibri" w:eastAsia="Times New Roman" w:hAnsi="Calibri" w:cs="Calibri"/>
                <w:color w:val="000000"/>
                <w:lang w:eastAsia="fr-FR"/>
              </w:rPr>
              <w:t>7</w:t>
            </w:r>
          </w:p>
        </w:tc>
        <w:tc>
          <w:tcPr>
            <w:tcW w:w="1226" w:type="dxa"/>
            <w:tcBorders>
              <w:top w:val="single" w:sz="4" w:space="0" w:color="70AD47" w:themeColor="accent6"/>
              <w:left w:val="single" w:sz="4" w:space="0" w:color="70AD47" w:themeColor="accent6"/>
              <w:bottom w:val="single" w:sz="4" w:space="0" w:color="70AD47" w:themeColor="accent6"/>
              <w:right w:val="single" w:sz="4" w:space="0" w:color="70AD47" w:themeColor="accent6"/>
            </w:tcBorders>
            <w:shd w:val="clear" w:color="auto" w:fill="auto"/>
            <w:noWrap/>
            <w:hideMark/>
          </w:tcPr>
          <w:p w14:paraId="276A1105" w14:textId="77777777" w:rsidR="00BA0923" w:rsidRPr="0071576D" w:rsidRDefault="00BA0923" w:rsidP="0081173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fr-FR"/>
              </w:rPr>
            </w:pPr>
            <w:r w:rsidRPr="0071576D">
              <w:rPr>
                <w:rFonts w:ascii="Calibri" w:eastAsia="Times New Roman" w:hAnsi="Calibri" w:cs="Calibri"/>
                <w:color w:val="000000"/>
                <w:lang w:eastAsia="fr-FR"/>
              </w:rPr>
              <w:t>60</w:t>
            </w:r>
            <w:r>
              <w:rPr>
                <w:rFonts w:ascii="Calibri" w:eastAsia="Times New Roman" w:hAnsi="Calibri" w:cs="Calibri"/>
                <w:color w:val="000000"/>
                <w:lang w:eastAsia="fr-FR"/>
              </w:rPr>
              <w:t>,</w:t>
            </w:r>
            <w:r w:rsidRPr="0071576D">
              <w:rPr>
                <w:rFonts w:ascii="Calibri" w:eastAsia="Times New Roman" w:hAnsi="Calibri" w:cs="Calibri"/>
                <w:color w:val="000000"/>
                <w:lang w:eastAsia="fr-FR"/>
              </w:rPr>
              <w:t>5</w:t>
            </w:r>
          </w:p>
        </w:tc>
        <w:tc>
          <w:tcPr>
            <w:tcW w:w="1418" w:type="dxa"/>
            <w:tcBorders>
              <w:top w:val="single" w:sz="4" w:space="0" w:color="70AD47" w:themeColor="accent6"/>
              <w:left w:val="single" w:sz="4" w:space="0" w:color="70AD47" w:themeColor="accent6"/>
              <w:bottom w:val="single" w:sz="4" w:space="0" w:color="70AD47" w:themeColor="accent6"/>
              <w:right w:val="single" w:sz="4" w:space="0" w:color="70AD47" w:themeColor="accent6"/>
            </w:tcBorders>
            <w:shd w:val="clear" w:color="auto" w:fill="auto"/>
            <w:noWrap/>
            <w:hideMark/>
          </w:tcPr>
          <w:p w14:paraId="2B1BBDAA" w14:textId="77777777" w:rsidR="00BA0923" w:rsidRPr="0071576D" w:rsidRDefault="00BA0923" w:rsidP="0081173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fr-FR"/>
              </w:rPr>
            </w:pPr>
            <w:r w:rsidRPr="0071576D">
              <w:rPr>
                <w:rFonts w:ascii="Calibri" w:eastAsia="Times New Roman" w:hAnsi="Calibri" w:cs="Calibri"/>
                <w:color w:val="000000"/>
                <w:lang w:eastAsia="fr-FR"/>
              </w:rPr>
              <w:t>65</w:t>
            </w:r>
            <w:r>
              <w:rPr>
                <w:rFonts w:ascii="Calibri" w:eastAsia="Times New Roman" w:hAnsi="Calibri" w:cs="Calibri"/>
                <w:color w:val="000000"/>
                <w:lang w:eastAsia="fr-FR"/>
              </w:rPr>
              <w:t>,</w:t>
            </w:r>
            <w:r w:rsidRPr="0071576D">
              <w:rPr>
                <w:rFonts w:ascii="Calibri" w:eastAsia="Times New Roman" w:hAnsi="Calibri" w:cs="Calibri"/>
                <w:color w:val="000000"/>
                <w:lang w:eastAsia="fr-FR"/>
              </w:rPr>
              <w:t>4</w:t>
            </w:r>
          </w:p>
        </w:tc>
        <w:tc>
          <w:tcPr>
            <w:tcW w:w="2268" w:type="dxa"/>
            <w:tcBorders>
              <w:top w:val="single" w:sz="4" w:space="0" w:color="70AD47" w:themeColor="accent6"/>
              <w:left w:val="single" w:sz="4" w:space="0" w:color="70AD47" w:themeColor="accent6"/>
              <w:bottom w:val="single" w:sz="4" w:space="0" w:color="70AD47" w:themeColor="accent6"/>
              <w:right w:val="single" w:sz="4" w:space="0" w:color="70AD47" w:themeColor="accent6"/>
            </w:tcBorders>
            <w:shd w:val="clear" w:color="auto" w:fill="auto"/>
            <w:noWrap/>
            <w:hideMark/>
          </w:tcPr>
          <w:p w14:paraId="6247FC38" w14:textId="77777777" w:rsidR="00BA0923" w:rsidRPr="0071576D" w:rsidRDefault="00BA0923" w:rsidP="0081173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fr-FR"/>
              </w:rPr>
            </w:pPr>
            <w:r w:rsidRPr="0071576D">
              <w:rPr>
                <w:rFonts w:ascii="Calibri" w:eastAsia="Times New Roman" w:hAnsi="Calibri" w:cs="Calibri"/>
                <w:color w:val="000000"/>
                <w:lang w:eastAsia="fr-FR"/>
              </w:rPr>
              <w:t>58</w:t>
            </w:r>
            <w:r>
              <w:rPr>
                <w:rFonts w:ascii="Calibri" w:eastAsia="Times New Roman" w:hAnsi="Calibri" w:cs="Calibri"/>
                <w:color w:val="000000"/>
                <w:lang w:eastAsia="fr-FR"/>
              </w:rPr>
              <w:t>,</w:t>
            </w:r>
            <w:r w:rsidRPr="0071576D">
              <w:rPr>
                <w:rFonts w:ascii="Calibri" w:eastAsia="Times New Roman" w:hAnsi="Calibri" w:cs="Calibri"/>
                <w:color w:val="000000"/>
                <w:lang w:eastAsia="fr-FR"/>
              </w:rPr>
              <w:t>4</w:t>
            </w:r>
            <w:r>
              <w:rPr>
                <w:rFonts w:ascii="Calibri" w:eastAsia="Times New Roman" w:hAnsi="Calibri" w:cs="Calibri"/>
                <w:color w:val="000000"/>
                <w:lang w:eastAsia="fr-FR"/>
              </w:rPr>
              <w:t xml:space="preserve"> </w:t>
            </w:r>
          </w:p>
        </w:tc>
      </w:tr>
      <w:tr w:rsidR="00BA0923" w:rsidRPr="0071576D" w14:paraId="5CADC7FC" w14:textId="77777777" w:rsidTr="00811736">
        <w:trPr>
          <w:trHeight w:val="300"/>
        </w:trPr>
        <w:tc>
          <w:tcPr>
            <w:cnfStyle w:val="001000000000" w:firstRow="0" w:lastRow="0" w:firstColumn="1" w:lastColumn="0" w:oddVBand="0" w:evenVBand="0" w:oddHBand="0" w:evenHBand="0" w:firstRowFirstColumn="0" w:firstRowLastColumn="0" w:lastRowFirstColumn="0" w:lastRowLastColumn="0"/>
            <w:tcW w:w="750" w:type="dxa"/>
            <w:tcBorders>
              <w:top w:val="single" w:sz="4" w:space="0" w:color="70AD47" w:themeColor="accent6"/>
              <w:left w:val="single" w:sz="4" w:space="0" w:color="70AD47" w:themeColor="accent6"/>
              <w:bottom w:val="single" w:sz="4" w:space="0" w:color="70AD47" w:themeColor="accent6"/>
              <w:right w:val="single" w:sz="4" w:space="0" w:color="70AD47" w:themeColor="accent6"/>
            </w:tcBorders>
            <w:shd w:val="clear" w:color="auto" w:fill="E2EFD9" w:themeFill="accent6" w:themeFillTint="33"/>
            <w:noWrap/>
            <w:hideMark/>
          </w:tcPr>
          <w:p w14:paraId="719DC48C" w14:textId="77777777" w:rsidR="00BA0923" w:rsidRPr="0071576D" w:rsidRDefault="00BA0923" w:rsidP="00811736">
            <w:pPr>
              <w:jc w:val="center"/>
              <w:rPr>
                <w:rFonts w:eastAsia="Times New Roman" w:cs="Calibri"/>
                <w:color w:val="000000"/>
                <w:lang w:eastAsia="fr-FR"/>
              </w:rPr>
            </w:pPr>
            <w:r w:rsidRPr="0071576D">
              <w:rPr>
                <w:rFonts w:eastAsia="Times New Roman" w:cs="Calibri"/>
                <w:color w:val="000000"/>
                <w:lang w:eastAsia="fr-FR"/>
              </w:rPr>
              <w:t>10</w:t>
            </w:r>
          </w:p>
        </w:tc>
        <w:tc>
          <w:tcPr>
            <w:tcW w:w="992" w:type="dxa"/>
            <w:tcBorders>
              <w:top w:val="single" w:sz="4" w:space="0" w:color="70AD47" w:themeColor="accent6"/>
              <w:left w:val="single" w:sz="4" w:space="0" w:color="70AD47" w:themeColor="accent6"/>
              <w:bottom w:val="single" w:sz="4" w:space="0" w:color="70AD47" w:themeColor="accent6"/>
              <w:right w:val="single" w:sz="4" w:space="0" w:color="70AD47" w:themeColor="accent6"/>
            </w:tcBorders>
            <w:shd w:val="clear" w:color="auto" w:fill="E2EFD9" w:themeFill="accent6" w:themeFillTint="33"/>
            <w:noWrap/>
            <w:hideMark/>
          </w:tcPr>
          <w:p w14:paraId="4C8A2193" w14:textId="77777777" w:rsidR="00BA0923" w:rsidRPr="0071576D" w:rsidRDefault="00BA0923" w:rsidP="00811736">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lang w:eastAsia="fr-FR"/>
              </w:rPr>
            </w:pPr>
            <w:r w:rsidRPr="0071576D">
              <w:rPr>
                <w:rFonts w:ascii="Calibri" w:eastAsia="Times New Roman" w:hAnsi="Calibri" w:cs="Calibri"/>
                <w:b/>
                <w:color w:val="000000"/>
                <w:lang w:eastAsia="fr-FR"/>
              </w:rPr>
              <w:t>Tc-99m</w:t>
            </w:r>
          </w:p>
        </w:tc>
        <w:tc>
          <w:tcPr>
            <w:tcW w:w="2180" w:type="dxa"/>
            <w:tcBorders>
              <w:top w:val="single" w:sz="4" w:space="0" w:color="70AD47" w:themeColor="accent6"/>
              <w:left w:val="single" w:sz="4" w:space="0" w:color="70AD47" w:themeColor="accent6"/>
              <w:bottom w:val="single" w:sz="4" w:space="0" w:color="70AD47" w:themeColor="accent6"/>
              <w:right w:val="single" w:sz="4" w:space="0" w:color="70AD47" w:themeColor="accent6"/>
            </w:tcBorders>
            <w:shd w:val="clear" w:color="auto" w:fill="E2EFD9" w:themeFill="accent6" w:themeFillTint="33"/>
            <w:noWrap/>
            <w:hideMark/>
          </w:tcPr>
          <w:p w14:paraId="6A36E1D6" w14:textId="77777777" w:rsidR="00BA0923" w:rsidRPr="0071576D" w:rsidRDefault="00BA0923" w:rsidP="00811736">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lang w:eastAsia="fr-FR"/>
              </w:rPr>
            </w:pPr>
            <w:r w:rsidRPr="0071576D">
              <w:rPr>
                <w:rFonts w:ascii="Calibri" w:eastAsia="Times New Roman" w:hAnsi="Calibri" w:cs="Calibri"/>
                <w:b/>
                <w:color w:val="000000"/>
                <w:lang w:eastAsia="fr-FR"/>
              </w:rPr>
              <w:t xml:space="preserve">GE - LEHRS - </w:t>
            </w:r>
            <w:proofErr w:type="spellStart"/>
            <w:r w:rsidRPr="0071576D">
              <w:rPr>
                <w:rFonts w:ascii="Calibri" w:eastAsia="Times New Roman" w:hAnsi="Calibri" w:cs="Calibri"/>
                <w:b/>
                <w:color w:val="000000"/>
                <w:lang w:eastAsia="fr-FR"/>
              </w:rPr>
              <w:t>NaI</w:t>
            </w:r>
            <w:proofErr w:type="spellEnd"/>
            <w:r w:rsidRPr="0071576D">
              <w:rPr>
                <w:rFonts w:ascii="Calibri" w:eastAsia="Times New Roman" w:hAnsi="Calibri" w:cs="Calibri"/>
                <w:b/>
                <w:color w:val="000000"/>
                <w:lang w:eastAsia="fr-FR"/>
              </w:rPr>
              <w:t xml:space="preserve"> 5/8"</w:t>
            </w:r>
          </w:p>
        </w:tc>
        <w:tc>
          <w:tcPr>
            <w:tcW w:w="1226" w:type="dxa"/>
            <w:tcBorders>
              <w:top w:val="single" w:sz="4" w:space="0" w:color="70AD47" w:themeColor="accent6"/>
              <w:left w:val="single" w:sz="4" w:space="0" w:color="70AD47" w:themeColor="accent6"/>
              <w:bottom w:val="single" w:sz="4" w:space="0" w:color="70AD47" w:themeColor="accent6"/>
              <w:right w:val="single" w:sz="4" w:space="0" w:color="70AD47" w:themeColor="accent6"/>
            </w:tcBorders>
            <w:shd w:val="clear" w:color="auto" w:fill="E2EFD9" w:themeFill="accent6" w:themeFillTint="33"/>
            <w:noWrap/>
            <w:hideMark/>
          </w:tcPr>
          <w:p w14:paraId="5682BBFD" w14:textId="77777777" w:rsidR="00BA0923" w:rsidRPr="0071576D" w:rsidRDefault="00BA0923" w:rsidP="0081173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lang w:eastAsia="fr-FR"/>
              </w:rPr>
            </w:pPr>
            <w:r w:rsidRPr="0071576D">
              <w:rPr>
                <w:rFonts w:ascii="Calibri" w:eastAsia="Times New Roman" w:hAnsi="Calibri" w:cs="Calibri"/>
                <w:b/>
                <w:color w:val="000000"/>
                <w:lang w:eastAsia="fr-FR"/>
              </w:rPr>
              <w:t>62</w:t>
            </w:r>
            <w:r>
              <w:rPr>
                <w:rFonts w:ascii="Calibri" w:eastAsia="Times New Roman" w:hAnsi="Calibri" w:cs="Calibri"/>
                <w:b/>
                <w:color w:val="000000"/>
                <w:lang w:eastAsia="fr-FR"/>
              </w:rPr>
              <w:t>,</w:t>
            </w:r>
            <w:r w:rsidRPr="0071576D">
              <w:rPr>
                <w:rFonts w:ascii="Calibri" w:eastAsia="Times New Roman" w:hAnsi="Calibri" w:cs="Calibri"/>
                <w:b/>
                <w:color w:val="000000"/>
                <w:lang w:eastAsia="fr-FR"/>
              </w:rPr>
              <w:t>6</w:t>
            </w:r>
          </w:p>
        </w:tc>
        <w:tc>
          <w:tcPr>
            <w:tcW w:w="1226" w:type="dxa"/>
            <w:tcBorders>
              <w:top w:val="single" w:sz="4" w:space="0" w:color="70AD47" w:themeColor="accent6"/>
              <w:left w:val="single" w:sz="4" w:space="0" w:color="70AD47" w:themeColor="accent6"/>
              <w:bottom w:val="single" w:sz="4" w:space="0" w:color="70AD47" w:themeColor="accent6"/>
              <w:right w:val="single" w:sz="4" w:space="0" w:color="70AD47" w:themeColor="accent6"/>
            </w:tcBorders>
            <w:shd w:val="clear" w:color="auto" w:fill="E2EFD9" w:themeFill="accent6" w:themeFillTint="33"/>
            <w:noWrap/>
            <w:hideMark/>
          </w:tcPr>
          <w:p w14:paraId="7072AC4D" w14:textId="77777777" w:rsidR="00BA0923" w:rsidRPr="0071576D" w:rsidRDefault="00BA0923" w:rsidP="0081173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lang w:eastAsia="fr-FR"/>
              </w:rPr>
            </w:pPr>
            <w:r w:rsidRPr="0071576D">
              <w:rPr>
                <w:rFonts w:ascii="Calibri" w:eastAsia="Times New Roman" w:hAnsi="Calibri" w:cs="Calibri"/>
                <w:b/>
                <w:color w:val="000000"/>
                <w:lang w:eastAsia="fr-FR"/>
              </w:rPr>
              <w:t>64</w:t>
            </w:r>
            <w:r>
              <w:rPr>
                <w:rFonts w:ascii="Calibri" w:eastAsia="Times New Roman" w:hAnsi="Calibri" w:cs="Calibri"/>
                <w:b/>
                <w:color w:val="000000"/>
                <w:lang w:eastAsia="fr-FR"/>
              </w:rPr>
              <w:t>,</w:t>
            </w:r>
            <w:r w:rsidRPr="0071576D">
              <w:rPr>
                <w:rFonts w:ascii="Calibri" w:eastAsia="Times New Roman" w:hAnsi="Calibri" w:cs="Calibri"/>
                <w:b/>
                <w:color w:val="000000"/>
                <w:lang w:eastAsia="fr-FR"/>
              </w:rPr>
              <w:t>3</w:t>
            </w:r>
          </w:p>
        </w:tc>
        <w:tc>
          <w:tcPr>
            <w:tcW w:w="1418" w:type="dxa"/>
            <w:tcBorders>
              <w:top w:val="single" w:sz="4" w:space="0" w:color="70AD47" w:themeColor="accent6"/>
              <w:left w:val="single" w:sz="4" w:space="0" w:color="70AD47" w:themeColor="accent6"/>
              <w:bottom w:val="single" w:sz="4" w:space="0" w:color="70AD47" w:themeColor="accent6"/>
              <w:right w:val="single" w:sz="4" w:space="0" w:color="70AD47" w:themeColor="accent6"/>
            </w:tcBorders>
            <w:shd w:val="clear" w:color="auto" w:fill="E2EFD9" w:themeFill="accent6" w:themeFillTint="33"/>
            <w:noWrap/>
            <w:hideMark/>
          </w:tcPr>
          <w:p w14:paraId="7A490C8A" w14:textId="77777777" w:rsidR="00BA0923" w:rsidRPr="0071576D" w:rsidRDefault="00BA0923" w:rsidP="0081173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lang w:eastAsia="fr-FR"/>
              </w:rPr>
            </w:pPr>
            <w:r w:rsidRPr="0071576D">
              <w:rPr>
                <w:rFonts w:ascii="Calibri" w:eastAsia="Times New Roman" w:hAnsi="Calibri" w:cs="Calibri"/>
                <w:b/>
                <w:color w:val="000000"/>
                <w:lang w:eastAsia="fr-FR"/>
              </w:rPr>
              <w:t>76</w:t>
            </w:r>
            <w:r>
              <w:rPr>
                <w:rFonts w:ascii="Calibri" w:eastAsia="Times New Roman" w:hAnsi="Calibri" w:cs="Calibri"/>
                <w:b/>
                <w:color w:val="000000"/>
                <w:lang w:eastAsia="fr-FR"/>
              </w:rPr>
              <w:t>,</w:t>
            </w:r>
            <w:r w:rsidRPr="0071576D">
              <w:rPr>
                <w:rFonts w:ascii="Calibri" w:eastAsia="Times New Roman" w:hAnsi="Calibri" w:cs="Calibri"/>
                <w:b/>
                <w:color w:val="000000"/>
                <w:lang w:eastAsia="fr-FR"/>
              </w:rPr>
              <w:t>1</w:t>
            </w:r>
          </w:p>
        </w:tc>
        <w:tc>
          <w:tcPr>
            <w:tcW w:w="2268" w:type="dxa"/>
            <w:tcBorders>
              <w:top w:val="single" w:sz="4" w:space="0" w:color="70AD47" w:themeColor="accent6"/>
              <w:left w:val="single" w:sz="4" w:space="0" w:color="70AD47" w:themeColor="accent6"/>
              <w:bottom w:val="single" w:sz="4" w:space="0" w:color="70AD47" w:themeColor="accent6"/>
              <w:right w:val="single" w:sz="4" w:space="0" w:color="70AD47" w:themeColor="accent6"/>
            </w:tcBorders>
            <w:shd w:val="clear" w:color="auto" w:fill="E2EFD9" w:themeFill="accent6" w:themeFillTint="33"/>
            <w:noWrap/>
            <w:hideMark/>
          </w:tcPr>
          <w:p w14:paraId="5F731306" w14:textId="77777777" w:rsidR="00BA0923" w:rsidRPr="0071576D" w:rsidRDefault="00BA0923" w:rsidP="0081173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lang w:eastAsia="fr-FR"/>
              </w:rPr>
            </w:pPr>
            <w:r w:rsidRPr="0071576D">
              <w:rPr>
                <w:rFonts w:ascii="Calibri" w:eastAsia="Times New Roman" w:hAnsi="Calibri" w:cs="Calibri"/>
                <w:b/>
                <w:color w:val="000000"/>
                <w:lang w:eastAsia="fr-FR"/>
              </w:rPr>
              <w:t>66</w:t>
            </w:r>
            <w:r>
              <w:rPr>
                <w:rFonts w:ascii="Calibri" w:eastAsia="Times New Roman" w:hAnsi="Calibri" w:cs="Calibri"/>
                <w:b/>
                <w:color w:val="000000"/>
                <w:lang w:eastAsia="fr-FR"/>
              </w:rPr>
              <w:t>,</w:t>
            </w:r>
            <w:r w:rsidRPr="0071576D">
              <w:rPr>
                <w:rFonts w:ascii="Calibri" w:eastAsia="Times New Roman" w:hAnsi="Calibri" w:cs="Calibri"/>
                <w:b/>
                <w:color w:val="000000"/>
                <w:lang w:eastAsia="fr-FR"/>
              </w:rPr>
              <w:t>5</w:t>
            </w:r>
          </w:p>
        </w:tc>
      </w:tr>
      <w:tr w:rsidR="00BA0923" w:rsidRPr="0071576D" w14:paraId="4797DD7C" w14:textId="77777777" w:rsidTr="0081173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50" w:type="dxa"/>
            <w:tcBorders>
              <w:top w:val="single" w:sz="4" w:space="0" w:color="70AD47" w:themeColor="accent6"/>
              <w:left w:val="single" w:sz="4" w:space="0" w:color="70AD47" w:themeColor="accent6"/>
              <w:bottom w:val="single" w:sz="4" w:space="0" w:color="70AD47" w:themeColor="accent6"/>
              <w:right w:val="single" w:sz="4" w:space="0" w:color="70AD47" w:themeColor="accent6"/>
            </w:tcBorders>
            <w:shd w:val="clear" w:color="auto" w:fill="auto"/>
            <w:noWrap/>
            <w:hideMark/>
          </w:tcPr>
          <w:p w14:paraId="11DE0397" w14:textId="77777777" w:rsidR="00BA0923" w:rsidRPr="0071576D" w:rsidRDefault="00BA0923" w:rsidP="00811736">
            <w:pPr>
              <w:jc w:val="center"/>
              <w:rPr>
                <w:rFonts w:eastAsia="Times New Roman" w:cs="Calibri"/>
                <w:b w:val="0"/>
                <w:color w:val="000000"/>
                <w:lang w:eastAsia="fr-FR"/>
              </w:rPr>
            </w:pPr>
            <w:r w:rsidRPr="0071576D">
              <w:rPr>
                <w:rFonts w:eastAsia="Times New Roman" w:cs="Calibri"/>
                <w:b w:val="0"/>
                <w:color w:val="000000"/>
                <w:lang w:eastAsia="fr-FR"/>
              </w:rPr>
              <w:t>36</w:t>
            </w:r>
          </w:p>
        </w:tc>
        <w:tc>
          <w:tcPr>
            <w:tcW w:w="992" w:type="dxa"/>
            <w:tcBorders>
              <w:top w:val="single" w:sz="4" w:space="0" w:color="70AD47" w:themeColor="accent6"/>
              <w:left w:val="single" w:sz="4" w:space="0" w:color="70AD47" w:themeColor="accent6"/>
              <w:bottom w:val="single" w:sz="4" w:space="0" w:color="70AD47" w:themeColor="accent6"/>
              <w:right w:val="single" w:sz="4" w:space="0" w:color="70AD47" w:themeColor="accent6"/>
            </w:tcBorders>
            <w:shd w:val="clear" w:color="auto" w:fill="auto"/>
            <w:noWrap/>
            <w:hideMark/>
          </w:tcPr>
          <w:p w14:paraId="0D3C60B2" w14:textId="77777777" w:rsidR="00BA0923" w:rsidRPr="0071576D" w:rsidRDefault="00BA0923" w:rsidP="00811736">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fr-FR"/>
              </w:rPr>
            </w:pPr>
            <w:r w:rsidRPr="0071576D">
              <w:rPr>
                <w:rFonts w:ascii="Calibri" w:eastAsia="Times New Roman" w:hAnsi="Calibri" w:cs="Calibri"/>
                <w:color w:val="000000"/>
                <w:lang w:eastAsia="fr-FR"/>
              </w:rPr>
              <w:t>Tc-99m</w:t>
            </w:r>
          </w:p>
        </w:tc>
        <w:tc>
          <w:tcPr>
            <w:tcW w:w="2180" w:type="dxa"/>
            <w:tcBorders>
              <w:top w:val="single" w:sz="4" w:space="0" w:color="70AD47" w:themeColor="accent6"/>
              <w:left w:val="single" w:sz="4" w:space="0" w:color="70AD47" w:themeColor="accent6"/>
              <w:bottom w:val="single" w:sz="4" w:space="0" w:color="70AD47" w:themeColor="accent6"/>
              <w:right w:val="single" w:sz="4" w:space="0" w:color="70AD47" w:themeColor="accent6"/>
            </w:tcBorders>
            <w:shd w:val="clear" w:color="auto" w:fill="auto"/>
            <w:noWrap/>
            <w:hideMark/>
          </w:tcPr>
          <w:p w14:paraId="60563FEA" w14:textId="77777777" w:rsidR="00BA0923" w:rsidRPr="0071576D" w:rsidRDefault="00BA0923" w:rsidP="00811736">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fr-FR"/>
              </w:rPr>
            </w:pPr>
            <w:r w:rsidRPr="0071576D">
              <w:rPr>
                <w:rFonts w:ascii="Calibri" w:eastAsia="Times New Roman" w:hAnsi="Calibri" w:cs="Calibri"/>
                <w:color w:val="000000"/>
                <w:lang w:eastAsia="fr-FR"/>
              </w:rPr>
              <w:t xml:space="preserve">GE - LEHRS - </w:t>
            </w:r>
            <w:proofErr w:type="spellStart"/>
            <w:r w:rsidRPr="0071576D">
              <w:rPr>
                <w:rFonts w:ascii="Calibri" w:eastAsia="Times New Roman" w:hAnsi="Calibri" w:cs="Calibri"/>
                <w:color w:val="000000"/>
                <w:lang w:eastAsia="fr-FR"/>
              </w:rPr>
              <w:t>NaI</w:t>
            </w:r>
            <w:proofErr w:type="spellEnd"/>
            <w:r w:rsidRPr="0071576D">
              <w:rPr>
                <w:rFonts w:ascii="Calibri" w:eastAsia="Times New Roman" w:hAnsi="Calibri" w:cs="Calibri"/>
                <w:color w:val="000000"/>
                <w:lang w:eastAsia="fr-FR"/>
              </w:rPr>
              <w:t xml:space="preserve"> 5/8"</w:t>
            </w:r>
          </w:p>
        </w:tc>
        <w:tc>
          <w:tcPr>
            <w:tcW w:w="1226" w:type="dxa"/>
            <w:tcBorders>
              <w:top w:val="single" w:sz="4" w:space="0" w:color="70AD47" w:themeColor="accent6"/>
              <w:left w:val="single" w:sz="4" w:space="0" w:color="70AD47" w:themeColor="accent6"/>
              <w:bottom w:val="single" w:sz="4" w:space="0" w:color="70AD47" w:themeColor="accent6"/>
              <w:right w:val="single" w:sz="4" w:space="0" w:color="70AD47" w:themeColor="accent6"/>
            </w:tcBorders>
            <w:shd w:val="clear" w:color="auto" w:fill="auto"/>
            <w:noWrap/>
            <w:hideMark/>
          </w:tcPr>
          <w:p w14:paraId="67DED723" w14:textId="77777777" w:rsidR="00BA0923" w:rsidRPr="0071576D" w:rsidRDefault="00BA0923" w:rsidP="0081173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fr-FR"/>
              </w:rPr>
            </w:pPr>
            <w:r w:rsidRPr="0071576D">
              <w:rPr>
                <w:rFonts w:ascii="Calibri" w:eastAsia="Times New Roman" w:hAnsi="Calibri" w:cs="Calibri"/>
                <w:color w:val="000000"/>
                <w:lang w:eastAsia="fr-FR"/>
              </w:rPr>
              <w:t>74</w:t>
            </w:r>
            <w:r>
              <w:rPr>
                <w:rFonts w:ascii="Calibri" w:eastAsia="Times New Roman" w:hAnsi="Calibri" w:cs="Calibri"/>
                <w:color w:val="000000"/>
                <w:lang w:eastAsia="fr-FR"/>
              </w:rPr>
              <w:t>,</w:t>
            </w:r>
            <w:r w:rsidRPr="0071576D">
              <w:rPr>
                <w:rFonts w:ascii="Calibri" w:eastAsia="Times New Roman" w:hAnsi="Calibri" w:cs="Calibri"/>
                <w:color w:val="000000"/>
                <w:lang w:eastAsia="fr-FR"/>
              </w:rPr>
              <w:t>9</w:t>
            </w:r>
          </w:p>
        </w:tc>
        <w:tc>
          <w:tcPr>
            <w:tcW w:w="1226" w:type="dxa"/>
            <w:tcBorders>
              <w:top w:val="single" w:sz="4" w:space="0" w:color="70AD47" w:themeColor="accent6"/>
              <w:left w:val="single" w:sz="4" w:space="0" w:color="70AD47" w:themeColor="accent6"/>
              <w:bottom w:val="single" w:sz="4" w:space="0" w:color="70AD47" w:themeColor="accent6"/>
              <w:right w:val="single" w:sz="4" w:space="0" w:color="70AD47" w:themeColor="accent6"/>
            </w:tcBorders>
            <w:shd w:val="clear" w:color="auto" w:fill="auto"/>
            <w:noWrap/>
            <w:hideMark/>
          </w:tcPr>
          <w:p w14:paraId="6AF03F77" w14:textId="77777777" w:rsidR="00BA0923" w:rsidRPr="0071576D" w:rsidRDefault="00BA0923" w:rsidP="0081173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fr-FR"/>
              </w:rPr>
            </w:pPr>
            <w:r w:rsidRPr="0071576D">
              <w:rPr>
                <w:rFonts w:ascii="Calibri" w:eastAsia="Times New Roman" w:hAnsi="Calibri" w:cs="Calibri"/>
                <w:color w:val="000000"/>
                <w:lang w:eastAsia="fr-FR"/>
              </w:rPr>
              <w:t>75</w:t>
            </w:r>
            <w:r>
              <w:rPr>
                <w:rFonts w:ascii="Calibri" w:eastAsia="Times New Roman" w:hAnsi="Calibri" w:cs="Calibri"/>
                <w:color w:val="000000"/>
                <w:lang w:eastAsia="fr-FR"/>
              </w:rPr>
              <w:t>,</w:t>
            </w:r>
            <w:r w:rsidRPr="0071576D">
              <w:rPr>
                <w:rFonts w:ascii="Calibri" w:eastAsia="Times New Roman" w:hAnsi="Calibri" w:cs="Calibri"/>
                <w:color w:val="000000"/>
                <w:lang w:eastAsia="fr-FR"/>
              </w:rPr>
              <w:t>8</w:t>
            </w:r>
          </w:p>
        </w:tc>
        <w:tc>
          <w:tcPr>
            <w:tcW w:w="1418" w:type="dxa"/>
            <w:tcBorders>
              <w:top w:val="single" w:sz="4" w:space="0" w:color="70AD47" w:themeColor="accent6"/>
              <w:left w:val="single" w:sz="4" w:space="0" w:color="70AD47" w:themeColor="accent6"/>
              <w:bottom w:val="single" w:sz="4" w:space="0" w:color="70AD47" w:themeColor="accent6"/>
              <w:right w:val="single" w:sz="4" w:space="0" w:color="70AD47" w:themeColor="accent6"/>
            </w:tcBorders>
            <w:shd w:val="clear" w:color="auto" w:fill="auto"/>
            <w:noWrap/>
            <w:hideMark/>
          </w:tcPr>
          <w:p w14:paraId="1DBFABB3" w14:textId="77777777" w:rsidR="00BA0923" w:rsidRPr="0071576D" w:rsidRDefault="00BA0923" w:rsidP="0081173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fr-FR"/>
              </w:rPr>
            </w:pPr>
            <w:r w:rsidRPr="0071576D">
              <w:rPr>
                <w:rFonts w:ascii="Calibri" w:eastAsia="Times New Roman" w:hAnsi="Calibri" w:cs="Calibri"/>
                <w:color w:val="000000"/>
                <w:lang w:eastAsia="fr-FR"/>
              </w:rPr>
              <w:t>81</w:t>
            </w:r>
            <w:r>
              <w:rPr>
                <w:rFonts w:ascii="Calibri" w:eastAsia="Times New Roman" w:hAnsi="Calibri" w:cs="Calibri"/>
                <w:color w:val="000000"/>
                <w:lang w:eastAsia="fr-FR"/>
              </w:rPr>
              <w:t>,</w:t>
            </w:r>
            <w:r w:rsidRPr="0071576D">
              <w:rPr>
                <w:rFonts w:ascii="Calibri" w:eastAsia="Times New Roman" w:hAnsi="Calibri" w:cs="Calibri"/>
                <w:color w:val="000000"/>
                <w:lang w:eastAsia="fr-FR"/>
              </w:rPr>
              <w:t>1</w:t>
            </w:r>
          </w:p>
        </w:tc>
        <w:tc>
          <w:tcPr>
            <w:tcW w:w="2268" w:type="dxa"/>
            <w:tcBorders>
              <w:top w:val="single" w:sz="4" w:space="0" w:color="70AD47" w:themeColor="accent6"/>
              <w:left w:val="single" w:sz="4" w:space="0" w:color="70AD47" w:themeColor="accent6"/>
              <w:bottom w:val="single" w:sz="4" w:space="0" w:color="70AD47" w:themeColor="accent6"/>
              <w:right w:val="single" w:sz="4" w:space="0" w:color="70AD47" w:themeColor="accent6"/>
            </w:tcBorders>
            <w:shd w:val="clear" w:color="auto" w:fill="auto"/>
            <w:noWrap/>
            <w:hideMark/>
          </w:tcPr>
          <w:p w14:paraId="5D2AA20E" w14:textId="77777777" w:rsidR="00BA0923" w:rsidRPr="0071576D" w:rsidRDefault="00BA0923" w:rsidP="0081173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fr-FR"/>
              </w:rPr>
            </w:pPr>
            <w:r w:rsidRPr="0071576D">
              <w:rPr>
                <w:rFonts w:ascii="Calibri" w:eastAsia="Times New Roman" w:hAnsi="Calibri" w:cs="Calibri"/>
                <w:color w:val="000000"/>
                <w:lang w:eastAsia="fr-FR"/>
              </w:rPr>
              <w:t>71</w:t>
            </w:r>
            <w:r>
              <w:rPr>
                <w:rFonts w:ascii="Calibri" w:eastAsia="Times New Roman" w:hAnsi="Calibri" w:cs="Calibri"/>
                <w:color w:val="000000"/>
                <w:lang w:eastAsia="fr-FR"/>
              </w:rPr>
              <w:t>,</w:t>
            </w:r>
            <w:r w:rsidRPr="0071576D">
              <w:rPr>
                <w:rFonts w:ascii="Calibri" w:eastAsia="Times New Roman" w:hAnsi="Calibri" w:cs="Calibri"/>
                <w:color w:val="000000"/>
                <w:lang w:eastAsia="fr-FR"/>
              </w:rPr>
              <w:t>8</w:t>
            </w:r>
          </w:p>
        </w:tc>
      </w:tr>
      <w:tr w:rsidR="00BA0923" w:rsidRPr="0071576D" w14:paraId="0301FECD" w14:textId="77777777" w:rsidTr="00811736">
        <w:trPr>
          <w:trHeight w:val="300"/>
        </w:trPr>
        <w:tc>
          <w:tcPr>
            <w:cnfStyle w:val="001000000000" w:firstRow="0" w:lastRow="0" w:firstColumn="1" w:lastColumn="0" w:oddVBand="0" w:evenVBand="0" w:oddHBand="0" w:evenHBand="0" w:firstRowFirstColumn="0" w:firstRowLastColumn="0" w:lastRowFirstColumn="0" w:lastRowLastColumn="0"/>
            <w:tcW w:w="750" w:type="dxa"/>
            <w:tcBorders>
              <w:top w:val="single" w:sz="4" w:space="0" w:color="70AD47" w:themeColor="accent6"/>
              <w:left w:val="single" w:sz="4" w:space="0" w:color="70AD47" w:themeColor="accent6"/>
              <w:bottom w:val="single" w:sz="4" w:space="0" w:color="70AD47" w:themeColor="accent6"/>
              <w:right w:val="single" w:sz="4" w:space="0" w:color="70AD47" w:themeColor="accent6"/>
            </w:tcBorders>
            <w:shd w:val="clear" w:color="auto" w:fill="E2EFD9" w:themeFill="accent6" w:themeFillTint="33"/>
            <w:noWrap/>
            <w:hideMark/>
          </w:tcPr>
          <w:p w14:paraId="2818B531" w14:textId="77777777" w:rsidR="00BA0923" w:rsidRPr="0071576D" w:rsidRDefault="00BA0923" w:rsidP="00811736">
            <w:pPr>
              <w:jc w:val="center"/>
              <w:rPr>
                <w:rFonts w:eastAsia="Times New Roman" w:cs="Calibri"/>
                <w:b w:val="0"/>
                <w:color w:val="000000"/>
                <w:lang w:eastAsia="fr-FR"/>
              </w:rPr>
            </w:pPr>
            <w:r w:rsidRPr="0071576D">
              <w:rPr>
                <w:rFonts w:eastAsia="Times New Roman" w:cs="Calibri"/>
                <w:b w:val="0"/>
                <w:color w:val="000000"/>
                <w:lang w:eastAsia="fr-FR"/>
              </w:rPr>
              <w:t>40</w:t>
            </w:r>
          </w:p>
        </w:tc>
        <w:tc>
          <w:tcPr>
            <w:tcW w:w="992" w:type="dxa"/>
            <w:tcBorders>
              <w:top w:val="single" w:sz="4" w:space="0" w:color="70AD47" w:themeColor="accent6"/>
              <w:left w:val="single" w:sz="4" w:space="0" w:color="70AD47" w:themeColor="accent6"/>
              <w:bottom w:val="single" w:sz="4" w:space="0" w:color="70AD47" w:themeColor="accent6"/>
              <w:right w:val="single" w:sz="4" w:space="0" w:color="70AD47" w:themeColor="accent6"/>
            </w:tcBorders>
            <w:shd w:val="clear" w:color="auto" w:fill="E2EFD9" w:themeFill="accent6" w:themeFillTint="33"/>
            <w:noWrap/>
            <w:hideMark/>
          </w:tcPr>
          <w:p w14:paraId="56EBD5CB" w14:textId="77777777" w:rsidR="00BA0923" w:rsidRPr="0071576D" w:rsidRDefault="00BA0923" w:rsidP="00811736">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fr-FR"/>
              </w:rPr>
            </w:pPr>
            <w:r w:rsidRPr="0071576D">
              <w:rPr>
                <w:rFonts w:ascii="Calibri" w:eastAsia="Times New Roman" w:hAnsi="Calibri" w:cs="Calibri"/>
                <w:color w:val="000000"/>
                <w:lang w:eastAsia="fr-FR"/>
              </w:rPr>
              <w:t>Tc-99m</w:t>
            </w:r>
          </w:p>
        </w:tc>
        <w:tc>
          <w:tcPr>
            <w:tcW w:w="2180" w:type="dxa"/>
            <w:tcBorders>
              <w:top w:val="single" w:sz="4" w:space="0" w:color="70AD47" w:themeColor="accent6"/>
              <w:left w:val="single" w:sz="4" w:space="0" w:color="70AD47" w:themeColor="accent6"/>
              <w:bottom w:val="single" w:sz="4" w:space="0" w:color="70AD47" w:themeColor="accent6"/>
              <w:right w:val="single" w:sz="4" w:space="0" w:color="70AD47" w:themeColor="accent6"/>
            </w:tcBorders>
            <w:shd w:val="clear" w:color="auto" w:fill="E2EFD9" w:themeFill="accent6" w:themeFillTint="33"/>
            <w:noWrap/>
            <w:hideMark/>
          </w:tcPr>
          <w:p w14:paraId="3075A10B" w14:textId="77777777" w:rsidR="00BA0923" w:rsidRPr="0071576D" w:rsidRDefault="00BA0923" w:rsidP="00811736">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fr-FR"/>
              </w:rPr>
            </w:pPr>
            <w:r w:rsidRPr="0071576D">
              <w:rPr>
                <w:rFonts w:ascii="Calibri" w:eastAsia="Times New Roman" w:hAnsi="Calibri" w:cs="Calibri"/>
                <w:color w:val="000000"/>
                <w:lang w:eastAsia="fr-FR"/>
              </w:rPr>
              <w:t>GE - WEHR45 - CZT</w:t>
            </w:r>
          </w:p>
        </w:tc>
        <w:tc>
          <w:tcPr>
            <w:tcW w:w="1226" w:type="dxa"/>
            <w:tcBorders>
              <w:top w:val="single" w:sz="4" w:space="0" w:color="70AD47" w:themeColor="accent6"/>
              <w:left w:val="single" w:sz="4" w:space="0" w:color="70AD47" w:themeColor="accent6"/>
              <w:bottom w:val="single" w:sz="4" w:space="0" w:color="70AD47" w:themeColor="accent6"/>
              <w:right w:val="single" w:sz="4" w:space="0" w:color="70AD47" w:themeColor="accent6"/>
            </w:tcBorders>
            <w:shd w:val="clear" w:color="auto" w:fill="E2EFD9" w:themeFill="accent6" w:themeFillTint="33"/>
            <w:noWrap/>
            <w:hideMark/>
          </w:tcPr>
          <w:p w14:paraId="2BAFE3BC" w14:textId="77777777" w:rsidR="00BA0923" w:rsidRPr="0071576D" w:rsidRDefault="00BA0923" w:rsidP="0081173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fr-FR"/>
              </w:rPr>
            </w:pPr>
            <w:r w:rsidRPr="0071576D">
              <w:rPr>
                <w:rFonts w:ascii="Calibri" w:eastAsia="Times New Roman" w:hAnsi="Calibri" w:cs="Calibri"/>
                <w:color w:val="000000"/>
                <w:lang w:eastAsia="fr-FR"/>
              </w:rPr>
              <w:t>55</w:t>
            </w:r>
            <w:r>
              <w:rPr>
                <w:rFonts w:ascii="Calibri" w:eastAsia="Times New Roman" w:hAnsi="Calibri" w:cs="Calibri"/>
                <w:color w:val="000000"/>
                <w:lang w:eastAsia="fr-FR"/>
              </w:rPr>
              <w:t>,</w:t>
            </w:r>
            <w:r w:rsidRPr="0071576D">
              <w:rPr>
                <w:rFonts w:ascii="Calibri" w:eastAsia="Times New Roman" w:hAnsi="Calibri" w:cs="Calibri"/>
                <w:color w:val="000000"/>
                <w:lang w:eastAsia="fr-FR"/>
              </w:rPr>
              <w:t>4</w:t>
            </w:r>
          </w:p>
        </w:tc>
        <w:tc>
          <w:tcPr>
            <w:tcW w:w="1226" w:type="dxa"/>
            <w:tcBorders>
              <w:top w:val="single" w:sz="4" w:space="0" w:color="70AD47" w:themeColor="accent6"/>
              <w:left w:val="single" w:sz="4" w:space="0" w:color="70AD47" w:themeColor="accent6"/>
              <w:bottom w:val="single" w:sz="4" w:space="0" w:color="70AD47" w:themeColor="accent6"/>
              <w:right w:val="single" w:sz="4" w:space="0" w:color="70AD47" w:themeColor="accent6"/>
            </w:tcBorders>
            <w:shd w:val="clear" w:color="auto" w:fill="E2EFD9" w:themeFill="accent6" w:themeFillTint="33"/>
            <w:noWrap/>
            <w:hideMark/>
          </w:tcPr>
          <w:p w14:paraId="15C07ABE" w14:textId="77777777" w:rsidR="00BA0923" w:rsidRPr="0071576D" w:rsidRDefault="00BA0923" w:rsidP="0081173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fr-FR"/>
              </w:rPr>
            </w:pPr>
            <w:r w:rsidRPr="0071576D">
              <w:rPr>
                <w:rFonts w:ascii="Calibri" w:eastAsia="Times New Roman" w:hAnsi="Calibri" w:cs="Calibri"/>
                <w:color w:val="000000"/>
                <w:lang w:eastAsia="fr-FR"/>
              </w:rPr>
              <w:t>56</w:t>
            </w:r>
            <w:r>
              <w:rPr>
                <w:rFonts w:ascii="Calibri" w:eastAsia="Times New Roman" w:hAnsi="Calibri" w:cs="Calibri"/>
                <w:color w:val="000000"/>
                <w:lang w:eastAsia="fr-FR"/>
              </w:rPr>
              <w:t>,</w:t>
            </w:r>
            <w:r w:rsidRPr="0071576D">
              <w:rPr>
                <w:rFonts w:ascii="Calibri" w:eastAsia="Times New Roman" w:hAnsi="Calibri" w:cs="Calibri"/>
                <w:color w:val="000000"/>
                <w:lang w:eastAsia="fr-FR"/>
              </w:rPr>
              <w:t>8</w:t>
            </w:r>
          </w:p>
        </w:tc>
        <w:tc>
          <w:tcPr>
            <w:tcW w:w="1418" w:type="dxa"/>
            <w:tcBorders>
              <w:top w:val="single" w:sz="4" w:space="0" w:color="70AD47" w:themeColor="accent6"/>
              <w:left w:val="single" w:sz="4" w:space="0" w:color="70AD47" w:themeColor="accent6"/>
              <w:bottom w:val="single" w:sz="4" w:space="0" w:color="70AD47" w:themeColor="accent6"/>
              <w:right w:val="single" w:sz="4" w:space="0" w:color="70AD47" w:themeColor="accent6"/>
            </w:tcBorders>
            <w:shd w:val="clear" w:color="auto" w:fill="E2EFD9" w:themeFill="accent6" w:themeFillTint="33"/>
            <w:noWrap/>
            <w:hideMark/>
          </w:tcPr>
          <w:p w14:paraId="14317D87" w14:textId="77777777" w:rsidR="00BA0923" w:rsidRPr="0071576D" w:rsidRDefault="00BA0923" w:rsidP="0081173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fr-FR"/>
              </w:rPr>
            </w:pPr>
            <w:r w:rsidRPr="0071576D">
              <w:rPr>
                <w:rFonts w:ascii="Calibri" w:eastAsia="Times New Roman" w:hAnsi="Calibri" w:cs="Calibri"/>
                <w:color w:val="000000"/>
                <w:lang w:eastAsia="fr-FR"/>
              </w:rPr>
              <w:t>69</w:t>
            </w:r>
            <w:r>
              <w:rPr>
                <w:rFonts w:ascii="Calibri" w:eastAsia="Times New Roman" w:hAnsi="Calibri" w:cs="Calibri"/>
                <w:color w:val="000000"/>
                <w:lang w:eastAsia="fr-FR"/>
              </w:rPr>
              <w:t>,</w:t>
            </w:r>
            <w:r w:rsidRPr="0071576D">
              <w:rPr>
                <w:rFonts w:ascii="Calibri" w:eastAsia="Times New Roman" w:hAnsi="Calibri" w:cs="Calibri"/>
                <w:color w:val="000000"/>
                <w:lang w:eastAsia="fr-FR"/>
              </w:rPr>
              <w:t>6</w:t>
            </w:r>
          </w:p>
        </w:tc>
        <w:tc>
          <w:tcPr>
            <w:tcW w:w="2268" w:type="dxa"/>
            <w:tcBorders>
              <w:top w:val="single" w:sz="4" w:space="0" w:color="70AD47" w:themeColor="accent6"/>
              <w:left w:val="single" w:sz="4" w:space="0" w:color="70AD47" w:themeColor="accent6"/>
              <w:bottom w:val="single" w:sz="4" w:space="0" w:color="70AD47" w:themeColor="accent6"/>
              <w:right w:val="single" w:sz="4" w:space="0" w:color="70AD47" w:themeColor="accent6"/>
            </w:tcBorders>
            <w:shd w:val="clear" w:color="auto" w:fill="E2EFD9" w:themeFill="accent6" w:themeFillTint="33"/>
            <w:noWrap/>
            <w:hideMark/>
          </w:tcPr>
          <w:p w14:paraId="49A967DA" w14:textId="77777777" w:rsidR="00BA0923" w:rsidRPr="0071576D" w:rsidRDefault="00BA0923" w:rsidP="0081173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fr-FR"/>
              </w:rPr>
            </w:pPr>
            <w:r w:rsidRPr="0071576D">
              <w:rPr>
                <w:rFonts w:ascii="Calibri" w:eastAsia="Times New Roman" w:hAnsi="Calibri" w:cs="Calibri"/>
                <w:color w:val="000000"/>
                <w:lang w:eastAsia="fr-FR"/>
              </w:rPr>
              <w:t>62</w:t>
            </w:r>
            <w:r>
              <w:rPr>
                <w:rFonts w:ascii="Calibri" w:eastAsia="Times New Roman" w:hAnsi="Calibri" w:cs="Calibri"/>
                <w:color w:val="000000"/>
                <w:lang w:eastAsia="fr-FR"/>
              </w:rPr>
              <w:t>,</w:t>
            </w:r>
            <w:r w:rsidRPr="0071576D">
              <w:rPr>
                <w:rFonts w:ascii="Calibri" w:eastAsia="Times New Roman" w:hAnsi="Calibri" w:cs="Calibri"/>
                <w:color w:val="000000"/>
                <w:lang w:eastAsia="fr-FR"/>
              </w:rPr>
              <w:t>8</w:t>
            </w:r>
          </w:p>
        </w:tc>
      </w:tr>
    </w:tbl>
    <w:p w14:paraId="7E98A176" w14:textId="301FC3F9" w:rsidR="00BA0923" w:rsidRPr="00933299" w:rsidRDefault="00BA0923" w:rsidP="00BA0923">
      <w:pPr>
        <w:jc w:val="both"/>
        <w:rPr>
          <w:i/>
          <w:iCs/>
          <w:color w:val="44546A" w:themeColor="text2"/>
          <w:sz w:val="18"/>
          <w:szCs w:val="18"/>
        </w:rPr>
      </w:pPr>
      <w:bookmarkStart w:id="2375" w:name="_Ref183482208"/>
      <w:bookmarkStart w:id="2376" w:name="_Toc193803415"/>
      <w:r w:rsidRPr="00933299">
        <w:rPr>
          <w:i/>
          <w:iCs/>
          <w:color w:val="44546A" w:themeColor="text2"/>
          <w:sz w:val="18"/>
          <w:szCs w:val="18"/>
        </w:rPr>
        <w:t xml:space="preserve">Tableau </w:t>
      </w:r>
      <w:r w:rsidRPr="00933299">
        <w:rPr>
          <w:i/>
          <w:iCs/>
          <w:color w:val="44546A" w:themeColor="text2"/>
          <w:sz w:val="18"/>
          <w:szCs w:val="18"/>
        </w:rPr>
        <w:fldChar w:fldCharType="begin"/>
      </w:r>
      <w:r w:rsidRPr="00933299">
        <w:rPr>
          <w:i/>
          <w:iCs/>
          <w:color w:val="44546A" w:themeColor="text2"/>
          <w:sz w:val="18"/>
          <w:szCs w:val="18"/>
        </w:rPr>
        <w:instrText xml:space="preserve"> SEQ Tableau \* ARABIC </w:instrText>
      </w:r>
      <w:r w:rsidRPr="00933299">
        <w:rPr>
          <w:i/>
          <w:iCs/>
          <w:color w:val="44546A" w:themeColor="text2"/>
          <w:sz w:val="18"/>
          <w:szCs w:val="18"/>
        </w:rPr>
        <w:fldChar w:fldCharType="separate"/>
      </w:r>
      <w:r w:rsidR="00C30592">
        <w:rPr>
          <w:i/>
          <w:iCs/>
          <w:noProof/>
          <w:color w:val="44546A" w:themeColor="text2"/>
          <w:sz w:val="18"/>
          <w:szCs w:val="18"/>
        </w:rPr>
        <w:t>39</w:t>
      </w:r>
      <w:r w:rsidRPr="00933299">
        <w:rPr>
          <w:i/>
          <w:iCs/>
          <w:color w:val="44546A" w:themeColor="text2"/>
          <w:sz w:val="18"/>
          <w:szCs w:val="18"/>
        </w:rPr>
        <w:fldChar w:fldCharType="end"/>
      </w:r>
      <w:bookmarkEnd w:id="2375"/>
      <w:r w:rsidRPr="00933299">
        <w:rPr>
          <w:i/>
          <w:iCs/>
          <w:color w:val="44546A" w:themeColor="text2"/>
          <w:sz w:val="18"/>
          <w:szCs w:val="18"/>
        </w:rPr>
        <w:t xml:space="preserve"> : Sensibilités des fantômes F03 et F11, de la seringue </w:t>
      </w:r>
      <w:r>
        <w:rPr>
          <w:i/>
          <w:iCs/>
          <w:color w:val="44546A" w:themeColor="text2"/>
          <w:sz w:val="18"/>
          <w:szCs w:val="18"/>
        </w:rPr>
        <w:t>d’étalonnage</w:t>
      </w:r>
      <w:r w:rsidRPr="00933299">
        <w:rPr>
          <w:i/>
          <w:iCs/>
          <w:color w:val="44546A" w:themeColor="text2"/>
          <w:sz w:val="18"/>
          <w:szCs w:val="18"/>
        </w:rPr>
        <w:t xml:space="preserve"> de 3 ml et de la source de faible volume de routine, en conditions standardisées, pour les configurations des centres utilisant une source </w:t>
      </w:r>
      <w:r>
        <w:rPr>
          <w:i/>
          <w:iCs/>
          <w:color w:val="44546A" w:themeColor="text2"/>
          <w:sz w:val="18"/>
          <w:szCs w:val="18"/>
        </w:rPr>
        <w:t>d’étalonnage</w:t>
      </w:r>
      <w:r w:rsidRPr="00933299">
        <w:rPr>
          <w:i/>
          <w:iCs/>
          <w:color w:val="44546A" w:themeColor="text2"/>
          <w:sz w:val="18"/>
          <w:szCs w:val="18"/>
        </w:rPr>
        <w:t xml:space="preserve"> de faible volume.</w:t>
      </w:r>
      <w:bookmarkEnd w:id="2376"/>
    </w:p>
    <w:p w14:paraId="03A33618" w14:textId="1447DF65" w:rsidR="0013387A" w:rsidRDefault="00BA0923" w:rsidP="00ED2EF4">
      <w:pPr>
        <w:jc w:val="both"/>
      </w:pPr>
      <w:r>
        <w:t xml:space="preserve">Ainsi, et d’après l’étude préliminaire </w:t>
      </w:r>
      <w:r>
        <w:fldChar w:fldCharType="begin"/>
      </w:r>
      <w:r w:rsidR="009F0FF8">
        <w:instrText xml:space="preserve"> ADDIN ZOTERO_ITEM CSL_CITATION {"citationID":"zR1DSON0","properties":{"formattedCitation":"[40]","plainCitation":"[40]","noteIndex":0},"citationItems":[{"id":299,"uris":["http://zotero.org/groups/4605258/items/U8WCGSBD"],"itemData":{"id":299,"type":"speech","event-place":"Virtual, France","genre":"34th Annual Congress of the European Association of Nuclear Medicine. EANM","publisher-place":"Virtual, France","title":"Radioiodine uptake measurement on planar scintigraphic images: an automatic process reducing thyroid volume effect. 34th Annual Congress of the European Association of Nuclear Medicine, EANM, Oct 2021, Virtual, France. </w:instrText>
      </w:r>
      <w:r w:rsidR="009F0FF8">
        <w:rPr>
          <w:rFonts w:ascii="Cambria Math" w:hAnsi="Cambria Math" w:cs="Cambria Math"/>
        </w:rPr>
        <w:instrText>⟨</w:instrText>
      </w:r>
      <w:r w:rsidR="009F0FF8">
        <w:instrText>irsn-04023212</w:instrText>
      </w:r>
      <w:r w:rsidR="009F0FF8">
        <w:rPr>
          <w:rFonts w:ascii="Cambria Math" w:hAnsi="Cambria Math" w:cs="Cambria Math"/>
        </w:rPr>
        <w:instrText>⟩</w:instrText>
      </w:r>
      <w:r w:rsidR="009F0FF8">
        <w:instrText xml:space="preserve">","author":[{"family":"Beaumont","given":"Tiffany"},{"family":"Forbes","given":"Aurélie"},{"family":"Durand","given":"Emmanuel"},{"family":"Castilla-Lièvre","given":"A"},{"family":"Broggio","given":"David"}]}}],"schema":"https://github.com/citation-style-language/schema/raw/master/csl-citation.json"} </w:instrText>
      </w:r>
      <w:r>
        <w:fldChar w:fldCharType="separate"/>
      </w:r>
      <w:r w:rsidR="00373C0B" w:rsidRPr="00373C0B">
        <w:rPr>
          <w:rFonts w:ascii="Calibri" w:hAnsi="Calibri" w:cs="Calibri"/>
        </w:rPr>
        <w:t>[40]</w:t>
      </w:r>
      <w:r>
        <w:fldChar w:fldCharType="end"/>
      </w:r>
      <w:r>
        <w:t xml:space="preserve">, </w:t>
      </w:r>
      <w:r w:rsidRPr="00FD3302">
        <w:t xml:space="preserve">une seringue de faible volume actif semble permettre de s’affranchir d’un fantôme plus réaliste pour la mesure du facteur </w:t>
      </w:r>
      <w:r>
        <w:t>d’étalonnage</w:t>
      </w:r>
      <w:r w:rsidRPr="00FD3302">
        <w:t>. L’utilisation d’une seringue de volume actif plus important</w:t>
      </w:r>
      <w:r>
        <w:t xml:space="preserve"> et de géométrie allongée semble défavorable compte-tenu des caractéristiques des collimateurs utilisés. Cela</w:t>
      </w:r>
      <w:r w:rsidRPr="00FD3302">
        <w:t xml:space="preserve"> génère </w:t>
      </w:r>
      <w:r>
        <w:t>plus</w:t>
      </w:r>
      <w:r w:rsidRPr="00FD3302">
        <w:t xml:space="preserve"> de pénétration septale et conduit à une surestimation de la sensibilité mesurée avec la seringue et donc à une sous-estimation </w:t>
      </w:r>
      <w:r>
        <w:t>du taux de fixation</w:t>
      </w:r>
      <w:r w:rsidRPr="00FD3302">
        <w:t>.</w:t>
      </w:r>
      <w:bookmarkEnd w:id="2313"/>
      <w:bookmarkEnd w:id="2314"/>
    </w:p>
    <w:p w14:paraId="2CC2C83A" w14:textId="67E2D21B" w:rsidR="00355EB0" w:rsidRPr="00ED2EF4" w:rsidRDefault="00355EB0" w:rsidP="00ED2EF4">
      <w:pPr>
        <w:jc w:val="both"/>
      </w:pPr>
      <w:r>
        <w:br w:type="page"/>
      </w:r>
    </w:p>
    <w:p w14:paraId="30EA1FB4" w14:textId="64B5C7E7" w:rsidR="008176C3" w:rsidRDefault="00AE378A" w:rsidP="00020E7B">
      <w:pPr>
        <w:pStyle w:val="Titre1"/>
      </w:pPr>
      <w:bookmarkStart w:id="2377" w:name="_Toc193972822"/>
      <w:r>
        <w:lastRenderedPageBreak/>
        <w:t>Discussion</w:t>
      </w:r>
      <w:r w:rsidR="00485FCF">
        <w:t xml:space="preserve"> et limitations</w:t>
      </w:r>
      <w:bookmarkEnd w:id="2377"/>
    </w:p>
    <w:p w14:paraId="3939E567" w14:textId="2AD20BA5" w:rsidR="00AB2438" w:rsidRDefault="00AB2438" w:rsidP="00D64911">
      <w:pPr>
        <w:pStyle w:val="Titre2"/>
        <w:jc w:val="both"/>
      </w:pPr>
      <w:bookmarkStart w:id="2378" w:name="_Toc193972823"/>
      <w:commentRangeStart w:id="2379"/>
      <w:r>
        <w:t>Conditions d’acquisitions et de traitement des images</w:t>
      </w:r>
      <w:commentRangeEnd w:id="2379"/>
      <w:r w:rsidR="0086313C">
        <w:rPr>
          <w:rStyle w:val="Marquedecommentaire"/>
          <w:rFonts w:asciiTheme="minorHAnsi" w:eastAsiaTheme="minorHAnsi" w:hAnsiTheme="minorHAnsi" w:cstheme="minorBidi"/>
          <w:color w:val="auto"/>
        </w:rPr>
        <w:commentReference w:id="2379"/>
      </w:r>
      <w:bookmarkEnd w:id="2378"/>
    </w:p>
    <w:p w14:paraId="033737C8" w14:textId="4B9DCB21" w:rsidR="00AB2438" w:rsidRDefault="00AB2438" w:rsidP="00D64911">
      <w:pPr>
        <w:pStyle w:val="Titre3"/>
        <w:jc w:val="both"/>
      </w:pPr>
      <w:bookmarkStart w:id="2380" w:name="_Toc193972824"/>
      <w:r>
        <w:t>Activité administrée</w:t>
      </w:r>
      <w:bookmarkEnd w:id="2380"/>
    </w:p>
    <w:p w14:paraId="7F867E3C" w14:textId="781B5BEB" w:rsidR="00AB2438" w:rsidRPr="00AB2438" w:rsidRDefault="00AB2438" w:rsidP="00D64911">
      <w:pPr>
        <w:jc w:val="both"/>
      </w:pPr>
      <w:r>
        <w:t xml:space="preserve">Activité administrée en routine clinique (section </w:t>
      </w:r>
      <w:r>
        <w:fldChar w:fldCharType="begin"/>
      </w:r>
      <w:r>
        <w:instrText xml:space="preserve"> REF _Ref186471740 \r \h </w:instrText>
      </w:r>
      <w:r w:rsidR="00D64911">
        <w:instrText xml:space="preserve"> \* MERGEFORMAT </w:instrText>
      </w:r>
      <w:r>
        <w:fldChar w:fldCharType="separate"/>
      </w:r>
      <w:r w:rsidR="00C30592">
        <w:t>3.1.4.5</w:t>
      </w:r>
      <w:r>
        <w:fldChar w:fldCharType="end"/>
      </w:r>
      <w:r>
        <w:t>), à comparer aux données de la partie contexte : Ces valeurs peuvent être comparées aux activités administrées décrites dans les guides et les études ou dans la réglementation pour les scintigraphies thyroïdiennes diagnostiques chez l’adulte (cf</w:t>
      </w:r>
      <w:r w:rsidRPr="00F500CD">
        <w:t xml:space="preserve">. </w:t>
      </w:r>
      <w:r>
        <w:fldChar w:fldCharType="begin"/>
      </w:r>
      <w:r>
        <w:instrText xml:space="preserve"> REF _Ref186471759 \r \h </w:instrText>
      </w:r>
      <w:r w:rsidR="00D64911">
        <w:instrText xml:space="preserve"> \* MERGEFORMAT </w:instrText>
      </w:r>
      <w:r>
        <w:fldChar w:fldCharType="separate"/>
      </w:r>
      <w:r w:rsidR="00C30592">
        <w:t>2.2</w:t>
      </w:r>
      <w:r>
        <w:fldChar w:fldCharType="end"/>
      </w:r>
      <w:r>
        <w:t xml:space="preserve"> , </w:t>
      </w:r>
      <w:r>
        <w:fldChar w:fldCharType="begin"/>
      </w:r>
      <w:r>
        <w:instrText xml:space="preserve"> REF _Ref183634981 \h </w:instrText>
      </w:r>
      <w:r w:rsidR="00D64911">
        <w:instrText xml:space="preserve"> \* MERGEFORMAT </w:instrText>
      </w:r>
      <w:r>
        <w:fldChar w:fldCharType="separate"/>
      </w:r>
      <w:r w:rsidR="00C30592" w:rsidRPr="00963164">
        <w:t xml:space="preserve">Tableau </w:t>
      </w:r>
      <w:r w:rsidR="00C30592">
        <w:rPr>
          <w:noProof/>
        </w:rPr>
        <w:t>1</w:t>
      </w:r>
      <w:r>
        <w:fldChar w:fldCharType="end"/>
      </w:r>
      <w:r>
        <w:t>)</w:t>
      </w:r>
    </w:p>
    <w:p w14:paraId="163AF2F0" w14:textId="73AB06F7" w:rsidR="00AB2438" w:rsidRDefault="00AB2438" w:rsidP="00D64911">
      <w:pPr>
        <w:pStyle w:val="Titre3"/>
        <w:jc w:val="both"/>
      </w:pPr>
      <w:bookmarkStart w:id="2381" w:name="_Toc193972825"/>
      <w:r>
        <w:t>Délai entre l’injection et l’acquisition des images</w:t>
      </w:r>
      <w:bookmarkEnd w:id="2381"/>
    </w:p>
    <w:p w14:paraId="6EB044A8" w14:textId="4C0E134A" w:rsidR="00784511" w:rsidRDefault="006A5D17" w:rsidP="00D64911">
      <w:pPr>
        <w:jc w:val="both"/>
      </w:pPr>
      <w:r>
        <w:t xml:space="preserve">Délai entre injection et acquisition des images (étude préliminaire </w:t>
      </w:r>
      <w:r w:rsidR="00604857">
        <w:t>section</w:t>
      </w:r>
      <w:r>
        <w:t xml:space="preserve"> </w:t>
      </w:r>
      <w:r>
        <w:fldChar w:fldCharType="begin"/>
      </w:r>
      <w:r>
        <w:instrText xml:space="preserve"> REF _Ref186471737 \r \h </w:instrText>
      </w:r>
      <w:r w:rsidR="00D64911">
        <w:instrText xml:space="preserve"> \* MERGEFORMAT </w:instrText>
      </w:r>
      <w:r>
        <w:fldChar w:fldCharType="separate"/>
      </w:r>
      <w:r w:rsidR="00C30592">
        <w:t>3.1.4.4</w:t>
      </w:r>
      <w:r>
        <w:fldChar w:fldCharType="end"/>
      </w:r>
      <w:r>
        <w:t xml:space="preserve">) et </w:t>
      </w:r>
      <w:r w:rsidR="00604857">
        <w:t>Section</w:t>
      </w:r>
      <w:r w:rsidR="00784511">
        <w:t xml:space="preserve"> </w:t>
      </w:r>
      <w:r w:rsidR="00784511">
        <w:fldChar w:fldCharType="begin"/>
      </w:r>
      <w:r w:rsidR="00784511">
        <w:instrText xml:space="preserve"> REF _Ref186477180 \r \h </w:instrText>
      </w:r>
      <w:r w:rsidR="00D64911">
        <w:instrText xml:space="preserve"> \* MERGEFORMAT </w:instrText>
      </w:r>
      <w:r w:rsidR="00784511">
        <w:fldChar w:fldCharType="separate"/>
      </w:r>
      <w:r w:rsidR="00C30592">
        <w:t>3.1.5.1</w:t>
      </w:r>
      <w:r w:rsidR="00784511">
        <w:fldChar w:fldCharType="end"/>
      </w:r>
      <w:r w:rsidR="00784511">
        <w:t xml:space="preserve"> </w:t>
      </w:r>
      <w:r w:rsidR="00784511">
        <w:fldChar w:fldCharType="begin"/>
      </w:r>
      <w:r w:rsidR="00784511">
        <w:instrText xml:space="preserve"> REF _Ref186477180 \h </w:instrText>
      </w:r>
      <w:r w:rsidR="00D64911">
        <w:instrText xml:space="preserve"> \* MERGEFORMAT </w:instrText>
      </w:r>
      <w:r w:rsidR="00784511">
        <w:fldChar w:fldCharType="separate"/>
      </w:r>
      <w:r w:rsidR="00C30592">
        <w:t>Durée d’acquisition</w:t>
      </w:r>
      <w:r w:rsidR="00784511">
        <w:fldChar w:fldCharType="end"/>
      </w:r>
    </w:p>
    <w:p w14:paraId="2BDC79AA" w14:textId="081F7D00" w:rsidR="00AB2438" w:rsidRDefault="00AB2438" w:rsidP="00D64911">
      <w:pPr>
        <w:pStyle w:val="Titre3"/>
        <w:jc w:val="both"/>
      </w:pPr>
      <w:bookmarkStart w:id="2382" w:name="_Toc193972826"/>
      <w:r>
        <w:t>Mesure de l’activité résiduelle</w:t>
      </w:r>
      <w:bookmarkEnd w:id="2382"/>
    </w:p>
    <w:p w14:paraId="3E0BE82A" w14:textId="4655967D" w:rsidR="007057D6" w:rsidRDefault="007057D6" w:rsidP="00D64911">
      <w:pPr>
        <w:jc w:val="both"/>
      </w:pPr>
      <w:r>
        <w:t xml:space="preserve">Mesure de l’activité résiduelle </w:t>
      </w:r>
      <w:proofErr w:type="spellStart"/>
      <w:r>
        <w:t>cf</w:t>
      </w:r>
      <w:proofErr w:type="spellEnd"/>
      <w:r>
        <w:t xml:space="preserve"> </w:t>
      </w:r>
      <w:r w:rsidR="00604857">
        <w:t>section</w:t>
      </w:r>
      <w:r>
        <w:t xml:space="preserve"> </w:t>
      </w:r>
      <w:r>
        <w:fldChar w:fldCharType="begin"/>
      </w:r>
      <w:r>
        <w:instrText xml:space="preserve"> REF _Ref186472548 \r \h </w:instrText>
      </w:r>
      <w:r w:rsidR="00D64911">
        <w:instrText xml:space="preserve"> \* MERGEFORMAT </w:instrText>
      </w:r>
      <w:r>
        <w:fldChar w:fldCharType="separate"/>
      </w:r>
      <w:r w:rsidR="00C30592">
        <w:t>3.1.4.6</w:t>
      </w:r>
      <w:r>
        <w:fldChar w:fldCharType="end"/>
      </w:r>
      <w:r>
        <w:t> : 80% des centre ne le font pas à l’</w:t>
      </w:r>
      <w:proofErr w:type="spellStart"/>
      <w:r>
        <w:t>activimètre</w:t>
      </w:r>
      <w:proofErr w:type="spellEnd"/>
      <w:r>
        <w:t xml:space="preserve"> et 90% des centres ne le font pas en caméra. Une explication à cela, peut être imputée au fait que d’après les bonnes pratiques de radiopharmacie, il n’est pas autorisé de faire re-rentrer une seringue qui a servi à l’injection au laboratoire chaud. Et en caméra parce que ça prend du temps caméra. </w:t>
      </w:r>
    </w:p>
    <w:p w14:paraId="3C7231E3" w14:textId="31573653" w:rsidR="00D676B4" w:rsidRDefault="00D676B4" w:rsidP="00D64911">
      <w:pPr>
        <w:pStyle w:val="Titre3"/>
        <w:jc w:val="both"/>
      </w:pPr>
      <w:bookmarkStart w:id="2383" w:name="_Toc193972827"/>
      <w:r>
        <w:t>Méthode de segmentation</w:t>
      </w:r>
      <w:bookmarkEnd w:id="2383"/>
    </w:p>
    <w:p w14:paraId="239C0202" w14:textId="77777777" w:rsidR="00D676B4" w:rsidRDefault="00D676B4" w:rsidP="00D64911">
      <w:pPr>
        <w:ind w:left="720"/>
        <w:jc w:val="both"/>
      </w:pPr>
      <w:r>
        <w:t>Discussion / Note AF : on n’a pas parlé des méthodes constructeurs d’étalonnage. Pour GE j’ai un mode op qui explique ce qu’ils conseillent de faire (on pourrait mettre en réf ou en annexe ?) pour l’étalonnage et on a aussi une réponse de l’ingé d’appli sur comment est choisi le seuil dans leur programme (25% du max je crois sauf si fixation faible). Pour Siemens c’est seuil ajustable par l’utilisateur je crois. Et segmentation étalonnage parfois différente de sur patient. J’ai aussi un mode op normalement.</w:t>
      </w:r>
    </w:p>
    <w:p w14:paraId="4E2C3401" w14:textId="0D64B1A1" w:rsidR="00AB2438" w:rsidRDefault="00AB2438" w:rsidP="00D64911">
      <w:pPr>
        <w:pStyle w:val="Titre3"/>
        <w:jc w:val="both"/>
      </w:pPr>
      <w:bookmarkStart w:id="2384" w:name="_Toc193972828"/>
      <w:r>
        <w:t>Soustraction du bruit de fond</w:t>
      </w:r>
      <w:bookmarkEnd w:id="2384"/>
    </w:p>
    <w:p w14:paraId="2322F770" w14:textId="78BDEE7F" w:rsidR="00784511" w:rsidRDefault="00784511" w:rsidP="00D64911">
      <w:pPr>
        <w:jc w:val="both"/>
      </w:pPr>
      <w:r>
        <w:t xml:space="preserve">Soustraction du bruit de fond </w:t>
      </w:r>
      <w:r w:rsidR="00604857">
        <w:t>section</w:t>
      </w:r>
      <w:r>
        <w:t xml:space="preserve"> </w:t>
      </w:r>
      <w:r>
        <w:fldChar w:fldCharType="begin"/>
      </w:r>
      <w:r>
        <w:instrText xml:space="preserve"> REF _Ref186477107 \r \h </w:instrText>
      </w:r>
      <w:r w:rsidR="00D64911">
        <w:instrText xml:space="preserve"> \* MERGEFORMAT </w:instrText>
      </w:r>
      <w:r>
        <w:fldChar w:fldCharType="separate"/>
      </w:r>
      <w:r w:rsidR="00C30592">
        <w:t>3.1.6.2</w:t>
      </w:r>
      <w:r>
        <w:fldChar w:fldCharType="end"/>
      </w:r>
      <w:r>
        <w:t> : La soustraction du bruit de fond est parfois indisponible dans certains logiciels de traitement d’images à l’étape d’étalonnage mais est réalisée pour la segmentation des images patients. C’est une limitation due à certains protocoles constructeurs de traitements d’images.</w:t>
      </w:r>
    </w:p>
    <w:p w14:paraId="2602472E" w14:textId="264CEDEB" w:rsidR="00FF3B8C" w:rsidRDefault="00FF3B8C" w:rsidP="00D64911">
      <w:pPr>
        <w:jc w:val="both"/>
      </w:pPr>
      <w:r>
        <w:t>On n’a pas demandé au centre si la ROI de soustraction du BDF était automatique ou manuelle. Le positionnement de cette ROI joue sur le résultat.</w:t>
      </w:r>
    </w:p>
    <w:p w14:paraId="705026FC" w14:textId="5E243370" w:rsidR="00AB2438" w:rsidRDefault="00AB2438" w:rsidP="00D64911">
      <w:pPr>
        <w:jc w:val="both"/>
      </w:pPr>
    </w:p>
    <w:p w14:paraId="2DD62F39" w14:textId="4108B43E" w:rsidR="00D676B4" w:rsidRDefault="00D676B4" w:rsidP="00D64911">
      <w:pPr>
        <w:pStyle w:val="Titre2"/>
        <w:jc w:val="both"/>
      </w:pPr>
      <w:bookmarkStart w:id="2385" w:name="_Toc193972829"/>
      <w:r>
        <w:t>Analyse des corrélations en conditions locales et standardisées</w:t>
      </w:r>
      <w:bookmarkEnd w:id="2385"/>
    </w:p>
    <w:p w14:paraId="08DECFF9" w14:textId="47C7C4B9" w:rsidR="003943AF" w:rsidRDefault="003943AF">
      <w:pPr>
        <w:rPr>
          <w:ins w:id="2386" w:author="BEAUMONT Tiffany" w:date="2025-03-17T11:32:00Z"/>
        </w:rPr>
      </w:pPr>
    </w:p>
    <w:p w14:paraId="59DBD197" w14:textId="60F6E195" w:rsidR="001556C2" w:rsidRPr="00FA5B6D" w:rsidRDefault="00FA5B6D">
      <w:pPr>
        <w:rPr>
          <w:ins w:id="2387" w:author="BEAUMONT Tiffany" w:date="2025-03-17T11:32:00Z"/>
          <w:b/>
          <w:bCs/>
          <w:rPrChange w:id="2388" w:author="BEAUMONT Tiffany" w:date="2025-03-21T15:02:00Z">
            <w:rPr>
              <w:ins w:id="2389" w:author="BEAUMONT Tiffany" w:date="2025-03-17T11:32:00Z"/>
            </w:rPr>
          </w:rPrChange>
        </w:rPr>
      </w:pPr>
      <w:ins w:id="2390" w:author="BEAUMONT Tiffany" w:date="2025-03-21T15:01:00Z">
        <w:r w:rsidRPr="00FA5B6D">
          <w:rPr>
            <w:b/>
            <w:bCs/>
            <w:rPrChange w:id="2391" w:author="BEAUMONT Tiffany" w:date="2025-03-21T15:02:00Z">
              <w:rPr/>
            </w:rPrChange>
          </w:rPr>
          <w:t xml:space="preserve">5.2.1 </w:t>
        </w:r>
      </w:ins>
      <w:ins w:id="2392" w:author="BEAUMONT Tiffany" w:date="2025-03-17T11:32:00Z">
        <w:r w:rsidR="001556C2" w:rsidRPr="00FA5B6D">
          <w:rPr>
            <w:b/>
            <w:bCs/>
            <w:rPrChange w:id="2393" w:author="BEAUMONT Tiffany" w:date="2025-03-21T15:02:00Z">
              <w:rPr/>
            </w:rPrChange>
          </w:rPr>
          <w:t>Analyse en condition locale (facteur d’étalonnage et erreur relative)</w:t>
        </w:r>
      </w:ins>
    </w:p>
    <w:p w14:paraId="5232E43F" w14:textId="06EDE1FB" w:rsidR="001556C2" w:rsidRDefault="001556C2" w:rsidP="001556C2">
      <w:pPr>
        <w:jc w:val="both"/>
        <w:rPr>
          <w:ins w:id="2394" w:author="BEAUMONT Tiffany" w:date="2025-03-17T11:32:00Z"/>
        </w:rPr>
      </w:pPr>
      <w:ins w:id="2395" w:author="BEAUMONT Tiffany" w:date="2025-03-17T11:32:00Z">
        <w:r w:rsidRPr="00B41F97">
          <w:rPr>
            <w:i/>
            <w:iCs/>
          </w:rPr>
          <w:t>Collimateur parallèle et I-123</w:t>
        </w:r>
        <w:r>
          <w:rPr>
            <w:i/>
            <w:iCs/>
          </w:rPr>
          <w:t xml:space="preserve"> : </w:t>
        </w:r>
        <w:r>
          <w:t>Pour les deux paramètres d’intérêt, les écarts types sont importants, comparés aux valeurs moyennes, ce</w:t>
        </w:r>
      </w:ins>
      <w:ins w:id="2396" w:author="BEAUMONT Tiffany" w:date="2025-03-21T15:01:00Z">
        <w:r w:rsidR="00FA5B6D">
          <w:t xml:space="preserve"> </w:t>
        </w:r>
      </w:ins>
      <w:ins w:id="2397" w:author="BEAUMONT Tiffany" w:date="2025-03-17T11:32:00Z">
        <w:r>
          <w:t>qui suggère que les conditions d’acquisitions ou les performances des gamma-cameras sont très différentes selon les centres.</w:t>
        </w:r>
      </w:ins>
    </w:p>
    <w:p w14:paraId="056B3090" w14:textId="77777777" w:rsidR="001556C2" w:rsidRDefault="001556C2" w:rsidP="001556C2">
      <w:pPr>
        <w:jc w:val="both"/>
        <w:rPr>
          <w:ins w:id="2398" w:author="BEAUMONT Tiffany" w:date="2025-03-17T11:32:00Z"/>
        </w:rPr>
      </w:pPr>
      <w:ins w:id="2399" w:author="BEAUMONT Tiffany" w:date="2025-03-17T11:32:00Z">
        <w:r w:rsidRPr="00C902A0">
          <w:rPr>
            <w:i/>
            <w:iCs/>
          </w:rPr>
          <w:t xml:space="preserve">Collimateur parallèle et </w:t>
        </w:r>
        <w:r>
          <w:rPr>
            <w:i/>
            <w:iCs/>
          </w:rPr>
          <w:t xml:space="preserve">Tc-99m : </w:t>
        </w:r>
        <w:r>
          <w:t>L’écart-type sur le facteur d’étalonnage est relativement faible (15%) par rapport à la valeur moyenne ce qui suggère que les conditions d’acquisitions ou les performances des gamma-caméras sont peu différentes. En revanche, l’erreur relative est très différente d’un centre à l’autre. Cela questionne sur la différence entre la méthode d’étalonnage et les conditions d’examens.</w:t>
        </w:r>
        <w:commentRangeStart w:id="2400"/>
        <w:commentRangeEnd w:id="2400"/>
        <w:r>
          <w:rPr>
            <w:rStyle w:val="Marquedecommentaire"/>
          </w:rPr>
          <w:commentReference w:id="2400"/>
        </w:r>
        <w:r>
          <w:t xml:space="preserve"> Il y a une variation de la moyenne de sensibilité et de l’erreur relative par centre assez faible mais la largeur de la distribution est variable sur les graphiques.</w:t>
        </w:r>
      </w:ins>
    </w:p>
    <w:p w14:paraId="7C32B876" w14:textId="02399A87" w:rsidR="001556C2" w:rsidRDefault="001556C2" w:rsidP="001556C2">
      <w:pPr>
        <w:jc w:val="both"/>
        <w:rPr>
          <w:ins w:id="2401" w:author="BEAUMONT Tiffany" w:date="2025-03-17T11:32:00Z"/>
        </w:rPr>
      </w:pPr>
      <w:ins w:id="2402" w:author="BEAUMONT Tiffany" w:date="2025-03-17T11:32:00Z">
        <w:r w:rsidRPr="00C902A0">
          <w:rPr>
            <w:i/>
            <w:iCs/>
          </w:rPr>
          <w:t xml:space="preserve">Collimateur </w:t>
        </w:r>
        <w:r>
          <w:rPr>
            <w:i/>
            <w:iCs/>
          </w:rPr>
          <w:t>sténopé</w:t>
        </w:r>
        <w:r w:rsidRPr="00C902A0">
          <w:rPr>
            <w:i/>
            <w:iCs/>
          </w:rPr>
          <w:t xml:space="preserve"> et I-123</w:t>
        </w:r>
        <w:r>
          <w:rPr>
            <w:i/>
            <w:iCs/>
          </w:rPr>
          <w:t xml:space="preserve"> : </w:t>
        </w:r>
        <w:r w:rsidRPr="00B41F97">
          <w:t xml:space="preserve">Il est à noter que pour les données acquises en collimateur sténopé, </w:t>
        </w:r>
        <w:r w:rsidRPr="0027087A">
          <w:t>les paramètres d’acquisition sont très différents d’un centre à l’autre. Les données analysées concernent uniquement des gamma-caméras GE et leur collimateur GPPH avec toujours le même facteur de sténopé (4,45 mm de diamètre).</w:t>
        </w:r>
        <w:r>
          <w:t xml:space="preserve"> Pour ces deux valeurs l’écart type est énorme par rapport à la valeur moyenne ce qui témoigne d’une forte </w:t>
        </w:r>
        <w:r>
          <w:lastRenderedPageBreak/>
          <w:t>dispersion des données. Les écarts type de ces données nous renseignent sur l’amplitude de la différence de facteur d’étalonnage d’un centre à l’autre ainsi que sur l’erreur relative. Soit les conditions et/ou les gamma-caméras sont très différentes d’un centre à l’autre ou ces valeurs témoignent d’une impossibilité à acquérir des mesures reproductibles, d’une sensibilité accrue du système de mesure aux conditions d’acquisition. La question que l’on peut se poser est : est-ce que des conditions qu’acquisitions standardisées permettront d’avoir une meilleure reproductibilité de mesure ? La variation de distribution de sensibilité en cps/(</w:t>
        </w:r>
        <w:proofErr w:type="spellStart"/>
        <w:r>
          <w:t>MBq.s</w:t>
        </w:r>
        <w:proofErr w:type="spellEnd"/>
        <w:r>
          <w:t xml:space="preserve">) en fonction des centres est représentée sur la </w:t>
        </w:r>
        <w:r>
          <w:fldChar w:fldCharType="begin"/>
        </w:r>
        <w:r>
          <w:instrText xml:space="preserve"> REF _Ref175576777 \h  \* MERGEFORMAT </w:instrText>
        </w:r>
      </w:ins>
      <w:ins w:id="2403" w:author="BEAUMONT Tiffany" w:date="2025-03-17T11:32:00Z">
        <w:r>
          <w:fldChar w:fldCharType="end"/>
        </w:r>
        <w:r>
          <w:t xml:space="preserve"> pour les collimateurs sténopés en conditions locales, à l’I-123.</w:t>
        </w:r>
      </w:ins>
    </w:p>
    <w:p w14:paraId="5451BA04" w14:textId="75201009" w:rsidR="001556C2" w:rsidRDefault="001556C2" w:rsidP="001556C2">
      <w:pPr>
        <w:rPr>
          <w:ins w:id="2404" w:author="BEAUMONT Tiffany" w:date="2025-03-17T11:32:00Z"/>
        </w:rPr>
      </w:pPr>
      <w:ins w:id="2405" w:author="BEAUMONT Tiffany" w:date="2025-03-17T11:32:00Z">
        <w:r w:rsidRPr="00C902A0">
          <w:rPr>
            <w:i/>
            <w:iCs/>
          </w:rPr>
          <w:t xml:space="preserve">Collimateur </w:t>
        </w:r>
        <w:r>
          <w:rPr>
            <w:i/>
            <w:iCs/>
          </w:rPr>
          <w:t>sténopé</w:t>
        </w:r>
        <w:r w:rsidRPr="00C902A0">
          <w:rPr>
            <w:i/>
            <w:iCs/>
          </w:rPr>
          <w:t xml:space="preserve"> et </w:t>
        </w:r>
        <w:r>
          <w:rPr>
            <w:i/>
            <w:iCs/>
          </w:rPr>
          <w:t xml:space="preserve">Tc-99m : </w:t>
        </w:r>
        <w:r>
          <w:t xml:space="preserve">Les paramètres d’acquisition sont très différents d’un centre à l’autre. Le modèle de collimateur considéré ici est la taille d’ouverture du sténopé (noté « facteur sténopé »). Pour ces deux va leurs l’écart type est énorme par rapport à la valeur moyenne ce qui témoigne d’une forte dispersion des données. La variation de distribution de sensibilité en fonction des centres est représentée sur la </w:t>
        </w:r>
        <w:r>
          <w:fldChar w:fldCharType="begin"/>
        </w:r>
        <w:r>
          <w:instrText xml:space="preserve"> REF _Ref175578421 \h  \* MERGEFORMAT </w:instrText>
        </w:r>
      </w:ins>
      <w:ins w:id="2406" w:author="BEAUMONT Tiffany" w:date="2025-03-17T11:32:00Z">
        <w:r>
          <w:fldChar w:fldCharType="end"/>
        </w:r>
        <w:r>
          <w:t xml:space="preserve"> pour les collimateurs sténopés en conditions locales au Tc</w:t>
        </w:r>
        <w:r>
          <w:noBreakHyphen/>
          <w:t>99m. Il y a une variation importante de la moyenne de sensibilité et d’erreur relative par centre. La largeur de la distribution est aussi très variable selon les centres</w:t>
        </w:r>
      </w:ins>
    </w:p>
    <w:p w14:paraId="3FDFAC5B" w14:textId="77777777" w:rsidR="001556C2" w:rsidRDefault="001556C2">
      <w:pPr>
        <w:rPr>
          <w:ins w:id="2407" w:author="BEAUMONT Tiffany" w:date="2025-02-24T15:36:00Z"/>
        </w:rPr>
        <w:pPrChange w:id="2408" w:author="BEAUMONT Tiffany" w:date="2025-02-24T15:36:00Z">
          <w:pPr>
            <w:ind w:firstLine="708"/>
          </w:pPr>
        </w:pPrChange>
      </w:pPr>
    </w:p>
    <w:p w14:paraId="66DD4A0A" w14:textId="77777777" w:rsidR="003943AF" w:rsidRDefault="003943AF" w:rsidP="003943AF">
      <w:pPr>
        <w:rPr>
          <w:ins w:id="2409" w:author="BEAUMONT Tiffany" w:date="2025-02-24T15:36:00Z"/>
          <w:i/>
          <w:iCs/>
          <w:color w:val="4472C4"/>
        </w:rPr>
      </w:pPr>
      <w:proofErr w:type="spellStart"/>
      <w:ins w:id="2410" w:author="BEAUMONT Tiffany" w:date="2025-02-24T15:36:00Z">
        <w:r>
          <w:rPr>
            <w:i/>
            <w:iCs/>
            <w:color w:val="4472C4"/>
          </w:rPr>
          <w:t>Boxplot</w:t>
        </w:r>
        <w:proofErr w:type="spellEnd"/>
        <w:r>
          <w:rPr>
            <w:i/>
            <w:iCs/>
            <w:color w:val="4472C4"/>
          </w:rPr>
          <w:t xml:space="preserve"> erreur relative -&gt; discuter le fait que les config créées pour le GT sont étalonnées par rapport à la seringue (car c’est « le fantôme d’étalonnage » en conditions standardisées).</w:t>
        </w:r>
      </w:ins>
    </w:p>
    <w:p w14:paraId="526E3F84" w14:textId="77777777" w:rsidR="003943AF" w:rsidRDefault="003943AF" w:rsidP="003943AF">
      <w:pPr>
        <w:rPr>
          <w:ins w:id="2411" w:author="BEAUMONT Tiffany" w:date="2025-02-24T15:36:00Z"/>
        </w:rPr>
      </w:pPr>
    </w:p>
    <w:p w14:paraId="1A4E7FDC" w14:textId="610E9E61" w:rsidR="00D676B4" w:rsidDel="003943AF" w:rsidRDefault="00D676B4" w:rsidP="00D64911">
      <w:pPr>
        <w:jc w:val="both"/>
        <w:rPr>
          <w:del w:id="2412" w:author="BEAUMONT Tiffany" w:date="2025-02-24T15:36:00Z"/>
        </w:rPr>
      </w:pPr>
      <w:del w:id="2413" w:author="BEAUMONT Tiffany" w:date="2025-02-24T15:36:00Z">
        <w:r w:rsidDel="003943AF">
          <w:delText>Quelque chose à dire ?</w:delText>
        </w:r>
      </w:del>
    </w:p>
    <w:p w14:paraId="028F4F6B" w14:textId="77777777" w:rsidR="00D676B4" w:rsidRDefault="00D676B4" w:rsidP="00D64911">
      <w:pPr>
        <w:jc w:val="both"/>
      </w:pPr>
    </w:p>
    <w:p w14:paraId="0F02166B" w14:textId="3C71D336" w:rsidR="00D676B4" w:rsidRDefault="00D676B4" w:rsidP="00D64911">
      <w:pPr>
        <w:pStyle w:val="Titre2"/>
        <w:jc w:val="both"/>
      </w:pPr>
      <w:bookmarkStart w:id="2414" w:name="_Toc193972830"/>
      <w:r>
        <w:t>Effet du seuil sur la sensibilité</w:t>
      </w:r>
      <w:bookmarkEnd w:id="2414"/>
    </w:p>
    <w:p w14:paraId="60CF351D" w14:textId="1F743C24" w:rsidR="00D676B4" w:rsidRDefault="00D676B4" w:rsidP="00D64911">
      <w:pPr>
        <w:jc w:val="both"/>
      </w:pPr>
      <w:r>
        <w:t xml:space="preserve">Section résultats effet seuil sur la sensibilité </w:t>
      </w:r>
      <w:r>
        <w:fldChar w:fldCharType="begin"/>
      </w:r>
      <w:r>
        <w:instrText xml:space="preserve"> REF _Ref175585106 \r \h </w:instrText>
      </w:r>
      <w:r w:rsidR="00D64911">
        <w:instrText xml:space="preserve"> \* MERGEFORMAT </w:instrText>
      </w:r>
      <w:r>
        <w:fldChar w:fldCharType="separate"/>
      </w:r>
      <w:r w:rsidR="00C30592">
        <w:t>4.2.1</w:t>
      </w:r>
      <w:r>
        <w:fldChar w:fldCharType="end"/>
      </w:r>
      <w:r>
        <w:t xml:space="preserve"> (en </w:t>
      </w:r>
      <w:r w:rsidRPr="005A6CCF">
        <w:rPr>
          <w:highlight w:val="green"/>
        </w:rPr>
        <w:t>vert</w:t>
      </w:r>
      <w:r>
        <w:t xml:space="preserve"> ce qui a été écrit dans résultats)</w:t>
      </w:r>
    </w:p>
    <w:p w14:paraId="08357FE4" w14:textId="20343E75" w:rsidR="00D676B4" w:rsidRDefault="00D676B4" w:rsidP="00D64911">
      <w:pPr>
        <w:jc w:val="both"/>
      </w:pPr>
      <w:r w:rsidRPr="005A6CCF">
        <w:rPr>
          <w:highlight w:val="green"/>
        </w:rPr>
        <w:t>En collimation parallèle au Tc-99m, les valeurs de sensibilités pour les seringues sont toujours supérieures à celles dans le fantôme F03 (</w:t>
      </w:r>
      <w:r w:rsidRPr="00E90A8A">
        <w:rPr>
          <w:highlight w:val="green"/>
        </w:rPr>
        <w:t xml:space="preserve">par exemple </w:t>
      </w:r>
      <w:r w:rsidRPr="00E90A8A">
        <w:rPr>
          <w:highlight w:val="green"/>
        </w:rPr>
        <w:fldChar w:fldCharType="begin"/>
      </w:r>
      <w:r w:rsidRPr="00E90A8A">
        <w:rPr>
          <w:highlight w:val="green"/>
        </w:rPr>
        <w:instrText xml:space="preserve"> REF _Ref175585000 \h  \* MERGEFORMAT </w:instrText>
      </w:r>
      <w:r w:rsidRPr="00E90A8A">
        <w:rPr>
          <w:highlight w:val="green"/>
        </w:rPr>
      </w:r>
      <w:r w:rsidRPr="00E90A8A">
        <w:rPr>
          <w:highlight w:val="green"/>
        </w:rPr>
        <w:fldChar w:fldCharType="separate"/>
      </w:r>
      <w:r w:rsidR="00C30592" w:rsidRPr="00C30592">
        <w:rPr>
          <w:highlight w:val="green"/>
        </w:rPr>
        <w:t>Figure 18</w:t>
      </w:r>
      <w:r w:rsidRPr="00E90A8A">
        <w:rPr>
          <w:highlight w:val="green"/>
        </w:rPr>
        <w:fldChar w:fldCharType="end"/>
      </w:r>
      <w:r w:rsidRPr="00E90A8A">
        <w:rPr>
          <w:highlight w:val="green"/>
        </w:rPr>
        <w:t xml:space="preserve">-A, configuration </w:t>
      </w:r>
      <w:r w:rsidRPr="005A6CCF">
        <w:rPr>
          <w:highlight w:val="green"/>
        </w:rPr>
        <w:t>26)</w:t>
      </w:r>
      <w:r>
        <w:t xml:space="preserve"> </w:t>
      </w:r>
      <w:r w:rsidRPr="008F5C37">
        <w:t xml:space="preserve">alors qu’on attendrait des résultats similaires puisque les volumes </w:t>
      </w:r>
      <w:r>
        <w:t>de la seringue et du fantôme F03 sont comparables -à l’exception de la configuration 36 (cf. </w:t>
      </w:r>
      <w:r>
        <w:fldChar w:fldCharType="begin"/>
      </w:r>
      <w:r>
        <w:instrText xml:space="preserve"> REF _Ref175585000 \h  \* MERGEFORMAT </w:instrText>
      </w:r>
      <w:r>
        <w:fldChar w:fldCharType="separate"/>
      </w:r>
      <w:r w:rsidR="00C30592" w:rsidRPr="00862043">
        <w:rPr>
          <w:i/>
          <w:iCs/>
          <w:color w:val="44546A" w:themeColor="text2"/>
          <w:sz w:val="18"/>
          <w:szCs w:val="18"/>
        </w:rPr>
        <w:t xml:space="preserve">Figure </w:t>
      </w:r>
      <w:r w:rsidR="00C30592">
        <w:rPr>
          <w:i/>
          <w:iCs/>
          <w:noProof/>
          <w:color w:val="44546A" w:themeColor="text2"/>
          <w:sz w:val="18"/>
          <w:szCs w:val="18"/>
        </w:rPr>
        <w:t>18</w:t>
      </w:r>
      <w:r>
        <w:fldChar w:fldCharType="end"/>
      </w:r>
      <w:r>
        <w:t xml:space="preserve">-A) pour laquelle on suppose un problème de préparation du fantôme F03-. Ce point sera discuté en </w:t>
      </w:r>
      <w:r w:rsidRPr="00EB10B6">
        <w:rPr>
          <w:highlight w:val="yellow"/>
        </w:rPr>
        <w:t xml:space="preserve">section </w:t>
      </w:r>
      <w:r w:rsidRPr="00EB10B6">
        <w:rPr>
          <w:highlight w:val="yellow"/>
        </w:rPr>
        <w:fldChar w:fldCharType="begin"/>
      </w:r>
      <w:r w:rsidRPr="00EB10B6">
        <w:rPr>
          <w:highlight w:val="yellow"/>
        </w:rPr>
        <w:instrText xml:space="preserve"> REF _Ref183296802 \r \h </w:instrText>
      </w:r>
      <w:r>
        <w:rPr>
          <w:highlight w:val="yellow"/>
        </w:rPr>
        <w:instrText xml:space="preserve"> \* MERGEFORMAT </w:instrText>
      </w:r>
      <w:r w:rsidRPr="00EB10B6">
        <w:rPr>
          <w:highlight w:val="yellow"/>
        </w:rPr>
      </w:r>
      <w:r w:rsidRPr="00EB10B6">
        <w:rPr>
          <w:highlight w:val="yellow"/>
        </w:rPr>
        <w:fldChar w:fldCharType="separate"/>
      </w:r>
      <w:r w:rsidR="00C30592">
        <w:rPr>
          <w:highlight w:val="yellow"/>
        </w:rPr>
        <w:t>0</w:t>
      </w:r>
      <w:r w:rsidRPr="00EB10B6">
        <w:rPr>
          <w:highlight w:val="yellow"/>
        </w:rPr>
        <w:fldChar w:fldCharType="end"/>
      </w:r>
      <w:r w:rsidRPr="00EB10B6">
        <w:rPr>
          <w:highlight w:val="yellow"/>
        </w:rPr>
        <w:t>.</w:t>
      </w:r>
    </w:p>
    <w:p w14:paraId="077805F4" w14:textId="0236CA59" w:rsidR="00D676B4" w:rsidRDefault="00D676B4" w:rsidP="00D64911">
      <w:pPr>
        <w:jc w:val="both"/>
      </w:pPr>
      <w:r w:rsidRPr="005A6CCF">
        <w:rPr>
          <w:highlight w:val="green"/>
        </w:rPr>
        <w:t xml:space="preserve">En collimation </w:t>
      </w:r>
      <w:proofErr w:type="spellStart"/>
      <w:r w:rsidRPr="005A6CCF">
        <w:rPr>
          <w:highlight w:val="green"/>
        </w:rPr>
        <w:t>sténopée</w:t>
      </w:r>
      <w:proofErr w:type="spellEnd"/>
      <w:r w:rsidRPr="005A6CCF">
        <w:rPr>
          <w:highlight w:val="green"/>
        </w:rPr>
        <w:t xml:space="preserve"> à l’I-123, certaines configurations donnent des sensibilités comparables comme la configuration 9, la 20 et la 23 (pour exemple cf</w:t>
      </w:r>
      <w:r w:rsidRPr="00E90A8A">
        <w:rPr>
          <w:highlight w:val="green"/>
        </w:rPr>
        <w:t xml:space="preserve">. </w:t>
      </w:r>
      <w:r w:rsidRPr="00E90A8A">
        <w:rPr>
          <w:highlight w:val="green"/>
        </w:rPr>
        <w:fldChar w:fldCharType="begin"/>
      </w:r>
      <w:r w:rsidRPr="00E90A8A">
        <w:rPr>
          <w:highlight w:val="green"/>
        </w:rPr>
        <w:instrText xml:space="preserve"> REF _Ref175587067 \h  \* MERGEFORMAT </w:instrText>
      </w:r>
      <w:r w:rsidRPr="00E90A8A">
        <w:rPr>
          <w:highlight w:val="green"/>
        </w:rPr>
      </w:r>
      <w:r w:rsidRPr="00E90A8A">
        <w:rPr>
          <w:highlight w:val="green"/>
        </w:rPr>
        <w:fldChar w:fldCharType="separate"/>
      </w:r>
      <w:r w:rsidR="00C30592" w:rsidRPr="00C30592">
        <w:rPr>
          <w:highlight w:val="green"/>
        </w:rPr>
        <w:t>Figure 19</w:t>
      </w:r>
      <w:r w:rsidRPr="00E90A8A">
        <w:rPr>
          <w:highlight w:val="green"/>
        </w:rPr>
        <w:fldChar w:fldCharType="end"/>
      </w:r>
      <w:r w:rsidRPr="00E90A8A">
        <w:rPr>
          <w:highlight w:val="green"/>
        </w:rPr>
        <w:t xml:space="preserve">, configuration 23). Tandis que d’autres configurations présentent des résultats très différents comme les configurations 47 et 13 (cf. </w:t>
      </w:r>
      <w:r w:rsidRPr="00E90A8A">
        <w:rPr>
          <w:highlight w:val="green"/>
        </w:rPr>
        <w:fldChar w:fldCharType="begin"/>
      </w:r>
      <w:r w:rsidRPr="00E90A8A">
        <w:rPr>
          <w:highlight w:val="green"/>
        </w:rPr>
        <w:instrText xml:space="preserve"> REF _Ref175587067 \h  \* MERGEFORMAT </w:instrText>
      </w:r>
      <w:r w:rsidRPr="00E90A8A">
        <w:rPr>
          <w:highlight w:val="green"/>
        </w:rPr>
      </w:r>
      <w:r w:rsidRPr="00E90A8A">
        <w:rPr>
          <w:highlight w:val="green"/>
        </w:rPr>
        <w:fldChar w:fldCharType="separate"/>
      </w:r>
      <w:r w:rsidR="00C30592" w:rsidRPr="00C30592">
        <w:rPr>
          <w:highlight w:val="green"/>
        </w:rPr>
        <w:t>Figure 19</w:t>
      </w:r>
      <w:r w:rsidRPr="00E90A8A">
        <w:rPr>
          <w:highlight w:val="green"/>
        </w:rPr>
        <w:fldChar w:fldCharType="end"/>
      </w:r>
      <w:r w:rsidRPr="00E90A8A">
        <w:rPr>
          <w:highlight w:val="green"/>
        </w:rPr>
        <w:t xml:space="preserve">, </w:t>
      </w:r>
      <w:r w:rsidRPr="005A6CCF">
        <w:rPr>
          <w:highlight w:val="green"/>
        </w:rPr>
        <w:t>configurations 47 et</w:t>
      </w:r>
      <w:r>
        <w:t xml:space="preserve"> 13). La reproductibilité et l’erreur intra-centre sont discutées en section </w:t>
      </w:r>
      <w:r>
        <w:rPr>
          <w:highlight w:val="yellow"/>
        </w:rPr>
        <w:fldChar w:fldCharType="begin"/>
      </w:r>
      <w:r>
        <w:instrText xml:space="preserve"> REF _Ref175587113 \r \h </w:instrText>
      </w:r>
      <w:r>
        <w:rPr>
          <w:highlight w:val="yellow"/>
        </w:rPr>
        <w:instrText xml:space="preserve"> \* MERGEFORMAT </w:instrText>
      </w:r>
      <w:r>
        <w:rPr>
          <w:highlight w:val="yellow"/>
        </w:rPr>
      </w:r>
      <w:r>
        <w:rPr>
          <w:highlight w:val="yellow"/>
        </w:rPr>
        <w:fldChar w:fldCharType="separate"/>
      </w:r>
      <w:r w:rsidR="00C30592">
        <w:t>0</w:t>
      </w:r>
      <w:r>
        <w:rPr>
          <w:highlight w:val="yellow"/>
        </w:rPr>
        <w:fldChar w:fldCharType="end"/>
      </w:r>
      <w:r>
        <w:t>.</w:t>
      </w:r>
    </w:p>
    <w:p w14:paraId="75C0808D" w14:textId="68EB2A18" w:rsidR="00D676B4" w:rsidRDefault="00D676B4" w:rsidP="00D64911">
      <w:pPr>
        <w:jc w:val="both"/>
      </w:pPr>
    </w:p>
    <w:p w14:paraId="20BAD860" w14:textId="1F18584D" w:rsidR="00694420" w:rsidRDefault="00694420" w:rsidP="00D64911">
      <w:pPr>
        <w:pStyle w:val="Titre2"/>
        <w:jc w:val="both"/>
      </w:pPr>
      <w:bookmarkStart w:id="2415" w:name="_Toc193972831"/>
      <w:r>
        <w:t>Mesure de la sensibilité en conditions locales et standardisées</w:t>
      </w:r>
      <w:bookmarkEnd w:id="2415"/>
    </w:p>
    <w:p w14:paraId="1DBFD023" w14:textId="7457DD2D" w:rsidR="00694420" w:rsidRPr="00694420" w:rsidRDefault="00694420" w:rsidP="00D64911">
      <w:pPr>
        <w:jc w:val="both"/>
      </w:pPr>
      <w:r>
        <w:rPr>
          <w:highlight w:val="yellow"/>
        </w:rPr>
        <w:t xml:space="preserve">DISCUSSION </w:t>
      </w:r>
      <w:r w:rsidRPr="00F523F0">
        <w:rPr>
          <w:highlight w:val="yellow"/>
        </w:rPr>
        <w:t>DB</w:t>
      </w:r>
      <w:r>
        <w:t> : L’utilisation d’un protocole standardisé avec des collimateurs parallèles a permis de réduire non seulement l’écart type de la sensibilité, mais également de diminuer la valeur moyenne et l’écart type de l’erreur relative</w:t>
      </w:r>
    </w:p>
    <w:p w14:paraId="71EBCA2C" w14:textId="58CF56A0" w:rsidR="00694420" w:rsidRDefault="00694420" w:rsidP="00D64911">
      <w:pPr>
        <w:jc w:val="both"/>
      </w:pPr>
      <w:r>
        <w:rPr>
          <w:highlight w:val="yellow"/>
        </w:rPr>
        <w:t xml:space="preserve">DISCUSSION </w:t>
      </w:r>
      <w:r w:rsidRPr="00F523F0">
        <w:rPr>
          <w:highlight w:val="yellow"/>
        </w:rPr>
        <w:t>DB</w:t>
      </w:r>
      <w:r>
        <w:t xml:space="preserve"> :En </w:t>
      </w:r>
      <w:proofErr w:type="spellStart"/>
      <w:r>
        <w:t>colli</w:t>
      </w:r>
      <w:proofErr w:type="spellEnd"/>
      <w:r>
        <w:t xml:space="preserve"> // les protocoles locaux ne sont pas non plus totalement déconnant </w:t>
      </w:r>
    </w:p>
    <w:p w14:paraId="73DFF6CF" w14:textId="1A4BF811" w:rsidR="00D64911" w:rsidRDefault="00D64911" w:rsidP="00D64911">
      <w:pPr>
        <w:jc w:val="both"/>
      </w:pPr>
      <w:r w:rsidRPr="00D64911">
        <w:rPr>
          <w:highlight w:val="yellow"/>
        </w:rPr>
        <w:t>TB</w:t>
      </w:r>
      <w:r>
        <w:t> : Parler des résultats CZT (</w:t>
      </w:r>
      <w:r>
        <w:fldChar w:fldCharType="begin"/>
      </w:r>
      <w:r>
        <w:instrText xml:space="preserve"> REF _Ref175673451 \h  \* MERGEFORMAT </w:instrText>
      </w:r>
      <w:r>
        <w:fldChar w:fldCharType="separate"/>
      </w:r>
      <w:r w:rsidR="00C30592" w:rsidRPr="00C30592">
        <w:t>Figure 23</w:t>
      </w:r>
      <w:r>
        <w:fldChar w:fldCharType="end"/>
      </w:r>
      <w:r>
        <w:t>) dispersion standard surtout en iode</w:t>
      </w:r>
    </w:p>
    <w:p w14:paraId="56B45E0A" w14:textId="77777777" w:rsidR="00694420" w:rsidRDefault="00694420" w:rsidP="00D64911">
      <w:pPr>
        <w:jc w:val="both"/>
      </w:pPr>
    </w:p>
    <w:p w14:paraId="609A4F8B" w14:textId="438FA54A" w:rsidR="00D676B4" w:rsidRDefault="00D676B4" w:rsidP="00D64911">
      <w:pPr>
        <w:pStyle w:val="Titre2"/>
        <w:jc w:val="both"/>
      </w:pPr>
      <w:bookmarkStart w:id="2416" w:name="_Toc193972832"/>
      <w:r>
        <w:t>Incertitudes liées à la réalisation des mesures sur la détermination de la sensibilité</w:t>
      </w:r>
      <w:bookmarkEnd w:id="2416"/>
    </w:p>
    <w:p w14:paraId="47805EFA" w14:textId="07AC44D4" w:rsidR="00D676B4" w:rsidRDefault="00A21170" w:rsidP="00D64911">
      <w:pPr>
        <w:jc w:val="both"/>
      </w:pPr>
      <w:bookmarkStart w:id="2417" w:name="_Ref175587113"/>
      <w:bookmarkStart w:id="2418" w:name="_Toc181034316"/>
      <w:r>
        <w:t xml:space="preserve">À </w:t>
      </w:r>
      <w:r w:rsidR="00D676B4">
        <w:t xml:space="preserve">propos de la section </w:t>
      </w:r>
      <w:r w:rsidR="00D676B4">
        <w:fldChar w:fldCharType="begin"/>
      </w:r>
      <w:r w:rsidR="00D676B4">
        <w:instrText xml:space="preserve"> REF _Ref186638838 \r \h </w:instrText>
      </w:r>
      <w:r w:rsidR="00D64911">
        <w:instrText xml:space="preserve"> \* MERGEFORMAT </w:instrText>
      </w:r>
      <w:r w:rsidR="00D676B4">
        <w:fldChar w:fldCharType="separate"/>
      </w:r>
      <w:r w:rsidR="00C30592">
        <w:t>4.5</w:t>
      </w:r>
      <w:r w:rsidR="00D676B4">
        <w:fldChar w:fldCharType="end"/>
      </w:r>
      <w:r w:rsidR="00D676B4">
        <w:t xml:space="preserve"> Incertitudes liées à la réalisation des mesures sur la détermination de la sensibilité</w:t>
      </w:r>
      <w:bookmarkEnd w:id="2417"/>
      <w:bookmarkEnd w:id="2418"/>
      <w:r w:rsidR="00D676B4">
        <w:t> :</w:t>
      </w:r>
    </w:p>
    <w:p w14:paraId="22C88978" w14:textId="7923182E" w:rsidR="00D676B4" w:rsidRDefault="00D676B4" w:rsidP="00D64911">
      <w:pPr>
        <w:jc w:val="both"/>
        <w:rPr>
          <w:lang w:eastAsia="fr-FR"/>
        </w:rPr>
      </w:pPr>
      <w:r>
        <w:rPr>
          <w:lang w:eastAsia="fr-FR"/>
        </w:rPr>
        <w:t xml:space="preserve">La distribution des données et l’incertitude associée montre que, pour les collimateurs parallèles, les mesures sont beaucoup moins influencées par la géométrie et le volume des fantômes réalistes. On a globalement moins de variations lors de mesures répétées en collimation parallèle (5% pour un intervalle de confiance de 95%) qu’en </w:t>
      </w:r>
      <w:r>
        <w:rPr>
          <w:lang w:eastAsia="fr-FR"/>
        </w:rPr>
        <w:lastRenderedPageBreak/>
        <w:t xml:space="preserve">collimation sténopé (30 à 40% sur nos mesures). La distance de mesure (importante en collimateur parallèle ici) a également un impact (cf. section </w:t>
      </w:r>
      <w:r>
        <w:rPr>
          <w:lang w:eastAsia="fr-FR"/>
        </w:rPr>
        <w:fldChar w:fldCharType="begin"/>
      </w:r>
      <w:r>
        <w:rPr>
          <w:lang w:eastAsia="fr-FR"/>
        </w:rPr>
        <w:instrText xml:space="preserve"> REF _Ref184164832 \r \h </w:instrText>
      </w:r>
      <w:r w:rsidR="00D64911">
        <w:rPr>
          <w:lang w:eastAsia="fr-FR"/>
        </w:rPr>
        <w:instrText xml:space="preserve"> \* MERGEFORMAT </w:instrText>
      </w:r>
      <w:r>
        <w:rPr>
          <w:lang w:eastAsia="fr-FR"/>
        </w:rPr>
      </w:r>
      <w:r>
        <w:rPr>
          <w:lang w:eastAsia="fr-FR"/>
        </w:rPr>
        <w:fldChar w:fldCharType="separate"/>
      </w:r>
      <w:r w:rsidR="00C30592">
        <w:rPr>
          <w:lang w:eastAsia="fr-FR"/>
        </w:rPr>
        <w:t>4.5</w:t>
      </w:r>
      <w:r>
        <w:rPr>
          <w:lang w:eastAsia="fr-FR"/>
        </w:rPr>
        <w:fldChar w:fldCharType="end"/>
      </w:r>
      <w:r>
        <w:rPr>
          <w:lang w:eastAsia="fr-FR"/>
        </w:rPr>
        <w:t>).</w:t>
      </w:r>
    </w:p>
    <w:p w14:paraId="4F676065" w14:textId="77777777" w:rsidR="00694420" w:rsidRDefault="00694420" w:rsidP="00D64911">
      <w:pPr>
        <w:jc w:val="both"/>
      </w:pPr>
    </w:p>
    <w:p w14:paraId="4FEA953B" w14:textId="77777777" w:rsidR="00D676B4" w:rsidRDefault="00D676B4" w:rsidP="00D64911">
      <w:pPr>
        <w:pStyle w:val="Titre2"/>
        <w:jc w:val="both"/>
      </w:pPr>
      <w:bookmarkStart w:id="2419" w:name="_Toc193972833"/>
      <w:r>
        <w:t>Mesures du taux de fixation en conditions locales et standardisées</w:t>
      </w:r>
      <w:bookmarkEnd w:id="2419"/>
    </w:p>
    <w:p w14:paraId="7587F6C9" w14:textId="022C9BB9" w:rsidR="00694420" w:rsidRDefault="00694420" w:rsidP="00D64911">
      <w:pPr>
        <w:jc w:val="both"/>
      </w:pPr>
      <w:proofErr w:type="spellStart"/>
      <w:r>
        <w:t>Fantome</w:t>
      </w:r>
      <w:proofErr w:type="spellEnd"/>
      <w:r>
        <w:t xml:space="preserve"> F11 car volume au milieu des 5 fantômes (on retire l’histoire du volume femme et de la fréquence maladie </w:t>
      </w:r>
      <w:proofErr w:type="spellStart"/>
      <w:r>
        <w:t>thyr</w:t>
      </w:r>
      <w:proofErr w:type="spellEnd"/>
      <w:r>
        <w:t>).</w:t>
      </w:r>
    </w:p>
    <w:p w14:paraId="46E41CC7" w14:textId="4F403484" w:rsidR="00D676B4" w:rsidRDefault="00D676B4" w:rsidP="00D64911">
      <w:pPr>
        <w:jc w:val="both"/>
      </w:pPr>
      <w:proofErr w:type="spellStart"/>
      <w:r>
        <w:t>cf</w:t>
      </w:r>
      <w:proofErr w:type="spellEnd"/>
      <w:r>
        <w:t xml:space="preserve"> section </w:t>
      </w:r>
      <w:r>
        <w:fldChar w:fldCharType="begin"/>
      </w:r>
      <w:r>
        <w:instrText xml:space="preserve"> REF _Ref186642358 \r \h </w:instrText>
      </w:r>
      <w:r w:rsidR="00D64911">
        <w:instrText xml:space="preserve"> \* MERGEFORMAT </w:instrText>
      </w:r>
      <w:r>
        <w:fldChar w:fldCharType="separate"/>
      </w:r>
      <w:r w:rsidR="00C30592">
        <w:t>4.6</w:t>
      </w:r>
      <w:r>
        <w:fldChar w:fldCharType="end"/>
      </w:r>
      <w:r>
        <w:t> :</w:t>
      </w:r>
      <w:r w:rsidR="00D64911">
        <w:t xml:space="preserve"> </w:t>
      </w:r>
      <w:r>
        <w:t>Concernant l’homogénéité de remplissage, nous observons que les points correspondant à des fantômes remplis de manière inhomogène sont situés dans le nuage de tous les autres fantômes. La qualité du remplissage ne semble donc pas influer sur les résultats et ils peuvent être conservés dans l’étude.</w:t>
      </w:r>
    </w:p>
    <w:p w14:paraId="3830E9F7" w14:textId="2908156A" w:rsidR="00D676B4" w:rsidRDefault="00D676B4" w:rsidP="00D64911">
      <w:pPr>
        <w:jc w:val="both"/>
      </w:pPr>
      <w:r>
        <w:t xml:space="preserve">Pour les taux de fixation obtenus par normalisation avec le fantôme F11 (cf. </w:t>
      </w:r>
      <w:r>
        <w:fldChar w:fldCharType="begin"/>
      </w:r>
      <w:r>
        <w:instrText xml:space="preserve"> REF _Ref181626661 \h  \* MERGEFORMAT </w:instrText>
      </w:r>
      <w:r>
        <w:fldChar w:fldCharType="separate"/>
      </w:r>
      <w:r w:rsidR="00C30592" w:rsidRPr="00C30592">
        <w:t>Figure 28</w:t>
      </w:r>
      <w:r>
        <w:fldChar w:fldCharType="end"/>
      </w:r>
      <w:r>
        <w:t>-A),</w:t>
      </w:r>
      <w:r w:rsidRPr="00534B38">
        <w:t xml:space="preserve"> </w:t>
      </w:r>
      <w:r>
        <w:t>nous</w:t>
      </w:r>
      <w:r w:rsidRPr="00526C2C">
        <w:t xml:space="preserve"> observ</w:t>
      </w:r>
      <w:r>
        <w:t>ons</w:t>
      </w:r>
      <w:r w:rsidRPr="00526C2C">
        <w:t xml:space="preserve"> une différence </w:t>
      </w:r>
      <w:r>
        <w:t xml:space="preserve">significative pour les résultats des taux de fixation </w:t>
      </w:r>
      <w:r w:rsidRPr="00526C2C">
        <w:t>entre les configurations standard</w:t>
      </w:r>
      <w:r>
        <w:t>i</w:t>
      </w:r>
      <w:r w:rsidRPr="00526C2C">
        <w:t>s</w:t>
      </w:r>
      <w:r>
        <w:t>ées</w:t>
      </w:r>
      <w:r w:rsidRPr="00526C2C">
        <w:t xml:space="preserve"> et locales</w:t>
      </w:r>
      <w:r>
        <w:t>. Le taux de fixation est davantage centré sur 1 en conditions standardisées qu’en conditions locales que cela soit à l’I-123 ou au Tc-99m. Cela laisse supposer que l’étalonnage avec un fantôme réaliste est favorable à une mesure plus précise du taux de fixation et qu’on élimine ainsi l’influence du volume de la thyroïde sur la mesure du taux de fixation.</w:t>
      </w:r>
    </w:p>
    <w:p w14:paraId="478C833E" w14:textId="2927F74E" w:rsidR="00D676B4" w:rsidRDefault="00D676B4" w:rsidP="00D64911">
      <w:pPr>
        <w:jc w:val="both"/>
      </w:pPr>
      <w:r>
        <w:t xml:space="preserve">Concernant le taux de fixation obtenu par normalisation avec la seringue (cf. </w:t>
      </w:r>
      <w:r>
        <w:fldChar w:fldCharType="begin"/>
      </w:r>
      <w:r>
        <w:instrText xml:space="preserve"> REF _Ref181626661 \h  \* MERGEFORMAT </w:instrText>
      </w:r>
      <w:r>
        <w:fldChar w:fldCharType="separate"/>
      </w:r>
      <w:r w:rsidR="00C30592" w:rsidRPr="00C30592">
        <w:t>Figure 28</w:t>
      </w:r>
      <w:r>
        <w:fldChar w:fldCharType="end"/>
      </w:r>
      <w:r>
        <w:t xml:space="preserve">-B), le test de Wilcoxon pairé présente une p-value supérieure à 0,05 uniquement pour la normalisation avec la seringue en I-123, cependant dans ce cas de figure la sensibilité moyenne est éloignée de 1 en conditions locales comme standardisées. Au Tc-99m, les valeurs de taux de fixation sont très dispersées en conditions locales. Dans les 2 cas (local et standardisé) au Tc-99m, la valeur moyenne du taux de fixation est éloignée de 1, elle l’est même d’avantage en conditions standardisées, ce qui laisse supposer que les incertitudes et différences de mesures en conditions locales se compensent sur notre groupe de configuration pour donner une moyenne plus proche de 1 qu’en conditions standardisées. Il semble donc, que la seringue choisie (seringue de 3 </w:t>
      </w:r>
      <w:proofErr w:type="spellStart"/>
      <w:r>
        <w:t>mL</w:t>
      </w:r>
      <w:proofErr w:type="spellEnd"/>
      <w:r>
        <w:t xml:space="preserve"> remplie à 3 </w:t>
      </w:r>
      <w:proofErr w:type="spellStart"/>
      <w:r>
        <w:t>mL</w:t>
      </w:r>
      <w:proofErr w:type="spellEnd"/>
      <w:r>
        <w:t>) ne soit pas idéale pour la mesure du facteur d’étalonnage.</w:t>
      </w:r>
    </w:p>
    <w:p w14:paraId="4041AAE2" w14:textId="77777777" w:rsidR="00D676B4" w:rsidRPr="00D676B4" w:rsidRDefault="00D676B4" w:rsidP="00D64911">
      <w:pPr>
        <w:jc w:val="both"/>
        <w:rPr>
          <w:rFonts w:asciiTheme="majorHAnsi" w:eastAsiaTheme="majorEastAsia" w:hAnsiTheme="majorHAnsi" w:cstheme="majorBidi"/>
          <w:color w:val="2F5496" w:themeColor="accent1" w:themeShade="BF"/>
          <w:sz w:val="32"/>
          <w:szCs w:val="32"/>
        </w:rPr>
      </w:pPr>
      <w:r w:rsidRPr="00D676B4">
        <w:rPr>
          <w:highlight w:val="yellow"/>
        </w:rPr>
        <w:t>DISCUSSION EN VRAC DB</w:t>
      </w:r>
      <w:r>
        <w:t xml:space="preserve"> : En </w:t>
      </w:r>
      <w:proofErr w:type="spellStart"/>
      <w:r>
        <w:t>colli</w:t>
      </w:r>
      <w:proofErr w:type="spellEnd"/>
      <w:r>
        <w:t xml:space="preserve"> // les protocoles locaux ont tendance à sous-estimer l’</w:t>
      </w:r>
      <w:proofErr w:type="spellStart"/>
      <w:r>
        <w:t>uptake</w:t>
      </w:r>
      <w:proofErr w:type="spellEnd"/>
      <w:r>
        <w:t xml:space="preserve">. Dans une perspective thérapeutique on va donc sous-doser. </w:t>
      </w:r>
    </w:p>
    <w:p w14:paraId="1BB60726" w14:textId="351C15E3" w:rsidR="00D676B4" w:rsidRDefault="00D676B4" w:rsidP="00D64911">
      <w:pPr>
        <w:jc w:val="both"/>
      </w:pPr>
    </w:p>
    <w:p w14:paraId="1180780A" w14:textId="5C3A5358" w:rsidR="00D676B4" w:rsidRDefault="00D64911" w:rsidP="00D64911">
      <w:pPr>
        <w:pStyle w:val="Titre2"/>
        <w:jc w:val="both"/>
      </w:pPr>
      <w:bookmarkStart w:id="2420" w:name="_Toc193972834"/>
      <w:r>
        <w:t>Autres paramètres influençant les mesures de sensibilité et de fixation</w:t>
      </w:r>
      <w:bookmarkEnd w:id="2420"/>
    </w:p>
    <w:p w14:paraId="6F087249" w14:textId="72E5D3C8" w:rsidR="00D64911" w:rsidRDefault="00D64911" w:rsidP="00D64911">
      <w:pPr>
        <w:jc w:val="both"/>
      </w:pPr>
      <w:r>
        <w:t>Qualité du remplissage des fantômes, Effet de la distance</w:t>
      </w:r>
    </w:p>
    <w:p w14:paraId="5EE65262" w14:textId="7AD43202" w:rsidR="00D64911" w:rsidRPr="00762AE8" w:rsidRDefault="00762AE8" w:rsidP="00D64911">
      <w:pPr>
        <w:jc w:val="both"/>
      </w:pPr>
      <w:r>
        <w:t>BDF</w:t>
      </w:r>
      <w:r w:rsidR="00D64911">
        <w:t xml:space="preserve"> et donc méthode à seuil +/- ok selon le niveau de </w:t>
      </w:r>
      <w:proofErr w:type="spellStart"/>
      <w:r w:rsidR="00D64911">
        <w:t>bdf</w:t>
      </w:r>
      <w:proofErr w:type="spellEnd"/>
      <w:r w:rsidR="00D64911">
        <w:t xml:space="preserve"> et importance du choix du fantôme d’étalonnage</w:t>
      </w:r>
      <w:r w:rsidR="00D64911">
        <w:br w:type="page"/>
      </w:r>
    </w:p>
    <w:p w14:paraId="370EF63A" w14:textId="1E16772A" w:rsidR="00485FCF" w:rsidRPr="00485FCF" w:rsidRDefault="00485FCF" w:rsidP="00D64911">
      <w:pPr>
        <w:pStyle w:val="Titre1"/>
        <w:jc w:val="both"/>
      </w:pPr>
      <w:bookmarkStart w:id="2421" w:name="_Toc193972835"/>
      <w:r>
        <w:t>Recommandations pour la mesure de la fixation thyroïdienne</w:t>
      </w:r>
      <w:bookmarkEnd w:id="2421"/>
    </w:p>
    <w:p w14:paraId="3FF9830E" w14:textId="77777777" w:rsidR="00434AF0" w:rsidRDefault="00434AF0" w:rsidP="00D64911">
      <w:pPr>
        <w:ind w:left="720"/>
        <w:jc w:val="both"/>
      </w:pPr>
    </w:p>
    <w:tbl>
      <w:tblPr>
        <w:tblStyle w:val="Grilledutableau"/>
        <w:tblW w:w="0" w:type="auto"/>
        <w:tblLook w:val="04A0" w:firstRow="1" w:lastRow="0" w:firstColumn="1" w:lastColumn="0" w:noHBand="0" w:noVBand="1"/>
      </w:tblPr>
      <w:tblGrid>
        <w:gridCol w:w="3351"/>
        <w:gridCol w:w="46"/>
        <w:gridCol w:w="3305"/>
        <w:gridCol w:w="3351"/>
      </w:tblGrid>
      <w:tr w:rsidR="00A87926" w:rsidRPr="00A87926" w14:paraId="574B9237" w14:textId="027156BA" w:rsidTr="00A87926">
        <w:tc>
          <w:tcPr>
            <w:tcW w:w="3351" w:type="dxa"/>
            <w:tcBorders>
              <w:bottom w:val="single" w:sz="4" w:space="0" w:color="auto"/>
            </w:tcBorders>
            <w:shd w:val="clear" w:color="auto" w:fill="2F5496" w:themeFill="accent1" w:themeFillShade="BF"/>
          </w:tcPr>
          <w:p w14:paraId="29EA8742" w14:textId="4734F934" w:rsidR="00E3328E" w:rsidRPr="00A87926" w:rsidRDefault="00E3328E" w:rsidP="00D64911">
            <w:pPr>
              <w:jc w:val="both"/>
              <w:rPr>
                <w:color w:val="FFFFFF" w:themeColor="background1"/>
                <w:sz w:val="24"/>
              </w:rPr>
            </w:pPr>
            <w:bookmarkStart w:id="2422" w:name="_Toc157640895"/>
            <w:r w:rsidRPr="00A87926">
              <w:rPr>
                <w:color w:val="FFFFFF" w:themeColor="background1"/>
                <w:sz w:val="24"/>
              </w:rPr>
              <w:t>Paramètre</w:t>
            </w:r>
          </w:p>
        </w:tc>
        <w:tc>
          <w:tcPr>
            <w:tcW w:w="3351" w:type="dxa"/>
            <w:gridSpan w:val="2"/>
            <w:tcBorders>
              <w:bottom w:val="single" w:sz="4" w:space="0" w:color="auto"/>
            </w:tcBorders>
            <w:shd w:val="clear" w:color="auto" w:fill="2F5496" w:themeFill="accent1" w:themeFillShade="BF"/>
          </w:tcPr>
          <w:p w14:paraId="2553C24C" w14:textId="5649166F" w:rsidR="00E3328E" w:rsidRPr="00A87926" w:rsidRDefault="00E3328E" w:rsidP="00D64911">
            <w:pPr>
              <w:jc w:val="both"/>
              <w:rPr>
                <w:color w:val="FFFFFF" w:themeColor="background1"/>
                <w:sz w:val="24"/>
              </w:rPr>
            </w:pPr>
            <w:r w:rsidRPr="00A87926">
              <w:rPr>
                <w:color w:val="FFFFFF" w:themeColor="background1"/>
                <w:sz w:val="24"/>
              </w:rPr>
              <w:t>Recommandation</w:t>
            </w:r>
          </w:p>
        </w:tc>
        <w:tc>
          <w:tcPr>
            <w:tcW w:w="3351" w:type="dxa"/>
            <w:tcBorders>
              <w:bottom w:val="single" w:sz="4" w:space="0" w:color="auto"/>
            </w:tcBorders>
            <w:shd w:val="clear" w:color="auto" w:fill="2F5496" w:themeFill="accent1" w:themeFillShade="BF"/>
          </w:tcPr>
          <w:p w14:paraId="5118BC11" w14:textId="4CEE724C" w:rsidR="00E3328E" w:rsidRPr="00A87926" w:rsidRDefault="00E3328E" w:rsidP="00D64911">
            <w:pPr>
              <w:jc w:val="both"/>
              <w:rPr>
                <w:color w:val="FFFFFF" w:themeColor="background1"/>
                <w:sz w:val="24"/>
              </w:rPr>
            </w:pPr>
            <w:r w:rsidRPr="00A87926">
              <w:rPr>
                <w:color w:val="FFFFFF" w:themeColor="background1"/>
                <w:sz w:val="24"/>
              </w:rPr>
              <w:t>Argument</w:t>
            </w:r>
          </w:p>
        </w:tc>
      </w:tr>
      <w:tr w:rsidR="00AD0291" w:rsidRPr="00AD0291" w14:paraId="6321AFF9" w14:textId="77777777" w:rsidTr="00AD0291">
        <w:tc>
          <w:tcPr>
            <w:tcW w:w="10053" w:type="dxa"/>
            <w:gridSpan w:val="4"/>
            <w:shd w:val="clear" w:color="auto" w:fill="595959" w:themeFill="text1" w:themeFillTint="A6"/>
          </w:tcPr>
          <w:p w14:paraId="288DCDEC" w14:textId="53966430" w:rsidR="00E3328E" w:rsidRPr="00AD0291" w:rsidRDefault="00E3328E" w:rsidP="00D64911">
            <w:pPr>
              <w:jc w:val="both"/>
              <w:rPr>
                <w:color w:val="FFFFFF" w:themeColor="background1"/>
              </w:rPr>
            </w:pPr>
            <w:r w:rsidRPr="00AD0291">
              <w:rPr>
                <w:color w:val="FFFFFF" w:themeColor="background1"/>
              </w:rPr>
              <w:t>Recommandation</w:t>
            </w:r>
            <w:r w:rsidR="00561D88" w:rsidRPr="00AD0291">
              <w:rPr>
                <w:color w:val="FFFFFF" w:themeColor="background1"/>
              </w:rPr>
              <w:t>s</w:t>
            </w:r>
            <w:r w:rsidRPr="00AD0291">
              <w:rPr>
                <w:color w:val="FFFFFF" w:themeColor="background1"/>
              </w:rPr>
              <w:t xml:space="preserve"> générale</w:t>
            </w:r>
            <w:r w:rsidR="00561D88" w:rsidRPr="00AD0291">
              <w:rPr>
                <w:color w:val="FFFFFF" w:themeColor="background1"/>
              </w:rPr>
              <w:t>s</w:t>
            </w:r>
          </w:p>
        </w:tc>
      </w:tr>
      <w:tr w:rsidR="00E3328E" w14:paraId="6E7321EA" w14:textId="77777777" w:rsidTr="00AD0291">
        <w:tc>
          <w:tcPr>
            <w:tcW w:w="3351" w:type="dxa"/>
            <w:tcBorders>
              <w:bottom w:val="single" w:sz="4" w:space="0" w:color="auto"/>
            </w:tcBorders>
          </w:tcPr>
          <w:p w14:paraId="0614A24C" w14:textId="2714D6ED" w:rsidR="00E3328E" w:rsidRDefault="00A27BB0" w:rsidP="00D64911">
            <w:pPr>
              <w:jc w:val="both"/>
            </w:pPr>
            <w:r>
              <w:t>Conditions d’étalonnage</w:t>
            </w:r>
          </w:p>
        </w:tc>
        <w:tc>
          <w:tcPr>
            <w:tcW w:w="3351" w:type="dxa"/>
            <w:gridSpan w:val="2"/>
            <w:tcBorders>
              <w:bottom w:val="single" w:sz="4" w:space="0" w:color="auto"/>
            </w:tcBorders>
          </w:tcPr>
          <w:p w14:paraId="6A1A037E" w14:textId="22ED9246" w:rsidR="00E3328E" w:rsidRDefault="00E3328E" w:rsidP="00D64911">
            <w:pPr>
              <w:jc w:val="both"/>
            </w:pPr>
            <w:r>
              <w:t>Condition d’étalonnage et de mesure sur patient identique</w:t>
            </w:r>
          </w:p>
          <w:p w14:paraId="0F114CD1" w14:textId="77777777" w:rsidR="00DF15F8" w:rsidRDefault="00DF15F8" w:rsidP="00D64911">
            <w:pPr>
              <w:jc w:val="both"/>
            </w:pPr>
          </w:p>
          <w:p w14:paraId="0304E712" w14:textId="6F8742B6" w:rsidR="00DF15F8" w:rsidRPr="00DF15F8" w:rsidRDefault="00DF15F8" w:rsidP="00D64911">
            <w:pPr>
              <w:jc w:val="both"/>
              <w:rPr>
                <w:rFonts w:asciiTheme="majorHAnsi" w:eastAsiaTheme="majorEastAsia" w:hAnsiTheme="majorHAnsi" w:cstheme="majorBidi"/>
                <w:color w:val="2F5496" w:themeColor="accent1" w:themeShade="BF"/>
                <w:sz w:val="32"/>
                <w:szCs w:val="32"/>
              </w:rPr>
            </w:pPr>
            <w:r>
              <w:t xml:space="preserve">Protocole de mesure patients et fantômes doivent être identique </w:t>
            </w:r>
          </w:p>
          <w:p w14:paraId="60A2FA26" w14:textId="129E9DD7" w:rsidR="00DF15F8" w:rsidRDefault="00DF15F8" w:rsidP="00D64911">
            <w:pPr>
              <w:jc w:val="both"/>
            </w:pPr>
          </w:p>
        </w:tc>
        <w:tc>
          <w:tcPr>
            <w:tcW w:w="3351" w:type="dxa"/>
            <w:tcBorders>
              <w:bottom w:val="single" w:sz="4" w:space="0" w:color="auto"/>
            </w:tcBorders>
          </w:tcPr>
          <w:p w14:paraId="67637B03" w14:textId="77777777" w:rsidR="00E3328E" w:rsidRDefault="00E3328E" w:rsidP="00D64911">
            <w:pPr>
              <w:jc w:val="both"/>
            </w:pPr>
          </w:p>
        </w:tc>
      </w:tr>
      <w:tr w:rsidR="00D40D12" w14:paraId="4C9742F1" w14:textId="77777777" w:rsidTr="00AD0291">
        <w:tc>
          <w:tcPr>
            <w:tcW w:w="3351" w:type="dxa"/>
            <w:tcBorders>
              <w:bottom w:val="single" w:sz="4" w:space="0" w:color="auto"/>
            </w:tcBorders>
          </w:tcPr>
          <w:p w14:paraId="5787CDC7" w14:textId="2AADA630" w:rsidR="00D40D12" w:rsidRDefault="00D40D12" w:rsidP="00D64911">
            <w:pPr>
              <w:jc w:val="both"/>
            </w:pPr>
            <w:proofErr w:type="spellStart"/>
            <w:r>
              <w:t>Activimètre</w:t>
            </w:r>
            <w:proofErr w:type="spellEnd"/>
          </w:p>
        </w:tc>
        <w:tc>
          <w:tcPr>
            <w:tcW w:w="3351" w:type="dxa"/>
            <w:gridSpan w:val="2"/>
            <w:tcBorders>
              <w:bottom w:val="single" w:sz="4" w:space="0" w:color="auto"/>
            </w:tcBorders>
          </w:tcPr>
          <w:p w14:paraId="0FEE2223" w14:textId="658F9FCC" w:rsidR="00D40D12" w:rsidRDefault="00D40D12" w:rsidP="00D64911">
            <w:pPr>
              <w:jc w:val="both"/>
            </w:pPr>
            <w:r>
              <w:t>Tenir compte de la justesse de l’</w:t>
            </w:r>
            <w:proofErr w:type="spellStart"/>
            <w:r>
              <w:t>activimètre</w:t>
            </w:r>
            <w:proofErr w:type="spellEnd"/>
            <w:r>
              <w:t xml:space="preserve"> pour calculer l’activité lors de l’étalonnage</w:t>
            </w:r>
          </w:p>
        </w:tc>
        <w:tc>
          <w:tcPr>
            <w:tcW w:w="3351" w:type="dxa"/>
            <w:tcBorders>
              <w:bottom w:val="single" w:sz="4" w:space="0" w:color="auto"/>
            </w:tcBorders>
          </w:tcPr>
          <w:p w14:paraId="3DA06032" w14:textId="2C4FF9CC" w:rsidR="00D40D12" w:rsidRDefault="00D40D12" w:rsidP="00D64911">
            <w:pPr>
              <w:jc w:val="both"/>
            </w:pPr>
            <w:r>
              <w:t>On observe une</w:t>
            </w:r>
            <w:r w:rsidR="0044130B">
              <w:t xml:space="preserve"> étendue entre -</w:t>
            </w:r>
            <w:r w:rsidR="003E6A37">
              <w:t> </w:t>
            </w:r>
            <w:r w:rsidR="0044130B">
              <w:t>2% et 3% de dérive (</w:t>
            </w:r>
            <w:r w:rsidR="0044130B" w:rsidRPr="0044130B">
              <w:rPr>
                <w:highlight w:val="yellow"/>
              </w:rPr>
              <w:t>stat ??)</w:t>
            </w:r>
          </w:p>
        </w:tc>
      </w:tr>
      <w:tr w:rsidR="009E5680" w14:paraId="43B4F466" w14:textId="77777777" w:rsidTr="00AD0291">
        <w:tc>
          <w:tcPr>
            <w:tcW w:w="3351" w:type="dxa"/>
            <w:tcBorders>
              <w:bottom w:val="single" w:sz="4" w:space="0" w:color="auto"/>
            </w:tcBorders>
          </w:tcPr>
          <w:p w14:paraId="39F2E19D" w14:textId="6C343D28" w:rsidR="009E5680" w:rsidRDefault="009E5680" w:rsidP="00D64911">
            <w:pPr>
              <w:jc w:val="both"/>
            </w:pPr>
            <w:r>
              <w:t>Unité</w:t>
            </w:r>
          </w:p>
        </w:tc>
        <w:tc>
          <w:tcPr>
            <w:tcW w:w="3351" w:type="dxa"/>
            <w:gridSpan w:val="2"/>
            <w:tcBorders>
              <w:bottom w:val="single" w:sz="4" w:space="0" w:color="auto"/>
            </w:tcBorders>
          </w:tcPr>
          <w:p w14:paraId="590B18F8" w14:textId="3B9D3206" w:rsidR="009E5680" w:rsidRDefault="009E5680" w:rsidP="00D64911">
            <w:pPr>
              <w:jc w:val="both"/>
            </w:pPr>
            <w:r>
              <w:t>Sensibilité en Cps/(</w:t>
            </w:r>
            <w:proofErr w:type="spellStart"/>
            <w:r>
              <w:t>MBq.s</w:t>
            </w:r>
            <w:proofErr w:type="spellEnd"/>
            <w:r>
              <w:t>)</w:t>
            </w:r>
          </w:p>
          <w:p w14:paraId="35C613D6" w14:textId="25036A74" w:rsidR="009E5680" w:rsidRDefault="009E5680" w:rsidP="00D64911">
            <w:pPr>
              <w:jc w:val="both"/>
            </w:pPr>
          </w:p>
        </w:tc>
        <w:tc>
          <w:tcPr>
            <w:tcW w:w="3351" w:type="dxa"/>
            <w:tcBorders>
              <w:bottom w:val="single" w:sz="4" w:space="0" w:color="auto"/>
            </w:tcBorders>
          </w:tcPr>
          <w:p w14:paraId="0AF3BD61" w14:textId="77940653" w:rsidR="009E5680" w:rsidRDefault="009E5680" w:rsidP="00D64911">
            <w:pPr>
              <w:jc w:val="both"/>
            </w:pPr>
            <w:r>
              <w:t>Vérifier la cohérence des unités entre l’étalonnage et les mesures patients.</w:t>
            </w:r>
          </w:p>
        </w:tc>
      </w:tr>
      <w:tr w:rsidR="006C263D" w14:paraId="11A8C11D" w14:textId="77777777" w:rsidTr="00AD0291">
        <w:tc>
          <w:tcPr>
            <w:tcW w:w="3351" w:type="dxa"/>
            <w:tcBorders>
              <w:bottom w:val="single" w:sz="4" w:space="0" w:color="auto"/>
            </w:tcBorders>
          </w:tcPr>
          <w:p w14:paraId="3D1CB0C7" w14:textId="53096858" w:rsidR="006C263D" w:rsidRDefault="006C263D" w:rsidP="00D64911">
            <w:pPr>
              <w:jc w:val="both"/>
            </w:pPr>
            <w:r>
              <w:t>Heure</w:t>
            </w:r>
          </w:p>
        </w:tc>
        <w:tc>
          <w:tcPr>
            <w:tcW w:w="3351" w:type="dxa"/>
            <w:gridSpan w:val="2"/>
            <w:tcBorders>
              <w:bottom w:val="single" w:sz="4" w:space="0" w:color="auto"/>
            </w:tcBorders>
          </w:tcPr>
          <w:p w14:paraId="10B68D60" w14:textId="6E40520C" w:rsidR="006C263D" w:rsidRDefault="006C263D" w:rsidP="00D64911">
            <w:pPr>
              <w:jc w:val="both"/>
            </w:pPr>
            <w:r>
              <w:t>Synchroniser les horloges de l’</w:t>
            </w:r>
            <w:proofErr w:type="spellStart"/>
            <w:r>
              <w:t>activimètre</w:t>
            </w:r>
            <w:proofErr w:type="spellEnd"/>
            <w:r>
              <w:t>, des gamma-caméras et des stations de traitement par exemple à l’aide d’un serveur temps</w:t>
            </w:r>
          </w:p>
        </w:tc>
        <w:tc>
          <w:tcPr>
            <w:tcW w:w="3351" w:type="dxa"/>
            <w:tcBorders>
              <w:bottom w:val="single" w:sz="4" w:space="0" w:color="auto"/>
            </w:tcBorders>
          </w:tcPr>
          <w:p w14:paraId="465A4F80" w14:textId="77777777" w:rsidR="006C263D" w:rsidRDefault="006C263D" w:rsidP="00D64911">
            <w:pPr>
              <w:jc w:val="both"/>
            </w:pPr>
          </w:p>
        </w:tc>
      </w:tr>
      <w:tr w:rsidR="00E3328E" w14:paraId="6E0A2A3E" w14:textId="77777777" w:rsidTr="00AD0291">
        <w:trPr>
          <w:trHeight w:val="245"/>
        </w:trPr>
        <w:tc>
          <w:tcPr>
            <w:tcW w:w="10053" w:type="dxa"/>
            <w:gridSpan w:val="4"/>
            <w:shd w:val="clear" w:color="auto" w:fill="595959" w:themeFill="text1" w:themeFillTint="A6"/>
          </w:tcPr>
          <w:p w14:paraId="1C150915" w14:textId="57A9ECCA" w:rsidR="00E3328E" w:rsidRDefault="00E3328E" w:rsidP="00D64911">
            <w:pPr>
              <w:jc w:val="both"/>
            </w:pPr>
            <w:r w:rsidRPr="00AD0291">
              <w:rPr>
                <w:color w:val="FFFFFF" w:themeColor="background1"/>
              </w:rPr>
              <w:t>Paramètres d’acquisition</w:t>
            </w:r>
          </w:p>
        </w:tc>
      </w:tr>
      <w:tr w:rsidR="00011709" w14:paraId="3D35F625" w14:textId="13D9705C" w:rsidTr="00E3328E">
        <w:tc>
          <w:tcPr>
            <w:tcW w:w="3397" w:type="dxa"/>
            <w:gridSpan w:val="2"/>
          </w:tcPr>
          <w:p w14:paraId="0E99DB96" w14:textId="209338B2" w:rsidR="00E3328E" w:rsidRPr="00E3328E" w:rsidRDefault="00E3328E" w:rsidP="00D64911">
            <w:pPr>
              <w:jc w:val="both"/>
            </w:pPr>
            <w:r w:rsidRPr="00E3328E">
              <w:t xml:space="preserve">Collimateur </w:t>
            </w:r>
          </w:p>
          <w:p w14:paraId="093536CE" w14:textId="77777777" w:rsidR="00E3328E" w:rsidRDefault="00E3328E" w:rsidP="00D64911">
            <w:pPr>
              <w:jc w:val="both"/>
            </w:pPr>
          </w:p>
        </w:tc>
        <w:tc>
          <w:tcPr>
            <w:tcW w:w="3305" w:type="dxa"/>
          </w:tcPr>
          <w:p w14:paraId="598422C0" w14:textId="5CFEDE17" w:rsidR="00E3328E" w:rsidRDefault="00E3328E" w:rsidP="00D64911">
            <w:pPr>
              <w:jc w:val="both"/>
            </w:pPr>
            <w:r>
              <w:t xml:space="preserve">Collimation </w:t>
            </w:r>
            <w:r w:rsidRPr="00E3328E">
              <w:t>parallèle LEHR ou LEHRS</w:t>
            </w:r>
            <w:r>
              <w:t xml:space="preserve"> </w:t>
            </w:r>
            <w:r w:rsidRPr="00E3328E">
              <w:t xml:space="preserve">(pas </w:t>
            </w:r>
            <w:proofErr w:type="spellStart"/>
            <w:r w:rsidRPr="00E3328E">
              <w:t>sténopé</w:t>
            </w:r>
            <w:r>
              <w:t>e</w:t>
            </w:r>
            <w:proofErr w:type="spellEnd"/>
            <w:r w:rsidRPr="00E3328E">
              <w:t>)</w:t>
            </w:r>
          </w:p>
        </w:tc>
        <w:tc>
          <w:tcPr>
            <w:tcW w:w="3351" w:type="dxa"/>
          </w:tcPr>
          <w:p w14:paraId="17B83AB0" w14:textId="326225D0" w:rsidR="00043AAB" w:rsidRDefault="00E3328E" w:rsidP="00D64911">
            <w:pPr>
              <w:jc w:val="both"/>
            </w:pPr>
            <w:r>
              <w:t>Etalonnage dépendant du volume et de la distance</w:t>
            </w:r>
          </w:p>
        </w:tc>
      </w:tr>
      <w:tr w:rsidR="00E3328E" w14:paraId="629B90E3" w14:textId="58457166" w:rsidTr="00E3328E">
        <w:tc>
          <w:tcPr>
            <w:tcW w:w="3397" w:type="dxa"/>
            <w:gridSpan w:val="2"/>
          </w:tcPr>
          <w:p w14:paraId="464A2100" w14:textId="40F9E0E0" w:rsidR="00E3328E" w:rsidRDefault="00E3328E" w:rsidP="00D64911">
            <w:pPr>
              <w:jc w:val="both"/>
            </w:pPr>
            <w:r>
              <w:t>Distance</w:t>
            </w:r>
            <w:r w:rsidR="00A27BB0">
              <w:t xml:space="preserve"> Patient-collimateur</w:t>
            </w:r>
          </w:p>
        </w:tc>
        <w:tc>
          <w:tcPr>
            <w:tcW w:w="3305" w:type="dxa"/>
          </w:tcPr>
          <w:p w14:paraId="24E0E41A" w14:textId="2F98ED21" w:rsidR="00A27BB0" w:rsidRDefault="00A27BB0" w:rsidP="00D64911">
            <w:pPr>
              <w:jc w:val="both"/>
            </w:pPr>
            <w:r>
              <w:t>10 cm pour l’image de quantification</w:t>
            </w:r>
          </w:p>
        </w:tc>
        <w:tc>
          <w:tcPr>
            <w:tcW w:w="3351" w:type="dxa"/>
          </w:tcPr>
          <w:p w14:paraId="7B1C4C5D" w14:textId="308A7D31" w:rsidR="00043AAB" w:rsidRDefault="00043AAB" w:rsidP="00D64911">
            <w:pPr>
              <w:jc w:val="both"/>
            </w:pPr>
            <w:r>
              <w:t>La distance peut être supérieure à 10 cm (jusqu’à 20 cm maximum pour garantir une qualité d’image). Elle doit être reproductible et constante</w:t>
            </w:r>
          </w:p>
        </w:tc>
      </w:tr>
      <w:tr w:rsidR="00A27BB0" w14:paraId="01EA5D93" w14:textId="77777777" w:rsidTr="00CA04D9">
        <w:tc>
          <w:tcPr>
            <w:tcW w:w="3397" w:type="dxa"/>
            <w:gridSpan w:val="2"/>
          </w:tcPr>
          <w:p w14:paraId="0CE85193" w14:textId="77777777" w:rsidR="00A27BB0" w:rsidRDefault="00A27BB0" w:rsidP="00D64911">
            <w:pPr>
              <w:jc w:val="both"/>
            </w:pPr>
            <w:r>
              <w:t>Matrice</w:t>
            </w:r>
          </w:p>
        </w:tc>
        <w:tc>
          <w:tcPr>
            <w:tcW w:w="3305" w:type="dxa"/>
          </w:tcPr>
          <w:p w14:paraId="478E32D1" w14:textId="77777777" w:rsidR="00A27BB0" w:rsidRDefault="00A27BB0" w:rsidP="00D64911">
            <w:pPr>
              <w:jc w:val="both"/>
            </w:pPr>
            <w:r>
              <w:t>256x256</w:t>
            </w:r>
          </w:p>
        </w:tc>
        <w:tc>
          <w:tcPr>
            <w:tcW w:w="3351" w:type="dxa"/>
            <w:vMerge w:val="restart"/>
          </w:tcPr>
          <w:p w14:paraId="7C3BD635" w14:textId="77777777" w:rsidR="00A27BB0" w:rsidRDefault="00A27BB0" w:rsidP="00D64911">
            <w:pPr>
              <w:jc w:val="both"/>
            </w:pPr>
            <w:r>
              <w:t>Cela correspondra à une taille de pixel de …</w:t>
            </w:r>
          </w:p>
          <w:p w14:paraId="64257CCB" w14:textId="3FE652B9" w:rsidR="000D7834" w:rsidRDefault="000D7834" w:rsidP="00D64911">
            <w:pPr>
              <w:jc w:val="both"/>
            </w:pPr>
            <w:r>
              <w:t>Matrice :</w:t>
            </w:r>
          </w:p>
          <w:p w14:paraId="35406188" w14:textId="04EF1C83" w:rsidR="00A27BB0" w:rsidRDefault="00A27BB0" w:rsidP="00D64911">
            <w:pPr>
              <w:jc w:val="both"/>
            </w:pPr>
            <w:r>
              <w:t>Le zoom 2 est le plus utilisé pour l’analyse des images</w:t>
            </w:r>
          </w:p>
        </w:tc>
      </w:tr>
      <w:tr w:rsidR="00A27BB0" w14:paraId="35E91D8A" w14:textId="07AA84B9" w:rsidTr="00E3328E">
        <w:tc>
          <w:tcPr>
            <w:tcW w:w="3397" w:type="dxa"/>
            <w:gridSpan w:val="2"/>
          </w:tcPr>
          <w:p w14:paraId="05122D55" w14:textId="55D2C3B7" w:rsidR="00A27BB0" w:rsidRDefault="00A27BB0" w:rsidP="00D64911">
            <w:pPr>
              <w:jc w:val="both"/>
            </w:pPr>
            <w:r>
              <w:t>Zoom</w:t>
            </w:r>
          </w:p>
        </w:tc>
        <w:tc>
          <w:tcPr>
            <w:tcW w:w="3305" w:type="dxa"/>
          </w:tcPr>
          <w:p w14:paraId="2561D9B1" w14:textId="722F899B" w:rsidR="00A27BB0" w:rsidRDefault="00A27BB0" w:rsidP="00D64911">
            <w:pPr>
              <w:jc w:val="both"/>
            </w:pPr>
            <w:r>
              <w:t>2</w:t>
            </w:r>
          </w:p>
        </w:tc>
        <w:tc>
          <w:tcPr>
            <w:tcW w:w="3351" w:type="dxa"/>
            <w:vMerge/>
          </w:tcPr>
          <w:p w14:paraId="33B26747" w14:textId="55CFEDA9" w:rsidR="00A27BB0" w:rsidRDefault="00A27BB0" w:rsidP="00D64911">
            <w:pPr>
              <w:jc w:val="both"/>
            </w:pPr>
          </w:p>
        </w:tc>
      </w:tr>
      <w:tr w:rsidR="00636D21" w14:paraId="438DD0A2" w14:textId="77777777" w:rsidTr="00E3328E">
        <w:tc>
          <w:tcPr>
            <w:tcW w:w="3397" w:type="dxa"/>
            <w:gridSpan w:val="2"/>
          </w:tcPr>
          <w:p w14:paraId="4DBC3026" w14:textId="063EAEC4" w:rsidR="00636D21" w:rsidRDefault="00636D21" w:rsidP="00D64911">
            <w:pPr>
              <w:jc w:val="both"/>
            </w:pPr>
            <w:r>
              <w:t>Durée</w:t>
            </w:r>
          </w:p>
        </w:tc>
        <w:tc>
          <w:tcPr>
            <w:tcW w:w="3305" w:type="dxa"/>
          </w:tcPr>
          <w:p w14:paraId="47900935" w14:textId="5B1C5A4C" w:rsidR="00636D21" w:rsidRDefault="00636D21" w:rsidP="00D64911">
            <w:pPr>
              <w:jc w:val="both"/>
            </w:pPr>
            <w:r>
              <w:t>300</w:t>
            </w:r>
            <w:r w:rsidR="000D7834">
              <w:t xml:space="preserve">s pour avoir une statistique d’au moins 10 </w:t>
            </w:r>
            <w:proofErr w:type="spellStart"/>
            <w:r w:rsidR="000D7834">
              <w:t>kcoups</w:t>
            </w:r>
            <w:proofErr w:type="spellEnd"/>
          </w:p>
        </w:tc>
        <w:tc>
          <w:tcPr>
            <w:tcW w:w="3351" w:type="dxa"/>
          </w:tcPr>
          <w:p w14:paraId="7BBE0334" w14:textId="69C0FF2E" w:rsidR="00636D21" w:rsidRDefault="00636D21" w:rsidP="00D64911">
            <w:pPr>
              <w:jc w:val="both"/>
            </w:pPr>
          </w:p>
        </w:tc>
      </w:tr>
      <w:tr w:rsidR="00567D5F" w14:paraId="1F781836" w14:textId="77777777" w:rsidTr="00E3328E">
        <w:tc>
          <w:tcPr>
            <w:tcW w:w="3397" w:type="dxa"/>
            <w:gridSpan w:val="2"/>
          </w:tcPr>
          <w:p w14:paraId="0AE792EF" w14:textId="37D24FE3" w:rsidR="00567D5F" w:rsidRDefault="00567D5F" w:rsidP="00D64911">
            <w:pPr>
              <w:jc w:val="both"/>
            </w:pPr>
            <w:r>
              <w:t>Fenêtre spectrale</w:t>
            </w:r>
          </w:p>
        </w:tc>
        <w:tc>
          <w:tcPr>
            <w:tcW w:w="3305" w:type="dxa"/>
          </w:tcPr>
          <w:p w14:paraId="70FC9D82" w14:textId="7D51BEAA" w:rsidR="00567D5F" w:rsidRDefault="00567D5F" w:rsidP="00D64911">
            <w:pPr>
              <w:jc w:val="both"/>
            </w:pPr>
            <w:r>
              <w:t>15 à 20 % centrée sur le pic d’absorption</w:t>
            </w:r>
          </w:p>
        </w:tc>
        <w:tc>
          <w:tcPr>
            <w:tcW w:w="3351" w:type="dxa"/>
          </w:tcPr>
          <w:p w14:paraId="26337765" w14:textId="77777777" w:rsidR="00567D5F" w:rsidRDefault="00567D5F" w:rsidP="00D64911">
            <w:pPr>
              <w:jc w:val="both"/>
            </w:pPr>
          </w:p>
        </w:tc>
      </w:tr>
      <w:tr w:rsidR="00A27BB0" w14:paraId="30F0C417" w14:textId="77777777" w:rsidTr="00CA04D9">
        <w:trPr>
          <w:trHeight w:val="245"/>
        </w:trPr>
        <w:tc>
          <w:tcPr>
            <w:tcW w:w="10053" w:type="dxa"/>
            <w:gridSpan w:val="4"/>
            <w:shd w:val="clear" w:color="auto" w:fill="595959" w:themeFill="text1" w:themeFillTint="A6"/>
          </w:tcPr>
          <w:p w14:paraId="07C52388" w14:textId="21D53446" w:rsidR="00A27BB0" w:rsidRDefault="00E40DFB" w:rsidP="00D64911">
            <w:pPr>
              <w:jc w:val="both"/>
            </w:pPr>
            <w:r>
              <w:rPr>
                <w:color w:val="FFFFFF" w:themeColor="background1"/>
              </w:rPr>
              <w:t>Matériel</w:t>
            </w:r>
          </w:p>
        </w:tc>
      </w:tr>
      <w:tr w:rsidR="00011709" w14:paraId="0304B570" w14:textId="5E30DFDD" w:rsidTr="00E3328E">
        <w:tc>
          <w:tcPr>
            <w:tcW w:w="3397" w:type="dxa"/>
            <w:gridSpan w:val="2"/>
          </w:tcPr>
          <w:p w14:paraId="4B1F007D" w14:textId="7919A620" w:rsidR="00E3328E" w:rsidRDefault="00561D88" w:rsidP="00D64911">
            <w:pPr>
              <w:jc w:val="both"/>
            </w:pPr>
            <w:r>
              <w:t>Fantôme</w:t>
            </w:r>
          </w:p>
        </w:tc>
        <w:tc>
          <w:tcPr>
            <w:tcW w:w="3305" w:type="dxa"/>
          </w:tcPr>
          <w:p w14:paraId="21ED6F71" w14:textId="14B76DF3" w:rsidR="00E3328E" w:rsidRDefault="00E40DFB" w:rsidP="00D64911">
            <w:pPr>
              <w:jc w:val="both"/>
              <w:rPr>
                <w:highlight w:val="yellow"/>
              </w:rPr>
            </w:pPr>
            <w:r>
              <w:t>F</w:t>
            </w:r>
            <w:r w:rsidR="00561D88">
              <w:t xml:space="preserve">antôme </w:t>
            </w:r>
            <w:r>
              <w:t xml:space="preserve">anthropomorphique </w:t>
            </w:r>
            <w:r w:rsidR="00561D88">
              <w:t xml:space="preserve">3D </w:t>
            </w:r>
            <w:r>
              <w:t xml:space="preserve">de </w:t>
            </w:r>
            <w:r w:rsidR="00561D88">
              <w:t xml:space="preserve">volume </w:t>
            </w:r>
            <w:r>
              <w:t xml:space="preserve">thyroïdien </w:t>
            </w:r>
            <w:r w:rsidR="00561D88">
              <w:t>moyen</w:t>
            </w:r>
            <w:r>
              <w:t>.</w:t>
            </w:r>
          </w:p>
          <w:p w14:paraId="1773B642" w14:textId="0C5EF48B" w:rsidR="00E40DFB" w:rsidRPr="00E40DFB" w:rsidRDefault="00A21170" w:rsidP="00D64911">
            <w:pPr>
              <w:jc w:val="both"/>
            </w:pPr>
            <w:r>
              <w:t xml:space="preserve">À </w:t>
            </w:r>
            <w:r w:rsidR="00E40DFB" w:rsidRPr="00E40DFB">
              <w:t>défaut seringue d’un volume</w:t>
            </w:r>
            <w:r w:rsidR="00E40DFB">
              <w:t xml:space="preserve"> ponctuel dans l’air (par exemple, volume de 0,5 ml dans une seringue de 3 ml)</w:t>
            </w:r>
          </w:p>
          <w:p w14:paraId="1CC87144" w14:textId="77777777" w:rsidR="00E40DFB" w:rsidRDefault="00E40DFB" w:rsidP="00D64911">
            <w:pPr>
              <w:jc w:val="both"/>
            </w:pPr>
          </w:p>
          <w:p w14:paraId="4CB02543" w14:textId="77777777" w:rsidR="00E40DFB" w:rsidRDefault="00E40DFB" w:rsidP="00D64911">
            <w:pPr>
              <w:jc w:val="both"/>
            </w:pPr>
          </w:p>
          <w:p w14:paraId="7F628E94" w14:textId="1D010F2E" w:rsidR="00E40DFB" w:rsidRDefault="00E40DFB" w:rsidP="00D64911">
            <w:pPr>
              <w:jc w:val="both"/>
            </w:pPr>
          </w:p>
        </w:tc>
        <w:tc>
          <w:tcPr>
            <w:tcW w:w="3351" w:type="dxa"/>
          </w:tcPr>
          <w:p w14:paraId="0C793259" w14:textId="62161752" w:rsidR="00561D88" w:rsidRDefault="00561D88" w:rsidP="00D64911">
            <w:pPr>
              <w:jc w:val="both"/>
            </w:pPr>
            <w:r>
              <w:t xml:space="preserve">Normalisation </w:t>
            </w:r>
            <w:r w:rsidR="00D40D12">
              <w:t>par rapport au fantôme thyroïdien de volume moyen (autour de 11 ml)</w:t>
            </w:r>
            <w:r>
              <w:t>. On peut en déduire qu’un fantôme de ce volume permet de s’affranchir de l’effet de volume, pourvu que la forme ne soit pas exagérément allongée</w:t>
            </w:r>
          </w:p>
          <w:p w14:paraId="16A5CDC3" w14:textId="77777777" w:rsidR="00561D88" w:rsidRDefault="00561D88" w:rsidP="00D64911">
            <w:pPr>
              <w:jc w:val="both"/>
            </w:pPr>
          </w:p>
          <w:p w14:paraId="7CE7E4E0" w14:textId="77777777" w:rsidR="00E3328E" w:rsidRDefault="00561D88" w:rsidP="00D64911">
            <w:pPr>
              <w:jc w:val="both"/>
            </w:pPr>
            <w:r>
              <w:t>Petit volume semble correct pour étalonnage (mais on manque de preuve)</w:t>
            </w:r>
          </w:p>
          <w:p w14:paraId="2FCA69C6" w14:textId="77777777" w:rsidR="00DF15F8" w:rsidRDefault="00DF15F8" w:rsidP="00D64911">
            <w:pPr>
              <w:jc w:val="both"/>
            </w:pPr>
          </w:p>
          <w:p w14:paraId="674452FE" w14:textId="599D0BE0" w:rsidR="00DF15F8" w:rsidRPr="00DF15F8" w:rsidRDefault="00DF15F8" w:rsidP="00D64911">
            <w:pPr>
              <w:jc w:val="both"/>
              <w:rPr>
                <w:rFonts w:asciiTheme="majorHAnsi" w:eastAsiaTheme="majorEastAsia" w:hAnsiTheme="majorHAnsi" w:cstheme="majorBidi"/>
                <w:color w:val="2F5496" w:themeColor="accent1" w:themeShade="BF"/>
                <w:sz w:val="32"/>
                <w:szCs w:val="32"/>
              </w:rPr>
            </w:pPr>
            <w:r>
              <w:t>Dans chaque centre il faut garantir une sensibilité la plus indépendante du volume. Le but n’est pas de standardiser la sensibilité entre les centres.</w:t>
            </w:r>
            <w:r w:rsidR="00F61482">
              <w:t xml:space="preserve"> </w:t>
            </w:r>
          </w:p>
          <w:p w14:paraId="14090FA8" w14:textId="192D60D1" w:rsidR="00DF15F8" w:rsidRDefault="00DF15F8" w:rsidP="00D64911">
            <w:pPr>
              <w:jc w:val="both"/>
            </w:pPr>
          </w:p>
        </w:tc>
      </w:tr>
      <w:tr w:rsidR="00A87926" w14:paraId="19434463" w14:textId="77777777" w:rsidTr="00E3328E">
        <w:tc>
          <w:tcPr>
            <w:tcW w:w="3397" w:type="dxa"/>
            <w:gridSpan w:val="2"/>
          </w:tcPr>
          <w:p w14:paraId="1DE12246" w14:textId="09B999D1" w:rsidR="00A87926" w:rsidRDefault="00A87926" w:rsidP="00D64911">
            <w:pPr>
              <w:jc w:val="both"/>
            </w:pPr>
            <w:r>
              <w:lastRenderedPageBreak/>
              <w:t>Remplissage du fantôme</w:t>
            </w:r>
          </w:p>
        </w:tc>
        <w:tc>
          <w:tcPr>
            <w:tcW w:w="3305" w:type="dxa"/>
          </w:tcPr>
          <w:p w14:paraId="17037464" w14:textId="77777777" w:rsidR="00A87926" w:rsidRDefault="00A87926" w:rsidP="00D64911">
            <w:pPr>
              <w:jc w:val="both"/>
              <w:rPr>
                <w:highlight w:val="yellow"/>
              </w:rPr>
            </w:pPr>
            <w:r>
              <w:t xml:space="preserve">Remplissage : </w:t>
            </w:r>
            <w:r w:rsidRPr="00E40DFB">
              <w:rPr>
                <w:highlight w:val="yellow"/>
              </w:rPr>
              <w:t>pas de bétadine, ni d’éosine car ça mousse grave</w:t>
            </w:r>
          </w:p>
          <w:p w14:paraId="7A94CE08" w14:textId="77777777" w:rsidR="00A87926" w:rsidRDefault="00A87926" w:rsidP="00D64911">
            <w:pPr>
              <w:jc w:val="both"/>
            </w:pPr>
            <w:r w:rsidRPr="00E40DFB">
              <w:rPr>
                <w:highlight w:val="yellow"/>
              </w:rPr>
              <w:t>Poudre bleue ??</w:t>
            </w:r>
          </w:p>
          <w:p w14:paraId="5692161C" w14:textId="77777777" w:rsidR="00A87926" w:rsidRDefault="00A87926" w:rsidP="00D64911">
            <w:pPr>
              <w:jc w:val="both"/>
            </w:pPr>
          </w:p>
          <w:p w14:paraId="60EC9E89" w14:textId="6B8881E5" w:rsidR="00A87926" w:rsidRDefault="00A87926" w:rsidP="00D64911">
            <w:pPr>
              <w:jc w:val="both"/>
            </w:pPr>
            <w:r>
              <w:t>Eviter les bulles d’air et</w:t>
            </w:r>
            <w:r w:rsidR="00F61482">
              <w:t xml:space="preserve"> </w:t>
            </w:r>
            <w:r>
              <w:t>l’homogénéiser le fantôme après remplissage</w:t>
            </w:r>
          </w:p>
        </w:tc>
        <w:tc>
          <w:tcPr>
            <w:tcW w:w="3351" w:type="dxa"/>
          </w:tcPr>
          <w:p w14:paraId="7549049D" w14:textId="77777777" w:rsidR="00A87926" w:rsidRDefault="00A87926" w:rsidP="00D64911">
            <w:pPr>
              <w:jc w:val="both"/>
            </w:pPr>
            <w:r>
              <w:t xml:space="preserve">de la </w:t>
            </w:r>
            <w:r w:rsidRPr="00A87926">
              <w:rPr>
                <w:shd w:val="clear" w:color="auto" w:fill="FFFF00"/>
              </w:rPr>
              <w:t>bétadine qui mousse et fait précipiter l’iode ?, du PH adapté ou produit à diluer pour empêcher que l’I</w:t>
            </w:r>
            <w:r w:rsidRPr="00A87926">
              <w:rPr>
                <w:shd w:val="clear" w:color="auto" w:fill="FFFF00"/>
              </w:rPr>
              <w:noBreakHyphen/>
              <w:t>123 colle aux parois</w:t>
            </w:r>
            <w:r>
              <w:t>…</w:t>
            </w:r>
          </w:p>
          <w:p w14:paraId="708AD611" w14:textId="77777777" w:rsidR="00A87926" w:rsidRDefault="00A87926" w:rsidP="00D64911">
            <w:pPr>
              <w:jc w:val="both"/>
            </w:pPr>
          </w:p>
        </w:tc>
      </w:tr>
      <w:tr w:rsidR="00B21348" w14:paraId="066D0239" w14:textId="77777777" w:rsidTr="00E3328E">
        <w:tc>
          <w:tcPr>
            <w:tcW w:w="3397" w:type="dxa"/>
            <w:gridSpan w:val="2"/>
          </w:tcPr>
          <w:p w14:paraId="60FFCE69" w14:textId="164B01F4" w:rsidR="00B21348" w:rsidRDefault="00B21348" w:rsidP="00D64911">
            <w:pPr>
              <w:jc w:val="both"/>
            </w:pPr>
            <w:r>
              <w:t>Cale</w:t>
            </w:r>
          </w:p>
        </w:tc>
        <w:tc>
          <w:tcPr>
            <w:tcW w:w="3305" w:type="dxa"/>
          </w:tcPr>
          <w:p w14:paraId="509E89CE" w14:textId="64815F65" w:rsidR="00B21348" w:rsidRDefault="00B21348" w:rsidP="00D64911">
            <w:pPr>
              <w:jc w:val="both"/>
            </w:pPr>
            <w:r>
              <w:t>Utilisation d’une cale obligatoire pour reproduire la distance collimateur-fantôme et collimateur patient</w:t>
            </w:r>
          </w:p>
        </w:tc>
        <w:tc>
          <w:tcPr>
            <w:tcW w:w="3351" w:type="dxa"/>
          </w:tcPr>
          <w:p w14:paraId="6D1980BF" w14:textId="063D8788" w:rsidR="00B21348" w:rsidRDefault="00B21348" w:rsidP="00D64911">
            <w:pPr>
              <w:jc w:val="both"/>
            </w:pPr>
            <w:r>
              <w:t>Reproductibilité</w:t>
            </w:r>
            <w:r w:rsidRPr="00B21348">
              <w:rPr>
                <w:shd w:val="clear" w:color="auto" w:fill="FFFF00"/>
              </w:rPr>
              <w:t xml:space="preserve"> (influence ++ de la distance sur qualité d’image et quantification)</w:t>
            </w:r>
          </w:p>
        </w:tc>
      </w:tr>
      <w:tr w:rsidR="00085609" w14:paraId="5D667239" w14:textId="77777777" w:rsidTr="00E3328E">
        <w:tc>
          <w:tcPr>
            <w:tcW w:w="3397" w:type="dxa"/>
            <w:gridSpan w:val="2"/>
          </w:tcPr>
          <w:p w14:paraId="5DBCED69" w14:textId="41582DE2" w:rsidR="00085609" w:rsidRDefault="00085609" w:rsidP="00D64911">
            <w:pPr>
              <w:jc w:val="both"/>
            </w:pPr>
            <w:r>
              <w:t>Radionucléide</w:t>
            </w:r>
          </w:p>
        </w:tc>
        <w:tc>
          <w:tcPr>
            <w:tcW w:w="3305" w:type="dxa"/>
          </w:tcPr>
          <w:p w14:paraId="3CB45617" w14:textId="7CE70382" w:rsidR="00547BFD" w:rsidRDefault="00547BFD" w:rsidP="00D64911">
            <w:pPr>
              <w:jc w:val="both"/>
            </w:pPr>
            <w:r>
              <w:t>Activités pour l’étalonnage :</w:t>
            </w:r>
          </w:p>
          <w:p w14:paraId="3F720AC2" w14:textId="7E6D4A5C" w:rsidR="00085609" w:rsidRDefault="00085609" w:rsidP="00D64911">
            <w:pPr>
              <w:jc w:val="both"/>
            </w:pPr>
            <w:r>
              <w:t>I-123 : Activité 5</w:t>
            </w:r>
            <w:r w:rsidR="00547BFD">
              <w:t xml:space="preserve"> à 10</w:t>
            </w:r>
            <w:r>
              <w:t xml:space="preserve"> MBq</w:t>
            </w:r>
          </w:p>
          <w:p w14:paraId="33ECBA4C" w14:textId="2F178199" w:rsidR="00085609" w:rsidRDefault="00085609" w:rsidP="00D64911">
            <w:pPr>
              <w:jc w:val="both"/>
            </w:pPr>
            <w:r>
              <w:t xml:space="preserve">Tc-99m : Activité </w:t>
            </w:r>
            <w:r w:rsidR="00547BFD">
              <w:t>15 à 25</w:t>
            </w:r>
            <w:r>
              <w:t xml:space="preserve"> MBq</w:t>
            </w:r>
          </w:p>
        </w:tc>
        <w:tc>
          <w:tcPr>
            <w:tcW w:w="3351" w:type="dxa"/>
          </w:tcPr>
          <w:p w14:paraId="1BB3D7B1" w14:textId="1F62D7D6" w:rsidR="00547BFD" w:rsidRDefault="00547BFD" w:rsidP="00D64911">
            <w:pPr>
              <w:jc w:val="both"/>
            </w:pPr>
            <w:r>
              <w:t>Activités</w:t>
            </w:r>
            <w:r w:rsidR="00085609">
              <w:t xml:space="preserve"> moyennes </w:t>
            </w:r>
            <w:r>
              <w:t>dans les patients représentant environ 50% pour l’I-123 et 20% pour le Tc-99m de la fixation de l’activité injectée</w:t>
            </w:r>
          </w:p>
        </w:tc>
      </w:tr>
      <w:tr w:rsidR="003B662A" w14:paraId="5B56747F" w14:textId="77777777" w:rsidTr="00E3328E">
        <w:tc>
          <w:tcPr>
            <w:tcW w:w="3397" w:type="dxa"/>
            <w:gridSpan w:val="2"/>
          </w:tcPr>
          <w:p w14:paraId="376A066F" w14:textId="0BC1A9F7" w:rsidR="003B662A" w:rsidRDefault="003B662A" w:rsidP="00D64911">
            <w:pPr>
              <w:jc w:val="both"/>
            </w:pPr>
            <w:r>
              <w:t>Activité résiduelle de la seringue</w:t>
            </w:r>
          </w:p>
        </w:tc>
        <w:tc>
          <w:tcPr>
            <w:tcW w:w="3305" w:type="dxa"/>
          </w:tcPr>
          <w:p w14:paraId="7985A2F8" w14:textId="6FD3E012" w:rsidR="003B662A" w:rsidRDefault="003B662A" w:rsidP="00D64911">
            <w:pPr>
              <w:jc w:val="both"/>
            </w:pPr>
            <w:r>
              <w:t>L’activité résiduelle de la seringue après injection doit être retranchée de l’activité mesurée pour connaître précisément l’activité injectée</w:t>
            </w:r>
          </w:p>
        </w:tc>
        <w:tc>
          <w:tcPr>
            <w:tcW w:w="3351" w:type="dxa"/>
          </w:tcPr>
          <w:p w14:paraId="721CC860" w14:textId="799DD05A" w:rsidR="003B662A" w:rsidRDefault="003B662A" w:rsidP="00D64911">
            <w:pPr>
              <w:jc w:val="both"/>
            </w:pPr>
            <w:r>
              <w:t>L’activité résiduelle peut être non négligeable. Elle dépend entre autres du mode opératoire (rinçage ou non) et de l’opérateur qui injecte.</w:t>
            </w:r>
          </w:p>
          <w:p w14:paraId="16C9EB59" w14:textId="3DAD90C1" w:rsidR="003B662A" w:rsidRDefault="009E5680" w:rsidP="00D64911">
            <w:pPr>
              <w:jc w:val="both"/>
            </w:pPr>
            <w:r>
              <w:t xml:space="preserve">Pour les patients, on peut </w:t>
            </w:r>
            <w:r w:rsidR="003B662A">
              <w:t xml:space="preserve">utiliser un </w:t>
            </w:r>
            <w:proofErr w:type="spellStart"/>
            <w:r w:rsidR="003B662A">
              <w:t>activimètre</w:t>
            </w:r>
            <w:proofErr w:type="spellEnd"/>
            <w:r w:rsidR="003B662A">
              <w:t xml:space="preserve"> à l’extérieur du laboratoire de production pour respecter les bonnes pratiques de radiopharmacie.</w:t>
            </w:r>
          </w:p>
        </w:tc>
      </w:tr>
      <w:tr w:rsidR="000F7C12" w14:paraId="3370B92B" w14:textId="77777777" w:rsidTr="00CA04D9">
        <w:trPr>
          <w:trHeight w:val="245"/>
        </w:trPr>
        <w:tc>
          <w:tcPr>
            <w:tcW w:w="10053" w:type="dxa"/>
            <w:gridSpan w:val="4"/>
            <w:shd w:val="clear" w:color="auto" w:fill="595959" w:themeFill="text1" w:themeFillTint="A6"/>
          </w:tcPr>
          <w:p w14:paraId="38D08AFC" w14:textId="36056CA3" w:rsidR="000F7C12" w:rsidRDefault="000F7C12" w:rsidP="00D64911">
            <w:pPr>
              <w:jc w:val="both"/>
            </w:pPr>
            <w:r>
              <w:rPr>
                <w:color w:val="FFFFFF" w:themeColor="background1"/>
              </w:rPr>
              <w:t>Traitement des images</w:t>
            </w:r>
          </w:p>
        </w:tc>
      </w:tr>
      <w:tr w:rsidR="00E3328E" w14:paraId="32388901" w14:textId="3AAA68DD" w:rsidTr="00E3328E">
        <w:tc>
          <w:tcPr>
            <w:tcW w:w="3397" w:type="dxa"/>
            <w:gridSpan w:val="2"/>
          </w:tcPr>
          <w:p w14:paraId="66B12BED" w14:textId="6264068A" w:rsidR="00E3328E" w:rsidRDefault="00561D88" w:rsidP="00D64911">
            <w:pPr>
              <w:jc w:val="both"/>
            </w:pPr>
            <w:r>
              <w:t>Se</w:t>
            </w:r>
            <w:r w:rsidR="009E5680">
              <w:t>gmentation</w:t>
            </w:r>
          </w:p>
        </w:tc>
        <w:tc>
          <w:tcPr>
            <w:tcW w:w="3305" w:type="dxa"/>
          </w:tcPr>
          <w:p w14:paraId="35EF23AE" w14:textId="25F38856" w:rsidR="00E3328E" w:rsidRDefault="006C263D" w:rsidP="00D64911">
            <w:pPr>
              <w:jc w:val="both"/>
            </w:pPr>
            <w:r>
              <w:t>Segmentation</w:t>
            </w:r>
            <w:r w:rsidR="000A00D1">
              <w:t xml:space="preserve"> </w:t>
            </w:r>
            <w:r>
              <w:t xml:space="preserve">par seuillage à </w:t>
            </w:r>
            <w:r w:rsidR="00561D88">
              <w:t>10%</w:t>
            </w:r>
            <w:r w:rsidR="000F7C12">
              <w:t xml:space="preserve"> du maximum de l’intensité du pixel</w:t>
            </w:r>
            <w:r>
              <w:t xml:space="preserve"> sans soustraction du bruit de fond</w:t>
            </w:r>
            <w:r w:rsidR="00B21348">
              <w:t xml:space="preserve">, </w:t>
            </w:r>
            <w:r w:rsidR="000A00D1">
              <w:t xml:space="preserve">et </w:t>
            </w:r>
            <w:r w:rsidR="00B21348">
              <w:t>après masquage des fixations extra-thy</w:t>
            </w:r>
            <w:r w:rsidR="000A00D1">
              <w:t>roïdiennes</w:t>
            </w:r>
          </w:p>
        </w:tc>
        <w:tc>
          <w:tcPr>
            <w:tcW w:w="3351" w:type="dxa"/>
          </w:tcPr>
          <w:p w14:paraId="3685AF0B" w14:textId="0907966D" w:rsidR="00E3328E" w:rsidRDefault="006C263D" w:rsidP="00D64911">
            <w:pPr>
              <w:jc w:val="both"/>
            </w:pPr>
            <w:r>
              <w:t>U</w:t>
            </w:r>
            <w:r w:rsidR="00561D88">
              <w:t>n seuil</w:t>
            </w:r>
            <w:r>
              <w:t>lage</w:t>
            </w:r>
            <w:r w:rsidR="00561D88">
              <w:t xml:space="preserve"> </w:t>
            </w:r>
            <w:r>
              <w:t>à</w:t>
            </w:r>
            <w:r w:rsidR="00561D88">
              <w:t xml:space="preserve"> 10% permet de s’affranchir du volume</w:t>
            </w:r>
            <w:r>
              <w:t xml:space="preserve"> thyroïdien et</w:t>
            </w:r>
            <w:r w:rsidR="00DF15F8">
              <w:t xml:space="preserve"> d’un </w:t>
            </w:r>
            <w:proofErr w:type="spellStart"/>
            <w:r w:rsidR="00DF15F8">
              <w:t>contourage</w:t>
            </w:r>
            <w:proofErr w:type="spellEnd"/>
            <w:r w:rsidR="00DF15F8">
              <w:t xml:space="preserve"> opérateur dépendant.</w:t>
            </w:r>
          </w:p>
        </w:tc>
      </w:tr>
    </w:tbl>
    <w:p w14:paraId="17ABEE62" w14:textId="77777777" w:rsidR="00011709" w:rsidRDefault="00011709" w:rsidP="00D64911">
      <w:pPr>
        <w:jc w:val="both"/>
      </w:pPr>
    </w:p>
    <w:tbl>
      <w:tblPr>
        <w:tblStyle w:val="Grilledutableau"/>
        <w:tblW w:w="0" w:type="auto"/>
        <w:tblLook w:val="04A0" w:firstRow="1" w:lastRow="0" w:firstColumn="1" w:lastColumn="0" w:noHBand="0" w:noVBand="1"/>
      </w:tblPr>
      <w:tblGrid>
        <w:gridCol w:w="3397"/>
        <w:gridCol w:w="3305"/>
        <w:gridCol w:w="3351"/>
      </w:tblGrid>
      <w:tr w:rsidR="00011709" w14:paraId="32FB3808" w14:textId="77777777" w:rsidTr="00CA04D9">
        <w:trPr>
          <w:trHeight w:val="245"/>
        </w:trPr>
        <w:tc>
          <w:tcPr>
            <w:tcW w:w="10053" w:type="dxa"/>
            <w:gridSpan w:val="3"/>
            <w:shd w:val="clear" w:color="auto" w:fill="595959" w:themeFill="text1" w:themeFillTint="A6"/>
          </w:tcPr>
          <w:p w14:paraId="339174B0" w14:textId="77777777" w:rsidR="00011709" w:rsidRPr="00011709" w:rsidRDefault="00011709" w:rsidP="00D64911">
            <w:pPr>
              <w:jc w:val="both"/>
              <w:rPr>
                <w:color w:val="FFFFFF" w:themeColor="background1"/>
              </w:rPr>
            </w:pPr>
            <w:r w:rsidRPr="00011709">
              <w:rPr>
                <w:color w:val="FFFFFF" w:themeColor="background1"/>
              </w:rPr>
              <w:t xml:space="preserve">Valeurs </w:t>
            </w:r>
            <w:r>
              <w:rPr>
                <w:color w:val="FFFFFF" w:themeColor="background1"/>
              </w:rPr>
              <w:t xml:space="preserve">moyennes </w:t>
            </w:r>
            <w:r w:rsidRPr="00011709">
              <w:rPr>
                <w:color w:val="FFFFFF" w:themeColor="background1"/>
              </w:rPr>
              <w:t>de sensibilité</w:t>
            </w:r>
            <w:r>
              <w:rPr>
                <w:color w:val="FFFFFF" w:themeColor="background1"/>
              </w:rPr>
              <w:t xml:space="preserve"> +- 2x écart type</w:t>
            </w:r>
          </w:p>
          <w:p w14:paraId="6E3644D3" w14:textId="77777777" w:rsidR="00011709" w:rsidRDefault="00011709" w:rsidP="00D64911">
            <w:pPr>
              <w:jc w:val="both"/>
            </w:pPr>
            <w:r w:rsidRPr="00011709">
              <w:rPr>
                <w:color w:val="FFFFFF" w:themeColor="background1"/>
              </w:rPr>
              <w:t>Conditions standardisées sur les 5 fantômes</w:t>
            </w:r>
          </w:p>
        </w:tc>
      </w:tr>
      <w:tr w:rsidR="00011709" w14:paraId="6D183297" w14:textId="77777777" w:rsidTr="00CA04D9">
        <w:tc>
          <w:tcPr>
            <w:tcW w:w="3397" w:type="dxa"/>
          </w:tcPr>
          <w:p w14:paraId="6AA15B9A" w14:textId="77777777" w:rsidR="00011709" w:rsidRDefault="00011709" w:rsidP="00D64911">
            <w:pPr>
              <w:jc w:val="both"/>
            </w:pPr>
          </w:p>
        </w:tc>
        <w:tc>
          <w:tcPr>
            <w:tcW w:w="3305" w:type="dxa"/>
          </w:tcPr>
          <w:p w14:paraId="4B4414D6" w14:textId="5D08E13D" w:rsidR="00011709" w:rsidRDefault="00011709" w:rsidP="00D64911">
            <w:pPr>
              <w:jc w:val="both"/>
            </w:pPr>
            <w:r>
              <w:t>Moyenne pour le même cristal/constructeur/</w:t>
            </w:r>
            <w:proofErr w:type="spellStart"/>
            <w:r>
              <w:t>colli</w:t>
            </w:r>
            <w:proofErr w:type="spellEnd"/>
            <w:r>
              <w:t xml:space="preserve"> para/RN/</w:t>
            </w:r>
            <w:proofErr w:type="spellStart"/>
            <w:r>
              <w:t>Nconfig</w:t>
            </w:r>
            <w:proofErr w:type="spellEnd"/>
          </w:p>
        </w:tc>
        <w:tc>
          <w:tcPr>
            <w:tcW w:w="3351" w:type="dxa"/>
          </w:tcPr>
          <w:p w14:paraId="0DE0332E" w14:textId="77777777" w:rsidR="00011709" w:rsidRDefault="00011709" w:rsidP="00D64911">
            <w:pPr>
              <w:jc w:val="both"/>
            </w:pPr>
          </w:p>
        </w:tc>
      </w:tr>
      <w:tr w:rsidR="00011709" w14:paraId="0692635A" w14:textId="77777777" w:rsidTr="00CA04D9">
        <w:tc>
          <w:tcPr>
            <w:tcW w:w="3397" w:type="dxa"/>
          </w:tcPr>
          <w:p w14:paraId="5459C49D" w14:textId="77777777" w:rsidR="00011709" w:rsidRDefault="00011709" w:rsidP="00D64911">
            <w:pPr>
              <w:jc w:val="both"/>
            </w:pPr>
          </w:p>
        </w:tc>
        <w:tc>
          <w:tcPr>
            <w:tcW w:w="3305" w:type="dxa"/>
          </w:tcPr>
          <w:p w14:paraId="12D89B52" w14:textId="77777777" w:rsidR="00011709" w:rsidRDefault="00011709" w:rsidP="00D64911">
            <w:pPr>
              <w:jc w:val="both"/>
            </w:pPr>
          </w:p>
        </w:tc>
        <w:tc>
          <w:tcPr>
            <w:tcW w:w="3351" w:type="dxa"/>
          </w:tcPr>
          <w:p w14:paraId="1ACB5BED" w14:textId="77777777" w:rsidR="00011709" w:rsidRDefault="00011709" w:rsidP="00D64911">
            <w:pPr>
              <w:jc w:val="both"/>
            </w:pPr>
          </w:p>
        </w:tc>
      </w:tr>
    </w:tbl>
    <w:p w14:paraId="1F9BB592" w14:textId="77777777" w:rsidR="00011709" w:rsidRDefault="00011709" w:rsidP="00D64911">
      <w:pPr>
        <w:jc w:val="both"/>
      </w:pPr>
    </w:p>
    <w:p w14:paraId="05EB3589" w14:textId="1B544925" w:rsidR="00DF15F8" w:rsidRDefault="00DF15F8" w:rsidP="00D64911">
      <w:pPr>
        <w:jc w:val="both"/>
      </w:pPr>
      <w:r>
        <w:t>Reco</w:t>
      </w:r>
      <w:r w:rsidR="00636D21">
        <w:t>mmandations</w:t>
      </w:r>
      <w:r>
        <w:t xml:space="preserve"> valables pour </w:t>
      </w:r>
      <w:r w:rsidR="00636D21">
        <w:t>l’</w:t>
      </w:r>
      <w:r>
        <w:t>I-123 et</w:t>
      </w:r>
      <w:r w:rsidR="00636D21">
        <w:t xml:space="preserve"> le</w:t>
      </w:r>
      <w:r>
        <w:t xml:space="preserve"> Tc-99m. </w:t>
      </w:r>
      <w:r w:rsidR="00636D21">
        <w:t>L’étude n’a pas été faite pour l’I-131.</w:t>
      </w:r>
    </w:p>
    <w:p w14:paraId="0B86D6BA" w14:textId="612C94C9" w:rsidR="000A00D1" w:rsidRPr="000A00D1" w:rsidRDefault="000A00D1" w:rsidP="00D64911">
      <w:pPr>
        <w:jc w:val="both"/>
      </w:pPr>
      <w:r w:rsidRPr="000A00D1">
        <w:rPr>
          <w:highlight w:val="yellow"/>
        </w:rPr>
        <w:t>Pour les caméras CZT, peu de données et valeurs montrent une grande variabilité. Les résultats nécessitent un travail avec plus de données complémentaires.</w:t>
      </w:r>
    </w:p>
    <w:p w14:paraId="2527FF8A" w14:textId="4959484F" w:rsidR="00D64911" w:rsidRPr="00D64911" w:rsidRDefault="00D64911" w:rsidP="00D64911">
      <w:pPr>
        <w:jc w:val="both"/>
      </w:pPr>
      <w:r>
        <w:t xml:space="preserve">Faire un rendu aux centres avec moyenne + 2 </w:t>
      </w:r>
      <w:proofErr w:type="spellStart"/>
      <w:r>
        <w:t>ecart</w:t>
      </w:r>
      <w:proofErr w:type="spellEnd"/>
      <w:r>
        <w:t xml:space="preserve"> type sur les 5 fantôme en standard 10% et local 10% par config/centre/cristal/constructeur/collimateur/radionucléide</w:t>
      </w:r>
      <w:r>
        <w:br w:type="page"/>
      </w:r>
    </w:p>
    <w:p w14:paraId="2DA4E89B" w14:textId="174DF7CC" w:rsidR="005D4199" w:rsidRDefault="005D4199" w:rsidP="005D4199">
      <w:pPr>
        <w:pStyle w:val="Titre1"/>
      </w:pPr>
      <w:bookmarkStart w:id="2423" w:name="_Toc193972836"/>
      <w:r>
        <w:t>Conclusion</w:t>
      </w:r>
      <w:bookmarkEnd w:id="2422"/>
      <w:r w:rsidR="00485FCF">
        <w:t>s et Perspectives</w:t>
      </w:r>
      <w:bookmarkEnd w:id="2423"/>
    </w:p>
    <w:p w14:paraId="7B3F4968" w14:textId="0AC21CB1" w:rsidR="008B6119" w:rsidRDefault="008B6119" w:rsidP="00500796"/>
    <w:p w14:paraId="53D376C9" w14:textId="52DC39E8" w:rsidR="000A00D1" w:rsidRPr="000A00D1" w:rsidRDefault="00A21170" w:rsidP="00500796">
      <w:r>
        <w:rPr>
          <w:highlight w:val="yellow"/>
        </w:rPr>
        <w:t xml:space="preserve">À </w:t>
      </w:r>
      <w:r w:rsidR="000A00D1" w:rsidRPr="000A00D1">
        <w:rPr>
          <w:highlight w:val="yellow"/>
        </w:rPr>
        <w:t>retravailler</w:t>
      </w:r>
    </w:p>
    <w:p w14:paraId="4B4DD886" w14:textId="68D0D029" w:rsidR="00256846" w:rsidRDefault="00256846" w:rsidP="00500796">
      <w:r>
        <w:t xml:space="preserve">En Vrac TB </w:t>
      </w:r>
    </w:p>
    <w:p w14:paraId="02B341BA" w14:textId="6B1DA2C2" w:rsidR="00256846" w:rsidRDefault="00256846" w:rsidP="00500796">
      <w:r>
        <w:rPr>
          <w:rFonts w:cstheme="minorHAnsi"/>
          <w:color w:val="000000"/>
        </w:rPr>
        <w:t>.</w:t>
      </w:r>
      <w:r w:rsidR="00F61482">
        <w:rPr>
          <w:rFonts w:cstheme="minorHAnsi"/>
          <w:color w:val="000000"/>
        </w:rPr>
        <w:t xml:space="preserve"> </w:t>
      </w:r>
      <w:r>
        <w:rPr>
          <w:rFonts w:cstheme="minorHAnsi"/>
          <w:color w:val="000000"/>
        </w:rPr>
        <w:t>ainsi que s</w:t>
      </w:r>
      <w:r w:rsidRPr="0043712E">
        <w:rPr>
          <w:rFonts w:cstheme="minorHAnsi"/>
          <w:color w:val="000000"/>
        </w:rPr>
        <w:t xml:space="preserve">a </w:t>
      </w:r>
      <w:proofErr w:type="spellStart"/>
      <w:r>
        <w:rPr>
          <w:rFonts w:cstheme="minorHAnsi"/>
          <w:color w:val="000000"/>
        </w:rPr>
        <w:t>mis</w:t>
      </w:r>
      <w:proofErr w:type="spellEnd"/>
      <w:r>
        <w:rPr>
          <w:rFonts w:cstheme="minorHAnsi"/>
          <w:color w:val="000000"/>
        </w:rPr>
        <w:t xml:space="preserve"> en évidence</w:t>
      </w:r>
      <w:r w:rsidRPr="0043712E">
        <w:rPr>
          <w:rFonts w:cstheme="minorHAnsi"/>
          <w:color w:val="000000"/>
        </w:rPr>
        <w:t xml:space="preserve"> que la scintigraphie planaire</w:t>
      </w:r>
      <w:r>
        <w:rPr>
          <w:rFonts w:cstheme="minorHAnsi"/>
          <w:color w:val="000000"/>
        </w:rPr>
        <w:t xml:space="preserve"> est majoritairement utilisée</w:t>
      </w:r>
      <w:r w:rsidRPr="0043712E">
        <w:rPr>
          <w:rFonts w:cstheme="minorHAnsi"/>
          <w:color w:val="000000"/>
        </w:rPr>
        <w:t xml:space="preserve"> pour mesurer le taux de fixation ou à défaut </w:t>
      </w:r>
      <w:r>
        <w:rPr>
          <w:rFonts w:cstheme="minorHAnsi"/>
          <w:color w:val="000000"/>
        </w:rPr>
        <w:t>un compteur thyroïdien dédié</w:t>
      </w:r>
      <w:r w:rsidRPr="0043712E">
        <w:rPr>
          <w:rFonts w:cstheme="minorHAnsi"/>
          <w:color w:val="000000"/>
        </w:rPr>
        <w:t>.</w:t>
      </w:r>
      <w:r>
        <w:rPr>
          <w:rFonts w:cstheme="minorHAnsi"/>
          <w:color w:val="000000"/>
        </w:rPr>
        <w:t xml:space="preserve"> </w:t>
      </w:r>
      <w:r>
        <w:rPr>
          <w:rFonts w:cstheme="minorHAnsi"/>
        </w:rPr>
        <w:t xml:space="preserve">La </w:t>
      </w:r>
      <w:r w:rsidRPr="002C1D1A">
        <w:rPr>
          <w:rFonts w:cstheme="minorHAnsi"/>
          <w:color w:val="000000"/>
        </w:rPr>
        <w:t>scintigraphie</w:t>
      </w:r>
      <w:r>
        <w:rPr>
          <w:rFonts w:cstheme="minorHAnsi"/>
        </w:rPr>
        <w:t xml:space="preserve"> est également réalisée dans le but d’apprécier la distribution de l’iode dans le volume thyroïdien </w:t>
      </w:r>
      <w:r w:rsidRPr="003F46E5">
        <w:rPr>
          <w:rFonts w:cstheme="minorHAnsi"/>
        </w:rPr>
        <w:fldChar w:fldCharType="begin"/>
      </w:r>
      <w:r w:rsidR="009F0FF8">
        <w:rPr>
          <w:rFonts w:cstheme="minorHAnsi"/>
        </w:rPr>
        <w:instrText xml:space="preserve"> ADDIN ZOTERO_ITEM CSL_CITATION {"citationID":"0ztNIWE3","properties":{"formattedCitation":"[9]","plainCitation":"[9]","noteIndex":0},"citationItems":[{"id":296,"uris":["http://zotero.org/groups/4605258/items/NTYS4GZY"],"itemData":{"id":296,"type":"article-journal","container-title":"European Journal of Nuclear Medicine and Molecular Imaging","DOI":"10.1007/s00259-013-2387-x","ISSN":"1619-7070, 1619-7089","issue":"7","journalAbbreviation":"Eur J Nucl Med Mol Imaging","language":"en","license":"http://www.springer.com/tdm","page":"1126-1134","source":"DOI.org (Crossref)","title":"EANM Dosimetry Committee Series on Standard Operational Procedures for Pre-Therapeutic Dosimetry II. Dosimetry prior to radioiodine therapy of benign thyroid diseases","volume":"40","author":[{"family":"Hänscheid","given":"Heribert"},{"family":"Canzi","given":"Cristina"},{"family":"Eschner","given":"Wolfgang"},{"family":"Flux","given":"Glenn"},{"family":"Luster","given":"Markus"},{"family":"Strigari","given":"Lidia"},{"family":"Lassmann","given":"Michael"}],"issued":{"date-parts":[["2013",7]]}}}],"schema":"https://github.com/citation-style-language/schema/raw/master/csl-citation.json"} </w:instrText>
      </w:r>
      <w:r w:rsidRPr="003F46E5">
        <w:rPr>
          <w:rFonts w:cstheme="minorHAnsi"/>
        </w:rPr>
        <w:fldChar w:fldCharType="separate"/>
      </w:r>
      <w:r w:rsidR="0000522C" w:rsidRPr="0000522C">
        <w:rPr>
          <w:rFonts w:ascii="Calibri" w:hAnsi="Calibri" w:cs="Calibri"/>
        </w:rPr>
        <w:t>[9]</w:t>
      </w:r>
      <w:r w:rsidRPr="003F46E5">
        <w:rPr>
          <w:rFonts w:cstheme="minorHAnsi"/>
        </w:rPr>
        <w:fldChar w:fldCharType="end"/>
      </w:r>
      <w:r>
        <w:rPr>
          <w:rFonts w:cstheme="minorHAnsi"/>
        </w:rPr>
        <w:t>.</w:t>
      </w:r>
      <w:r w:rsidRPr="0043712E">
        <w:rPr>
          <w:rFonts w:cstheme="minorHAnsi"/>
          <w:color w:val="000000"/>
        </w:rPr>
        <w:t xml:space="preserve"> </w:t>
      </w:r>
      <w:r>
        <w:rPr>
          <w:rFonts w:cstheme="minorHAnsi"/>
          <w:color w:val="000000"/>
        </w:rPr>
        <w:t xml:space="preserve">L’enquête a mis en évidence une grande hétérogénéité des pratiques que ce soit dans </w:t>
      </w:r>
      <w:r w:rsidRPr="0043712E">
        <w:rPr>
          <w:rFonts w:cstheme="minorHAnsi"/>
          <w:color w:val="000000"/>
        </w:rPr>
        <w:t>les protocoles d’acquisitio</w:t>
      </w:r>
      <w:r>
        <w:rPr>
          <w:rFonts w:cstheme="minorHAnsi"/>
          <w:color w:val="000000"/>
        </w:rPr>
        <w:t>n,</w:t>
      </w:r>
      <w:r w:rsidRPr="0043712E">
        <w:rPr>
          <w:rFonts w:cstheme="minorHAnsi"/>
          <w:color w:val="000000"/>
        </w:rPr>
        <w:t xml:space="preserve"> les méthodes de mesure et de calcul du taux de fixation </w:t>
      </w:r>
      <w:r>
        <w:rPr>
          <w:rFonts w:cstheme="minorHAnsi"/>
          <w:color w:val="000000"/>
        </w:rPr>
        <w:t xml:space="preserve">qui </w:t>
      </w:r>
      <w:r w:rsidRPr="0043712E">
        <w:rPr>
          <w:rFonts w:cstheme="minorHAnsi"/>
          <w:color w:val="000000"/>
        </w:rPr>
        <w:t>varient considérablement d’un centre à l’autre. De plus</w:t>
      </w:r>
      <w:r>
        <w:rPr>
          <w:rFonts w:cstheme="minorHAnsi"/>
          <w:color w:val="000000"/>
        </w:rPr>
        <w:t>, le</w:t>
      </w:r>
      <w:r w:rsidRPr="0043712E">
        <w:rPr>
          <w:rFonts w:cstheme="minorHAnsi"/>
          <w:color w:val="000000"/>
        </w:rPr>
        <w:t xml:space="preserve"> facteur </w:t>
      </w:r>
      <w:r w:rsidR="003B6A42">
        <w:rPr>
          <w:rFonts w:cstheme="minorHAnsi"/>
          <w:color w:val="000000"/>
        </w:rPr>
        <w:t>d’étalonnage</w:t>
      </w:r>
      <w:r>
        <w:rPr>
          <w:rFonts w:cstheme="minorHAnsi"/>
          <w:color w:val="000000"/>
        </w:rPr>
        <w:t>,</w:t>
      </w:r>
      <w:r w:rsidRPr="0043712E">
        <w:rPr>
          <w:rFonts w:cstheme="minorHAnsi"/>
          <w:color w:val="000000"/>
        </w:rPr>
        <w:t xml:space="preserve"> dont la détermination dépend de nombreux facteurs</w:t>
      </w:r>
      <w:r>
        <w:rPr>
          <w:rFonts w:cstheme="minorHAnsi"/>
          <w:color w:val="000000"/>
        </w:rPr>
        <w:t xml:space="preserve">, est également impacté par ces hétérogénéités de pratique. </w:t>
      </w:r>
      <w:commentRangeStart w:id="2424"/>
      <w:commentRangeEnd w:id="2424"/>
      <w:r>
        <w:rPr>
          <w:rStyle w:val="Marquedecommentaire"/>
        </w:rPr>
        <w:commentReference w:id="2424"/>
      </w:r>
      <w:r>
        <w:rPr>
          <w:rFonts w:cstheme="minorHAnsi"/>
          <w:color w:val="000000"/>
        </w:rPr>
        <w:t xml:space="preserve">Ainsi la mesure du taux de fixation et du facteur </w:t>
      </w:r>
      <w:r w:rsidR="003B6A42">
        <w:rPr>
          <w:rFonts w:cstheme="minorHAnsi"/>
          <w:color w:val="000000"/>
        </w:rPr>
        <w:t>d’étalonnage</w:t>
      </w:r>
    </w:p>
    <w:p w14:paraId="53F009DE" w14:textId="6912E43E" w:rsidR="003B678E" w:rsidRDefault="00A37309" w:rsidP="00500796">
      <w:r w:rsidRPr="00A37309">
        <w:rPr>
          <w:highlight w:val="yellow"/>
        </w:rPr>
        <w:t>Essai/trame de conclusion</w:t>
      </w:r>
      <w:r>
        <w:t xml:space="preserve"> (MD) </w:t>
      </w:r>
      <w:r w:rsidRPr="00A37309">
        <w:rPr>
          <w:highlight w:val="yellow"/>
        </w:rPr>
        <w:t>à travailler</w:t>
      </w:r>
      <w:r>
        <w:t>… :</w:t>
      </w:r>
    </w:p>
    <w:p w14:paraId="6C3EC8E1" w14:textId="5BE9B023" w:rsidR="00573901" w:rsidRPr="00573901" w:rsidRDefault="00A37309" w:rsidP="00A37309">
      <w:pPr>
        <w:spacing w:before="100" w:beforeAutospacing="1" w:after="100" w:afterAutospacing="1" w:line="240" w:lineRule="auto"/>
        <w:jc w:val="both"/>
        <w:rPr>
          <w:rFonts w:eastAsia="Times New Roman" w:cstheme="minorHAnsi"/>
          <w:lang w:eastAsia="fr-FR"/>
        </w:rPr>
      </w:pPr>
      <w:r>
        <w:rPr>
          <w:rFonts w:eastAsia="Times New Roman" w:cstheme="minorHAnsi"/>
          <w:lang w:eastAsia="fr-FR"/>
        </w:rPr>
        <w:t>L</w:t>
      </w:r>
      <w:r w:rsidR="00573901" w:rsidRPr="00573901">
        <w:rPr>
          <w:rFonts w:eastAsia="Times New Roman" w:cstheme="minorHAnsi"/>
          <w:lang w:eastAsia="fr-FR"/>
        </w:rPr>
        <w:t>a scintigraphie thyroïdienne permet une évaluation de la fonction thyroïdienne, en complément d’autres méthodes d’imagerie comme l’échographie. Les radionucléides utilisés, tels que l’I 123, le Tc 99m et l’I 131, offrent des caractéristiques uniques qui les rendent appropriés selon les objectifs cliniques (diagnostiques ou thérapeutiques), notamment pour l’évaluation de l’hyperthyroïdie, la caractérisation des nodules thyroïdiens, ou la planification de traitements dosimétriques.</w:t>
      </w:r>
    </w:p>
    <w:p w14:paraId="0FBF2212" w14:textId="70127DCE" w:rsidR="00A37309" w:rsidRDefault="00573901" w:rsidP="00A37309">
      <w:pPr>
        <w:spacing w:before="100" w:beforeAutospacing="1" w:after="100" w:afterAutospacing="1" w:line="240" w:lineRule="auto"/>
        <w:jc w:val="both"/>
        <w:rPr>
          <w:rFonts w:eastAsia="Times New Roman" w:cstheme="minorHAnsi"/>
          <w:lang w:eastAsia="fr-FR"/>
        </w:rPr>
      </w:pPr>
      <w:r w:rsidRPr="00573901">
        <w:rPr>
          <w:rFonts w:eastAsia="Times New Roman" w:cstheme="minorHAnsi"/>
          <w:lang w:eastAsia="fr-FR"/>
        </w:rPr>
        <w:t>La quantification du taux de fixation des radionucléides</w:t>
      </w:r>
      <w:r w:rsidR="00786CBF">
        <w:rPr>
          <w:rFonts w:eastAsia="Times New Roman" w:cstheme="minorHAnsi"/>
          <w:lang w:eastAsia="fr-FR"/>
        </w:rPr>
        <w:t>, ici pour l’I-123 et le Tc-99m,</w:t>
      </w:r>
      <w:r w:rsidRPr="00573901">
        <w:rPr>
          <w:rFonts w:eastAsia="Times New Roman" w:cstheme="minorHAnsi"/>
          <w:lang w:eastAsia="fr-FR"/>
        </w:rPr>
        <w:t xml:space="preserve"> constitue un élément clé dans l’interprétation des scintigraphies thyroïdiennes</w:t>
      </w:r>
      <w:r w:rsidR="00A37309">
        <w:rPr>
          <w:rFonts w:eastAsia="Times New Roman" w:cstheme="minorHAnsi"/>
          <w:lang w:eastAsia="fr-FR"/>
        </w:rPr>
        <w:t xml:space="preserve"> en endocrinologie</w:t>
      </w:r>
      <w:r w:rsidRPr="00573901">
        <w:rPr>
          <w:rFonts w:eastAsia="Times New Roman" w:cstheme="minorHAnsi"/>
          <w:lang w:eastAsia="fr-FR"/>
        </w:rPr>
        <w:t>, et permet une meilleure personnalisation d</w:t>
      </w:r>
      <w:r w:rsidR="00A37309">
        <w:rPr>
          <w:rFonts w:eastAsia="Times New Roman" w:cstheme="minorHAnsi"/>
          <w:lang w:eastAsia="fr-FR"/>
        </w:rPr>
        <w:t>es</w:t>
      </w:r>
      <w:r w:rsidRPr="00573901">
        <w:rPr>
          <w:rFonts w:eastAsia="Times New Roman" w:cstheme="minorHAnsi"/>
          <w:lang w:eastAsia="fr-FR"/>
        </w:rPr>
        <w:t xml:space="preserve"> traitement</w:t>
      </w:r>
      <w:r w:rsidR="00A37309">
        <w:rPr>
          <w:rFonts w:eastAsia="Times New Roman" w:cstheme="minorHAnsi"/>
          <w:lang w:eastAsia="fr-FR"/>
        </w:rPr>
        <w:t>s</w:t>
      </w:r>
      <w:r w:rsidRPr="00573901">
        <w:rPr>
          <w:rFonts w:eastAsia="Times New Roman" w:cstheme="minorHAnsi"/>
          <w:lang w:eastAsia="fr-FR"/>
        </w:rPr>
        <w:t xml:space="preserve">, en particulier dans les pathologies telles que la maladie de Basedow ou le syndrome d’autonomisation disséminée. </w:t>
      </w:r>
    </w:p>
    <w:p w14:paraId="719538B7" w14:textId="77777777" w:rsidR="00434AF0" w:rsidRDefault="00A37309" w:rsidP="00A37309">
      <w:pPr>
        <w:spacing w:before="100" w:beforeAutospacing="1" w:after="100" w:afterAutospacing="1" w:line="240" w:lineRule="auto"/>
        <w:jc w:val="both"/>
        <w:rPr>
          <w:rFonts w:eastAsia="Times New Roman" w:cstheme="minorHAnsi"/>
          <w:lang w:eastAsia="fr-FR"/>
        </w:rPr>
      </w:pPr>
      <w:r>
        <w:rPr>
          <w:rFonts w:eastAsia="Times New Roman" w:cstheme="minorHAnsi"/>
          <w:lang w:eastAsia="fr-FR"/>
        </w:rPr>
        <w:t>Ce</w:t>
      </w:r>
      <w:r w:rsidR="00573901" w:rsidRPr="00573901">
        <w:rPr>
          <w:rFonts w:eastAsia="Times New Roman" w:cstheme="minorHAnsi"/>
          <w:lang w:eastAsia="fr-FR"/>
        </w:rPr>
        <w:t xml:space="preserve"> travail</w:t>
      </w:r>
      <w:r w:rsidR="00786CBF">
        <w:rPr>
          <w:rFonts w:eastAsia="Times New Roman" w:cstheme="minorHAnsi"/>
          <w:lang w:eastAsia="fr-FR"/>
        </w:rPr>
        <w:t xml:space="preserve"> ambitieux intéresse les physiciens médicaux et les médecins nucléaire. Il</w:t>
      </w:r>
      <w:r w:rsidR="00573901" w:rsidRPr="00573901">
        <w:rPr>
          <w:rFonts w:eastAsia="Times New Roman" w:cstheme="minorHAnsi"/>
          <w:lang w:eastAsia="fr-FR"/>
        </w:rPr>
        <w:t xml:space="preserve"> </w:t>
      </w:r>
      <w:r>
        <w:rPr>
          <w:rFonts w:eastAsia="Times New Roman" w:cstheme="minorHAnsi"/>
          <w:lang w:eastAsia="fr-FR"/>
        </w:rPr>
        <w:t xml:space="preserve">dresse un état des lieux </w:t>
      </w:r>
      <w:r w:rsidR="00A80A66">
        <w:rPr>
          <w:rFonts w:eastAsia="Times New Roman" w:cstheme="minorHAnsi"/>
          <w:lang w:eastAsia="fr-FR"/>
        </w:rPr>
        <w:t>d</w:t>
      </w:r>
      <w:r>
        <w:rPr>
          <w:rFonts w:eastAsia="Times New Roman" w:cstheme="minorHAnsi"/>
          <w:lang w:eastAsia="fr-FR"/>
        </w:rPr>
        <w:t>es pratiques de plusieurs centres</w:t>
      </w:r>
      <w:r w:rsidR="00A80A66">
        <w:rPr>
          <w:rFonts w:eastAsia="Times New Roman" w:cstheme="minorHAnsi"/>
          <w:lang w:eastAsia="fr-FR"/>
        </w:rPr>
        <w:t xml:space="preserve"> représentatifs</w:t>
      </w:r>
      <w:r>
        <w:rPr>
          <w:rFonts w:eastAsia="Times New Roman" w:cstheme="minorHAnsi"/>
          <w:lang w:eastAsia="fr-FR"/>
        </w:rPr>
        <w:t xml:space="preserve"> en </w:t>
      </w:r>
      <w:r w:rsidR="00A80A66">
        <w:rPr>
          <w:rFonts w:eastAsia="Times New Roman" w:cstheme="minorHAnsi"/>
          <w:lang w:eastAsia="fr-FR"/>
        </w:rPr>
        <w:t>France</w:t>
      </w:r>
      <w:r>
        <w:rPr>
          <w:rFonts w:eastAsia="Times New Roman" w:cstheme="minorHAnsi"/>
          <w:lang w:eastAsia="fr-FR"/>
        </w:rPr>
        <w:t xml:space="preserve"> et analyse l’influence des paramètres</w:t>
      </w:r>
      <w:r w:rsidRPr="00573901">
        <w:rPr>
          <w:rFonts w:eastAsia="Times New Roman" w:cstheme="minorHAnsi"/>
          <w:lang w:eastAsia="fr-FR"/>
        </w:rPr>
        <w:t xml:space="preserve"> techniques</w:t>
      </w:r>
      <w:r>
        <w:rPr>
          <w:rFonts w:eastAsia="Times New Roman" w:cstheme="minorHAnsi"/>
          <w:lang w:eastAsia="fr-FR"/>
        </w:rPr>
        <w:t xml:space="preserve"> et </w:t>
      </w:r>
      <w:r w:rsidR="00786CBF">
        <w:rPr>
          <w:rFonts w:eastAsia="Times New Roman" w:cstheme="minorHAnsi"/>
          <w:lang w:eastAsia="fr-FR"/>
        </w:rPr>
        <w:t xml:space="preserve">la robustesse </w:t>
      </w:r>
      <w:r>
        <w:rPr>
          <w:rFonts w:eastAsia="Times New Roman" w:cstheme="minorHAnsi"/>
          <w:lang w:eastAsia="fr-FR"/>
        </w:rPr>
        <w:t>des méthodologies utilisé</w:t>
      </w:r>
      <w:r w:rsidR="00434AF0">
        <w:rPr>
          <w:rFonts w:eastAsia="Times New Roman" w:cstheme="minorHAnsi"/>
          <w:lang w:eastAsia="fr-FR"/>
        </w:rPr>
        <w:t>e</w:t>
      </w:r>
      <w:r w:rsidR="00A80A66">
        <w:rPr>
          <w:rFonts w:eastAsia="Times New Roman" w:cstheme="minorHAnsi"/>
          <w:lang w:eastAsia="fr-FR"/>
        </w:rPr>
        <w:t>s. L’impact des facteurs influençant la quantification thyroïdienne est décrit dans ce rapport,</w:t>
      </w:r>
      <w:r w:rsidRPr="00573901">
        <w:rPr>
          <w:rFonts w:eastAsia="Times New Roman" w:cstheme="minorHAnsi"/>
          <w:lang w:eastAsia="fr-FR"/>
        </w:rPr>
        <w:t xml:space="preserve"> tels que le choix du radionucléide, les délais</w:t>
      </w:r>
      <w:r w:rsidR="00A80A66">
        <w:rPr>
          <w:rFonts w:eastAsia="Times New Roman" w:cstheme="minorHAnsi"/>
          <w:lang w:eastAsia="fr-FR"/>
        </w:rPr>
        <w:t xml:space="preserve"> et géométries</w:t>
      </w:r>
      <w:r w:rsidRPr="00573901">
        <w:rPr>
          <w:rFonts w:eastAsia="Times New Roman" w:cstheme="minorHAnsi"/>
          <w:lang w:eastAsia="fr-FR"/>
        </w:rPr>
        <w:t xml:space="preserve"> d’acquisition et </w:t>
      </w:r>
      <w:r w:rsidR="00A80A66">
        <w:rPr>
          <w:rFonts w:eastAsia="Times New Roman" w:cstheme="minorHAnsi"/>
          <w:lang w:eastAsia="fr-FR"/>
        </w:rPr>
        <w:t>le</w:t>
      </w:r>
      <w:r w:rsidRPr="00573901">
        <w:rPr>
          <w:rFonts w:eastAsia="Times New Roman" w:cstheme="minorHAnsi"/>
          <w:lang w:eastAsia="fr-FR"/>
        </w:rPr>
        <w:t xml:space="preserve"> traitement des images</w:t>
      </w:r>
      <w:r w:rsidR="00A80A66">
        <w:rPr>
          <w:rFonts w:eastAsia="Times New Roman" w:cstheme="minorHAnsi"/>
          <w:lang w:eastAsia="fr-FR"/>
        </w:rPr>
        <w:t>.</w:t>
      </w:r>
      <w:r w:rsidRPr="00573901">
        <w:rPr>
          <w:rFonts w:eastAsia="Times New Roman" w:cstheme="minorHAnsi"/>
          <w:lang w:eastAsia="fr-FR"/>
        </w:rPr>
        <w:t xml:space="preserve"> </w:t>
      </w:r>
    </w:p>
    <w:p w14:paraId="022DA06A" w14:textId="443CA456" w:rsidR="00A80A66" w:rsidRDefault="00A80A66" w:rsidP="00A37309">
      <w:pPr>
        <w:spacing w:before="100" w:beforeAutospacing="1" w:after="100" w:afterAutospacing="1" w:line="240" w:lineRule="auto"/>
        <w:jc w:val="both"/>
        <w:rPr>
          <w:rFonts w:eastAsia="Times New Roman" w:cstheme="minorHAnsi"/>
          <w:lang w:eastAsia="fr-FR"/>
        </w:rPr>
      </w:pPr>
      <w:r>
        <w:rPr>
          <w:rFonts w:eastAsia="Times New Roman" w:cstheme="minorHAnsi"/>
          <w:lang w:eastAsia="fr-FR"/>
        </w:rPr>
        <w:t>Des recommandations</w:t>
      </w:r>
      <w:r w:rsidR="00434AF0">
        <w:rPr>
          <w:rFonts w:eastAsia="Times New Roman" w:cstheme="minorHAnsi"/>
          <w:lang w:eastAsia="fr-FR"/>
        </w:rPr>
        <w:t xml:space="preserve"> vers</w:t>
      </w:r>
      <w:r>
        <w:rPr>
          <w:rFonts w:eastAsia="Times New Roman" w:cstheme="minorHAnsi"/>
          <w:lang w:eastAsia="fr-FR"/>
        </w:rPr>
        <w:t xml:space="preserve"> une </w:t>
      </w:r>
      <w:r w:rsidR="00A37309" w:rsidRPr="00573901">
        <w:rPr>
          <w:rFonts w:eastAsia="Times New Roman" w:cstheme="minorHAnsi"/>
          <w:lang w:eastAsia="fr-FR"/>
        </w:rPr>
        <w:t xml:space="preserve">standardisation des protocoles </w:t>
      </w:r>
      <w:r>
        <w:rPr>
          <w:rFonts w:eastAsia="Times New Roman" w:cstheme="minorHAnsi"/>
          <w:lang w:eastAsia="fr-FR"/>
        </w:rPr>
        <w:t xml:space="preserve">et une harmonisation des pratiques </w:t>
      </w:r>
      <w:r w:rsidR="00786CBF">
        <w:rPr>
          <w:rFonts w:eastAsia="Times New Roman" w:cstheme="minorHAnsi"/>
          <w:lang w:eastAsia="fr-FR"/>
        </w:rPr>
        <w:t>sont</w:t>
      </w:r>
      <w:r>
        <w:rPr>
          <w:rFonts w:eastAsia="Times New Roman" w:cstheme="minorHAnsi"/>
          <w:lang w:eastAsia="fr-FR"/>
        </w:rPr>
        <w:t xml:space="preserve"> proposée</w:t>
      </w:r>
      <w:r w:rsidR="00786CBF">
        <w:rPr>
          <w:rFonts w:eastAsia="Times New Roman" w:cstheme="minorHAnsi"/>
          <w:lang w:eastAsia="fr-FR"/>
        </w:rPr>
        <w:t>s</w:t>
      </w:r>
      <w:r>
        <w:rPr>
          <w:rFonts w:eastAsia="Times New Roman" w:cstheme="minorHAnsi"/>
          <w:lang w:eastAsia="fr-FR"/>
        </w:rPr>
        <w:t xml:space="preserve"> </w:t>
      </w:r>
      <w:r w:rsidR="00A37309" w:rsidRPr="00573901">
        <w:rPr>
          <w:rFonts w:eastAsia="Times New Roman" w:cstheme="minorHAnsi"/>
          <w:lang w:eastAsia="fr-FR"/>
        </w:rPr>
        <w:t xml:space="preserve">afin d’assurer une </w:t>
      </w:r>
      <w:r>
        <w:rPr>
          <w:rFonts w:eastAsia="Times New Roman" w:cstheme="minorHAnsi"/>
          <w:lang w:eastAsia="fr-FR"/>
        </w:rPr>
        <w:t xml:space="preserve">plus grande précision et une </w:t>
      </w:r>
      <w:r w:rsidR="00A37309" w:rsidRPr="00573901">
        <w:rPr>
          <w:rFonts w:eastAsia="Times New Roman" w:cstheme="minorHAnsi"/>
          <w:lang w:eastAsia="fr-FR"/>
        </w:rPr>
        <w:t>reproductibilité des mesures</w:t>
      </w:r>
      <w:r>
        <w:rPr>
          <w:rFonts w:eastAsia="Times New Roman" w:cstheme="minorHAnsi"/>
          <w:lang w:eastAsia="fr-FR"/>
        </w:rPr>
        <w:t xml:space="preserve"> de quantification et ainsi</w:t>
      </w:r>
      <w:r w:rsidR="00573901" w:rsidRPr="00573901">
        <w:rPr>
          <w:rFonts w:eastAsia="Times New Roman" w:cstheme="minorHAnsi"/>
          <w:lang w:eastAsia="fr-FR"/>
        </w:rPr>
        <w:t xml:space="preserve"> améliorer le diagnostic</w:t>
      </w:r>
      <w:r>
        <w:rPr>
          <w:rFonts w:eastAsia="Times New Roman" w:cstheme="minorHAnsi"/>
          <w:lang w:eastAsia="fr-FR"/>
        </w:rPr>
        <w:t xml:space="preserve"> et</w:t>
      </w:r>
      <w:r w:rsidR="00573901" w:rsidRPr="00573901">
        <w:rPr>
          <w:rFonts w:eastAsia="Times New Roman" w:cstheme="minorHAnsi"/>
          <w:lang w:eastAsia="fr-FR"/>
        </w:rPr>
        <w:t xml:space="preserve"> la dosimétrie thérapeutique. </w:t>
      </w:r>
    </w:p>
    <w:p w14:paraId="17F2D979" w14:textId="65793F79" w:rsidR="00325420" w:rsidRPr="00434AF0" w:rsidRDefault="00A80A66" w:rsidP="00434AF0">
      <w:pPr>
        <w:spacing w:before="100" w:beforeAutospacing="1" w:after="100" w:afterAutospacing="1" w:line="240" w:lineRule="auto"/>
        <w:jc w:val="both"/>
        <w:rPr>
          <w:rFonts w:eastAsia="Times New Roman" w:cstheme="minorHAnsi"/>
          <w:lang w:eastAsia="fr-FR"/>
        </w:rPr>
      </w:pPr>
      <w:r>
        <w:rPr>
          <w:rFonts w:eastAsia="Times New Roman" w:cstheme="minorHAnsi"/>
          <w:lang w:eastAsia="fr-FR"/>
        </w:rPr>
        <w:t>Enfin</w:t>
      </w:r>
      <w:r w:rsidR="00573901" w:rsidRPr="00573901">
        <w:rPr>
          <w:rFonts w:eastAsia="Times New Roman" w:cstheme="minorHAnsi"/>
          <w:lang w:eastAsia="fr-FR"/>
        </w:rPr>
        <w:t>, il est essentiel de continuer à explorer les méthodes de quantification, d'affiner les protocoles de dosimétrie et de renforcer la collaboration entre les centres</w:t>
      </w:r>
      <w:r>
        <w:rPr>
          <w:rFonts w:eastAsia="Times New Roman" w:cstheme="minorHAnsi"/>
          <w:lang w:eastAsia="fr-FR"/>
        </w:rPr>
        <w:t xml:space="preserve"> pour améliorer les résultats cliniques pour les patients.</w:t>
      </w:r>
      <w:r w:rsidR="00573901" w:rsidRPr="00573901">
        <w:rPr>
          <w:rFonts w:eastAsia="Times New Roman" w:cstheme="minorHAnsi"/>
          <w:lang w:eastAsia="fr-FR"/>
        </w:rPr>
        <w:t xml:space="preserve"> </w:t>
      </w:r>
      <w:bookmarkStart w:id="2425" w:name="_Toc157640896"/>
    </w:p>
    <w:p w14:paraId="3A6A9715" w14:textId="77777777" w:rsidR="00434AF0" w:rsidRDefault="00434AF0">
      <w:pPr>
        <w:rPr>
          <w:rFonts w:asciiTheme="majorHAnsi" w:eastAsiaTheme="majorEastAsia" w:hAnsiTheme="majorHAnsi" w:cstheme="majorBidi"/>
          <w:color w:val="2F5496" w:themeColor="accent1" w:themeShade="BF"/>
          <w:sz w:val="32"/>
          <w:szCs w:val="32"/>
        </w:rPr>
      </w:pPr>
      <w:r>
        <w:br w:type="page"/>
      </w:r>
    </w:p>
    <w:p w14:paraId="45F00ACD" w14:textId="55FBDD6E" w:rsidR="005D4199" w:rsidRDefault="008B6119" w:rsidP="008B6119">
      <w:pPr>
        <w:pStyle w:val="Titre1"/>
        <w:numPr>
          <w:ilvl w:val="0"/>
          <w:numId w:val="0"/>
        </w:numPr>
        <w:ind w:left="432"/>
      </w:pPr>
      <w:bookmarkStart w:id="2426" w:name="_Toc193972837"/>
      <w:r>
        <w:lastRenderedPageBreak/>
        <w:t>Remerciements</w:t>
      </w:r>
      <w:bookmarkEnd w:id="2425"/>
      <w:bookmarkEnd w:id="2426"/>
    </w:p>
    <w:p w14:paraId="24DB233B" w14:textId="77777777" w:rsidR="008B6119" w:rsidRDefault="008B6119" w:rsidP="00500796">
      <w:pPr>
        <w:rPr>
          <w:rFonts w:ascii="Calibri" w:hAnsi="Calibri"/>
        </w:rPr>
      </w:pPr>
    </w:p>
    <w:p w14:paraId="05E35039" w14:textId="77777777" w:rsidR="008B6119" w:rsidRDefault="008B6119" w:rsidP="00500796">
      <w:pPr>
        <w:rPr>
          <w:rFonts w:ascii="Calibri" w:hAnsi="Calibri"/>
        </w:rPr>
      </w:pPr>
    </w:p>
    <w:p w14:paraId="07E9FA47" w14:textId="77777777" w:rsidR="00BF1720" w:rsidRPr="00CC185D" w:rsidRDefault="00BF1720" w:rsidP="00B94580">
      <w:pPr>
        <w:shd w:val="clear" w:color="auto" w:fill="FFFFFF"/>
        <w:ind w:firstLine="708"/>
        <w:jc w:val="both"/>
        <w:rPr>
          <w:rFonts w:ascii="Calibri" w:hAnsi="Calibri"/>
        </w:rPr>
      </w:pPr>
      <w:r>
        <w:rPr>
          <w:rFonts w:ascii="Calibri" w:hAnsi="Calibri"/>
        </w:rPr>
        <w:t>Cette étude est le fruit de la collaboration des participants (physiciens médicaux et chercheurs de l’IRSN), des physiciens médicaux et médecins nucléaires des centres participants, du conseil scientifique de la SFPM, de la</w:t>
      </w:r>
      <w:r w:rsidRPr="00D801E0">
        <w:rPr>
          <w:rFonts w:ascii="Calibri" w:hAnsi="Calibri"/>
        </w:rPr>
        <w:t xml:space="preserve"> </w:t>
      </w:r>
      <w:r>
        <w:rPr>
          <w:rFonts w:ascii="Calibri" w:hAnsi="Calibri"/>
        </w:rPr>
        <w:t>Société Française de Médecine Nucléaire (SFMN).</w:t>
      </w:r>
    </w:p>
    <w:p w14:paraId="09DF51CC" w14:textId="2BC6EB3C" w:rsidR="009F0358" w:rsidRDefault="00BF1720" w:rsidP="000B4A02">
      <w:pPr>
        <w:shd w:val="clear" w:color="auto" w:fill="FFFFFF"/>
        <w:ind w:left="66" w:firstLine="708"/>
        <w:jc w:val="both"/>
        <w:rPr>
          <w:rFonts w:ascii="Calibri" w:hAnsi="Calibri"/>
        </w:rPr>
      </w:pPr>
      <w:r w:rsidRPr="00752B44">
        <w:rPr>
          <w:rFonts w:ascii="Calibri" w:hAnsi="Calibri"/>
        </w:rPr>
        <w:t xml:space="preserve">Les </w:t>
      </w:r>
      <w:r>
        <w:rPr>
          <w:rFonts w:ascii="Calibri" w:hAnsi="Calibri"/>
        </w:rPr>
        <w:t>auteurs</w:t>
      </w:r>
      <w:r w:rsidRPr="00752B44">
        <w:rPr>
          <w:rFonts w:ascii="Calibri" w:hAnsi="Calibri"/>
        </w:rPr>
        <w:t xml:space="preserve"> remercient tous les </w:t>
      </w:r>
      <w:r>
        <w:rPr>
          <w:rFonts w:ascii="Calibri" w:hAnsi="Calibri"/>
        </w:rPr>
        <w:t>services de médecine nucléaire</w:t>
      </w:r>
      <w:r w:rsidRPr="00752B44">
        <w:rPr>
          <w:rFonts w:ascii="Calibri" w:hAnsi="Calibri"/>
        </w:rPr>
        <w:t xml:space="preserve"> et les personnes ayant participé </w:t>
      </w:r>
      <w:r>
        <w:rPr>
          <w:rFonts w:ascii="Calibri" w:hAnsi="Calibri"/>
        </w:rPr>
        <w:t>aux mesures, au</w:t>
      </w:r>
      <w:r w:rsidRPr="00752B44">
        <w:rPr>
          <w:rFonts w:ascii="Calibri" w:hAnsi="Calibri"/>
        </w:rPr>
        <w:t xml:space="preserve"> recueil et à la transmission des données, ayant ainsi contribué à la réalisation de cette étude.</w:t>
      </w:r>
      <w:r>
        <w:rPr>
          <w:rFonts w:ascii="Calibri" w:hAnsi="Calibri"/>
        </w:rPr>
        <w:t xml:space="preserve"> La liste des centres participants est présentée en</w:t>
      </w:r>
      <w:r w:rsidR="00E41D95">
        <w:rPr>
          <w:rFonts w:ascii="Calibri" w:hAnsi="Calibri"/>
        </w:rPr>
        <w:t xml:space="preserve"> </w:t>
      </w:r>
      <w:r w:rsidR="000B4A02">
        <w:rPr>
          <w:rFonts w:ascii="Calibri" w:hAnsi="Calibri"/>
        </w:rPr>
        <w:fldChar w:fldCharType="begin"/>
      </w:r>
      <w:r w:rsidR="000B4A02">
        <w:rPr>
          <w:rFonts w:ascii="Calibri" w:hAnsi="Calibri"/>
        </w:rPr>
        <w:instrText xml:space="preserve"> REF _Ref184157605 \h </w:instrText>
      </w:r>
      <w:r w:rsidR="000B4A02">
        <w:rPr>
          <w:rFonts w:ascii="Calibri" w:hAnsi="Calibri"/>
        </w:rPr>
      </w:r>
      <w:r w:rsidR="000B4A02">
        <w:rPr>
          <w:rFonts w:ascii="Calibri" w:hAnsi="Calibri"/>
        </w:rPr>
        <w:fldChar w:fldCharType="separate"/>
      </w:r>
      <w:r w:rsidR="00C30592" w:rsidRPr="00B9551F">
        <w:t>Annexe </w:t>
      </w:r>
      <w:r w:rsidR="00C30592">
        <w:rPr>
          <w:noProof/>
        </w:rPr>
        <w:t>2</w:t>
      </w:r>
      <w:r w:rsidR="000B4A02">
        <w:rPr>
          <w:rFonts w:ascii="Calibri" w:hAnsi="Calibri"/>
        </w:rPr>
        <w:fldChar w:fldCharType="end"/>
      </w:r>
      <w:r w:rsidR="000B4A02">
        <w:rPr>
          <w:rFonts w:ascii="Calibri" w:hAnsi="Calibri"/>
        </w:rPr>
        <w:t>.</w:t>
      </w:r>
    </w:p>
    <w:p w14:paraId="61E30355" w14:textId="290FF017" w:rsidR="00BF1720" w:rsidRDefault="00BF1720" w:rsidP="00B94580">
      <w:pPr>
        <w:shd w:val="clear" w:color="auto" w:fill="FFFFFF"/>
        <w:ind w:left="66" w:firstLine="708"/>
        <w:jc w:val="both"/>
        <w:rPr>
          <w:rFonts w:ascii="Calibri" w:hAnsi="Calibri"/>
        </w:rPr>
      </w:pPr>
      <w:r>
        <w:rPr>
          <w:rFonts w:ascii="Calibri" w:hAnsi="Calibri"/>
        </w:rPr>
        <w:t xml:space="preserve"> </w:t>
      </w:r>
      <w:r w:rsidRPr="00752B44">
        <w:rPr>
          <w:rFonts w:ascii="Calibri" w:hAnsi="Calibri"/>
        </w:rPr>
        <w:t>Le GT remercie tout particulièrement, par ordre alphabétique, les physiciens médicaux référents de ces établissements</w:t>
      </w:r>
      <w:r w:rsidR="00881E2D">
        <w:rPr>
          <w:rFonts w:ascii="Calibri" w:hAnsi="Calibri"/>
        </w:rPr>
        <w:t> :</w:t>
      </w:r>
    </w:p>
    <w:p w14:paraId="1A1DFF57" w14:textId="487E3AA6" w:rsidR="004D6323" w:rsidRDefault="004D6323" w:rsidP="00B94580">
      <w:pPr>
        <w:shd w:val="clear" w:color="auto" w:fill="FFFFFF"/>
        <w:ind w:left="66" w:firstLine="708"/>
        <w:jc w:val="both"/>
        <w:rPr>
          <w:rFonts w:ascii="Calibri" w:hAnsi="Calibri"/>
        </w:rPr>
      </w:pPr>
      <w:r>
        <w:rPr>
          <w:rFonts w:ascii="Calibri" w:hAnsi="Calibri"/>
        </w:rPr>
        <w:t>Rabih ALWAN</w:t>
      </w:r>
      <w:r w:rsidR="00B94580">
        <w:rPr>
          <w:rFonts w:ascii="Calibri" w:hAnsi="Calibri"/>
        </w:rPr>
        <w:t xml:space="preserve">, </w:t>
      </w:r>
      <w:proofErr w:type="spellStart"/>
      <w:r>
        <w:rPr>
          <w:rFonts w:ascii="Calibri" w:hAnsi="Calibri"/>
        </w:rPr>
        <w:t>Sadish</w:t>
      </w:r>
      <w:proofErr w:type="spellEnd"/>
      <w:r>
        <w:rPr>
          <w:rFonts w:ascii="Calibri" w:hAnsi="Calibri"/>
        </w:rPr>
        <w:t xml:space="preserve"> Kumar ANEBAJAGANE</w:t>
      </w:r>
      <w:r w:rsidR="00B94580">
        <w:rPr>
          <w:rFonts w:ascii="Calibri" w:hAnsi="Calibri"/>
        </w:rPr>
        <w:t xml:space="preserve">, </w:t>
      </w:r>
      <w:r>
        <w:rPr>
          <w:rFonts w:ascii="Calibri" w:hAnsi="Calibri"/>
        </w:rPr>
        <w:t>Francis BOUCHET</w:t>
      </w:r>
      <w:r w:rsidR="00B94580">
        <w:rPr>
          <w:rFonts w:ascii="Calibri" w:hAnsi="Calibri"/>
        </w:rPr>
        <w:t xml:space="preserve">, </w:t>
      </w:r>
      <w:r>
        <w:rPr>
          <w:rFonts w:ascii="Calibri" w:hAnsi="Calibri"/>
        </w:rPr>
        <w:t>Geneviève BROUQUIERES</w:t>
      </w:r>
      <w:r w:rsidR="00B94580">
        <w:rPr>
          <w:rFonts w:ascii="Calibri" w:hAnsi="Calibri"/>
        </w:rPr>
        <w:t xml:space="preserve">, </w:t>
      </w:r>
      <w:r>
        <w:rPr>
          <w:rFonts w:ascii="Calibri" w:hAnsi="Calibri"/>
        </w:rPr>
        <w:t>Mathilde DEMONCHY</w:t>
      </w:r>
      <w:r w:rsidR="00B94580">
        <w:rPr>
          <w:rFonts w:ascii="Calibri" w:hAnsi="Calibri"/>
        </w:rPr>
        <w:t xml:space="preserve">, </w:t>
      </w:r>
      <w:proofErr w:type="spellStart"/>
      <w:r>
        <w:rPr>
          <w:rFonts w:ascii="Calibri" w:hAnsi="Calibri"/>
        </w:rPr>
        <w:t>Bardia</w:t>
      </w:r>
      <w:proofErr w:type="spellEnd"/>
      <w:r>
        <w:rPr>
          <w:rFonts w:ascii="Calibri" w:hAnsi="Calibri"/>
        </w:rPr>
        <w:t xml:space="preserve"> FARMAN</w:t>
      </w:r>
      <w:r w:rsidR="00B94580">
        <w:rPr>
          <w:rFonts w:ascii="Calibri" w:hAnsi="Calibri"/>
        </w:rPr>
        <w:t xml:space="preserve">, </w:t>
      </w:r>
      <w:r>
        <w:rPr>
          <w:rFonts w:ascii="Calibri" w:hAnsi="Calibri"/>
        </w:rPr>
        <w:t>Aurélie FORBES</w:t>
      </w:r>
      <w:r w:rsidR="00B94580">
        <w:rPr>
          <w:rFonts w:ascii="Calibri" w:hAnsi="Calibri"/>
        </w:rPr>
        <w:t xml:space="preserve">, </w:t>
      </w:r>
      <w:r>
        <w:rPr>
          <w:rFonts w:ascii="Calibri" w:hAnsi="Calibri"/>
        </w:rPr>
        <w:t>Cyril JAUDET</w:t>
      </w:r>
      <w:r w:rsidR="00B94580">
        <w:rPr>
          <w:rFonts w:ascii="Calibri" w:hAnsi="Calibri"/>
        </w:rPr>
        <w:t xml:space="preserve">, </w:t>
      </w:r>
      <w:r>
        <w:rPr>
          <w:rFonts w:ascii="Calibri" w:hAnsi="Calibri"/>
        </w:rPr>
        <w:t>Gilles LE ROUZIC</w:t>
      </w:r>
      <w:r w:rsidR="00B94580">
        <w:rPr>
          <w:rFonts w:ascii="Calibri" w:hAnsi="Calibri"/>
        </w:rPr>
        <w:t xml:space="preserve">, </w:t>
      </w:r>
      <w:r>
        <w:rPr>
          <w:rFonts w:ascii="Calibri" w:hAnsi="Calibri"/>
        </w:rPr>
        <w:t>Jacques-Antoine MAISONOBE</w:t>
      </w:r>
      <w:r w:rsidR="00B94580">
        <w:rPr>
          <w:rFonts w:ascii="Calibri" w:hAnsi="Calibri"/>
        </w:rPr>
        <w:t xml:space="preserve">, </w:t>
      </w:r>
      <w:r>
        <w:rPr>
          <w:rFonts w:ascii="Calibri" w:hAnsi="Calibri"/>
        </w:rPr>
        <w:t>Fabien MAUREL</w:t>
      </w:r>
      <w:r w:rsidR="00B94580">
        <w:rPr>
          <w:rFonts w:ascii="Calibri" w:hAnsi="Calibri"/>
        </w:rPr>
        <w:t xml:space="preserve">, </w:t>
      </w:r>
      <w:r>
        <w:rPr>
          <w:rFonts w:ascii="Calibri" w:hAnsi="Calibri"/>
        </w:rPr>
        <w:t>Caroline MURAT</w:t>
      </w:r>
      <w:r w:rsidR="00B94580">
        <w:rPr>
          <w:rFonts w:ascii="Calibri" w:hAnsi="Calibri"/>
        </w:rPr>
        <w:t xml:space="preserve">, </w:t>
      </w:r>
      <w:r>
        <w:rPr>
          <w:rFonts w:ascii="Calibri" w:hAnsi="Calibri"/>
        </w:rPr>
        <w:t>Bérengère PIRON</w:t>
      </w:r>
      <w:r w:rsidR="00B94580">
        <w:rPr>
          <w:rFonts w:ascii="Calibri" w:hAnsi="Calibri"/>
        </w:rPr>
        <w:t xml:space="preserve">, </w:t>
      </w:r>
      <w:r>
        <w:rPr>
          <w:rFonts w:ascii="Calibri" w:hAnsi="Calibri"/>
        </w:rPr>
        <w:t>Lore SANTORO</w:t>
      </w:r>
      <w:r w:rsidR="00B94580">
        <w:rPr>
          <w:rFonts w:ascii="Calibri" w:hAnsi="Calibri"/>
        </w:rPr>
        <w:t xml:space="preserve">, </w:t>
      </w:r>
      <w:r>
        <w:rPr>
          <w:rFonts w:ascii="Calibri" w:hAnsi="Calibri"/>
        </w:rPr>
        <w:t>Benjamin SERRANO</w:t>
      </w:r>
      <w:r w:rsidR="00B94580">
        <w:rPr>
          <w:rFonts w:ascii="Calibri" w:hAnsi="Calibri"/>
        </w:rPr>
        <w:t xml:space="preserve">, </w:t>
      </w:r>
      <w:r>
        <w:rPr>
          <w:rFonts w:ascii="Calibri" w:hAnsi="Calibri"/>
        </w:rPr>
        <w:t>Perrine TYLSKI</w:t>
      </w:r>
      <w:r w:rsidR="00B94580">
        <w:rPr>
          <w:rFonts w:ascii="Calibri" w:hAnsi="Calibri"/>
        </w:rPr>
        <w:t xml:space="preserve">, </w:t>
      </w:r>
      <w:r>
        <w:rPr>
          <w:rFonts w:ascii="Calibri" w:hAnsi="Calibri"/>
        </w:rPr>
        <w:t>Nicolas VARMENOT</w:t>
      </w:r>
      <w:r w:rsidR="00B94580">
        <w:rPr>
          <w:rFonts w:ascii="Calibri" w:hAnsi="Calibri"/>
        </w:rPr>
        <w:t xml:space="preserve">, </w:t>
      </w:r>
      <w:r>
        <w:rPr>
          <w:rFonts w:ascii="Calibri" w:hAnsi="Calibri"/>
        </w:rPr>
        <w:t>Cécile VERNY</w:t>
      </w:r>
      <w:r w:rsidR="00B94580">
        <w:rPr>
          <w:rFonts w:ascii="Calibri" w:hAnsi="Calibri"/>
        </w:rPr>
        <w:t>.</w:t>
      </w:r>
    </w:p>
    <w:p w14:paraId="5D03D14F" w14:textId="77777777" w:rsidR="00BF1720" w:rsidRDefault="00BF1720" w:rsidP="00B94580">
      <w:pPr>
        <w:shd w:val="clear" w:color="auto" w:fill="FFFFFF"/>
        <w:ind w:left="66"/>
        <w:jc w:val="both"/>
        <w:rPr>
          <w:rFonts w:ascii="Calibri" w:hAnsi="Calibri"/>
        </w:rPr>
      </w:pPr>
      <w:r>
        <w:rPr>
          <w:rFonts w:ascii="Calibri" w:hAnsi="Calibri"/>
        </w:rPr>
        <w:t>Ces remerciements s’adressent également à la Société Française de Médecine Nucléaire (SFMN) pour sa collaboration dans ce GT, et en particulier le professeur David TAÏEB.</w:t>
      </w:r>
    </w:p>
    <w:p w14:paraId="7681A015" w14:textId="75AA6CDB" w:rsidR="00BF1720" w:rsidRPr="00752B44" w:rsidRDefault="00BF1720" w:rsidP="00B94580">
      <w:pPr>
        <w:shd w:val="clear" w:color="auto" w:fill="FFFFFF"/>
        <w:ind w:left="66"/>
        <w:jc w:val="both"/>
        <w:rPr>
          <w:rFonts w:ascii="Calibri" w:hAnsi="Calibri"/>
          <w:b/>
        </w:rPr>
      </w:pPr>
      <w:r>
        <w:rPr>
          <w:rFonts w:ascii="Calibri" w:hAnsi="Calibri"/>
        </w:rPr>
        <w:t xml:space="preserve"> </w:t>
      </w:r>
      <w:r w:rsidRPr="00752B44">
        <w:rPr>
          <w:rFonts w:ascii="Calibri" w:hAnsi="Calibri"/>
        </w:rPr>
        <w:t>Le GT remercie les personnels de leurs centres qui ont apporté leur aide</w:t>
      </w:r>
      <w:r w:rsidR="00F61482">
        <w:rPr>
          <w:rFonts w:ascii="Calibri" w:hAnsi="Calibri"/>
        </w:rPr>
        <w:t xml:space="preserve"> </w:t>
      </w:r>
      <w:r>
        <w:rPr>
          <w:rFonts w:ascii="Calibri" w:hAnsi="Calibri"/>
        </w:rPr>
        <w:t>…..</w:t>
      </w:r>
      <w:r w:rsidRPr="00752B44">
        <w:rPr>
          <w:rFonts w:ascii="Calibri" w:hAnsi="Calibri"/>
        </w:rPr>
        <w:t> :</w:t>
      </w:r>
    </w:p>
    <w:p w14:paraId="65E74468" w14:textId="77777777" w:rsidR="00BF1720" w:rsidRPr="00240CB6" w:rsidRDefault="00BF1720" w:rsidP="00024898">
      <w:pPr>
        <w:pStyle w:val="Paragraphedeliste"/>
        <w:numPr>
          <w:ilvl w:val="0"/>
          <w:numId w:val="6"/>
        </w:numPr>
        <w:shd w:val="clear" w:color="auto" w:fill="FFFFFF"/>
        <w:spacing w:after="200" w:line="276" w:lineRule="auto"/>
        <w:ind w:left="426"/>
        <w:jc w:val="both"/>
        <w:rPr>
          <w:rFonts w:ascii="Calibri" w:hAnsi="Calibri"/>
        </w:rPr>
      </w:pPr>
      <w:r>
        <w:rPr>
          <w:rFonts w:ascii="Calibri" w:hAnsi="Calibri"/>
        </w:rPr>
        <w:t xml:space="preserve">M. </w:t>
      </w:r>
    </w:p>
    <w:p w14:paraId="1BAE4717" w14:textId="5DEB192E" w:rsidR="00BF1720" w:rsidRDefault="00433410" w:rsidP="00B94580">
      <w:pPr>
        <w:jc w:val="both"/>
      </w:pPr>
      <w:r>
        <w:t>Pour MD Fréjus : Dr Guillaume LOUBET</w:t>
      </w:r>
    </w:p>
    <w:p w14:paraId="1FE3DB61" w14:textId="5ADDFC31" w:rsidR="00BF690B" w:rsidRDefault="00E41D95" w:rsidP="00BF690B">
      <w:pPr>
        <w:spacing w:after="0"/>
      </w:pPr>
      <w:r>
        <w:t xml:space="preserve">Pour AF : </w:t>
      </w:r>
    </w:p>
    <w:p w14:paraId="6FC2AAC8" w14:textId="77777777" w:rsidR="00BF690B" w:rsidRDefault="00BF690B" w:rsidP="00BF690B">
      <w:pPr>
        <w:spacing w:after="0"/>
      </w:pPr>
      <w:r>
        <w:t xml:space="preserve">Béclère : </w:t>
      </w:r>
      <w:r w:rsidR="000977C6">
        <w:t>Sophie HENRY, Angèle CASTILLA-LIEVRE, Daniel DELIU,</w:t>
      </w:r>
    </w:p>
    <w:p w14:paraId="7D195CF1" w14:textId="77777777" w:rsidR="00BF690B" w:rsidRDefault="00BF690B" w:rsidP="00BF690B">
      <w:pPr>
        <w:spacing w:after="0"/>
      </w:pPr>
      <w:r>
        <w:t>Bicêtre :</w:t>
      </w:r>
      <w:r w:rsidR="000977C6">
        <w:t xml:space="preserve"> Aurélie DESTABLE, Solène MARIE, Emmanuel DURAND, </w:t>
      </w:r>
    </w:p>
    <w:p w14:paraId="5A028C66" w14:textId="08198284" w:rsidR="008B6119" w:rsidRDefault="00BF690B" w:rsidP="00500796">
      <w:r>
        <w:t xml:space="preserve">Cochin : </w:t>
      </w:r>
      <w:r w:rsidR="000977C6">
        <w:t>Yvan MOURAEFF, Erwan SNOBBERT, Louise GIRAUD, Jérôme CLERC, Alexandre RINTAUD</w:t>
      </w:r>
      <w:r w:rsidR="00E41D95">
        <w:t>, Antoine ROBAVS</w:t>
      </w:r>
      <w:r>
        <w:t>, Christophe STAINMESSE</w:t>
      </w:r>
    </w:p>
    <w:p w14:paraId="6ED55144" w14:textId="77777777" w:rsidR="00815D67" w:rsidRPr="00815D67" w:rsidRDefault="00815D67" w:rsidP="00500796"/>
    <w:p w14:paraId="74A0C9FB" w14:textId="77777777" w:rsidR="00B94580" w:rsidRDefault="00B94580">
      <w:pPr>
        <w:rPr>
          <w:rFonts w:asciiTheme="majorHAnsi" w:eastAsiaTheme="majorEastAsia" w:hAnsiTheme="majorHAnsi" w:cstheme="majorBidi"/>
          <w:color w:val="2F5496" w:themeColor="accent1" w:themeShade="BF"/>
          <w:sz w:val="32"/>
          <w:szCs w:val="32"/>
        </w:rPr>
      </w:pPr>
      <w:bookmarkStart w:id="2427" w:name="_Toc157640898"/>
      <w:r>
        <w:br w:type="page"/>
      </w:r>
    </w:p>
    <w:p w14:paraId="089B8123" w14:textId="2D9CD4E9" w:rsidR="00351595" w:rsidRDefault="00351595" w:rsidP="00A02A3D">
      <w:pPr>
        <w:pStyle w:val="Titre1"/>
        <w:numPr>
          <w:ilvl w:val="0"/>
          <w:numId w:val="0"/>
        </w:numPr>
        <w:ind w:left="432"/>
      </w:pPr>
      <w:bookmarkStart w:id="2428" w:name="_Toc193972838"/>
      <w:r>
        <w:lastRenderedPageBreak/>
        <w:t xml:space="preserve">Références </w:t>
      </w:r>
      <w:commentRangeStart w:id="2429"/>
      <w:r>
        <w:t>bibliographiques</w:t>
      </w:r>
      <w:bookmarkEnd w:id="2427"/>
      <w:commentRangeEnd w:id="2429"/>
      <w:r w:rsidR="00DF396A">
        <w:rPr>
          <w:rStyle w:val="Marquedecommentaire"/>
          <w:rFonts w:asciiTheme="minorHAnsi" w:eastAsiaTheme="minorHAnsi" w:hAnsiTheme="minorHAnsi" w:cstheme="minorBidi"/>
          <w:color w:val="auto"/>
        </w:rPr>
        <w:commentReference w:id="2429"/>
      </w:r>
      <w:bookmarkEnd w:id="2428"/>
    </w:p>
    <w:p w14:paraId="668587F0" w14:textId="77777777" w:rsidR="00E477A6" w:rsidRPr="000977C6" w:rsidRDefault="00E477A6" w:rsidP="000977C6">
      <w:pPr>
        <w:jc w:val="both"/>
      </w:pPr>
    </w:p>
    <w:p w14:paraId="43838C4F" w14:textId="77777777" w:rsidR="009F0FF8" w:rsidRPr="009F0FF8" w:rsidRDefault="00351595" w:rsidP="009F0FF8">
      <w:pPr>
        <w:pStyle w:val="Bibliographie"/>
      </w:pPr>
      <w:r w:rsidRPr="000977C6">
        <w:fldChar w:fldCharType="begin"/>
      </w:r>
      <w:r w:rsidR="006E4701">
        <w:instrText xml:space="preserve"> ADDIN ZOTERO_BIBL {"uncited":[],"omitted":[],"custom":[]} CSL_BIBLIOGRAPHY </w:instrText>
      </w:r>
      <w:r w:rsidRPr="000977C6">
        <w:fldChar w:fldCharType="separate"/>
      </w:r>
      <w:r w:rsidR="009F0FF8" w:rsidRPr="009F0FF8">
        <w:t>[1]</w:t>
      </w:r>
      <w:r w:rsidR="009F0FF8" w:rsidRPr="009F0FF8">
        <w:tab/>
        <w:t>Clerc J. Scintigraphie thyroïdienne quantifiée (123I) du nodule thyroïdien : une nouvelle imagerie moléculaire. Journal de Radiologie 2009;90:371–89. https://doi.org/10.1016/S0221-0363(09)72524-7.</w:t>
      </w:r>
    </w:p>
    <w:p w14:paraId="28AA887F" w14:textId="77777777" w:rsidR="009F0FF8" w:rsidRPr="00244BA6" w:rsidRDefault="009F0FF8" w:rsidP="009F0FF8">
      <w:pPr>
        <w:pStyle w:val="Bibliographie"/>
        <w:rPr>
          <w:lang w:val="en-US"/>
          <w:rPrChange w:id="2430" w:author="Cyril Jaudet" w:date="2025-04-09T13:46:00Z" w16du:dateUtc="2025-04-09T11:46:00Z">
            <w:rPr/>
          </w:rPrChange>
        </w:rPr>
      </w:pPr>
      <w:r w:rsidRPr="009F0FF8">
        <w:t>[2]</w:t>
      </w:r>
      <w:r w:rsidRPr="009F0FF8">
        <w:tab/>
        <w:t xml:space="preserve">Giovanella L, Avram AM, Iakovou I, Kwak J, Lawson SA, Lulaj E, et al. </w:t>
      </w:r>
      <w:r w:rsidRPr="00244BA6">
        <w:rPr>
          <w:lang w:val="en-US"/>
          <w:rPrChange w:id="2431" w:author="Cyril Jaudet" w:date="2025-04-09T13:46:00Z" w16du:dateUtc="2025-04-09T11:46:00Z">
            <w:rPr/>
          </w:rPrChange>
        </w:rPr>
        <w:t>EANM practice guideline/SNMMI procedure standard for RAIU and thyroid scintigraphy. Eur J Nucl Med Mol Imaging 2019;46:2514–25. https://doi.org/10.1007/s00259-019-04472-8.</w:t>
      </w:r>
    </w:p>
    <w:p w14:paraId="314339CB" w14:textId="77777777" w:rsidR="009F0FF8" w:rsidRPr="00244BA6" w:rsidRDefault="009F0FF8" w:rsidP="009F0FF8">
      <w:pPr>
        <w:pStyle w:val="Bibliographie"/>
        <w:rPr>
          <w:lang w:val="en-US"/>
          <w:rPrChange w:id="2432" w:author="Cyril Jaudet" w:date="2025-04-09T13:46:00Z" w16du:dateUtc="2025-04-09T11:46:00Z">
            <w:rPr/>
          </w:rPrChange>
        </w:rPr>
      </w:pPr>
      <w:r w:rsidRPr="00244BA6">
        <w:rPr>
          <w:lang w:val="en-US"/>
          <w:rPrChange w:id="2433" w:author="Cyril Jaudet" w:date="2025-04-09T13:46:00Z" w16du:dateUtc="2025-04-09T11:46:00Z">
            <w:rPr/>
          </w:rPrChange>
        </w:rPr>
        <w:t>[3]</w:t>
      </w:r>
      <w:r w:rsidRPr="00244BA6">
        <w:rPr>
          <w:lang w:val="en-US"/>
          <w:rPrChange w:id="2434" w:author="Cyril Jaudet" w:date="2025-04-09T13:46:00Z" w16du:dateUtc="2025-04-09T11:46:00Z">
            <w:rPr/>
          </w:rPrChange>
        </w:rPr>
        <w:tab/>
        <w:t>Campennì A, Avram AM, Verburg FA, Iakovou I, Hänscheid H, De Keizer B, et al. The EANM guideline on radioiodine therapy of benign thyroid disease. Eur J Nucl Med Mol Imaging 2023;50:3324–48. https://doi.org/10.1007/s00259-023-06274-5.</w:t>
      </w:r>
    </w:p>
    <w:p w14:paraId="7B0CE96C" w14:textId="77777777" w:rsidR="009F0FF8" w:rsidRPr="00244BA6" w:rsidRDefault="009F0FF8" w:rsidP="009F0FF8">
      <w:pPr>
        <w:pStyle w:val="Bibliographie"/>
        <w:rPr>
          <w:lang w:val="en-US"/>
          <w:rPrChange w:id="2435" w:author="Cyril Jaudet" w:date="2025-04-09T13:46:00Z" w16du:dateUtc="2025-04-09T11:46:00Z">
            <w:rPr/>
          </w:rPrChange>
        </w:rPr>
      </w:pPr>
      <w:r w:rsidRPr="00244BA6">
        <w:rPr>
          <w:lang w:val="en-US"/>
          <w:rPrChange w:id="2436" w:author="Cyril Jaudet" w:date="2025-04-09T13:46:00Z" w16du:dateUtc="2025-04-09T11:46:00Z">
            <w:rPr/>
          </w:rPrChange>
        </w:rPr>
        <w:t>[4]</w:t>
      </w:r>
      <w:r w:rsidRPr="00244BA6">
        <w:rPr>
          <w:lang w:val="en-US"/>
          <w:rPrChange w:id="2437" w:author="Cyril Jaudet" w:date="2025-04-09T13:46:00Z" w16du:dateUtc="2025-04-09T11:46:00Z">
            <w:rPr/>
          </w:rPrChange>
        </w:rPr>
        <w:tab/>
        <w:t>Ross DS, Burch HB, Cooper DS, Greenlee MC, Laurberg P, Maia AL, et al. 2016 American Thyroid Association Guidelines for Diagnosis and Management of Hyperthyroidism and Other Causes of Thyrotoxicosis. Thyroid 2016;26:1343–421. https://doi.org/10.1089/thy.2016.0229.</w:t>
      </w:r>
    </w:p>
    <w:p w14:paraId="3963DBC8" w14:textId="77777777" w:rsidR="009F0FF8" w:rsidRPr="00244BA6" w:rsidRDefault="009F0FF8" w:rsidP="009F0FF8">
      <w:pPr>
        <w:pStyle w:val="Bibliographie"/>
        <w:rPr>
          <w:lang w:val="en-US"/>
          <w:rPrChange w:id="2438" w:author="Cyril Jaudet" w:date="2025-04-09T13:46:00Z" w16du:dateUtc="2025-04-09T11:46:00Z">
            <w:rPr/>
          </w:rPrChange>
        </w:rPr>
      </w:pPr>
      <w:r w:rsidRPr="00244BA6">
        <w:rPr>
          <w:lang w:val="en-US"/>
          <w:rPrChange w:id="2439" w:author="Cyril Jaudet" w:date="2025-04-09T13:46:00Z" w16du:dateUtc="2025-04-09T11:46:00Z">
            <w:rPr/>
          </w:rPrChange>
        </w:rPr>
        <w:t>[5]</w:t>
      </w:r>
      <w:r w:rsidRPr="00244BA6">
        <w:rPr>
          <w:lang w:val="en-US"/>
          <w:rPrChange w:id="2440" w:author="Cyril Jaudet" w:date="2025-04-09T13:46:00Z" w16du:dateUtc="2025-04-09T11:46:00Z">
            <w:rPr/>
          </w:rPrChange>
        </w:rPr>
        <w:tab/>
        <w:t>Smith TJ, Hegedüs L. Graves’ Disease. N Engl J Med 2016;375:1552–65. https://doi.org/10.1056/NEJMra1510030.</w:t>
      </w:r>
    </w:p>
    <w:p w14:paraId="46F351C3" w14:textId="77777777" w:rsidR="009F0FF8" w:rsidRPr="00244BA6" w:rsidRDefault="009F0FF8" w:rsidP="009F0FF8">
      <w:pPr>
        <w:pStyle w:val="Bibliographie"/>
        <w:rPr>
          <w:lang w:val="en-US"/>
          <w:rPrChange w:id="2441" w:author="Cyril Jaudet" w:date="2025-04-09T13:46:00Z" w16du:dateUtc="2025-04-09T11:46:00Z">
            <w:rPr/>
          </w:rPrChange>
        </w:rPr>
      </w:pPr>
      <w:r w:rsidRPr="00244BA6">
        <w:rPr>
          <w:lang w:val="en-US"/>
          <w:rPrChange w:id="2442" w:author="Cyril Jaudet" w:date="2025-04-09T13:46:00Z" w16du:dateUtc="2025-04-09T11:46:00Z">
            <w:rPr/>
          </w:rPrChange>
        </w:rPr>
        <w:t>[6]</w:t>
      </w:r>
      <w:r w:rsidRPr="00244BA6">
        <w:rPr>
          <w:lang w:val="en-US"/>
          <w:rPrChange w:id="2443" w:author="Cyril Jaudet" w:date="2025-04-09T13:46:00Z" w16du:dateUtc="2025-04-09T11:46:00Z">
            <w:rPr/>
          </w:rPrChange>
        </w:rPr>
        <w:tab/>
        <w:t>Clerc J. Quantified 123I-Thyroid Scan based classification of hyperthyroidism. Médecine Nucléaire 2020;44:231–49. https://doi.org/10.1016/j.mednuc.2020.07.005.</w:t>
      </w:r>
    </w:p>
    <w:p w14:paraId="7F9471F7" w14:textId="77777777" w:rsidR="009F0FF8" w:rsidRPr="00244BA6" w:rsidRDefault="009F0FF8" w:rsidP="009F0FF8">
      <w:pPr>
        <w:pStyle w:val="Bibliographie"/>
        <w:rPr>
          <w:lang w:val="en-US"/>
          <w:rPrChange w:id="2444" w:author="Cyril Jaudet" w:date="2025-04-09T13:46:00Z" w16du:dateUtc="2025-04-09T11:46:00Z">
            <w:rPr/>
          </w:rPrChange>
        </w:rPr>
      </w:pPr>
      <w:r w:rsidRPr="00244BA6">
        <w:rPr>
          <w:lang w:val="en-US"/>
          <w:rPrChange w:id="2445" w:author="Cyril Jaudet" w:date="2025-04-09T13:46:00Z" w16du:dateUtc="2025-04-09T11:46:00Z">
            <w:rPr/>
          </w:rPrChange>
        </w:rPr>
        <w:t>[7]</w:t>
      </w:r>
      <w:r w:rsidRPr="00244BA6">
        <w:rPr>
          <w:lang w:val="en-US"/>
          <w:rPrChange w:id="2446" w:author="Cyril Jaudet" w:date="2025-04-09T13:46:00Z" w16du:dateUtc="2025-04-09T11:46:00Z">
            <w:rPr/>
          </w:rPrChange>
        </w:rPr>
        <w:tab/>
        <w:t>Tran Q-L, Davies L. Thyroid cancer incidence differences between men and women. Current Opinion in Endocrine and Metabolic Research 2023;31:100472. https://doi.org/10.1016/j.coemr.2023.100472.</w:t>
      </w:r>
    </w:p>
    <w:p w14:paraId="7CE4FF8C" w14:textId="77777777" w:rsidR="009F0FF8" w:rsidRPr="00244BA6" w:rsidRDefault="009F0FF8" w:rsidP="009F0FF8">
      <w:pPr>
        <w:pStyle w:val="Bibliographie"/>
        <w:rPr>
          <w:lang w:val="en-US"/>
          <w:rPrChange w:id="2447" w:author="Cyril Jaudet" w:date="2025-04-09T13:46:00Z" w16du:dateUtc="2025-04-09T11:46:00Z">
            <w:rPr/>
          </w:rPrChange>
        </w:rPr>
      </w:pPr>
      <w:r w:rsidRPr="00244BA6">
        <w:rPr>
          <w:lang w:val="en-US"/>
          <w:rPrChange w:id="2448" w:author="Cyril Jaudet" w:date="2025-04-09T13:46:00Z" w16du:dateUtc="2025-04-09T11:46:00Z">
            <w:rPr/>
          </w:rPrChange>
        </w:rPr>
        <w:t>[8]</w:t>
      </w:r>
      <w:r w:rsidRPr="00244BA6">
        <w:rPr>
          <w:lang w:val="en-US"/>
          <w:rPrChange w:id="2449" w:author="Cyril Jaudet" w:date="2025-04-09T13:46:00Z" w16du:dateUtc="2025-04-09T11:46:00Z">
            <w:rPr/>
          </w:rPrChange>
        </w:rPr>
        <w:tab/>
        <w:t>Gharib H, Papini E, Garber JR, Duick DS, Harrell RM, Hegedus L, et al. American Association of Clinical Endocrinologists, American College of Endocrinology, and Associazione Medici Endocrinologi Medical Guidelines for Clinical Practice for the Diagnosis and Management of Thyroid Nodules - 2016 Update Appendix. Endocrine Practice 2016;22:1–60. https://doi.org/10.4158/EP161208.GL.</w:t>
      </w:r>
    </w:p>
    <w:p w14:paraId="782C9092" w14:textId="77777777" w:rsidR="009F0FF8" w:rsidRPr="00244BA6" w:rsidRDefault="009F0FF8" w:rsidP="009F0FF8">
      <w:pPr>
        <w:pStyle w:val="Bibliographie"/>
        <w:rPr>
          <w:lang w:val="en-US"/>
          <w:rPrChange w:id="2450" w:author="Cyril Jaudet" w:date="2025-04-09T13:46:00Z" w16du:dateUtc="2025-04-09T11:46:00Z">
            <w:rPr/>
          </w:rPrChange>
        </w:rPr>
      </w:pPr>
      <w:r w:rsidRPr="00244BA6">
        <w:rPr>
          <w:lang w:val="en-US"/>
          <w:rPrChange w:id="2451" w:author="Cyril Jaudet" w:date="2025-04-09T13:46:00Z" w16du:dateUtc="2025-04-09T11:46:00Z">
            <w:rPr/>
          </w:rPrChange>
        </w:rPr>
        <w:t>[9]</w:t>
      </w:r>
      <w:r w:rsidRPr="00244BA6">
        <w:rPr>
          <w:lang w:val="en-US"/>
          <w:rPrChange w:id="2452" w:author="Cyril Jaudet" w:date="2025-04-09T13:46:00Z" w16du:dateUtc="2025-04-09T11:46:00Z">
            <w:rPr/>
          </w:rPrChange>
        </w:rPr>
        <w:tab/>
        <w:t>Hänscheid H, Canzi C, Eschner W, Flux G, Luster M, Strigari L, et al. EANM Dosimetry Committee Series on Standard Operational Procedures for Pre-Therapeutic Dosimetry II. Dosimetry prior to radioiodine therapy of benign thyroid diseases. Eur J Nucl Med Mol Imaging 2013;40:1126–34. https://doi.org/10.1007/s00259-013-2387-x.</w:t>
      </w:r>
    </w:p>
    <w:p w14:paraId="60B334D6" w14:textId="77777777" w:rsidR="009F0FF8" w:rsidRPr="009F0FF8" w:rsidRDefault="009F0FF8" w:rsidP="009F0FF8">
      <w:pPr>
        <w:pStyle w:val="Bibliographie"/>
      </w:pPr>
      <w:r w:rsidRPr="009F0FF8">
        <w:t>[10]</w:t>
      </w:r>
      <w:r w:rsidRPr="009F0FF8">
        <w:tab/>
        <w:t xml:space="preserve">Bernard D, Desruet MD, Wolf M, Roux J, Boin C, Mazet R, et al. </w:t>
      </w:r>
      <w:r w:rsidRPr="00244BA6">
        <w:rPr>
          <w:lang w:val="en-US"/>
          <w:rPrChange w:id="2453" w:author="Cyril Jaudet" w:date="2025-04-09T13:46:00Z" w16du:dateUtc="2025-04-09T11:46:00Z">
            <w:rPr/>
          </w:rPrChange>
        </w:rPr>
        <w:t xml:space="preserve">Radioiodine therapy in benign thyroid disorders. Evaluation of French nuclear medicine practices. </w:t>
      </w:r>
      <w:r w:rsidRPr="009F0FF8">
        <w:t>Annales d’Endocrinologie 2014;75:241–6. https://doi.org/10.1016/j.ando.2014.07.863.</w:t>
      </w:r>
    </w:p>
    <w:p w14:paraId="55FEE310" w14:textId="77777777" w:rsidR="009F0FF8" w:rsidRPr="009F0FF8" w:rsidRDefault="009F0FF8" w:rsidP="009F0FF8">
      <w:pPr>
        <w:pStyle w:val="Bibliographie"/>
      </w:pPr>
      <w:r w:rsidRPr="009F0FF8">
        <w:t>[11]</w:t>
      </w:r>
      <w:r w:rsidRPr="009F0FF8">
        <w:tab/>
        <w:t>RCP IODURE [131 I] DE SODIUM CIS BIO INTERNATIONAL 111 MBq/mL, solution injectable - mise à jour du 31/11/2020 n.d.</w:t>
      </w:r>
    </w:p>
    <w:p w14:paraId="2E59B72D" w14:textId="77777777" w:rsidR="009F0FF8" w:rsidRPr="009F0FF8" w:rsidRDefault="009F0FF8" w:rsidP="009F0FF8">
      <w:pPr>
        <w:pStyle w:val="Bibliographie"/>
      </w:pPr>
      <w:r w:rsidRPr="009F0FF8">
        <w:t>[12]</w:t>
      </w:r>
      <w:r w:rsidRPr="009F0FF8">
        <w:tab/>
        <w:t>RCP IODURE (131 I) DE SODIUM POUR THERAPIE CURIUMPHARMA 37-7 400 MBq, gélule - mise à jour du 21/11/2023 n.d.</w:t>
      </w:r>
    </w:p>
    <w:p w14:paraId="42D5156F" w14:textId="77777777" w:rsidR="009F0FF8" w:rsidRPr="009F0FF8" w:rsidRDefault="009F0FF8" w:rsidP="009F0FF8">
      <w:pPr>
        <w:pStyle w:val="Bibliographie"/>
      </w:pPr>
      <w:r w:rsidRPr="009F0FF8">
        <w:t>[13]</w:t>
      </w:r>
      <w:r w:rsidRPr="009F0FF8">
        <w:tab/>
        <w:t>RCP THERACAP131, Iodure(131I) de sodium pour thérapie, gélule - mise à jour du 28/07/2022 n.d.</w:t>
      </w:r>
    </w:p>
    <w:p w14:paraId="03A4263C" w14:textId="77777777" w:rsidR="009F0FF8" w:rsidRPr="009F0FF8" w:rsidRDefault="009F0FF8" w:rsidP="009F0FF8">
      <w:pPr>
        <w:pStyle w:val="Bibliographie"/>
      </w:pPr>
      <w:r w:rsidRPr="009F0FF8">
        <w:t>[14]</w:t>
      </w:r>
      <w:r w:rsidRPr="009F0FF8">
        <w:tab/>
        <w:t>Protocole pour la rédaction de protocole pour la  scintigraphie thyroïdienne diagnostique. Groupe de travail “Chirurgie endocrinienne Médecine Nucléaire Endocrinologie” (CEMEN) Société Française de Médecine Nucléaire et d’Imagerie Moléculaire (SFMN); 2006.</w:t>
      </w:r>
    </w:p>
    <w:p w14:paraId="4B5B7648" w14:textId="77777777" w:rsidR="009F0FF8" w:rsidRPr="00244BA6" w:rsidRDefault="009F0FF8" w:rsidP="009F0FF8">
      <w:pPr>
        <w:pStyle w:val="Bibliographie"/>
        <w:rPr>
          <w:lang w:val="en-US"/>
          <w:rPrChange w:id="2454" w:author="Cyril Jaudet" w:date="2025-04-09T13:46:00Z" w16du:dateUtc="2025-04-09T11:46:00Z">
            <w:rPr/>
          </w:rPrChange>
        </w:rPr>
      </w:pPr>
      <w:r w:rsidRPr="00244BA6">
        <w:rPr>
          <w:lang w:val="en-US"/>
          <w:rPrChange w:id="2455" w:author="Cyril Jaudet" w:date="2025-04-09T13:46:00Z" w16du:dateUtc="2025-04-09T11:46:00Z">
            <w:rPr/>
          </w:rPrChange>
        </w:rPr>
        <w:t>[15]</w:t>
      </w:r>
      <w:r w:rsidRPr="00244BA6">
        <w:rPr>
          <w:lang w:val="en-US"/>
          <w:rPrChange w:id="2456" w:author="Cyril Jaudet" w:date="2025-04-09T13:46:00Z" w16du:dateUtc="2025-04-09T11:46:00Z">
            <w:rPr/>
          </w:rPrChange>
        </w:rPr>
        <w:tab/>
        <w:t>ACR–SNMMI–SPR PRACTICE PARAMETER FOR THE PERFORMANCE OF  SCINTIGRAPHY AND UPTAKE MEASUREMENTS FOR BENIGN AND  MALIGNANT THYROID DISEASE 2019.</w:t>
      </w:r>
    </w:p>
    <w:p w14:paraId="0ED581A0" w14:textId="77777777" w:rsidR="009F0FF8" w:rsidRPr="009F0FF8" w:rsidRDefault="009F0FF8" w:rsidP="009F0FF8">
      <w:pPr>
        <w:pStyle w:val="Bibliographie"/>
      </w:pPr>
      <w:r w:rsidRPr="009F0FF8">
        <w:t>[16]</w:t>
      </w:r>
      <w:r w:rsidRPr="009F0FF8">
        <w:tab/>
        <w:t>Analyse des données relatives à la mise à jour des niveaux de référence diagnostiques en radiologie et en médecine nucléaire Bilan 2016-2018. IRSN; 2020.</w:t>
      </w:r>
    </w:p>
    <w:p w14:paraId="2FDA85F5" w14:textId="77777777" w:rsidR="009F0FF8" w:rsidRPr="009F0FF8" w:rsidRDefault="009F0FF8" w:rsidP="009F0FF8">
      <w:pPr>
        <w:pStyle w:val="Bibliographie"/>
      </w:pPr>
      <w:r w:rsidRPr="009F0FF8">
        <w:t>[17]</w:t>
      </w:r>
      <w:r w:rsidRPr="009F0FF8">
        <w:tab/>
        <w:t>Arrêté du 23 mai 2019 portant homologation de la décision no 2019-DC-0667 de l’Autorité de  sûreté nucléaire du 18 avril 2019 relative aux modalités d’évaluation des doses de  rayonnements ionisants délivrées aux patients lors d’un acte de radiologie, de pratiques  interventionnelles radioguidées ou de médecine nucléaire et à la mise à jour des niveaux de  référence diagnostiques associés. 2019.</w:t>
      </w:r>
    </w:p>
    <w:p w14:paraId="6D51CFA2" w14:textId="77777777" w:rsidR="009F0FF8" w:rsidRPr="009F0FF8" w:rsidRDefault="009F0FF8" w:rsidP="009F0FF8">
      <w:pPr>
        <w:pStyle w:val="Bibliographie"/>
      </w:pPr>
      <w:r w:rsidRPr="009F0FF8">
        <w:t>[18]</w:t>
      </w:r>
      <w:r w:rsidRPr="009F0FF8">
        <w:tab/>
        <w:t>RCP IODURE (123 I) DE SODIUM CURIUMPHARMA 37 MBq/mL, solution injectable - mise à jour 20/01/2020 n.d.</w:t>
      </w:r>
    </w:p>
    <w:p w14:paraId="76976C90" w14:textId="77777777" w:rsidR="009F0FF8" w:rsidRPr="009F0FF8" w:rsidRDefault="009F0FF8" w:rsidP="009F0FF8">
      <w:pPr>
        <w:pStyle w:val="Bibliographie"/>
      </w:pPr>
      <w:r w:rsidRPr="009F0FF8">
        <w:t>[19]</w:t>
      </w:r>
      <w:r w:rsidRPr="009F0FF8">
        <w:tab/>
        <w:t>RCP TEKCIS 2-50 GBq, générateur radiopharmaceutique - mise à jour du 26/10/2023 n.d.</w:t>
      </w:r>
    </w:p>
    <w:p w14:paraId="2A2CD41D" w14:textId="77777777" w:rsidR="009F0FF8" w:rsidRPr="00244BA6" w:rsidRDefault="009F0FF8" w:rsidP="009F0FF8">
      <w:pPr>
        <w:pStyle w:val="Bibliographie"/>
        <w:rPr>
          <w:lang w:val="en-US"/>
          <w:rPrChange w:id="2457" w:author="Cyril Jaudet" w:date="2025-04-09T13:46:00Z" w16du:dateUtc="2025-04-09T11:46:00Z">
            <w:rPr/>
          </w:rPrChange>
        </w:rPr>
      </w:pPr>
      <w:r w:rsidRPr="009F0FF8">
        <w:t>[20]</w:t>
      </w:r>
      <w:r w:rsidRPr="009F0FF8">
        <w:tab/>
        <w:t xml:space="preserve">Silberstein EB, Alavi A, Balon HR, Clarke SEM, Divgi C, Gelfand MJ, et al. </w:t>
      </w:r>
      <w:r w:rsidRPr="00244BA6">
        <w:rPr>
          <w:lang w:val="en-US"/>
          <w:rPrChange w:id="2458" w:author="Cyril Jaudet" w:date="2025-04-09T13:46:00Z" w16du:dateUtc="2025-04-09T11:46:00Z">
            <w:rPr/>
          </w:rPrChange>
        </w:rPr>
        <w:t xml:space="preserve">The SNMMI Practice Guideline for Therapy of Thyroid Disease with </w:t>
      </w:r>
      <w:r w:rsidRPr="00244BA6">
        <w:rPr>
          <w:vertAlign w:val="superscript"/>
          <w:lang w:val="en-US"/>
          <w:rPrChange w:id="2459" w:author="Cyril Jaudet" w:date="2025-04-09T13:46:00Z" w16du:dateUtc="2025-04-09T11:46:00Z">
            <w:rPr>
              <w:vertAlign w:val="superscript"/>
            </w:rPr>
          </w:rPrChange>
        </w:rPr>
        <w:t>131</w:t>
      </w:r>
      <w:r w:rsidRPr="00244BA6">
        <w:rPr>
          <w:lang w:val="en-US"/>
          <w:rPrChange w:id="2460" w:author="Cyril Jaudet" w:date="2025-04-09T13:46:00Z" w16du:dateUtc="2025-04-09T11:46:00Z">
            <w:rPr/>
          </w:rPrChange>
        </w:rPr>
        <w:t xml:space="preserve"> I 3.0. J Nucl Med 2012;53:1633–51. https://doi.org/10.2967/jnumed.112.105148.</w:t>
      </w:r>
    </w:p>
    <w:p w14:paraId="14D2237F" w14:textId="77777777" w:rsidR="009F0FF8" w:rsidRPr="00244BA6" w:rsidRDefault="009F0FF8" w:rsidP="009F0FF8">
      <w:pPr>
        <w:pStyle w:val="Bibliographie"/>
        <w:rPr>
          <w:lang w:val="en-US"/>
          <w:rPrChange w:id="2461" w:author="Cyril Jaudet" w:date="2025-04-09T13:46:00Z" w16du:dateUtc="2025-04-09T11:46:00Z">
            <w:rPr/>
          </w:rPrChange>
        </w:rPr>
      </w:pPr>
      <w:r w:rsidRPr="00244BA6">
        <w:rPr>
          <w:lang w:val="en-US"/>
          <w:rPrChange w:id="2462" w:author="Cyril Jaudet" w:date="2025-04-09T13:46:00Z" w16du:dateUtc="2025-04-09T11:46:00Z">
            <w:rPr/>
          </w:rPrChange>
        </w:rPr>
        <w:lastRenderedPageBreak/>
        <w:t>[21]</w:t>
      </w:r>
      <w:r w:rsidRPr="00244BA6">
        <w:rPr>
          <w:lang w:val="en-US"/>
          <w:rPrChange w:id="2463" w:author="Cyril Jaudet" w:date="2025-04-09T13:46:00Z" w16du:dateUtc="2025-04-09T11:46:00Z">
            <w:rPr/>
          </w:rPrChange>
        </w:rPr>
        <w:tab/>
        <w:t>Mooij CF, Cheetham TD, Verburg FA, Eckstein A, Pearce SH, Léger J, et al. 2022 European Thyroid Association Guideline for the management of pediatric Graves’ disease. European Thyroid Journal 2022;11:e210073. https://doi.org/10.1530/ETJ-21-0073.</w:t>
      </w:r>
    </w:p>
    <w:p w14:paraId="5CA87323" w14:textId="77777777" w:rsidR="009F0FF8" w:rsidRPr="00244BA6" w:rsidRDefault="009F0FF8" w:rsidP="009F0FF8">
      <w:pPr>
        <w:pStyle w:val="Bibliographie"/>
        <w:rPr>
          <w:lang w:val="it-IT"/>
          <w:rPrChange w:id="2464" w:author="Cyril Jaudet" w:date="2025-04-09T13:46:00Z" w16du:dateUtc="2025-04-09T11:46:00Z">
            <w:rPr/>
          </w:rPrChange>
        </w:rPr>
      </w:pPr>
      <w:r w:rsidRPr="00244BA6">
        <w:rPr>
          <w:lang w:val="en-US"/>
          <w:rPrChange w:id="2465" w:author="Cyril Jaudet" w:date="2025-04-09T13:46:00Z" w16du:dateUtc="2025-04-09T11:46:00Z">
            <w:rPr/>
          </w:rPrChange>
        </w:rPr>
        <w:t>[22]</w:t>
      </w:r>
      <w:r w:rsidRPr="00244BA6">
        <w:rPr>
          <w:lang w:val="en-US"/>
          <w:rPrChange w:id="2466" w:author="Cyril Jaudet" w:date="2025-04-09T13:46:00Z" w16du:dateUtc="2025-04-09T11:46:00Z">
            <w:rPr/>
          </w:rPrChange>
        </w:rPr>
        <w:tab/>
        <w:t xml:space="preserve">Piron B, Broggio D, Bardiès M, Barrau C, Kotzki PO, Boudousq V. Dosimetric methodology for 131I therapy for benign thyroid diseases. </w:t>
      </w:r>
      <w:r w:rsidRPr="00244BA6">
        <w:rPr>
          <w:lang w:val="it-IT"/>
          <w:rPrChange w:id="2467" w:author="Cyril Jaudet" w:date="2025-04-09T13:46:00Z" w16du:dateUtc="2025-04-09T11:46:00Z">
            <w:rPr/>
          </w:rPrChange>
        </w:rPr>
        <w:t>Médecine Nucléaire 2020;44:261–6. https://doi.org/10.1016/j.mednuc.2020.06.004.</w:t>
      </w:r>
    </w:p>
    <w:p w14:paraId="4555E1CD" w14:textId="77777777" w:rsidR="009F0FF8" w:rsidRPr="00244BA6" w:rsidRDefault="009F0FF8" w:rsidP="009F0FF8">
      <w:pPr>
        <w:pStyle w:val="Bibliographie"/>
        <w:rPr>
          <w:lang w:val="it-IT"/>
          <w:rPrChange w:id="2468" w:author="Cyril Jaudet" w:date="2025-04-09T13:46:00Z" w16du:dateUtc="2025-04-09T11:46:00Z">
            <w:rPr/>
          </w:rPrChange>
        </w:rPr>
      </w:pPr>
      <w:r w:rsidRPr="00244BA6">
        <w:rPr>
          <w:lang w:val="it-IT"/>
          <w:rPrChange w:id="2469" w:author="Cyril Jaudet" w:date="2025-04-09T13:46:00Z" w16du:dateUtc="2025-04-09T11:46:00Z">
            <w:rPr/>
          </w:rPrChange>
        </w:rPr>
        <w:t>[23]</w:t>
      </w:r>
      <w:r w:rsidRPr="00244BA6">
        <w:rPr>
          <w:lang w:val="it-IT"/>
          <w:rPrChange w:id="2470" w:author="Cyril Jaudet" w:date="2025-04-09T13:46:00Z" w16du:dateUtc="2025-04-09T11:46:00Z">
            <w:rPr/>
          </w:rPrChange>
        </w:rPr>
        <w:tab/>
        <w:t xml:space="preserve">Giovanella L, editor. </w:t>
      </w:r>
      <w:r w:rsidRPr="00244BA6">
        <w:rPr>
          <w:lang w:val="en-US"/>
          <w:rPrChange w:id="2471" w:author="Cyril Jaudet" w:date="2025-04-09T13:46:00Z" w16du:dateUtc="2025-04-09T11:46:00Z">
            <w:rPr/>
          </w:rPrChange>
        </w:rPr>
        <w:t xml:space="preserve">Nuclear Medicine Therapy: Side Effects and Complications. </w:t>
      </w:r>
      <w:r w:rsidRPr="00244BA6">
        <w:rPr>
          <w:lang w:val="it-IT"/>
          <w:rPrChange w:id="2472" w:author="Cyril Jaudet" w:date="2025-04-09T13:46:00Z" w16du:dateUtc="2025-04-09T11:46:00Z">
            <w:rPr/>
          </w:rPrChange>
        </w:rPr>
        <w:t>Cham: Springer International Publishing; 2019. https://doi.org/10.1007/978-3-030-17494-1.</w:t>
      </w:r>
    </w:p>
    <w:p w14:paraId="0AC45862" w14:textId="77777777" w:rsidR="009F0FF8" w:rsidRPr="00244BA6" w:rsidRDefault="009F0FF8" w:rsidP="009F0FF8">
      <w:pPr>
        <w:pStyle w:val="Bibliographie"/>
        <w:rPr>
          <w:lang w:val="en-US"/>
          <w:rPrChange w:id="2473" w:author="Cyril Jaudet" w:date="2025-04-09T13:46:00Z" w16du:dateUtc="2025-04-09T11:46:00Z">
            <w:rPr/>
          </w:rPrChange>
        </w:rPr>
      </w:pPr>
      <w:r w:rsidRPr="00244BA6">
        <w:rPr>
          <w:lang w:val="it-IT"/>
          <w:rPrChange w:id="2474" w:author="Cyril Jaudet" w:date="2025-04-09T13:46:00Z" w16du:dateUtc="2025-04-09T11:46:00Z">
            <w:rPr/>
          </w:rPrChange>
        </w:rPr>
        <w:t>[24]</w:t>
      </w:r>
      <w:r w:rsidRPr="00244BA6">
        <w:rPr>
          <w:lang w:val="it-IT"/>
          <w:rPrChange w:id="2475" w:author="Cyril Jaudet" w:date="2025-04-09T13:46:00Z" w16du:dateUtc="2025-04-09T11:46:00Z">
            <w:rPr/>
          </w:rPrChange>
        </w:rPr>
        <w:tab/>
        <w:t xml:space="preserve">Tarantini B, Ciuoli C, Di Cairano G, Guarino E, Mazzucato P, Montanaro A, et al. </w:t>
      </w:r>
      <w:r w:rsidRPr="00244BA6">
        <w:rPr>
          <w:lang w:val="en-US"/>
          <w:rPrChange w:id="2476" w:author="Cyril Jaudet" w:date="2025-04-09T13:46:00Z" w16du:dateUtc="2025-04-09T11:46:00Z">
            <w:rPr/>
          </w:rPrChange>
        </w:rPr>
        <w:t>Effectiveness of radioiodine (131-I) as definitive therapy in patients with autoimmune and non-autoimmune hyperthyroidism. J Endocrinol Invest 2006;29:594–8. https://doi.org/10.1007/BF03344157.</w:t>
      </w:r>
    </w:p>
    <w:p w14:paraId="297F5216" w14:textId="77777777" w:rsidR="009F0FF8" w:rsidRPr="00244BA6" w:rsidRDefault="009F0FF8" w:rsidP="009F0FF8">
      <w:pPr>
        <w:pStyle w:val="Bibliographie"/>
        <w:rPr>
          <w:lang w:val="en-US"/>
          <w:rPrChange w:id="2477" w:author="Cyril Jaudet" w:date="2025-04-09T13:46:00Z" w16du:dateUtc="2025-04-09T11:46:00Z">
            <w:rPr/>
          </w:rPrChange>
        </w:rPr>
      </w:pPr>
      <w:r w:rsidRPr="00244BA6">
        <w:rPr>
          <w:lang w:val="en-US"/>
          <w:rPrChange w:id="2478" w:author="Cyril Jaudet" w:date="2025-04-09T13:46:00Z" w16du:dateUtc="2025-04-09T11:46:00Z">
            <w:rPr/>
          </w:rPrChange>
        </w:rPr>
        <w:t>[25]</w:t>
      </w:r>
      <w:r w:rsidRPr="00244BA6">
        <w:rPr>
          <w:lang w:val="en-US"/>
          <w:rPrChange w:id="2479" w:author="Cyril Jaudet" w:date="2025-04-09T13:46:00Z" w16du:dateUtc="2025-04-09T11:46:00Z">
            <w:rPr/>
          </w:rPrChange>
        </w:rPr>
        <w:tab/>
        <w:t>Taprogge J, Gape PMD, Carnegie-Peake L, Murray I, Gear JI, Leek F, et al. A Systematic Review and Meta-Analysis of the Relationship Between the Radiation Absorbed Dose to the Thyroid and Response in Patients Treated with Radioiodine for Graves’ Disease. Thyroid 2021;31:1829–38. https://doi.org/10.1089/thy.2021.0302.</w:t>
      </w:r>
    </w:p>
    <w:p w14:paraId="147CEF76" w14:textId="77777777" w:rsidR="009F0FF8" w:rsidRPr="00244BA6" w:rsidRDefault="009F0FF8" w:rsidP="009F0FF8">
      <w:pPr>
        <w:pStyle w:val="Bibliographie"/>
        <w:rPr>
          <w:lang w:val="en-US"/>
          <w:rPrChange w:id="2480" w:author="Cyril Jaudet" w:date="2025-04-09T13:46:00Z" w16du:dateUtc="2025-04-09T11:46:00Z">
            <w:rPr/>
          </w:rPrChange>
        </w:rPr>
      </w:pPr>
      <w:r w:rsidRPr="00244BA6">
        <w:rPr>
          <w:lang w:val="en-US"/>
          <w:rPrChange w:id="2481" w:author="Cyril Jaudet" w:date="2025-04-09T13:46:00Z" w16du:dateUtc="2025-04-09T11:46:00Z">
            <w:rPr/>
          </w:rPrChange>
        </w:rPr>
        <w:t>[26]</w:t>
      </w:r>
      <w:r w:rsidRPr="00244BA6">
        <w:rPr>
          <w:lang w:val="en-US"/>
          <w:rPrChange w:id="2482" w:author="Cyril Jaudet" w:date="2025-04-09T13:46:00Z" w16du:dateUtc="2025-04-09T11:46:00Z">
            <w:rPr/>
          </w:rPrChange>
        </w:rPr>
        <w:tab/>
        <w:t>De Jong J, Da Huysmans C, De Keizer B. 131I therapy in primary hyperthyroidism and non-toxic (multi) nodular goitre. Procedure Guidelines Nuclear Medicine, Dutch society of nuclear medi¬cine 2016. Part II, page 372–83 (Editor JP Esser) ISBN 978-90-78876-09-0 n.d.</w:t>
      </w:r>
    </w:p>
    <w:p w14:paraId="17FB30B3" w14:textId="77777777" w:rsidR="009F0FF8" w:rsidRPr="00244BA6" w:rsidRDefault="009F0FF8" w:rsidP="009F0FF8">
      <w:pPr>
        <w:pStyle w:val="Bibliographie"/>
        <w:rPr>
          <w:lang w:val="en-US"/>
          <w:rPrChange w:id="2483" w:author="Cyril Jaudet" w:date="2025-04-09T13:46:00Z" w16du:dateUtc="2025-04-09T11:46:00Z">
            <w:rPr/>
          </w:rPrChange>
        </w:rPr>
      </w:pPr>
      <w:r w:rsidRPr="00244BA6">
        <w:rPr>
          <w:lang w:val="en-US"/>
          <w:rPrChange w:id="2484" w:author="Cyril Jaudet" w:date="2025-04-09T13:46:00Z" w16du:dateUtc="2025-04-09T11:46:00Z">
            <w:rPr/>
          </w:rPrChange>
        </w:rPr>
        <w:t>[27]</w:t>
      </w:r>
      <w:r w:rsidRPr="00244BA6">
        <w:rPr>
          <w:lang w:val="en-US"/>
          <w:rPrChange w:id="2485" w:author="Cyril Jaudet" w:date="2025-04-09T13:46:00Z" w16du:dateUtc="2025-04-09T11:46:00Z">
            <w:rPr/>
          </w:rPrChange>
        </w:rPr>
        <w:tab/>
        <w:t>De Jong JAF, Verkooijen HM, Valk GD, Zelissen PMJ, De Keizer B. High Failure Rates After 131I Therapy in Graves Hyperthyroidism Patients With Large Thyroid Volumes, High Iodine Uptake, and High Iodine Turnover. Clinical Nuclear Medicine 2013;38:401–6. https://doi.org/10.1097/RLU.0b013e3182817c78.</w:t>
      </w:r>
    </w:p>
    <w:p w14:paraId="1A880AA9" w14:textId="77777777" w:rsidR="009F0FF8" w:rsidRPr="00244BA6" w:rsidRDefault="009F0FF8" w:rsidP="009F0FF8">
      <w:pPr>
        <w:pStyle w:val="Bibliographie"/>
        <w:rPr>
          <w:lang w:val="en-US"/>
          <w:rPrChange w:id="2486" w:author="Cyril Jaudet" w:date="2025-04-09T13:46:00Z" w16du:dateUtc="2025-04-09T11:46:00Z">
            <w:rPr/>
          </w:rPrChange>
        </w:rPr>
      </w:pPr>
      <w:r w:rsidRPr="00244BA6">
        <w:rPr>
          <w:lang w:val="en-US"/>
          <w:rPrChange w:id="2487" w:author="Cyril Jaudet" w:date="2025-04-09T13:46:00Z" w16du:dateUtc="2025-04-09T11:46:00Z">
            <w:rPr/>
          </w:rPrChange>
        </w:rPr>
        <w:t>[28]</w:t>
      </w:r>
      <w:r w:rsidRPr="00244BA6">
        <w:rPr>
          <w:lang w:val="en-US"/>
          <w:rPrChange w:id="2488" w:author="Cyril Jaudet" w:date="2025-04-09T13:46:00Z" w16du:dateUtc="2025-04-09T11:46:00Z">
            <w:rPr/>
          </w:rPrChange>
        </w:rPr>
        <w:tab/>
        <w:t>Jolanta MD, Bogsrud TV. Nuclear medicine in evaluation and therapy of nodular thyroid. In: Thyroid nodules. Cham: Springer International; 2018. n.d.</w:t>
      </w:r>
    </w:p>
    <w:p w14:paraId="700DC1BE" w14:textId="77777777" w:rsidR="009F0FF8" w:rsidRPr="00244BA6" w:rsidRDefault="009F0FF8" w:rsidP="009F0FF8">
      <w:pPr>
        <w:pStyle w:val="Bibliographie"/>
        <w:rPr>
          <w:lang w:val="en-US"/>
          <w:rPrChange w:id="2489" w:author="Cyril Jaudet" w:date="2025-04-09T13:46:00Z" w16du:dateUtc="2025-04-09T11:46:00Z">
            <w:rPr/>
          </w:rPrChange>
        </w:rPr>
      </w:pPr>
      <w:r w:rsidRPr="00244BA6">
        <w:rPr>
          <w:lang w:val="en-US"/>
          <w:rPrChange w:id="2490" w:author="Cyril Jaudet" w:date="2025-04-09T13:46:00Z" w16du:dateUtc="2025-04-09T11:46:00Z">
            <w:rPr/>
          </w:rPrChange>
        </w:rPr>
        <w:t>[29]</w:t>
      </w:r>
      <w:r w:rsidRPr="00244BA6">
        <w:rPr>
          <w:lang w:val="en-US"/>
          <w:rPrChange w:id="2491" w:author="Cyril Jaudet" w:date="2025-04-09T13:46:00Z" w16du:dateUtc="2025-04-09T11:46:00Z">
            <w:rPr/>
          </w:rPrChange>
        </w:rPr>
        <w:tab/>
        <w:t>Stokkel MPM, Handkiewicz Junak D, Lassmann M, Dietlein M, Luster M. EANM procedure guidelines for therapy of benign thyroid disease. Eur J Nucl Med Mol Imaging 2010;37:2218–28. https://doi.org/10.1007/s00259-010-1536-8.</w:t>
      </w:r>
    </w:p>
    <w:p w14:paraId="5ACE99BF" w14:textId="77777777" w:rsidR="009F0FF8" w:rsidRPr="00244BA6" w:rsidRDefault="009F0FF8" w:rsidP="009F0FF8">
      <w:pPr>
        <w:pStyle w:val="Bibliographie"/>
        <w:rPr>
          <w:lang w:val="en-US"/>
          <w:rPrChange w:id="2492" w:author="Cyril Jaudet" w:date="2025-04-09T13:46:00Z" w16du:dateUtc="2025-04-09T11:46:00Z">
            <w:rPr/>
          </w:rPrChange>
        </w:rPr>
      </w:pPr>
      <w:r w:rsidRPr="00244BA6">
        <w:rPr>
          <w:lang w:val="en-US"/>
          <w:rPrChange w:id="2493" w:author="Cyril Jaudet" w:date="2025-04-09T13:46:00Z" w16du:dateUtc="2025-04-09T11:46:00Z">
            <w:rPr/>
          </w:rPrChange>
        </w:rPr>
        <w:t>[30]</w:t>
      </w:r>
      <w:r w:rsidRPr="00244BA6">
        <w:rPr>
          <w:lang w:val="en-US"/>
          <w:rPrChange w:id="2494" w:author="Cyril Jaudet" w:date="2025-04-09T13:46:00Z" w16du:dateUtc="2025-04-09T11:46:00Z">
            <w:rPr/>
          </w:rPrChange>
        </w:rPr>
        <w:tab/>
        <w:t>Reiners C, Schneider P. Radioiodine therapy of thyroid autonomy. Eur J Nucl Med Mol Imaging 2002;29:S471–8. https://doi.org/10.1007/s00259-002-0910-6.</w:t>
      </w:r>
    </w:p>
    <w:p w14:paraId="42ED1AD0" w14:textId="77777777" w:rsidR="009F0FF8" w:rsidRPr="00244BA6" w:rsidRDefault="009F0FF8" w:rsidP="009F0FF8">
      <w:pPr>
        <w:pStyle w:val="Bibliographie"/>
        <w:rPr>
          <w:lang w:val="en-US"/>
          <w:rPrChange w:id="2495" w:author="Cyril Jaudet" w:date="2025-04-09T13:46:00Z" w16du:dateUtc="2025-04-09T11:46:00Z">
            <w:rPr/>
          </w:rPrChange>
        </w:rPr>
      </w:pPr>
      <w:r w:rsidRPr="00244BA6">
        <w:rPr>
          <w:lang w:val="de-DE"/>
          <w:rPrChange w:id="2496" w:author="Cyril Jaudet" w:date="2025-04-09T13:46:00Z" w16du:dateUtc="2025-04-09T11:46:00Z">
            <w:rPr/>
          </w:rPrChange>
        </w:rPr>
        <w:t>[31]</w:t>
      </w:r>
      <w:r w:rsidRPr="00244BA6">
        <w:rPr>
          <w:lang w:val="de-DE"/>
          <w:rPrChange w:id="2497" w:author="Cyril Jaudet" w:date="2025-04-09T13:46:00Z" w16du:dateUtc="2025-04-09T11:46:00Z">
            <w:rPr/>
          </w:rPrChange>
        </w:rPr>
        <w:tab/>
        <w:t xml:space="preserve">Reinhardt MJ, Joe A, Von Mallek D, Zimmerlin M, Manka-Waluch A, Palmedo H, et al. </w:t>
      </w:r>
      <w:r w:rsidRPr="00244BA6">
        <w:rPr>
          <w:lang w:val="en-US"/>
          <w:rPrChange w:id="2498" w:author="Cyril Jaudet" w:date="2025-04-09T13:46:00Z" w16du:dateUtc="2025-04-09T11:46:00Z">
            <w:rPr/>
          </w:rPrChange>
        </w:rPr>
        <w:t>Dose selection for radioiodine therapy of borderline hyperthyroid patients with multifocal and disseminated autonomy on the basis of 99mTc-pertechnetate thyroid uptake. Eur J Nucl Med 2002;29:480–5. https://doi.org/10.1007/s00259-001-0722-0.</w:t>
      </w:r>
    </w:p>
    <w:p w14:paraId="1D2A8305" w14:textId="77777777" w:rsidR="009F0FF8" w:rsidRPr="00244BA6" w:rsidRDefault="009F0FF8" w:rsidP="009F0FF8">
      <w:pPr>
        <w:pStyle w:val="Bibliographie"/>
        <w:rPr>
          <w:lang w:val="en-US"/>
          <w:rPrChange w:id="2499" w:author="Cyril Jaudet" w:date="2025-04-09T13:46:00Z" w16du:dateUtc="2025-04-09T11:46:00Z">
            <w:rPr/>
          </w:rPrChange>
        </w:rPr>
      </w:pPr>
      <w:r w:rsidRPr="00244BA6">
        <w:rPr>
          <w:lang w:val="en-US"/>
          <w:rPrChange w:id="2500" w:author="Cyril Jaudet" w:date="2025-04-09T13:46:00Z" w16du:dateUtc="2025-04-09T11:46:00Z">
            <w:rPr/>
          </w:rPrChange>
        </w:rPr>
        <w:t>[32]</w:t>
      </w:r>
      <w:r w:rsidRPr="00244BA6">
        <w:rPr>
          <w:lang w:val="en-US"/>
          <w:rPrChange w:id="2501" w:author="Cyril Jaudet" w:date="2025-04-09T13:46:00Z" w16du:dateUtc="2025-04-09T11:46:00Z">
            <w:rPr/>
          </w:rPrChange>
        </w:rPr>
        <w:tab/>
        <w:t>Bonnema SJ, Fast S, Hegedüs L. The role of radioiodine therapy in benign nodular goitre. Best Practice &amp; Research Clinical Endocrinology &amp; Metabolism 2014;28:619–31. https://doi.org/10.1016/j.beem.2014.02.001.</w:t>
      </w:r>
    </w:p>
    <w:p w14:paraId="02F1080C" w14:textId="77777777" w:rsidR="009F0FF8" w:rsidRPr="00244BA6" w:rsidRDefault="009F0FF8" w:rsidP="009F0FF8">
      <w:pPr>
        <w:pStyle w:val="Bibliographie"/>
        <w:rPr>
          <w:lang w:val="en-US"/>
          <w:rPrChange w:id="2502" w:author="Cyril Jaudet" w:date="2025-04-09T13:46:00Z" w16du:dateUtc="2025-04-09T11:46:00Z">
            <w:rPr/>
          </w:rPrChange>
        </w:rPr>
      </w:pPr>
      <w:r w:rsidRPr="00244BA6">
        <w:rPr>
          <w:lang w:val="en-US"/>
          <w:rPrChange w:id="2503" w:author="Cyril Jaudet" w:date="2025-04-09T13:46:00Z" w16du:dateUtc="2025-04-09T11:46:00Z">
            <w:rPr/>
          </w:rPrChange>
        </w:rPr>
        <w:t>[33]</w:t>
      </w:r>
      <w:r w:rsidRPr="00244BA6">
        <w:rPr>
          <w:lang w:val="en-US"/>
          <w:rPrChange w:id="2504" w:author="Cyril Jaudet" w:date="2025-04-09T13:46:00Z" w16du:dateUtc="2025-04-09T11:46:00Z">
            <w:rPr/>
          </w:rPrChange>
        </w:rPr>
        <w:tab/>
        <w:t>Bonnema SJ, Nielsen VE, Boel-Jørgensen H, Grupe P, Andersen PB, Bastholt L, et al. Improvement of Goiter Volume Reduction after 0.3 mg Recombinant Human Thyrotropin-Stimulated Radioiodine Therapy in Patients with a Very Large Goiter: A Double-Blinded, Randomized Trial. The Journal of Clinical Endocrinology &amp; Metabolism 2007;92:3424–8. https://doi.org/10.1210/jc.2007-0501.</w:t>
      </w:r>
    </w:p>
    <w:p w14:paraId="73CE74CB" w14:textId="77777777" w:rsidR="009F0FF8" w:rsidRPr="00244BA6" w:rsidRDefault="009F0FF8" w:rsidP="009F0FF8">
      <w:pPr>
        <w:pStyle w:val="Bibliographie"/>
        <w:rPr>
          <w:lang w:val="en-US"/>
          <w:rPrChange w:id="2505" w:author="Cyril Jaudet" w:date="2025-04-09T13:46:00Z" w16du:dateUtc="2025-04-09T11:46:00Z">
            <w:rPr/>
          </w:rPrChange>
        </w:rPr>
      </w:pPr>
      <w:r w:rsidRPr="00244BA6">
        <w:rPr>
          <w:lang w:val="en-US"/>
          <w:rPrChange w:id="2506" w:author="Cyril Jaudet" w:date="2025-04-09T13:46:00Z" w16du:dateUtc="2025-04-09T11:46:00Z">
            <w:rPr/>
          </w:rPrChange>
        </w:rPr>
        <w:t>[34]</w:t>
      </w:r>
      <w:r w:rsidRPr="00244BA6">
        <w:rPr>
          <w:lang w:val="en-US"/>
          <w:rPrChange w:id="2507" w:author="Cyril Jaudet" w:date="2025-04-09T13:46:00Z" w16du:dateUtc="2025-04-09T11:46:00Z">
            <w:rPr/>
          </w:rPrChange>
        </w:rPr>
        <w:tab/>
        <w:t>R Core Team (2019). R: A language and environment for statistical computing. R Foundation for Statistical Computing, Vienna, Austria. URL https://www.R-project.org/. n.d.</w:t>
      </w:r>
    </w:p>
    <w:p w14:paraId="5263980B" w14:textId="77777777" w:rsidR="009F0FF8" w:rsidRPr="009F0FF8" w:rsidRDefault="009F0FF8" w:rsidP="009F0FF8">
      <w:pPr>
        <w:pStyle w:val="Bibliographie"/>
      </w:pPr>
      <w:r w:rsidRPr="00244BA6">
        <w:rPr>
          <w:lang w:val="en-US"/>
          <w:rPrChange w:id="2508" w:author="Cyril Jaudet" w:date="2025-04-09T13:46:00Z" w16du:dateUtc="2025-04-09T11:46:00Z">
            <w:rPr/>
          </w:rPrChange>
        </w:rPr>
        <w:t>[35]</w:t>
      </w:r>
      <w:r w:rsidRPr="00244BA6">
        <w:rPr>
          <w:lang w:val="en-US"/>
          <w:rPrChange w:id="2509" w:author="Cyril Jaudet" w:date="2025-04-09T13:46:00Z" w16du:dateUtc="2025-04-09T11:46:00Z">
            <w:rPr/>
          </w:rPrChange>
        </w:rPr>
        <w:tab/>
        <w:t xml:space="preserve">Beaumont T, Ideias PC, Rimlinger M, Broggio D, Franck D. Development and test of sets of 3D printed age-specific thyroid phantoms for </w:t>
      </w:r>
      <w:r w:rsidRPr="00244BA6">
        <w:rPr>
          <w:vertAlign w:val="superscript"/>
          <w:lang w:val="en-US"/>
          <w:rPrChange w:id="2510" w:author="Cyril Jaudet" w:date="2025-04-09T13:46:00Z" w16du:dateUtc="2025-04-09T11:46:00Z">
            <w:rPr>
              <w:vertAlign w:val="superscript"/>
            </w:rPr>
          </w:rPrChange>
        </w:rPr>
        <w:t>131</w:t>
      </w:r>
      <w:r w:rsidRPr="00244BA6">
        <w:rPr>
          <w:lang w:val="en-US"/>
          <w:rPrChange w:id="2511" w:author="Cyril Jaudet" w:date="2025-04-09T13:46:00Z" w16du:dateUtc="2025-04-09T11:46:00Z">
            <w:rPr/>
          </w:rPrChange>
        </w:rPr>
        <w:t xml:space="preserve"> I measurements. </w:t>
      </w:r>
      <w:r w:rsidRPr="009F0FF8">
        <w:t>Phys Med Biol 2017;62:4673–93. https://doi.org/10.1088/1361-6560/aa6514.</w:t>
      </w:r>
    </w:p>
    <w:p w14:paraId="51CCB7FC" w14:textId="77777777" w:rsidR="009F0FF8" w:rsidRPr="00244BA6" w:rsidRDefault="009F0FF8" w:rsidP="009F0FF8">
      <w:pPr>
        <w:pStyle w:val="Bibliographie"/>
        <w:rPr>
          <w:lang w:val="en-US"/>
          <w:rPrChange w:id="2512" w:author="Cyril Jaudet" w:date="2025-04-09T13:46:00Z" w16du:dateUtc="2025-04-09T11:46:00Z">
            <w:rPr/>
          </w:rPrChange>
        </w:rPr>
      </w:pPr>
      <w:r w:rsidRPr="009F0FF8">
        <w:t>[36]</w:t>
      </w:r>
      <w:r w:rsidRPr="009F0FF8">
        <w:tab/>
        <w:t xml:space="preserve">Beaumont T. Apport de l’impression 3D pour la réalisation de familles de fantômes d’étalonnage dédiés à la personnalisation de la mesure en dosimétrie interne. Physique Médicale [physics.med-ph]. Université Paris Saclay (COmUE). </w:t>
      </w:r>
      <w:r w:rsidRPr="009F0FF8">
        <w:rPr>
          <w:rFonts w:ascii="Cambria Math" w:hAnsi="Cambria Math" w:cs="Cambria Math"/>
        </w:rPr>
        <w:t>⟨</w:t>
      </w:r>
      <w:r w:rsidRPr="009F0FF8">
        <w:t>NNT : 2018SACLS283</w:t>
      </w:r>
      <w:r w:rsidRPr="009F0FF8">
        <w:rPr>
          <w:rFonts w:ascii="Cambria Math" w:hAnsi="Cambria Math" w:cs="Cambria Math"/>
        </w:rPr>
        <w:t>⟩</w:t>
      </w:r>
      <w:r w:rsidRPr="009F0FF8">
        <w:t xml:space="preserve">. </w:t>
      </w:r>
      <w:r w:rsidRPr="009F0FF8">
        <w:rPr>
          <w:rFonts w:ascii="Cambria Math" w:hAnsi="Cambria Math" w:cs="Cambria Math"/>
        </w:rPr>
        <w:t>⟨</w:t>
      </w:r>
      <w:r w:rsidRPr="00244BA6">
        <w:rPr>
          <w:lang w:val="en-US"/>
          <w:rPrChange w:id="2513" w:author="Cyril Jaudet" w:date="2025-04-09T13:46:00Z" w16du:dateUtc="2025-04-09T11:46:00Z">
            <w:rPr/>
          </w:rPrChange>
        </w:rPr>
        <w:t>tel-01906469</w:t>
      </w:r>
      <w:r w:rsidRPr="009F0FF8">
        <w:rPr>
          <w:rFonts w:ascii="Cambria Math" w:hAnsi="Cambria Math" w:cs="Cambria Math"/>
        </w:rPr>
        <w:t>⟩</w:t>
      </w:r>
      <w:r w:rsidRPr="00244BA6">
        <w:rPr>
          <w:lang w:val="en-US"/>
          <w:rPrChange w:id="2514" w:author="Cyril Jaudet" w:date="2025-04-09T13:46:00Z" w16du:dateUtc="2025-04-09T11:46:00Z">
            <w:rPr/>
          </w:rPrChange>
        </w:rPr>
        <w:t>. 2018.</w:t>
      </w:r>
    </w:p>
    <w:p w14:paraId="35BB1E28" w14:textId="77777777" w:rsidR="009F0FF8" w:rsidRPr="00244BA6" w:rsidRDefault="009F0FF8" w:rsidP="009F0FF8">
      <w:pPr>
        <w:pStyle w:val="Bibliographie"/>
        <w:rPr>
          <w:lang w:val="en-US"/>
          <w:rPrChange w:id="2515" w:author="Cyril Jaudet" w:date="2025-04-09T13:46:00Z" w16du:dateUtc="2025-04-09T11:46:00Z">
            <w:rPr/>
          </w:rPrChange>
        </w:rPr>
      </w:pPr>
      <w:r w:rsidRPr="00244BA6">
        <w:rPr>
          <w:lang w:val="en-US"/>
          <w:rPrChange w:id="2516" w:author="Cyril Jaudet" w:date="2025-04-09T13:46:00Z" w16du:dateUtc="2025-04-09T11:46:00Z">
            <w:rPr/>
          </w:rPrChange>
        </w:rPr>
        <w:t>[37]</w:t>
      </w:r>
      <w:r w:rsidRPr="00244BA6">
        <w:rPr>
          <w:lang w:val="en-US"/>
          <w:rPrChange w:id="2517" w:author="Cyril Jaudet" w:date="2025-04-09T13:46:00Z" w16du:dateUtc="2025-04-09T11:46:00Z">
            <w:rPr/>
          </w:rPrChange>
        </w:rPr>
        <w:tab/>
        <w:t>Basic anatomical and physiological data for use in radiological protection: reference values. A report of age- and gender-related differences in the anatomical and physiological characteristics of reference individuals. ICRP Publication 89. Ann ICRP 2002;32:5–265.</w:t>
      </w:r>
    </w:p>
    <w:p w14:paraId="6680B5AD" w14:textId="77777777" w:rsidR="009F0FF8" w:rsidRPr="00244BA6" w:rsidRDefault="009F0FF8" w:rsidP="009F0FF8">
      <w:pPr>
        <w:pStyle w:val="Bibliographie"/>
        <w:rPr>
          <w:lang w:val="en-US"/>
          <w:rPrChange w:id="2518" w:author="Cyril Jaudet" w:date="2025-04-09T13:46:00Z" w16du:dateUtc="2025-04-09T11:46:00Z">
            <w:rPr/>
          </w:rPrChange>
        </w:rPr>
      </w:pPr>
      <w:r w:rsidRPr="00244BA6">
        <w:rPr>
          <w:lang w:val="en-US"/>
          <w:rPrChange w:id="2519" w:author="Cyril Jaudet" w:date="2025-04-09T13:46:00Z" w16du:dateUtc="2025-04-09T11:46:00Z">
            <w:rPr/>
          </w:rPrChange>
        </w:rPr>
        <w:t>[38]</w:t>
      </w:r>
      <w:r w:rsidRPr="00244BA6">
        <w:rPr>
          <w:lang w:val="en-US"/>
          <w:rPrChange w:id="2520" w:author="Cyril Jaudet" w:date="2025-04-09T13:46:00Z" w16du:dateUtc="2025-04-09T11:46:00Z">
            <w:rPr/>
          </w:rPrChange>
        </w:rPr>
        <w:tab/>
        <w:t>Mertens J, De Bruyne S, Van Damme N, Smeets P, Ceelen W, Troisi R, et al. Standardized added metabolic activity (SAM) IN 18F-FDG PET assessment of treatment response in colorectal liver metastases. Eur J Nucl Med Mol Imaging 2013;40:1214–22. https://doi.org/10.1007/s00259-013-2421-z.</w:t>
      </w:r>
    </w:p>
    <w:p w14:paraId="72C6A32F" w14:textId="77777777" w:rsidR="009F0FF8" w:rsidRPr="00244BA6" w:rsidRDefault="009F0FF8" w:rsidP="009F0FF8">
      <w:pPr>
        <w:pStyle w:val="Bibliographie"/>
        <w:rPr>
          <w:lang w:val="en-US"/>
          <w:rPrChange w:id="2521" w:author="Cyril Jaudet" w:date="2025-04-09T13:46:00Z" w16du:dateUtc="2025-04-09T11:46:00Z">
            <w:rPr/>
          </w:rPrChange>
        </w:rPr>
      </w:pPr>
      <w:r w:rsidRPr="00244BA6">
        <w:rPr>
          <w:lang w:val="en-US"/>
          <w:rPrChange w:id="2522" w:author="Cyril Jaudet" w:date="2025-04-09T13:46:00Z" w16du:dateUtc="2025-04-09T11:46:00Z">
            <w:rPr/>
          </w:rPrChange>
        </w:rPr>
        <w:lastRenderedPageBreak/>
        <w:t>[39]</w:t>
      </w:r>
      <w:r w:rsidRPr="00244BA6">
        <w:rPr>
          <w:lang w:val="en-US"/>
          <w:rPrChange w:id="2523" w:author="Cyril Jaudet" w:date="2025-04-09T13:46:00Z" w16du:dateUtc="2025-04-09T11:46:00Z">
            <w:rPr/>
          </w:rPrChange>
        </w:rPr>
        <w:tab/>
        <w:t>Chalkidou A, O’Doherty MJ, Marsden PK. False Discovery Rates in PET and CT Studies with Texture Features: A Systematic Review. PLoS ONE 2015;10:e0124165. https://doi.org/10.1371/journal.pone.0124165.</w:t>
      </w:r>
    </w:p>
    <w:p w14:paraId="496F2D26" w14:textId="77777777" w:rsidR="009F0FF8" w:rsidRPr="00244BA6" w:rsidRDefault="009F0FF8" w:rsidP="009F0FF8">
      <w:pPr>
        <w:pStyle w:val="Bibliographie"/>
        <w:rPr>
          <w:lang w:val="en-US"/>
          <w:rPrChange w:id="2524" w:author="Cyril Jaudet" w:date="2025-04-09T13:46:00Z" w16du:dateUtc="2025-04-09T11:46:00Z">
            <w:rPr/>
          </w:rPrChange>
        </w:rPr>
      </w:pPr>
      <w:r w:rsidRPr="00244BA6">
        <w:rPr>
          <w:lang w:val="en-US"/>
          <w:rPrChange w:id="2525" w:author="Cyril Jaudet" w:date="2025-04-09T13:46:00Z" w16du:dateUtc="2025-04-09T11:46:00Z">
            <w:rPr/>
          </w:rPrChange>
        </w:rPr>
        <w:t>[40]</w:t>
      </w:r>
      <w:r w:rsidRPr="00244BA6">
        <w:rPr>
          <w:lang w:val="en-US"/>
          <w:rPrChange w:id="2526" w:author="Cyril Jaudet" w:date="2025-04-09T13:46:00Z" w16du:dateUtc="2025-04-09T11:46:00Z">
            <w:rPr/>
          </w:rPrChange>
        </w:rPr>
        <w:tab/>
        <w:t xml:space="preserve">Beaumont T, Forbes A, Durand E, Castilla-Lièvre A, Broggio D. Radioiodine uptake measurement on planar scintigraphic images: an automatic process reducing thyroid volume effect. 34th Annual Congress of the European Association of Nuclear Medicine, EANM, Oct 2021, Virtual, France. </w:t>
      </w:r>
      <w:r w:rsidRPr="009F0FF8">
        <w:rPr>
          <w:rFonts w:ascii="Cambria Math" w:hAnsi="Cambria Math" w:cs="Cambria Math"/>
        </w:rPr>
        <w:t>⟨</w:t>
      </w:r>
      <w:r w:rsidRPr="00244BA6">
        <w:rPr>
          <w:lang w:val="en-US"/>
          <w:rPrChange w:id="2527" w:author="Cyril Jaudet" w:date="2025-04-09T13:46:00Z" w16du:dateUtc="2025-04-09T11:46:00Z">
            <w:rPr/>
          </w:rPrChange>
        </w:rPr>
        <w:t>irsn-04023212</w:t>
      </w:r>
      <w:r w:rsidRPr="009F0FF8">
        <w:rPr>
          <w:rFonts w:ascii="Cambria Math" w:hAnsi="Cambria Math" w:cs="Cambria Math"/>
        </w:rPr>
        <w:t>⟩</w:t>
      </w:r>
      <w:r w:rsidRPr="00244BA6">
        <w:rPr>
          <w:lang w:val="en-US"/>
          <w:rPrChange w:id="2528" w:author="Cyril Jaudet" w:date="2025-04-09T13:46:00Z" w16du:dateUtc="2025-04-09T11:46:00Z">
            <w:rPr/>
          </w:rPrChange>
        </w:rPr>
        <w:t xml:space="preserve"> n.d.</w:t>
      </w:r>
    </w:p>
    <w:p w14:paraId="4923D402" w14:textId="77777777" w:rsidR="009F0FF8" w:rsidRPr="00244BA6" w:rsidRDefault="009F0FF8" w:rsidP="009F0FF8">
      <w:pPr>
        <w:pStyle w:val="Bibliographie"/>
        <w:rPr>
          <w:lang w:val="en-US"/>
          <w:rPrChange w:id="2529" w:author="Cyril Jaudet" w:date="2025-04-09T13:46:00Z" w16du:dateUtc="2025-04-09T11:46:00Z">
            <w:rPr/>
          </w:rPrChange>
        </w:rPr>
      </w:pPr>
      <w:r w:rsidRPr="00244BA6">
        <w:rPr>
          <w:lang w:val="en-US"/>
          <w:rPrChange w:id="2530" w:author="Cyril Jaudet" w:date="2025-04-09T13:46:00Z" w16du:dateUtc="2025-04-09T11:46:00Z">
            <w:rPr/>
          </w:rPrChange>
        </w:rPr>
        <w:t>[41]</w:t>
      </w:r>
      <w:r w:rsidRPr="00244BA6">
        <w:rPr>
          <w:lang w:val="en-US"/>
          <w:rPrChange w:id="2531" w:author="Cyril Jaudet" w:date="2025-04-09T13:46:00Z" w16du:dateUtc="2025-04-09T11:46:00Z">
            <w:rPr/>
          </w:rPrChange>
        </w:rPr>
        <w:tab/>
        <w:t>GE Healthcare NM/CT 870 DR DIGITAL READY Data Sheet DOC2107289 Rev 1 (©2018 General Electric Company) n.d.</w:t>
      </w:r>
    </w:p>
    <w:p w14:paraId="7E893C52" w14:textId="77777777" w:rsidR="009F0FF8" w:rsidRPr="009F0FF8" w:rsidRDefault="009F0FF8" w:rsidP="009F0FF8">
      <w:pPr>
        <w:pStyle w:val="Bibliographie"/>
      </w:pPr>
      <w:r w:rsidRPr="00244BA6">
        <w:rPr>
          <w:lang w:val="en-US"/>
          <w:rPrChange w:id="2532" w:author="Cyril Jaudet" w:date="2025-04-09T13:46:00Z" w16du:dateUtc="2025-04-09T11:46:00Z">
            <w:rPr/>
          </w:rPrChange>
        </w:rPr>
        <w:t>[42]</w:t>
      </w:r>
      <w:r w:rsidRPr="00244BA6">
        <w:rPr>
          <w:lang w:val="en-US"/>
          <w:rPrChange w:id="2533" w:author="Cyril Jaudet" w:date="2025-04-09T13:46:00Z" w16du:dateUtc="2025-04-09T11:46:00Z">
            <w:rPr/>
          </w:rPrChange>
        </w:rPr>
        <w:tab/>
        <w:t xml:space="preserve">SymbiaTM TruePoint SPECT•CT System Specifications (©2005, Siemens AG, Order No. </w:t>
      </w:r>
      <w:r w:rsidRPr="009F0FF8">
        <w:t>A91MI010026-3T-7600, Printed in USA 10/05, PA 1005/3) n.d.</w:t>
      </w:r>
    </w:p>
    <w:p w14:paraId="757E5E32" w14:textId="22530DE3" w:rsidR="00351595" w:rsidRDefault="00351595" w:rsidP="000977C6">
      <w:pPr>
        <w:jc w:val="both"/>
      </w:pPr>
      <w:r w:rsidRPr="000977C6">
        <w:fldChar w:fldCharType="end"/>
      </w:r>
    </w:p>
    <w:p w14:paraId="26FBBD35" w14:textId="77777777" w:rsidR="00351595" w:rsidRDefault="00351595" w:rsidP="00963164">
      <w:pPr>
        <w:pStyle w:val="Titre1"/>
        <w:numPr>
          <w:ilvl w:val="0"/>
          <w:numId w:val="0"/>
        </w:numPr>
        <w:ind w:left="432"/>
      </w:pPr>
      <w:bookmarkStart w:id="2534" w:name="_Table_des_Tableaux"/>
      <w:bookmarkStart w:id="2535" w:name="_Toc157640899"/>
      <w:bookmarkStart w:id="2536" w:name="_Toc193972839"/>
      <w:bookmarkEnd w:id="2534"/>
      <w:r>
        <w:t>Table des Tableaux</w:t>
      </w:r>
      <w:bookmarkEnd w:id="2535"/>
      <w:bookmarkEnd w:id="2536"/>
    </w:p>
    <w:p w14:paraId="04B9CF2A" w14:textId="3D199A81" w:rsidR="00DE72A2" w:rsidRDefault="00A02A3D">
      <w:pPr>
        <w:pStyle w:val="Tabledesillustrations"/>
        <w:tabs>
          <w:tab w:val="right" w:leader="dot" w:pos="10053"/>
        </w:tabs>
        <w:rPr>
          <w:ins w:id="2537" w:author="BEAUMONT Tiffany" w:date="2025-03-25T13:56:00Z"/>
          <w:rFonts w:eastAsiaTheme="minorEastAsia"/>
          <w:noProof/>
          <w:kern w:val="2"/>
          <w:sz w:val="24"/>
          <w:szCs w:val="24"/>
          <w:lang w:eastAsia="fr-FR"/>
          <w14:ligatures w14:val="standardContextual"/>
        </w:rPr>
      </w:pPr>
      <w:r>
        <w:fldChar w:fldCharType="begin"/>
      </w:r>
      <w:r>
        <w:instrText xml:space="preserve"> TOC \h \z \c "Tableau" </w:instrText>
      </w:r>
      <w:r>
        <w:fldChar w:fldCharType="separate"/>
      </w:r>
      <w:ins w:id="2538" w:author="BEAUMONT Tiffany" w:date="2025-03-25T13:56:00Z">
        <w:r w:rsidR="00DE72A2" w:rsidRPr="00B453EA">
          <w:rPr>
            <w:rStyle w:val="Lienhypertexte"/>
            <w:noProof/>
          </w:rPr>
          <w:fldChar w:fldCharType="begin"/>
        </w:r>
        <w:r w:rsidR="00DE72A2" w:rsidRPr="00B453EA">
          <w:rPr>
            <w:rStyle w:val="Lienhypertexte"/>
            <w:noProof/>
          </w:rPr>
          <w:instrText xml:space="preserve"> </w:instrText>
        </w:r>
        <w:r w:rsidR="00DE72A2">
          <w:rPr>
            <w:noProof/>
          </w:rPr>
          <w:instrText>HYPERLINK \l "_Toc193803377"</w:instrText>
        </w:r>
        <w:r w:rsidR="00DE72A2" w:rsidRPr="00B453EA">
          <w:rPr>
            <w:rStyle w:val="Lienhypertexte"/>
            <w:noProof/>
          </w:rPr>
          <w:instrText xml:space="preserve"> </w:instrText>
        </w:r>
        <w:r w:rsidR="00DE72A2" w:rsidRPr="00B453EA">
          <w:rPr>
            <w:rStyle w:val="Lienhypertexte"/>
            <w:noProof/>
          </w:rPr>
        </w:r>
        <w:r w:rsidR="00DE72A2" w:rsidRPr="00B453EA">
          <w:rPr>
            <w:rStyle w:val="Lienhypertexte"/>
            <w:noProof/>
          </w:rPr>
          <w:fldChar w:fldCharType="separate"/>
        </w:r>
        <w:r w:rsidR="00DE72A2" w:rsidRPr="00B453EA">
          <w:rPr>
            <w:rStyle w:val="Lienhypertexte"/>
            <w:noProof/>
          </w:rPr>
          <w:t>Tableau 1 : Activités administrées chez l’adulte lors d’une scintigraphie thyroïdienne diagnostique à l’I-123 ou au Tc-99m, délai entre l’injection et la réalisation des images, durée d’acquisition.</w:t>
        </w:r>
        <w:r w:rsidR="00DE72A2">
          <w:rPr>
            <w:noProof/>
            <w:webHidden/>
          </w:rPr>
          <w:tab/>
        </w:r>
        <w:r w:rsidR="00DE72A2">
          <w:rPr>
            <w:noProof/>
            <w:webHidden/>
          </w:rPr>
          <w:fldChar w:fldCharType="begin"/>
        </w:r>
        <w:r w:rsidR="00DE72A2">
          <w:rPr>
            <w:noProof/>
            <w:webHidden/>
          </w:rPr>
          <w:instrText xml:space="preserve"> PAGEREF _Toc193803377 \h </w:instrText>
        </w:r>
      </w:ins>
      <w:r w:rsidR="00DE72A2">
        <w:rPr>
          <w:noProof/>
          <w:webHidden/>
        </w:rPr>
      </w:r>
      <w:r w:rsidR="00DE72A2">
        <w:rPr>
          <w:noProof/>
          <w:webHidden/>
        </w:rPr>
        <w:fldChar w:fldCharType="separate"/>
      </w:r>
      <w:r w:rsidR="00C30592">
        <w:rPr>
          <w:noProof/>
          <w:webHidden/>
        </w:rPr>
        <w:t>1</w:t>
      </w:r>
      <w:ins w:id="2539" w:author="BEAUMONT Tiffany" w:date="2025-03-25T13:56:00Z">
        <w:r w:rsidR="00DE72A2">
          <w:rPr>
            <w:noProof/>
            <w:webHidden/>
          </w:rPr>
          <w:fldChar w:fldCharType="end"/>
        </w:r>
        <w:r w:rsidR="00DE72A2" w:rsidRPr="00B453EA">
          <w:rPr>
            <w:rStyle w:val="Lienhypertexte"/>
            <w:noProof/>
          </w:rPr>
          <w:fldChar w:fldCharType="end"/>
        </w:r>
      </w:ins>
    </w:p>
    <w:p w14:paraId="674D3AB9" w14:textId="0019E65B" w:rsidR="00DE72A2" w:rsidRDefault="00DE72A2">
      <w:pPr>
        <w:pStyle w:val="Tabledesillustrations"/>
        <w:tabs>
          <w:tab w:val="right" w:leader="dot" w:pos="10053"/>
        </w:tabs>
        <w:rPr>
          <w:ins w:id="2540" w:author="BEAUMONT Tiffany" w:date="2025-03-25T13:56:00Z"/>
          <w:rFonts w:eastAsiaTheme="minorEastAsia"/>
          <w:noProof/>
          <w:kern w:val="2"/>
          <w:sz w:val="24"/>
          <w:szCs w:val="24"/>
          <w:lang w:eastAsia="fr-FR"/>
          <w14:ligatures w14:val="standardContextual"/>
        </w:rPr>
      </w:pPr>
      <w:ins w:id="2541" w:author="BEAUMONT Tiffany" w:date="2025-03-25T13:56:00Z">
        <w:r w:rsidRPr="00B453EA">
          <w:rPr>
            <w:rStyle w:val="Lienhypertexte"/>
            <w:noProof/>
          </w:rPr>
          <w:fldChar w:fldCharType="begin"/>
        </w:r>
        <w:r w:rsidRPr="00B453EA">
          <w:rPr>
            <w:rStyle w:val="Lienhypertexte"/>
            <w:noProof/>
          </w:rPr>
          <w:instrText xml:space="preserve"> </w:instrText>
        </w:r>
        <w:r>
          <w:rPr>
            <w:noProof/>
          </w:rPr>
          <w:instrText>HYPERLINK \l "_Toc193803378"</w:instrText>
        </w:r>
        <w:r w:rsidRPr="00B453EA">
          <w:rPr>
            <w:rStyle w:val="Lienhypertexte"/>
            <w:noProof/>
          </w:rPr>
          <w:instrText xml:space="preserve"> </w:instrText>
        </w:r>
        <w:r w:rsidRPr="00B453EA">
          <w:rPr>
            <w:rStyle w:val="Lienhypertexte"/>
            <w:noProof/>
          </w:rPr>
        </w:r>
        <w:r w:rsidRPr="00B453EA">
          <w:rPr>
            <w:rStyle w:val="Lienhypertexte"/>
            <w:noProof/>
          </w:rPr>
          <w:fldChar w:fldCharType="separate"/>
        </w:r>
        <w:r w:rsidRPr="00B453EA">
          <w:rPr>
            <w:rStyle w:val="Lienhypertexte"/>
            <w:noProof/>
          </w:rPr>
          <w:t>Tableau 2 : Intérêts des radionucléides en quantification thyroïdienne</w:t>
        </w:r>
        <w:r>
          <w:rPr>
            <w:noProof/>
            <w:webHidden/>
          </w:rPr>
          <w:tab/>
        </w:r>
        <w:r>
          <w:rPr>
            <w:noProof/>
            <w:webHidden/>
          </w:rPr>
          <w:fldChar w:fldCharType="begin"/>
        </w:r>
        <w:r>
          <w:rPr>
            <w:noProof/>
            <w:webHidden/>
          </w:rPr>
          <w:instrText xml:space="preserve"> PAGEREF _Toc193803378 \h </w:instrText>
        </w:r>
      </w:ins>
      <w:r>
        <w:rPr>
          <w:noProof/>
          <w:webHidden/>
        </w:rPr>
      </w:r>
      <w:r>
        <w:rPr>
          <w:noProof/>
          <w:webHidden/>
        </w:rPr>
        <w:fldChar w:fldCharType="separate"/>
      </w:r>
      <w:r w:rsidR="00C30592">
        <w:rPr>
          <w:noProof/>
          <w:webHidden/>
        </w:rPr>
        <w:t>1</w:t>
      </w:r>
      <w:ins w:id="2542" w:author="BEAUMONT Tiffany" w:date="2025-03-25T13:56:00Z">
        <w:r>
          <w:rPr>
            <w:noProof/>
            <w:webHidden/>
          </w:rPr>
          <w:fldChar w:fldCharType="end"/>
        </w:r>
        <w:r w:rsidRPr="00B453EA">
          <w:rPr>
            <w:rStyle w:val="Lienhypertexte"/>
            <w:noProof/>
          </w:rPr>
          <w:fldChar w:fldCharType="end"/>
        </w:r>
      </w:ins>
    </w:p>
    <w:p w14:paraId="18D2BB74" w14:textId="279D6456" w:rsidR="00DE72A2" w:rsidRDefault="00DE72A2">
      <w:pPr>
        <w:pStyle w:val="Tabledesillustrations"/>
        <w:tabs>
          <w:tab w:val="right" w:leader="dot" w:pos="10053"/>
        </w:tabs>
        <w:rPr>
          <w:ins w:id="2543" w:author="BEAUMONT Tiffany" w:date="2025-03-25T13:56:00Z"/>
          <w:rFonts w:eastAsiaTheme="minorEastAsia"/>
          <w:noProof/>
          <w:kern w:val="2"/>
          <w:sz w:val="24"/>
          <w:szCs w:val="24"/>
          <w:lang w:eastAsia="fr-FR"/>
          <w14:ligatures w14:val="standardContextual"/>
        </w:rPr>
      </w:pPr>
      <w:ins w:id="2544" w:author="BEAUMONT Tiffany" w:date="2025-03-25T13:56:00Z">
        <w:r w:rsidRPr="00B453EA">
          <w:rPr>
            <w:rStyle w:val="Lienhypertexte"/>
            <w:noProof/>
          </w:rPr>
          <w:fldChar w:fldCharType="begin"/>
        </w:r>
        <w:r w:rsidRPr="00B453EA">
          <w:rPr>
            <w:rStyle w:val="Lienhypertexte"/>
            <w:noProof/>
          </w:rPr>
          <w:instrText xml:space="preserve"> </w:instrText>
        </w:r>
        <w:r>
          <w:rPr>
            <w:noProof/>
          </w:rPr>
          <w:instrText>HYPERLINK \l "_Toc193803379"</w:instrText>
        </w:r>
        <w:r w:rsidRPr="00B453EA">
          <w:rPr>
            <w:rStyle w:val="Lienhypertexte"/>
            <w:noProof/>
          </w:rPr>
          <w:instrText xml:space="preserve"> </w:instrText>
        </w:r>
        <w:r w:rsidRPr="00B453EA">
          <w:rPr>
            <w:rStyle w:val="Lienhypertexte"/>
            <w:noProof/>
          </w:rPr>
        </w:r>
        <w:r w:rsidRPr="00B453EA">
          <w:rPr>
            <w:rStyle w:val="Lienhypertexte"/>
            <w:noProof/>
          </w:rPr>
          <w:fldChar w:fldCharType="separate"/>
        </w:r>
        <w:r w:rsidRPr="00B453EA">
          <w:rPr>
            <w:rStyle w:val="Lienhypertexte"/>
            <w:i/>
            <w:iCs/>
            <w:noProof/>
          </w:rPr>
          <w:t>Tableau 3 : Objectifs de dose et activités cibles en fonction de la pathologie et de l’objectif du traitement à l’I-131</w:t>
        </w:r>
        <w:r>
          <w:rPr>
            <w:noProof/>
            <w:webHidden/>
          </w:rPr>
          <w:tab/>
        </w:r>
        <w:r>
          <w:rPr>
            <w:noProof/>
            <w:webHidden/>
          </w:rPr>
          <w:fldChar w:fldCharType="begin"/>
        </w:r>
        <w:r>
          <w:rPr>
            <w:noProof/>
            <w:webHidden/>
          </w:rPr>
          <w:instrText xml:space="preserve"> PAGEREF _Toc193803379 \h </w:instrText>
        </w:r>
      </w:ins>
      <w:r>
        <w:rPr>
          <w:noProof/>
          <w:webHidden/>
        </w:rPr>
      </w:r>
      <w:r>
        <w:rPr>
          <w:noProof/>
          <w:webHidden/>
        </w:rPr>
        <w:fldChar w:fldCharType="separate"/>
      </w:r>
      <w:r w:rsidR="00C30592">
        <w:rPr>
          <w:noProof/>
          <w:webHidden/>
        </w:rPr>
        <w:t>1</w:t>
      </w:r>
      <w:ins w:id="2545" w:author="BEAUMONT Tiffany" w:date="2025-03-25T13:56:00Z">
        <w:r>
          <w:rPr>
            <w:noProof/>
            <w:webHidden/>
          </w:rPr>
          <w:fldChar w:fldCharType="end"/>
        </w:r>
        <w:r w:rsidRPr="00B453EA">
          <w:rPr>
            <w:rStyle w:val="Lienhypertexte"/>
            <w:noProof/>
          </w:rPr>
          <w:fldChar w:fldCharType="end"/>
        </w:r>
      </w:ins>
    </w:p>
    <w:p w14:paraId="676E085C" w14:textId="2B304EB9" w:rsidR="00DE72A2" w:rsidRDefault="00DE72A2">
      <w:pPr>
        <w:pStyle w:val="Tabledesillustrations"/>
        <w:tabs>
          <w:tab w:val="right" w:leader="dot" w:pos="10053"/>
        </w:tabs>
        <w:rPr>
          <w:ins w:id="2546" w:author="BEAUMONT Tiffany" w:date="2025-03-25T13:56:00Z"/>
          <w:rFonts w:eastAsiaTheme="minorEastAsia"/>
          <w:noProof/>
          <w:kern w:val="2"/>
          <w:sz w:val="24"/>
          <w:szCs w:val="24"/>
          <w:lang w:eastAsia="fr-FR"/>
          <w14:ligatures w14:val="standardContextual"/>
        </w:rPr>
      </w:pPr>
      <w:ins w:id="2547" w:author="BEAUMONT Tiffany" w:date="2025-03-25T13:56:00Z">
        <w:r w:rsidRPr="00B453EA">
          <w:rPr>
            <w:rStyle w:val="Lienhypertexte"/>
            <w:noProof/>
          </w:rPr>
          <w:fldChar w:fldCharType="begin"/>
        </w:r>
        <w:r w:rsidRPr="00B453EA">
          <w:rPr>
            <w:rStyle w:val="Lienhypertexte"/>
            <w:noProof/>
          </w:rPr>
          <w:instrText xml:space="preserve"> </w:instrText>
        </w:r>
        <w:r>
          <w:rPr>
            <w:noProof/>
          </w:rPr>
          <w:instrText>HYPERLINK \l "_Toc193803380"</w:instrText>
        </w:r>
        <w:r w:rsidRPr="00B453EA">
          <w:rPr>
            <w:rStyle w:val="Lienhypertexte"/>
            <w:noProof/>
          </w:rPr>
          <w:instrText xml:space="preserve"> </w:instrText>
        </w:r>
        <w:r w:rsidRPr="00B453EA">
          <w:rPr>
            <w:rStyle w:val="Lienhypertexte"/>
            <w:noProof/>
          </w:rPr>
        </w:r>
        <w:r w:rsidRPr="00B453EA">
          <w:rPr>
            <w:rStyle w:val="Lienhypertexte"/>
            <w:noProof/>
          </w:rPr>
          <w:fldChar w:fldCharType="separate"/>
        </w:r>
        <w:r w:rsidRPr="00B453EA">
          <w:rPr>
            <w:rStyle w:val="Lienhypertexte"/>
            <w:i/>
            <w:iCs/>
            <w:noProof/>
          </w:rPr>
          <w:t>Tableau 4: Répartition en nombre de patients selon le type d’utilisation des configurations</w:t>
        </w:r>
        <w:r>
          <w:rPr>
            <w:noProof/>
            <w:webHidden/>
          </w:rPr>
          <w:tab/>
        </w:r>
        <w:r>
          <w:rPr>
            <w:noProof/>
            <w:webHidden/>
          </w:rPr>
          <w:fldChar w:fldCharType="begin"/>
        </w:r>
        <w:r>
          <w:rPr>
            <w:noProof/>
            <w:webHidden/>
          </w:rPr>
          <w:instrText xml:space="preserve"> PAGEREF _Toc193803380 \h </w:instrText>
        </w:r>
      </w:ins>
      <w:r>
        <w:rPr>
          <w:noProof/>
          <w:webHidden/>
        </w:rPr>
      </w:r>
      <w:r>
        <w:rPr>
          <w:noProof/>
          <w:webHidden/>
        </w:rPr>
        <w:fldChar w:fldCharType="separate"/>
      </w:r>
      <w:r w:rsidR="00C30592">
        <w:rPr>
          <w:noProof/>
          <w:webHidden/>
        </w:rPr>
        <w:t>1</w:t>
      </w:r>
      <w:ins w:id="2548" w:author="BEAUMONT Tiffany" w:date="2025-03-25T13:56:00Z">
        <w:r>
          <w:rPr>
            <w:noProof/>
            <w:webHidden/>
          </w:rPr>
          <w:fldChar w:fldCharType="end"/>
        </w:r>
        <w:r w:rsidRPr="00B453EA">
          <w:rPr>
            <w:rStyle w:val="Lienhypertexte"/>
            <w:noProof/>
          </w:rPr>
          <w:fldChar w:fldCharType="end"/>
        </w:r>
      </w:ins>
    </w:p>
    <w:p w14:paraId="0343AC9C" w14:textId="3EA93681" w:rsidR="00DE72A2" w:rsidRDefault="00DE72A2">
      <w:pPr>
        <w:pStyle w:val="Tabledesillustrations"/>
        <w:tabs>
          <w:tab w:val="right" w:leader="dot" w:pos="10053"/>
        </w:tabs>
        <w:rPr>
          <w:ins w:id="2549" w:author="BEAUMONT Tiffany" w:date="2025-03-25T13:56:00Z"/>
          <w:rFonts w:eastAsiaTheme="minorEastAsia"/>
          <w:noProof/>
          <w:kern w:val="2"/>
          <w:sz w:val="24"/>
          <w:szCs w:val="24"/>
          <w:lang w:eastAsia="fr-FR"/>
          <w14:ligatures w14:val="standardContextual"/>
        </w:rPr>
      </w:pPr>
      <w:ins w:id="2550" w:author="BEAUMONT Tiffany" w:date="2025-03-25T13:56:00Z">
        <w:r w:rsidRPr="00B453EA">
          <w:rPr>
            <w:rStyle w:val="Lienhypertexte"/>
            <w:noProof/>
          </w:rPr>
          <w:fldChar w:fldCharType="begin"/>
        </w:r>
        <w:r w:rsidRPr="00B453EA">
          <w:rPr>
            <w:rStyle w:val="Lienhypertexte"/>
            <w:noProof/>
          </w:rPr>
          <w:instrText xml:space="preserve"> </w:instrText>
        </w:r>
        <w:r>
          <w:rPr>
            <w:noProof/>
          </w:rPr>
          <w:instrText>HYPERLINK \l "_Toc193803381"</w:instrText>
        </w:r>
        <w:r w:rsidRPr="00B453EA">
          <w:rPr>
            <w:rStyle w:val="Lienhypertexte"/>
            <w:noProof/>
          </w:rPr>
          <w:instrText xml:space="preserve"> </w:instrText>
        </w:r>
        <w:r w:rsidRPr="00B453EA">
          <w:rPr>
            <w:rStyle w:val="Lienhypertexte"/>
            <w:noProof/>
          </w:rPr>
        </w:r>
        <w:r w:rsidRPr="00B453EA">
          <w:rPr>
            <w:rStyle w:val="Lienhypertexte"/>
            <w:noProof/>
          </w:rPr>
          <w:fldChar w:fldCharType="separate"/>
        </w:r>
        <w:r w:rsidRPr="00B453EA">
          <w:rPr>
            <w:rStyle w:val="Lienhypertexte"/>
            <w:i/>
            <w:iCs/>
            <w:noProof/>
          </w:rPr>
          <w:t>Tableau 5 : Utilisation diagnostique ou thérapeutique du taux de fixation</w:t>
        </w:r>
        <w:r>
          <w:rPr>
            <w:noProof/>
            <w:webHidden/>
          </w:rPr>
          <w:tab/>
        </w:r>
        <w:r>
          <w:rPr>
            <w:noProof/>
            <w:webHidden/>
          </w:rPr>
          <w:fldChar w:fldCharType="begin"/>
        </w:r>
        <w:r>
          <w:rPr>
            <w:noProof/>
            <w:webHidden/>
          </w:rPr>
          <w:instrText xml:space="preserve"> PAGEREF _Toc193803381 \h </w:instrText>
        </w:r>
      </w:ins>
      <w:r>
        <w:rPr>
          <w:noProof/>
          <w:webHidden/>
        </w:rPr>
      </w:r>
      <w:r>
        <w:rPr>
          <w:noProof/>
          <w:webHidden/>
        </w:rPr>
        <w:fldChar w:fldCharType="separate"/>
      </w:r>
      <w:r w:rsidR="00C30592">
        <w:rPr>
          <w:noProof/>
          <w:webHidden/>
        </w:rPr>
        <w:t>1</w:t>
      </w:r>
      <w:ins w:id="2551" w:author="BEAUMONT Tiffany" w:date="2025-03-25T13:56:00Z">
        <w:r>
          <w:rPr>
            <w:noProof/>
            <w:webHidden/>
          </w:rPr>
          <w:fldChar w:fldCharType="end"/>
        </w:r>
        <w:r w:rsidRPr="00B453EA">
          <w:rPr>
            <w:rStyle w:val="Lienhypertexte"/>
            <w:noProof/>
          </w:rPr>
          <w:fldChar w:fldCharType="end"/>
        </w:r>
      </w:ins>
    </w:p>
    <w:p w14:paraId="56418176" w14:textId="24EA7823" w:rsidR="00DE72A2" w:rsidRDefault="00DE72A2">
      <w:pPr>
        <w:pStyle w:val="Tabledesillustrations"/>
        <w:tabs>
          <w:tab w:val="right" w:leader="dot" w:pos="10053"/>
        </w:tabs>
        <w:rPr>
          <w:ins w:id="2552" w:author="BEAUMONT Tiffany" w:date="2025-03-25T13:56:00Z"/>
          <w:rFonts w:eastAsiaTheme="minorEastAsia"/>
          <w:noProof/>
          <w:kern w:val="2"/>
          <w:sz w:val="24"/>
          <w:szCs w:val="24"/>
          <w:lang w:eastAsia="fr-FR"/>
          <w14:ligatures w14:val="standardContextual"/>
        </w:rPr>
      </w:pPr>
      <w:ins w:id="2553" w:author="BEAUMONT Tiffany" w:date="2025-03-25T13:56:00Z">
        <w:r w:rsidRPr="00B453EA">
          <w:rPr>
            <w:rStyle w:val="Lienhypertexte"/>
            <w:noProof/>
          </w:rPr>
          <w:fldChar w:fldCharType="begin"/>
        </w:r>
        <w:r w:rsidRPr="00B453EA">
          <w:rPr>
            <w:rStyle w:val="Lienhypertexte"/>
            <w:noProof/>
          </w:rPr>
          <w:instrText xml:space="preserve"> </w:instrText>
        </w:r>
        <w:r>
          <w:rPr>
            <w:noProof/>
          </w:rPr>
          <w:instrText>HYPERLINK \l "_Toc193803382"</w:instrText>
        </w:r>
        <w:r w:rsidRPr="00B453EA">
          <w:rPr>
            <w:rStyle w:val="Lienhypertexte"/>
            <w:noProof/>
          </w:rPr>
          <w:instrText xml:space="preserve"> </w:instrText>
        </w:r>
        <w:r w:rsidRPr="00B453EA">
          <w:rPr>
            <w:rStyle w:val="Lienhypertexte"/>
            <w:noProof/>
          </w:rPr>
        </w:r>
        <w:r w:rsidRPr="00B453EA">
          <w:rPr>
            <w:rStyle w:val="Lienhypertexte"/>
            <w:noProof/>
          </w:rPr>
          <w:fldChar w:fldCharType="separate"/>
        </w:r>
        <w:r w:rsidRPr="00B453EA">
          <w:rPr>
            <w:rStyle w:val="Lienhypertexte"/>
            <w:i/>
            <w:iCs/>
            <w:noProof/>
          </w:rPr>
          <w:t>Tableau 6 : Diamètres d’ouverture des sténopés par taille de cristal et nombre de configurations associées</w:t>
        </w:r>
        <w:r>
          <w:rPr>
            <w:noProof/>
            <w:webHidden/>
          </w:rPr>
          <w:tab/>
        </w:r>
        <w:r>
          <w:rPr>
            <w:noProof/>
            <w:webHidden/>
          </w:rPr>
          <w:fldChar w:fldCharType="begin"/>
        </w:r>
        <w:r>
          <w:rPr>
            <w:noProof/>
            <w:webHidden/>
          </w:rPr>
          <w:instrText xml:space="preserve"> PAGEREF _Toc193803382 \h </w:instrText>
        </w:r>
      </w:ins>
      <w:r>
        <w:rPr>
          <w:noProof/>
          <w:webHidden/>
        </w:rPr>
      </w:r>
      <w:r>
        <w:rPr>
          <w:noProof/>
          <w:webHidden/>
        </w:rPr>
        <w:fldChar w:fldCharType="separate"/>
      </w:r>
      <w:r w:rsidR="00C30592">
        <w:rPr>
          <w:noProof/>
          <w:webHidden/>
        </w:rPr>
        <w:t>1</w:t>
      </w:r>
      <w:ins w:id="2554" w:author="BEAUMONT Tiffany" w:date="2025-03-25T13:56:00Z">
        <w:r>
          <w:rPr>
            <w:noProof/>
            <w:webHidden/>
          </w:rPr>
          <w:fldChar w:fldCharType="end"/>
        </w:r>
        <w:r w:rsidRPr="00B453EA">
          <w:rPr>
            <w:rStyle w:val="Lienhypertexte"/>
            <w:noProof/>
          </w:rPr>
          <w:fldChar w:fldCharType="end"/>
        </w:r>
      </w:ins>
    </w:p>
    <w:p w14:paraId="2A106CD4" w14:textId="3A324018" w:rsidR="00DE72A2" w:rsidRDefault="00DE72A2">
      <w:pPr>
        <w:pStyle w:val="Tabledesillustrations"/>
        <w:tabs>
          <w:tab w:val="right" w:leader="dot" w:pos="10053"/>
        </w:tabs>
        <w:rPr>
          <w:ins w:id="2555" w:author="BEAUMONT Tiffany" w:date="2025-03-25T13:56:00Z"/>
          <w:rFonts w:eastAsiaTheme="minorEastAsia"/>
          <w:noProof/>
          <w:kern w:val="2"/>
          <w:sz w:val="24"/>
          <w:szCs w:val="24"/>
          <w:lang w:eastAsia="fr-FR"/>
          <w14:ligatures w14:val="standardContextual"/>
        </w:rPr>
      </w:pPr>
      <w:ins w:id="2556" w:author="BEAUMONT Tiffany" w:date="2025-03-25T13:56:00Z">
        <w:r w:rsidRPr="00B453EA">
          <w:rPr>
            <w:rStyle w:val="Lienhypertexte"/>
            <w:noProof/>
          </w:rPr>
          <w:fldChar w:fldCharType="begin"/>
        </w:r>
        <w:r w:rsidRPr="00B453EA">
          <w:rPr>
            <w:rStyle w:val="Lienhypertexte"/>
            <w:noProof/>
          </w:rPr>
          <w:instrText xml:space="preserve"> </w:instrText>
        </w:r>
        <w:r>
          <w:rPr>
            <w:noProof/>
          </w:rPr>
          <w:instrText>HYPERLINK \l "_Toc193803383"</w:instrText>
        </w:r>
        <w:r w:rsidRPr="00B453EA">
          <w:rPr>
            <w:rStyle w:val="Lienhypertexte"/>
            <w:noProof/>
          </w:rPr>
          <w:instrText xml:space="preserve"> </w:instrText>
        </w:r>
        <w:r w:rsidRPr="00B453EA">
          <w:rPr>
            <w:rStyle w:val="Lienhypertexte"/>
            <w:noProof/>
          </w:rPr>
        </w:r>
        <w:r w:rsidRPr="00B453EA">
          <w:rPr>
            <w:rStyle w:val="Lienhypertexte"/>
            <w:noProof/>
          </w:rPr>
          <w:fldChar w:fldCharType="separate"/>
        </w:r>
        <w:r w:rsidRPr="00B453EA">
          <w:rPr>
            <w:rStyle w:val="Lienhypertexte"/>
            <w:i/>
            <w:iCs/>
            <w:noProof/>
          </w:rPr>
          <w:t>Tableau 7 : Utilisation d’une cale pour établir une distance reproductible entre la source et le collimateur</w:t>
        </w:r>
        <w:r>
          <w:rPr>
            <w:noProof/>
            <w:webHidden/>
          </w:rPr>
          <w:tab/>
        </w:r>
        <w:r>
          <w:rPr>
            <w:noProof/>
            <w:webHidden/>
          </w:rPr>
          <w:fldChar w:fldCharType="begin"/>
        </w:r>
        <w:r>
          <w:rPr>
            <w:noProof/>
            <w:webHidden/>
          </w:rPr>
          <w:instrText xml:space="preserve"> PAGEREF _Toc193803383 \h </w:instrText>
        </w:r>
      </w:ins>
      <w:r>
        <w:rPr>
          <w:noProof/>
          <w:webHidden/>
        </w:rPr>
      </w:r>
      <w:r>
        <w:rPr>
          <w:noProof/>
          <w:webHidden/>
        </w:rPr>
        <w:fldChar w:fldCharType="separate"/>
      </w:r>
      <w:r w:rsidR="00C30592">
        <w:rPr>
          <w:noProof/>
          <w:webHidden/>
        </w:rPr>
        <w:t>1</w:t>
      </w:r>
      <w:ins w:id="2557" w:author="BEAUMONT Tiffany" w:date="2025-03-25T13:56:00Z">
        <w:r>
          <w:rPr>
            <w:noProof/>
            <w:webHidden/>
          </w:rPr>
          <w:fldChar w:fldCharType="end"/>
        </w:r>
        <w:r w:rsidRPr="00B453EA">
          <w:rPr>
            <w:rStyle w:val="Lienhypertexte"/>
            <w:noProof/>
          </w:rPr>
          <w:fldChar w:fldCharType="end"/>
        </w:r>
      </w:ins>
    </w:p>
    <w:p w14:paraId="532BCD24" w14:textId="690FC866" w:rsidR="00DE72A2" w:rsidRDefault="00DE72A2">
      <w:pPr>
        <w:pStyle w:val="Tabledesillustrations"/>
        <w:tabs>
          <w:tab w:val="right" w:leader="dot" w:pos="10053"/>
        </w:tabs>
        <w:rPr>
          <w:ins w:id="2558" w:author="BEAUMONT Tiffany" w:date="2025-03-25T13:56:00Z"/>
          <w:rFonts w:eastAsiaTheme="minorEastAsia"/>
          <w:noProof/>
          <w:kern w:val="2"/>
          <w:sz w:val="24"/>
          <w:szCs w:val="24"/>
          <w:lang w:eastAsia="fr-FR"/>
          <w14:ligatures w14:val="standardContextual"/>
        </w:rPr>
      </w:pPr>
      <w:ins w:id="2559" w:author="BEAUMONT Tiffany" w:date="2025-03-25T13:56:00Z">
        <w:r w:rsidRPr="00B453EA">
          <w:rPr>
            <w:rStyle w:val="Lienhypertexte"/>
            <w:noProof/>
          </w:rPr>
          <w:fldChar w:fldCharType="begin"/>
        </w:r>
        <w:r w:rsidRPr="00B453EA">
          <w:rPr>
            <w:rStyle w:val="Lienhypertexte"/>
            <w:noProof/>
          </w:rPr>
          <w:instrText xml:space="preserve"> </w:instrText>
        </w:r>
        <w:r>
          <w:rPr>
            <w:noProof/>
          </w:rPr>
          <w:instrText>HYPERLINK \l "_Toc193803384"</w:instrText>
        </w:r>
        <w:r w:rsidRPr="00B453EA">
          <w:rPr>
            <w:rStyle w:val="Lienhypertexte"/>
            <w:noProof/>
          </w:rPr>
          <w:instrText xml:space="preserve"> </w:instrText>
        </w:r>
        <w:r w:rsidRPr="00B453EA">
          <w:rPr>
            <w:rStyle w:val="Lienhypertexte"/>
            <w:noProof/>
          </w:rPr>
        </w:r>
        <w:r w:rsidRPr="00B453EA">
          <w:rPr>
            <w:rStyle w:val="Lienhypertexte"/>
            <w:noProof/>
          </w:rPr>
          <w:fldChar w:fldCharType="separate"/>
        </w:r>
        <w:r w:rsidRPr="00B453EA">
          <w:rPr>
            <w:rStyle w:val="Lienhypertexte"/>
            <w:i/>
            <w:iCs/>
            <w:noProof/>
          </w:rPr>
          <w:t>Tableau 8 : Délai entre l'injection et réalisation des images pour l'I-123</w:t>
        </w:r>
        <w:r>
          <w:rPr>
            <w:noProof/>
            <w:webHidden/>
          </w:rPr>
          <w:tab/>
        </w:r>
        <w:r>
          <w:rPr>
            <w:noProof/>
            <w:webHidden/>
          </w:rPr>
          <w:fldChar w:fldCharType="begin"/>
        </w:r>
        <w:r>
          <w:rPr>
            <w:noProof/>
            <w:webHidden/>
          </w:rPr>
          <w:instrText xml:space="preserve"> PAGEREF _Toc193803384 \h </w:instrText>
        </w:r>
      </w:ins>
      <w:r>
        <w:rPr>
          <w:noProof/>
          <w:webHidden/>
        </w:rPr>
      </w:r>
      <w:r>
        <w:rPr>
          <w:noProof/>
          <w:webHidden/>
        </w:rPr>
        <w:fldChar w:fldCharType="separate"/>
      </w:r>
      <w:r w:rsidR="00C30592">
        <w:rPr>
          <w:noProof/>
          <w:webHidden/>
        </w:rPr>
        <w:t>1</w:t>
      </w:r>
      <w:ins w:id="2560" w:author="BEAUMONT Tiffany" w:date="2025-03-25T13:56:00Z">
        <w:r>
          <w:rPr>
            <w:noProof/>
            <w:webHidden/>
          </w:rPr>
          <w:fldChar w:fldCharType="end"/>
        </w:r>
        <w:r w:rsidRPr="00B453EA">
          <w:rPr>
            <w:rStyle w:val="Lienhypertexte"/>
            <w:noProof/>
          </w:rPr>
          <w:fldChar w:fldCharType="end"/>
        </w:r>
      </w:ins>
    </w:p>
    <w:p w14:paraId="5269CCE5" w14:textId="00AFE024" w:rsidR="00DE72A2" w:rsidRDefault="00DE72A2">
      <w:pPr>
        <w:pStyle w:val="Tabledesillustrations"/>
        <w:tabs>
          <w:tab w:val="right" w:leader="dot" w:pos="10053"/>
        </w:tabs>
        <w:rPr>
          <w:ins w:id="2561" w:author="BEAUMONT Tiffany" w:date="2025-03-25T13:56:00Z"/>
          <w:rFonts w:eastAsiaTheme="minorEastAsia"/>
          <w:noProof/>
          <w:kern w:val="2"/>
          <w:sz w:val="24"/>
          <w:szCs w:val="24"/>
          <w:lang w:eastAsia="fr-FR"/>
          <w14:ligatures w14:val="standardContextual"/>
        </w:rPr>
      </w:pPr>
      <w:ins w:id="2562" w:author="BEAUMONT Tiffany" w:date="2025-03-25T13:56:00Z">
        <w:r w:rsidRPr="00B453EA">
          <w:rPr>
            <w:rStyle w:val="Lienhypertexte"/>
            <w:noProof/>
          </w:rPr>
          <w:fldChar w:fldCharType="begin"/>
        </w:r>
        <w:r w:rsidRPr="00B453EA">
          <w:rPr>
            <w:rStyle w:val="Lienhypertexte"/>
            <w:noProof/>
          </w:rPr>
          <w:instrText xml:space="preserve"> </w:instrText>
        </w:r>
        <w:r>
          <w:rPr>
            <w:noProof/>
          </w:rPr>
          <w:instrText>HYPERLINK \l "_Toc193803385"</w:instrText>
        </w:r>
        <w:r w:rsidRPr="00B453EA">
          <w:rPr>
            <w:rStyle w:val="Lienhypertexte"/>
            <w:noProof/>
          </w:rPr>
          <w:instrText xml:space="preserve"> </w:instrText>
        </w:r>
        <w:r w:rsidRPr="00B453EA">
          <w:rPr>
            <w:rStyle w:val="Lienhypertexte"/>
            <w:noProof/>
          </w:rPr>
        </w:r>
        <w:r w:rsidRPr="00B453EA">
          <w:rPr>
            <w:rStyle w:val="Lienhypertexte"/>
            <w:noProof/>
          </w:rPr>
          <w:fldChar w:fldCharType="separate"/>
        </w:r>
        <w:r w:rsidRPr="00B453EA">
          <w:rPr>
            <w:rStyle w:val="Lienhypertexte"/>
            <w:i/>
            <w:iCs/>
            <w:noProof/>
          </w:rPr>
          <w:t>Tableau 9 : Délai entre l'injection et réalisation des images pour le Tc-</w:t>
        </w:r>
        <w:r w:rsidRPr="00B453EA">
          <w:rPr>
            <w:rStyle w:val="Lienhypertexte"/>
            <w:bCs/>
            <w:i/>
            <w:iCs/>
            <w:noProof/>
          </w:rPr>
          <w:t>99m</w:t>
        </w:r>
        <w:r>
          <w:rPr>
            <w:noProof/>
            <w:webHidden/>
          </w:rPr>
          <w:tab/>
        </w:r>
        <w:r>
          <w:rPr>
            <w:noProof/>
            <w:webHidden/>
          </w:rPr>
          <w:fldChar w:fldCharType="begin"/>
        </w:r>
        <w:r>
          <w:rPr>
            <w:noProof/>
            <w:webHidden/>
          </w:rPr>
          <w:instrText xml:space="preserve"> PAGEREF _Toc193803385 \h </w:instrText>
        </w:r>
      </w:ins>
      <w:r>
        <w:rPr>
          <w:noProof/>
          <w:webHidden/>
        </w:rPr>
      </w:r>
      <w:r>
        <w:rPr>
          <w:noProof/>
          <w:webHidden/>
        </w:rPr>
        <w:fldChar w:fldCharType="separate"/>
      </w:r>
      <w:r w:rsidR="00C30592">
        <w:rPr>
          <w:noProof/>
          <w:webHidden/>
        </w:rPr>
        <w:t>1</w:t>
      </w:r>
      <w:ins w:id="2563" w:author="BEAUMONT Tiffany" w:date="2025-03-25T13:56:00Z">
        <w:r>
          <w:rPr>
            <w:noProof/>
            <w:webHidden/>
          </w:rPr>
          <w:fldChar w:fldCharType="end"/>
        </w:r>
        <w:r w:rsidRPr="00B453EA">
          <w:rPr>
            <w:rStyle w:val="Lienhypertexte"/>
            <w:noProof/>
          </w:rPr>
          <w:fldChar w:fldCharType="end"/>
        </w:r>
      </w:ins>
    </w:p>
    <w:p w14:paraId="3FE65FD5" w14:textId="1FBF13A9" w:rsidR="00DE72A2" w:rsidRDefault="00DE72A2">
      <w:pPr>
        <w:pStyle w:val="Tabledesillustrations"/>
        <w:tabs>
          <w:tab w:val="right" w:leader="dot" w:pos="10053"/>
        </w:tabs>
        <w:rPr>
          <w:ins w:id="2564" w:author="BEAUMONT Tiffany" w:date="2025-03-25T13:56:00Z"/>
          <w:rFonts w:eastAsiaTheme="minorEastAsia"/>
          <w:noProof/>
          <w:kern w:val="2"/>
          <w:sz w:val="24"/>
          <w:szCs w:val="24"/>
          <w:lang w:eastAsia="fr-FR"/>
          <w14:ligatures w14:val="standardContextual"/>
        </w:rPr>
      </w:pPr>
      <w:ins w:id="2565" w:author="BEAUMONT Tiffany" w:date="2025-03-25T13:56:00Z">
        <w:r w:rsidRPr="00B453EA">
          <w:rPr>
            <w:rStyle w:val="Lienhypertexte"/>
            <w:noProof/>
          </w:rPr>
          <w:fldChar w:fldCharType="begin"/>
        </w:r>
        <w:r w:rsidRPr="00B453EA">
          <w:rPr>
            <w:rStyle w:val="Lienhypertexte"/>
            <w:noProof/>
          </w:rPr>
          <w:instrText xml:space="preserve"> </w:instrText>
        </w:r>
        <w:r>
          <w:rPr>
            <w:noProof/>
          </w:rPr>
          <w:instrText>HYPERLINK \l "_Toc193803386"</w:instrText>
        </w:r>
        <w:r w:rsidRPr="00B453EA">
          <w:rPr>
            <w:rStyle w:val="Lienhypertexte"/>
            <w:noProof/>
          </w:rPr>
          <w:instrText xml:space="preserve"> </w:instrText>
        </w:r>
        <w:r w:rsidRPr="00B453EA">
          <w:rPr>
            <w:rStyle w:val="Lienhypertexte"/>
            <w:noProof/>
          </w:rPr>
        </w:r>
        <w:r w:rsidRPr="00B453EA">
          <w:rPr>
            <w:rStyle w:val="Lienhypertexte"/>
            <w:noProof/>
          </w:rPr>
          <w:fldChar w:fldCharType="separate"/>
        </w:r>
        <w:r w:rsidRPr="00B453EA">
          <w:rPr>
            <w:rStyle w:val="Lienhypertexte"/>
            <w:i/>
            <w:iCs/>
            <w:noProof/>
          </w:rPr>
          <w:t>Tableau 10 : Niveaux d’activités administrées par les centres participants pour l’I-123 (à gauche) et le Tc-99m (à droite)</w:t>
        </w:r>
        <w:r>
          <w:rPr>
            <w:noProof/>
            <w:webHidden/>
          </w:rPr>
          <w:tab/>
        </w:r>
        <w:r>
          <w:rPr>
            <w:noProof/>
            <w:webHidden/>
          </w:rPr>
          <w:fldChar w:fldCharType="begin"/>
        </w:r>
        <w:r>
          <w:rPr>
            <w:noProof/>
            <w:webHidden/>
          </w:rPr>
          <w:instrText xml:space="preserve"> PAGEREF _Toc193803386 \h </w:instrText>
        </w:r>
      </w:ins>
      <w:r>
        <w:rPr>
          <w:noProof/>
          <w:webHidden/>
        </w:rPr>
      </w:r>
      <w:r>
        <w:rPr>
          <w:noProof/>
          <w:webHidden/>
        </w:rPr>
        <w:fldChar w:fldCharType="separate"/>
      </w:r>
      <w:r w:rsidR="00C30592">
        <w:rPr>
          <w:noProof/>
          <w:webHidden/>
        </w:rPr>
        <w:t>1</w:t>
      </w:r>
      <w:ins w:id="2566" w:author="BEAUMONT Tiffany" w:date="2025-03-25T13:56:00Z">
        <w:r>
          <w:rPr>
            <w:noProof/>
            <w:webHidden/>
          </w:rPr>
          <w:fldChar w:fldCharType="end"/>
        </w:r>
        <w:r w:rsidRPr="00B453EA">
          <w:rPr>
            <w:rStyle w:val="Lienhypertexte"/>
            <w:noProof/>
          </w:rPr>
          <w:fldChar w:fldCharType="end"/>
        </w:r>
      </w:ins>
    </w:p>
    <w:p w14:paraId="03F744C6" w14:textId="4CE5DC85" w:rsidR="00DE72A2" w:rsidRDefault="00DE72A2">
      <w:pPr>
        <w:pStyle w:val="Tabledesillustrations"/>
        <w:tabs>
          <w:tab w:val="right" w:leader="dot" w:pos="10053"/>
        </w:tabs>
        <w:rPr>
          <w:ins w:id="2567" w:author="BEAUMONT Tiffany" w:date="2025-03-25T13:56:00Z"/>
          <w:rFonts w:eastAsiaTheme="minorEastAsia"/>
          <w:noProof/>
          <w:kern w:val="2"/>
          <w:sz w:val="24"/>
          <w:szCs w:val="24"/>
          <w:lang w:eastAsia="fr-FR"/>
          <w14:ligatures w14:val="standardContextual"/>
        </w:rPr>
      </w:pPr>
      <w:ins w:id="2568" w:author="BEAUMONT Tiffany" w:date="2025-03-25T13:56:00Z">
        <w:r w:rsidRPr="00B453EA">
          <w:rPr>
            <w:rStyle w:val="Lienhypertexte"/>
            <w:noProof/>
          </w:rPr>
          <w:fldChar w:fldCharType="begin"/>
        </w:r>
        <w:r w:rsidRPr="00B453EA">
          <w:rPr>
            <w:rStyle w:val="Lienhypertexte"/>
            <w:noProof/>
          </w:rPr>
          <w:instrText xml:space="preserve"> </w:instrText>
        </w:r>
        <w:r>
          <w:rPr>
            <w:noProof/>
          </w:rPr>
          <w:instrText>HYPERLINK \l "_Toc193803387"</w:instrText>
        </w:r>
        <w:r w:rsidRPr="00B453EA">
          <w:rPr>
            <w:rStyle w:val="Lienhypertexte"/>
            <w:noProof/>
          </w:rPr>
          <w:instrText xml:space="preserve"> </w:instrText>
        </w:r>
        <w:r w:rsidRPr="00B453EA">
          <w:rPr>
            <w:rStyle w:val="Lienhypertexte"/>
            <w:noProof/>
          </w:rPr>
        </w:r>
        <w:r w:rsidRPr="00B453EA">
          <w:rPr>
            <w:rStyle w:val="Lienhypertexte"/>
            <w:noProof/>
          </w:rPr>
          <w:fldChar w:fldCharType="separate"/>
        </w:r>
        <w:r w:rsidRPr="00B453EA">
          <w:rPr>
            <w:rStyle w:val="Lienhypertexte"/>
            <w:noProof/>
          </w:rPr>
          <w:t>Tableau 11 : Répartition des durées d’acquisition en conditions d’acquisition de routine</w:t>
        </w:r>
        <w:r>
          <w:rPr>
            <w:noProof/>
            <w:webHidden/>
          </w:rPr>
          <w:tab/>
        </w:r>
        <w:r>
          <w:rPr>
            <w:noProof/>
            <w:webHidden/>
          </w:rPr>
          <w:fldChar w:fldCharType="begin"/>
        </w:r>
        <w:r>
          <w:rPr>
            <w:noProof/>
            <w:webHidden/>
          </w:rPr>
          <w:instrText xml:space="preserve"> PAGEREF _Toc193803387 \h </w:instrText>
        </w:r>
      </w:ins>
      <w:r>
        <w:rPr>
          <w:noProof/>
          <w:webHidden/>
        </w:rPr>
      </w:r>
      <w:r>
        <w:rPr>
          <w:noProof/>
          <w:webHidden/>
        </w:rPr>
        <w:fldChar w:fldCharType="separate"/>
      </w:r>
      <w:r w:rsidR="00C30592">
        <w:rPr>
          <w:noProof/>
          <w:webHidden/>
        </w:rPr>
        <w:t>1</w:t>
      </w:r>
      <w:ins w:id="2569" w:author="BEAUMONT Tiffany" w:date="2025-03-25T13:56:00Z">
        <w:r>
          <w:rPr>
            <w:noProof/>
            <w:webHidden/>
          </w:rPr>
          <w:fldChar w:fldCharType="end"/>
        </w:r>
        <w:r w:rsidRPr="00B453EA">
          <w:rPr>
            <w:rStyle w:val="Lienhypertexte"/>
            <w:noProof/>
          </w:rPr>
          <w:fldChar w:fldCharType="end"/>
        </w:r>
      </w:ins>
    </w:p>
    <w:p w14:paraId="401623F7" w14:textId="0E7CA0F8" w:rsidR="00DE72A2" w:rsidRDefault="00DE72A2">
      <w:pPr>
        <w:pStyle w:val="Tabledesillustrations"/>
        <w:tabs>
          <w:tab w:val="right" w:leader="dot" w:pos="10053"/>
        </w:tabs>
        <w:rPr>
          <w:ins w:id="2570" w:author="BEAUMONT Tiffany" w:date="2025-03-25T13:56:00Z"/>
          <w:rFonts w:eastAsiaTheme="minorEastAsia"/>
          <w:noProof/>
          <w:kern w:val="2"/>
          <w:sz w:val="24"/>
          <w:szCs w:val="24"/>
          <w:lang w:eastAsia="fr-FR"/>
          <w14:ligatures w14:val="standardContextual"/>
        </w:rPr>
      </w:pPr>
      <w:ins w:id="2571" w:author="BEAUMONT Tiffany" w:date="2025-03-25T13:56:00Z">
        <w:r w:rsidRPr="00B453EA">
          <w:rPr>
            <w:rStyle w:val="Lienhypertexte"/>
            <w:noProof/>
          </w:rPr>
          <w:fldChar w:fldCharType="begin"/>
        </w:r>
        <w:r w:rsidRPr="00B453EA">
          <w:rPr>
            <w:rStyle w:val="Lienhypertexte"/>
            <w:noProof/>
          </w:rPr>
          <w:instrText xml:space="preserve"> </w:instrText>
        </w:r>
        <w:r>
          <w:rPr>
            <w:noProof/>
          </w:rPr>
          <w:instrText>HYPERLINK \l "_Toc193803388"</w:instrText>
        </w:r>
        <w:r w:rsidRPr="00B453EA">
          <w:rPr>
            <w:rStyle w:val="Lienhypertexte"/>
            <w:noProof/>
          </w:rPr>
          <w:instrText xml:space="preserve"> </w:instrText>
        </w:r>
        <w:r w:rsidRPr="00B453EA">
          <w:rPr>
            <w:rStyle w:val="Lienhypertexte"/>
            <w:noProof/>
          </w:rPr>
        </w:r>
        <w:r w:rsidRPr="00B453EA">
          <w:rPr>
            <w:rStyle w:val="Lienhypertexte"/>
            <w:noProof/>
          </w:rPr>
          <w:fldChar w:fldCharType="separate"/>
        </w:r>
        <w:r w:rsidRPr="00B453EA">
          <w:rPr>
            <w:rStyle w:val="Lienhypertexte"/>
            <w:i/>
            <w:iCs/>
            <w:noProof/>
          </w:rPr>
          <w:t>Tableau 12 : Matrices des acquisitions</w:t>
        </w:r>
        <w:r>
          <w:rPr>
            <w:noProof/>
            <w:webHidden/>
          </w:rPr>
          <w:tab/>
        </w:r>
        <w:r>
          <w:rPr>
            <w:noProof/>
            <w:webHidden/>
          </w:rPr>
          <w:fldChar w:fldCharType="begin"/>
        </w:r>
        <w:r>
          <w:rPr>
            <w:noProof/>
            <w:webHidden/>
          </w:rPr>
          <w:instrText xml:space="preserve"> PAGEREF _Toc193803388 \h </w:instrText>
        </w:r>
      </w:ins>
      <w:r>
        <w:rPr>
          <w:noProof/>
          <w:webHidden/>
        </w:rPr>
      </w:r>
      <w:r>
        <w:rPr>
          <w:noProof/>
          <w:webHidden/>
        </w:rPr>
        <w:fldChar w:fldCharType="separate"/>
      </w:r>
      <w:r w:rsidR="00C30592">
        <w:rPr>
          <w:noProof/>
          <w:webHidden/>
        </w:rPr>
        <w:t>1</w:t>
      </w:r>
      <w:ins w:id="2572" w:author="BEAUMONT Tiffany" w:date="2025-03-25T13:56:00Z">
        <w:r>
          <w:rPr>
            <w:noProof/>
            <w:webHidden/>
          </w:rPr>
          <w:fldChar w:fldCharType="end"/>
        </w:r>
        <w:r w:rsidRPr="00B453EA">
          <w:rPr>
            <w:rStyle w:val="Lienhypertexte"/>
            <w:noProof/>
          </w:rPr>
          <w:fldChar w:fldCharType="end"/>
        </w:r>
      </w:ins>
    </w:p>
    <w:p w14:paraId="2C6E91E0" w14:textId="24A5E01C" w:rsidR="00DE72A2" w:rsidRDefault="00DE72A2">
      <w:pPr>
        <w:pStyle w:val="Tabledesillustrations"/>
        <w:tabs>
          <w:tab w:val="right" w:leader="dot" w:pos="10053"/>
        </w:tabs>
        <w:rPr>
          <w:ins w:id="2573" w:author="BEAUMONT Tiffany" w:date="2025-03-25T13:56:00Z"/>
          <w:rFonts w:eastAsiaTheme="minorEastAsia"/>
          <w:noProof/>
          <w:kern w:val="2"/>
          <w:sz w:val="24"/>
          <w:szCs w:val="24"/>
          <w:lang w:eastAsia="fr-FR"/>
          <w14:ligatures w14:val="standardContextual"/>
        </w:rPr>
      </w:pPr>
      <w:ins w:id="2574" w:author="BEAUMONT Tiffany" w:date="2025-03-25T13:56:00Z">
        <w:r w:rsidRPr="00B453EA">
          <w:rPr>
            <w:rStyle w:val="Lienhypertexte"/>
            <w:noProof/>
          </w:rPr>
          <w:fldChar w:fldCharType="begin"/>
        </w:r>
        <w:r w:rsidRPr="00B453EA">
          <w:rPr>
            <w:rStyle w:val="Lienhypertexte"/>
            <w:noProof/>
          </w:rPr>
          <w:instrText xml:space="preserve"> </w:instrText>
        </w:r>
        <w:r>
          <w:rPr>
            <w:noProof/>
          </w:rPr>
          <w:instrText>HYPERLINK \l "_Toc193803389"</w:instrText>
        </w:r>
        <w:r w:rsidRPr="00B453EA">
          <w:rPr>
            <w:rStyle w:val="Lienhypertexte"/>
            <w:noProof/>
          </w:rPr>
          <w:instrText xml:space="preserve"> </w:instrText>
        </w:r>
        <w:r w:rsidRPr="00B453EA">
          <w:rPr>
            <w:rStyle w:val="Lienhypertexte"/>
            <w:noProof/>
          </w:rPr>
        </w:r>
        <w:r w:rsidRPr="00B453EA">
          <w:rPr>
            <w:rStyle w:val="Lienhypertexte"/>
            <w:noProof/>
          </w:rPr>
          <w:fldChar w:fldCharType="separate"/>
        </w:r>
        <w:r w:rsidRPr="00B453EA">
          <w:rPr>
            <w:rStyle w:val="Lienhypertexte"/>
            <w:i/>
            <w:iCs/>
            <w:noProof/>
          </w:rPr>
          <w:t>Tableau 13 : Méthodes de segmentation et seuils pour la segmentation de la thyroïde</w:t>
        </w:r>
        <w:r>
          <w:rPr>
            <w:noProof/>
            <w:webHidden/>
          </w:rPr>
          <w:tab/>
        </w:r>
        <w:r>
          <w:rPr>
            <w:noProof/>
            <w:webHidden/>
          </w:rPr>
          <w:fldChar w:fldCharType="begin"/>
        </w:r>
        <w:r>
          <w:rPr>
            <w:noProof/>
            <w:webHidden/>
          </w:rPr>
          <w:instrText xml:space="preserve"> PAGEREF _Toc193803389 \h </w:instrText>
        </w:r>
      </w:ins>
      <w:r>
        <w:rPr>
          <w:noProof/>
          <w:webHidden/>
        </w:rPr>
      </w:r>
      <w:r>
        <w:rPr>
          <w:noProof/>
          <w:webHidden/>
        </w:rPr>
        <w:fldChar w:fldCharType="separate"/>
      </w:r>
      <w:r w:rsidR="00C30592">
        <w:rPr>
          <w:noProof/>
          <w:webHidden/>
        </w:rPr>
        <w:t>1</w:t>
      </w:r>
      <w:ins w:id="2575" w:author="BEAUMONT Tiffany" w:date="2025-03-25T13:56:00Z">
        <w:r>
          <w:rPr>
            <w:noProof/>
            <w:webHidden/>
          </w:rPr>
          <w:fldChar w:fldCharType="end"/>
        </w:r>
        <w:r w:rsidRPr="00B453EA">
          <w:rPr>
            <w:rStyle w:val="Lienhypertexte"/>
            <w:noProof/>
          </w:rPr>
          <w:fldChar w:fldCharType="end"/>
        </w:r>
      </w:ins>
    </w:p>
    <w:p w14:paraId="28DEFB5E" w14:textId="5292988F" w:rsidR="00DE72A2" w:rsidRDefault="00DE72A2">
      <w:pPr>
        <w:pStyle w:val="Tabledesillustrations"/>
        <w:tabs>
          <w:tab w:val="right" w:leader="dot" w:pos="10053"/>
        </w:tabs>
        <w:rPr>
          <w:ins w:id="2576" w:author="BEAUMONT Tiffany" w:date="2025-03-25T13:56:00Z"/>
          <w:rFonts w:eastAsiaTheme="minorEastAsia"/>
          <w:noProof/>
          <w:kern w:val="2"/>
          <w:sz w:val="24"/>
          <w:szCs w:val="24"/>
          <w:lang w:eastAsia="fr-FR"/>
          <w14:ligatures w14:val="standardContextual"/>
        </w:rPr>
      </w:pPr>
      <w:ins w:id="2577" w:author="BEAUMONT Tiffany" w:date="2025-03-25T13:56:00Z">
        <w:r w:rsidRPr="00B453EA">
          <w:rPr>
            <w:rStyle w:val="Lienhypertexte"/>
            <w:noProof/>
          </w:rPr>
          <w:fldChar w:fldCharType="begin"/>
        </w:r>
        <w:r w:rsidRPr="00B453EA">
          <w:rPr>
            <w:rStyle w:val="Lienhypertexte"/>
            <w:noProof/>
          </w:rPr>
          <w:instrText xml:space="preserve"> </w:instrText>
        </w:r>
        <w:r>
          <w:rPr>
            <w:noProof/>
          </w:rPr>
          <w:instrText>HYPERLINK \l "_Toc193803390"</w:instrText>
        </w:r>
        <w:r w:rsidRPr="00B453EA">
          <w:rPr>
            <w:rStyle w:val="Lienhypertexte"/>
            <w:noProof/>
          </w:rPr>
          <w:instrText xml:space="preserve"> </w:instrText>
        </w:r>
        <w:r w:rsidRPr="00B453EA">
          <w:rPr>
            <w:rStyle w:val="Lienhypertexte"/>
            <w:noProof/>
          </w:rPr>
        </w:r>
        <w:r w:rsidRPr="00B453EA">
          <w:rPr>
            <w:rStyle w:val="Lienhypertexte"/>
            <w:noProof/>
          </w:rPr>
          <w:fldChar w:fldCharType="separate"/>
        </w:r>
        <w:r w:rsidRPr="00B453EA">
          <w:rPr>
            <w:rStyle w:val="Lienhypertexte"/>
            <w:i/>
            <w:iCs/>
            <w:noProof/>
          </w:rPr>
          <w:t>Tableau 14 : Fantômes thyroïdiens anatomiquement réalistes</w:t>
        </w:r>
        <w:r>
          <w:rPr>
            <w:noProof/>
            <w:webHidden/>
          </w:rPr>
          <w:tab/>
        </w:r>
        <w:r>
          <w:rPr>
            <w:noProof/>
            <w:webHidden/>
          </w:rPr>
          <w:fldChar w:fldCharType="begin"/>
        </w:r>
        <w:r>
          <w:rPr>
            <w:noProof/>
            <w:webHidden/>
          </w:rPr>
          <w:instrText xml:space="preserve"> PAGEREF _Toc193803390 \h </w:instrText>
        </w:r>
      </w:ins>
      <w:r>
        <w:rPr>
          <w:noProof/>
          <w:webHidden/>
        </w:rPr>
      </w:r>
      <w:r>
        <w:rPr>
          <w:noProof/>
          <w:webHidden/>
        </w:rPr>
        <w:fldChar w:fldCharType="separate"/>
      </w:r>
      <w:r w:rsidR="00C30592">
        <w:rPr>
          <w:noProof/>
          <w:webHidden/>
        </w:rPr>
        <w:t>1</w:t>
      </w:r>
      <w:ins w:id="2578" w:author="BEAUMONT Tiffany" w:date="2025-03-25T13:56:00Z">
        <w:r>
          <w:rPr>
            <w:noProof/>
            <w:webHidden/>
          </w:rPr>
          <w:fldChar w:fldCharType="end"/>
        </w:r>
        <w:r w:rsidRPr="00B453EA">
          <w:rPr>
            <w:rStyle w:val="Lienhypertexte"/>
            <w:noProof/>
          </w:rPr>
          <w:fldChar w:fldCharType="end"/>
        </w:r>
      </w:ins>
    </w:p>
    <w:p w14:paraId="0D5E1972" w14:textId="03100A5B" w:rsidR="00DE72A2" w:rsidRDefault="00DE72A2">
      <w:pPr>
        <w:pStyle w:val="Tabledesillustrations"/>
        <w:tabs>
          <w:tab w:val="right" w:leader="dot" w:pos="10053"/>
        </w:tabs>
        <w:rPr>
          <w:ins w:id="2579" w:author="BEAUMONT Tiffany" w:date="2025-03-25T13:56:00Z"/>
          <w:rFonts w:eastAsiaTheme="minorEastAsia"/>
          <w:noProof/>
          <w:kern w:val="2"/>
          <w:sz w:val="24"/>
          <w:szCs w:val="24"/>
          <w:lang w:eastAsia="fr-FR"/>
          <w14:ligatures w14:val="standardContextual"/>
        </w:rPr>
      </w:pPr>
      <w:ins w:id="2580" w:author="BEAUMONT Tiffany" w:date="2025-03-25T13:56:00Z">
        <w:r w:rsidRPr="00B453EA">
          <w:rPr>
            <w:rStyle w:val="Lienhypertexte"/>
            <w:noProof/>
          </w:rPr>
          <w:fldChar w:fldCharType="begin"/>
        </w:r>
        <w:r w:rsidRPr="00B453EA">
          <w:rPr>
            <w:rStyle w:val="Lienhypertexte"/>
            <w:noProof/>
          </w:rPr>
          <w:instrText xml:space="preserve"> </w:instrText>
        </w:r>
        <w:r>
          <w:rPr>
            <w:noProof/>
          </w:rPr>
          <w:instrText>HYPERLINK \l "_Toc193803391"</w:instrText>
        </w:r>
        <w:r w:rsidRPr="00B453EA">
          <w:rPr>
            <w:rStyle w:val="Lienhypertexte"/>
            <w:noProof/>
          </w:rPr>
          <w:instrText xml:space="preserve"> </w:instrText>
        </w:r>
        <w:r w:rsidRPr="00B453EA">
          <w:rPr>
            <w:rStyle w:val="Lienhypertexte"/>
            <w:noProof/>
          </w:rPr>
        </w:r>
        <w:r w:rsidRPr="00B453EA">
          <w:rPr>
            <w:rStyle w:val="Lienhypertexte"/>
            <w:noProof/>
          </w:rPr>
          <w:fldChar w:fldCharType="separate"/>
        </w:r>
        <w:r w:rsidRPr="00B453EA">
          <w:rPr>
            <w:rStyle w:val="Lienhypertexte"/>
            <w:noProof/>
          </w:rPr>
          <w:t>Tableau 15 : Liste des acquisitions en conditions locales et standardisées</w:t>
        </w:r>
        <w:r>
          <w:rPr>
            <w:noProof/>
            <w:webHidden/>
          </w:rPr>
          <w:tab/>
        </w:r>
        <w:r>
          <w:rPr>
            <w:noProof/>
            <w:webHidden/>
          </w:rPr>
          <w:fldChar w:fldCharType="begin"/>
        </w:r>
        <w:r>
          <w:rPr>
            <w:noProof/>
            <w:webHidden/>
          </w:rPr>
          <w:instrText xml:space="preserve"> PAGEREF _Toc193803391 \h </w:instrText>
        </w:r>
      </w:ins>
      <w:r>
        <w:rPr>
          <w:noProof/>
          <w:webHidden/>
        </w:rPr>
      </w:r>
      <w:r>
        <w:rPr>
          <w:noProof/>
          <w:webHidden/>
        </w:rPr>
        <w:fldChar w:fldCharType="separate"/>
      </w:r>
      <w:r w:rsidR="00C30592">
        <w:rPr>
          <w:noProof/>
          <w:webHidden/>
        </w:rPr>
        <w:t>1</w:t>
      </w:r>
      <w:ins w:id="2581" w:author="BEAUMONT Tiffany" w:date="2025-03-25T13:56:00Z">
        <w:r>
          <w:rPr>
            <w:noProof/>
            <w:webHidden/>
          </w:rPr>
          <w:fldChar w:fldCharType="end"/>
        </w:r>
        <w:r w:rsidRPr="00B453EA">
          <w:rPr>
            <w:rStyle w:val="Lienhypertexte"/>
            <w:noProof/>
          </w:rPr>
          <w:fldChar w:fldCharType="end"/>
        </w:r>
      </w:ins>
    </w:p>
    <w:p w14:paraId="6E02EB26" w14:textId="0EB31101" w:rsidR="00DE72A2" w:rsidRDefault="00DE72A2">
      <w:pPr>
        <w:pStyle w:val="Tabledesillustrations"/>
        <w:tabs>
          <w:tab w:val="right" w:leader="dot" w:pos="10053"/>
        </w:tabs>
        <w:rPr>
          <w:ins w:id="2582" w:author="BEAUMONT Tiffany" w:date="2025-03-25T13:56:00Z"/>
          <w:rFonts w:eastAsiaTheme="minorEastAsia"/>
          <w:noProof/>
          <w:kern w:val="2"/>
          <w:sz w:val="24"/>
          <w:szCs w:val="24"/>
          <w:lang w:eastAsia="fr-FR"/>
          <w14:ligatures w14:val="standardContextual"/>
        </w:rPr>
      </w:pPr>
      <w:ins w:id="2583" w:author="BEAUMONT Tiffany" w:date="2025-03-25T13:56:00Z">
        <w:r w:rsidRPr="00B453EA">
          <w:rPr>
            <w:rStyle w:val="Lienhypertexte"/>
            <w:noProof/>
          </w:rPr>
          <w:fldChar w:fldCharType="begin"/>
        </w:r>
        <w:r w:rsidRPr="00B453EA">
          <w:rPr>
            <w:rStyle w:val="Lienhypertexte"/>
            <w:noProof/>
          </w:rPr>
          <w:instrText xml:space="preserve"> </w:instrText>
        </w:r>
        <w:r>
          <w:rPr>
            <w:noProof/>
          </w:rPr>
          <w:instrText>HYPERLINK \l "_Toc193803392"</w:instrText>
        </w:r>
        <w:r w:rsidRPr="00B453EA">
          <w:rPr>
            <w:rStyle w:val="Lienhypertexte"/>
            <w:noProof/>
          </w:rPr>
          <w:instrText xml:space="preserve"> </w:instrText>
        </w:r>
        <w:r w:rsidRPr="00B453EA">
          <w:rPr>
            <w:rStyle w:val="Lienhypertexte"/>
            <w:noProof/>
          </w:rPr>
        </w:r>
        <w:r w:rsidRPr="00B453EA">
          <w:rPr>
            <w:rStyle w:val="Lienhypertexte"/>
            <w:noProof/>
          </w:rPr>
          <w:fldChar w:fldCharType="separate"/>
        </w:r>
        <w:r w:rsidRPr="00B453EA">
          <w:rPr>
            <w:rStyle w:val="Lienhypertexte"/>
            <w:i/>
            <w:iCs/>
            <w:noProof/>
          </w:rPr>
          <w:t>Tableau 16 : Configurations locales proches de la configuration standard ayant été exclues pour l’étude de la sensibilité.</w:t>
        </w:r>
        <w:r>
          <w:rPr>
            <w:noProof/>
            <w:webHidden/>
          </w:rPr>
          <w:tab/>
        </w:r>
        <w:r>
          <w:rPr>
            <w:noProof/>
            <w:webHidden/>
          </w:rPr>
          <w:fldChar w:fldCharType="begin"/>
        </w:r>
        <w:r>
          <w:rPr>
            <w:noProof/>
            <w:webHidden/>
          </w:rPr>
          <w:instrText xml:space="preserve"> PAGEREF _Toc193803392 \h </w:instrText>
        </w:r>
      </w:ins>
      <w:r>
        <w:rPr>
          <w:noProof/>
          <w:webHidden/>
        </w:rPr>
      </w:r>
      <w:r>
        <w:rPr>
          <w:noProof/>
          <w:webHidden/>
        </w:rPr>
        <w:fldChar w:fldCharType="separate"/>
      </w:r>
      <w:r w:rsidR="00C30592">
        <w:rPr>
          <w:noProof/>
          <w:webHidden/>
        </w:rPr>
        <w:t>1</w:t>
      </w:r>
      <w:ins w:id="2584" w:author="BEAUMONT Tiffany" w:date="2025-03-25T13:56:00Z">
        <w:r>
          <w:rPr>
            <w:noProof/>
            <w:webHidden/>
          </w:rPr>
          <w:fldChar w:fldCharType="end"/>
        </w:r>
        <w:r w:rsidRPr="00B453EA">
          <w:rPr>
            <w:rStyle w:val="Lienhypertexte"/>
            <w:noProof/>
          </w:rPr>
          <w:fldChar w:fldCharType="end"/>
        </w:r>
      </w:ins>
    </w:p>
    <w:p w14:paraId="01040E9D" w14:textId="430B2519" w:rsidR="00DE72A2" w:rsidRDefault="00DE72A2">
      <w:pPr>
        <w:pStyle w:val="Tabledesillustrations"/>
        <w:tabs>
          <w:tab w:val="right" w:leader="dot" w:pos="10053"/>
        </w:tabs>
        <w:rPr>
          <w:ins w:id="2585" w:author="BEAUMONT Tiffany" w:date="2025-03-25T13:56:00Z"/>
          <w:rFonts w:eastAsiaTheme="minorEastAsia"/>
          <w:noProof/>
          <w:kern w:val="2"/>
          <w:sz w:val="24"/>
          <w:szCs w:val="24"/>
          <w:lang w:eastAsia="fr-FR"/>
          <w14:ligatures w14:val="standardContextual"/>
        </w:rPr>
      </w:pPr>
      <w:ins w:id="2586" w:author="BEAUMONT Tiffany" w:date="2025-03-25T13:56:00Z">
        <w:r w:rsidRPr="00B453EA">
          <w:rPr>
            <w:rStyle w:val="Lienhypertexte"/>
            <w:noProof/>
          </w:rPr>
          <w:fldChar w:fldCharType="begin"/>
        </w:r>
        <w:r w:rsidRPr="00B453EA">
          <w:rPr>
            <w:rStyle w:val="Lienhypertexte"/>
            <w:noProof/>
          </w:rPr>
          <w:instrText xml:space="preserve"> </w:instrText>
        </w:r>
        <w:r>
          <w:rPr>
            <w:noProof/>
          </w:rPr>
          <w:instrText>HYPERLINK \l "_Toc193803393"</w:instrText>
        </w:r>
        <w:r w:rsidRPr="00B453EA">
          <w:rPr>
            <w:rStyle w:val="Lienhypertexte"/>
            <w:noProof/>
          </w:rPr>
          <w:instrText xml:space="preserve"> </w:instrText>
        </w:r>
        <w:r w:rsidRPr="00B453EA">
          <w:rPr>
            <w:rStyle w:val="Lienhypertexte"/>
            <w:noProof/>
          </w:rPr>
        </w:r>
        <w:r w:rsidRPr="00B453EA">
          <w:rPr>
            <w:rStyle w:val="Lienhypertexte"/>
            <w:noProof/>
          </w:rPr>
          <w:fldChar w:fldCharType="separate"/>
        </w:r>
        <w:r w:rsidRPr="00B453EA">
          <w:rPr>
            <w:rStyle w:val="Lienhypertexte"/>
            <w:noProof/>
          </w:rPr>
          <w:t>Tableau 17 - Facteurs d'étalonnage et erreurs relatives en conditions locales</w:t>
        </w:r>
        <w:r>
          <w:rPr>
            <w:noProof/>
            <w:webHidden/>
          </w:rPr>
          <w:tab/>
        </w:r>
        <w:r>
          <w:rPr>
            <w:noProof/>
            <w:webHidden/>
          </w:rPr>
          <w:fldChar w:fldCharType="begin"/>
        </w:r>
        <w:r>
          <w:rPr>
            <w:noProof/>
            <w:webHidden/>
          </w:rPr>
          <w:instrText xml:space="preserve"> PAGEREF _Toc193803393 \h </w:instrText>
        </w:r>
      </w:ins>
      <w:r>
        <w:rPr>
          <w:noProof/>
          <w:webHidden/>
        </w:rPr>
      </w:r>
      <w:r>
        <w:rPr>
          <w:noProof/>
          <w:webHidden/>
        </w:rPr>
        <w:fldChar w:fldCharType="separate"/>
      </w:r>
      <w:r w:rsidR="00C30592">
        <w:rPr>
          <w:noProof/>
          <w:webHidden/>
        </w:rPr>
        <w:t>1</w:t>
      </w:r>
      <w:ins w:id="2587" w:author="BEAUMONT Tiffany" w:date="2025-03-25T13:56:00Z">
        <w:r>
          <w:rPr>
            <w:noProof/>
            <w:webHidden/>
          </w:rPr>
          <w:fldChar w:fldCharType="end"/>
        </w:r>
        <w:r w:rsidRPr="00B453EA">
          <w:rPr>
            <w:rStyle w:val="Lienhypertexte"/>
            <w:noProof/>
          </w:rPr>
          <w:fldChar w:fldCharType="end"/>
        </w:r>
      </w:ins>
    </w:p>
    <w:p w14:paraId="13B14F9D" w14:textId="602610EA" w:rsidR="00DE72A2" w:rsidRDefault="00DE72A2">
      <w:pPr>
        <w:pStyle w:val="Tabledesillustrations"/>
        <w:tabs>
          <w:tab w:val="right" w:leader="dot" w:pos="10053"/>
        </w:tabs>
        <w:rPr>
          <w:ins w:id="2588" w:author="BEAUMONT Tiffany" w:date="2025-03-25T13:56:00Z"/>
          <w:rFonts w:eastAsiaTheme="minorEastAsia"/>
          <w:noProof/>
          <w:kern w:val="2"/>
          <w:sz w:val="24"/>
          <w:szCs w:val="24"/>
          <w:lang w:eastAsia="fr-FR"/>
          <w14:ligatures w14:val="standardContextual"/>
        </w:rPr>
      </w:pPr>
      <w:ins w:id="2589" w:author="BEAUMONT Tiffany" w:date="2025-03-25T13:56:00Z">
        <w:r w:rsidRPr="00B453EA">
          <w:rPr>
            <w:rStyle w:val="Lienhypertexte"/>
            <w:noProof/>
          </w:rPr>
          <w:fldChar w:fldCharType="begin"/>
        </w:r>
        <w:r w:rsidRPr="00B453EA">
          <w:rPr>
            <w:rStyle w:val="Lienhypertexte"/>
            <w:noProof/>
          </w:rPr>
          <w:instrText xml:space="preserve"> </w:instrText>
        </w:r>
        <w:r>
          <w:rPr>
            <w:noProof/>
          </w:rPr>
          <w:instrText>HYPERLINK \l "_Toc193803394"</w:instrText>
        </w:r>
        <w:r w:rsidRPr="00B453EA">
          <w:rPr>
            <w:rStyle w:val="Lienhypertexte"/>
            <w:noProof/>
          </w:rPr>
          <w:instrText xml:space="preserve"> </w:instrText>
        </w:r>
        <w:r w:rsidRPr="00B453EA">
          <w:rPr>
            <w:rStyle w:val="Lienhypertexte"/>
            <w:noProof/>
          </w:rPr>
        </w:r>
        <w:r w:rsidRPr="00B453EA">
          <w:rPr>
            <w:rStyle w:val="Lienhypertexte"/>
            <w:noProof/>
          </w:rPr>
          <w:fldChar w:fldCharType="separate"/>
        </w:r>
        <w:r w:rsidRPr="00B453EA">
          <w:rPr>
            <w:rStyle w:val="Lienhypertexte"/>
            <w:noProof/>
          </w:rPr>
          <w:t>Tableau 18 - Résultats du test de Shapiro-Wilks pour chaque combinaison collimateur-radionucléide</w:t>
        </w:r>
        <w:r>
          <w:rPr>
            <w:noProof/>
            <w:webHidden/>
          </w:rPr>
          <w:tab/>
        </w:r>
        <w:r>
          <w:rPr>
            <w:noProof/>
            <w:webHidden/>
          </w:rPr>
          <w:fldChar w:fldCharType="begin"/>
        </w:r>
        <w:r>
          <w:rPr>
            <w:noProof/>
            <w:webHidden/>
          </w:rPr>
          <w:instrText xml:space="preserve"> PAGEREF _Toc193803394 \h </w:instrText>
        </w:r>
      </w:ins>
      <w:r>
        <w:rPr>
          <w:noProof/>
          <w:webHidden/>
        </w:rPr>
      </w:r>
      <w:r>
        <w:rPr>
          <w:noProof/>
          <w:webHidden/>
        </w:rPr>
        <w:fldChar w:fldCharType="separate"/>
      </w:r>
      <w:r w:rsidR="00C30592">
        <w:rPr>
          <w:noProof/>
          <w:webHidden/>
        </w:rPr>
        <w:t>1</w:t>
      </w:r>
      <w:ins w:id="2590" w:author="BEAUMONT Tiffany" w:date="2025-03-25T13:56:00Z">
        <w:r>
          <w:rPr>
            <w:noProof/>
            <w:webHidden/>
          </w:rPr>
          <w:fldChar w:fldCharType="end"/>
        </w:r>
        <w:r w:rsidRPr="00B453EA">
          <w:rPr>
            <w:rStyle w:val="Lienhypertexte"/>
            <w:noProof/>
          </w:rPr>
          <w:fldChar w:fldCharType="end"/>
        </w:r>
      </w:ins>
    </w:p>
    <w:p w14:paraId="144804D1" w14:textId="208542B0" w:rsidR="00DE72A2" w:rsidRDefault="00DE72A2">
      <w:pPr>
        <w:pStyle w:val="Tabledesillustrations"/>
        <w:tabs>
          <w:tab w:val="right" w:leader="dot" w:pos="10053"/>
        </w:tabs>
        <w:rPr>
          <w:ins w:id="2591" w:author="BEAUMONT Tiffany" w:date="2025-03-25T13:56:00Z"/>
          <w:rFonts w:eastAsiaTheme="minorEastAsia"/>
          <w:noProof/>
          <w:kern w:val="2"/>
          <w:sz w:val="24"/>
          <w:szCs w:val="24"/>
          <w:lang w:eastAsia="fr-FR"/>
          <w14:ligatures w14:val="standardContextual"/>
        </w:rPr>
      </w:pPr>
      <w:ins w:id="2592" w:author="BEAUMONT Tiffany" w:date="2025-03-25T13:56:00Z">
        <w:r w:rsidRPr="00B453EA">
          <w:rPr>
            <w:rStyle w:val="Lienhypertexte"/>
            <w:noProof/>
          </w:rPr>
          <w:fldChar w:fldCharType="begin"/>
        </w:r>
        <w:r w:rsidRPr="00B453EA">
          <w:rPr>
            <w:rStyle w:val="Lienhypertexte"/>
            <w:noProof/>
          </w:rPr>
          <w:instrText xml:space="preserve"> </w:instrText>
        </w:r>
        <w:r>
          <w:rPr>
            <w:noProof/>
          </w:rPr>
          <w:instrText>HYPERLINK \l "_Toc193803395"</w:instrText>
        </w:r>
        <w:r w:rsidRPr="00B453EA">
          <w:rPr>
            <w:rStyle w:val="Lienhypertexte"/>
            <w:noProof/>
          </w:rPr>
          <w:instrText xml:space="preserve"> </w:instrText>
        </w:r>
        <w:r w:rsidRPr="00B453EA">
          <w:rPr>
            <w:rStyle w:val="Lienhypertexte"/>
            <w:noProof/>
          </w:rPr>
        </w:r>
        <w:r w:rsidRPr="00B453EA">
          <w:rPr>
            <w:rStyle w:val="Lienhypertexte"/>
            <w:noProof/>
          </w:rPr>
          <w:fldChar w:fldCharType="separate"/>
        </w:r>
        <w:r w:rsidRPr="00B453EA">
          <w:rPr>
            <w:rStyle w:val="Lienhypertexte"/>
            <w:i/>
            <w:iCs/>
            <w:noProof/>
          </w:rPr>
          <w:t>Tableau 17 : Corrélations et p-values du facteur d’étalonnage et de l’erreur relative par rapport aux autres paramètres, à l’I-123, en collimateur parallèle, en conditions locales, par rapport au fantôme local.</w:t>
        </w:r>
        <w:r>
          <w:rPr>
            <w:noProof/>
            <w:webHidden/>
          </w:rPr>
          <w:tab/>
        </w:r>
        <w:r>
          <w:rPr>
            <w:noProof/>
            <w:webHidden/>
          </w:rPr>
          <w:fldChar w:fldCharType="begin"/>
        </w:r>
        <w:r>
          <w:rPr>
            <w:noProof/>
            <w:webHidden/>
          </w:rPr>
          <w:instrText xml:space="preserve"> PAGEREF _Toc193803395 \h </w:instrText>
        </w:r>
      </w:ins>
      <w:r>
        <w:rPr>
          <w:noProof/>
          <w:webHidden/>
        </w:rPr>
      </w:r>
      <w:r>
        <w:rPr>
          <w:noProof/>
          <w:webHidden/>
        </w:rPr>
        <w:fldChar w:fldCharType="separate"/>
      </w:r>
      <w:r w:rsidR="00C30592">
        <w:rPr>
          <w:noProof/>
          <w:webHidden/>
        </w:rPr>
        <w:t>1</w:t>
      </w:r>
      <w:ins w:id="2593" w:author="BEAUMONT Tiffany" w:date="2025-03-25T13:56:00Z">
        <w:r>
          <w:rPr>
            <w:noProof/>
            <w:webHidden/>
          </w:rPr>
          <w:fldChar w:fldCharType="end"/>
        </w:r>
        <w:r w:rsidRPr="00B453EA">
          <w:rPr>
            <w:rStyle w:val="Lienhypertexte"/>
            <w:noProof/>
          </w:rPr>
          <w:fldChar w:fldCharType="end"/>
        </w:r>
      </w:ins>
    </w:p>
    <w:p w14:paraId="29ED8F8B" w14:textId="6E5E82F6" w:rsidR="00DE72A2" w:rsidRDefault="00DE72A2">
      <w:pPr>
        <w:pStyle w:val="Tabledesillustrations"/>
        <w:tabs>
          <w:tab w:val="right" w:leader="dot" w:pos="10053"/>
        </w:tabs>
        <w:rPr>
          <w:ins w:id="2594" w:author="BEAUMONT Tiffany" w:date="2025-03-25T13:56:00Z"/>
          <w:rFonts w:eastAsiaTheme="minorEastAsia"/>
          <w:noProof/>
          <w:kern w:val="2"/>
          <w:sz w:val="24"/>
          <w:szCs w:val="24"/>
          <w:lang w:eastAsia="fr-FR"/>
          <w14:ligatures w14:val="standardContextual"/>
        </w:rPr>
      </w:pPr>
      <w:ins w:id="2595" w:author="BEAUMONT Tiffany" w:date="2025-03-25T13:56:00Z">
        <w:r w:rsidRPr="00B453EA">
          <w:rPr>
            <w:rStyle w:val="Lienhypertexte"/>
            <w:noProof/>
          </w:rPr>
          <w:fldChar w:fldCharType="begin"/>
        </w:r>
        <w:r w:rsidRPr="00B453EA">
          <w:rPr>
            <w:rStyle w:val="Lienhypertexte"/>
            <w:noProof/>
          </w:rPr>
          <w:instrText xml:space="preserve"> </w:instrText>
        </w:r>
        <w:r>
          <w:rPr>
            <w:noProof/>
          </w:rPr>
          <w:instrText>HYPERLINK \l "_Toc193803396"</w:instrText>
        </w:r>
        <w:r w:rsidRPr="00B453EA">
          <w:rPr>
            <w:rStyle w:val="Lienhypertexte"/>
            <w:noProof/>
          </w:rPr>
          <w:instrText xml:space="preserve"> </w:instrText>
        </w:r>
        <w:r w:rsidRPr="00B453EA">
          <w:rPr>
            <w:rStyle w:val="Lienhypertexte"/>
            <w:noProof/>
          </w:rPr>
        </w:r>
        <w:r w:rsidRPr="00B453EA">
          <w:rPr>
            <w:rStyle w:val="Lienhypertexte"/>
            <w:noProof/>
          </w:rPr>
          <w:fldChar w:fldCharType="separate"/>
        </w:r>
        <w:r w:rsidRPr="00B453EA">
          <w:rPr>
            <w:rStyle w:val="Lienhypertexte"/>
            <w:i/>
            <w:iCs/>
            <w:noProof/>
          </w:rPr>
          <w:t>Tableau 19 : Corrélations et p-values du facteur d’étalonnage et de l’erreur relative par rapport aux autres paramètres, au Tc</w:t>
        </w:r>
        <w:r w:rsidRPr="00B453EA">
          <w:rPr>
            <w:rStyle w:val="Lienhypertexte"/>
            <w:i/>
            <w:iCs/>
            <w:noProof/>
          </w:rPr>
          <w:noBreakHyphen/>
          <w:t>99m, en collimateur parallèle, en conditions locales, par rapport au fantôme local.</w:t>
        </w:r>
        <w:r>
          <w:rPr>
            <w:noProof/>
            <w:webHidden/>
          </w:rPr>
          <w:tab/>
        </w:r>
        <w:r>
          <w:rPr>
            <w:noProof/>
            <w:webHidden/>
          </w:rPr>
          <w:fldChar w:fldCharType="begin"/>
        </w:r>
        <w:r>
          <w:rPr>
            <w:noProof/>
            <w:webHidden/>
          </w:rPr>
          <w:instrText xml:space="preserve"> PAGEREF _Toc193803396 \h </w:instrText>
        </w:r>
      </w:ins>
      <w:r>
        <w:rPr>
          <w:noProof/>
          <w:webHidden/>
        </w:rPr>
      </w:r>
      <w:r>
        <w:rPr>
          <w:noProof/>
          <w:webHidden/>
        </w:rPr>
        <w:fldChar w:fldCharType="separate"/>
      </w:r>
      <w:r w:rsidR="00C30592">
        <w:rPr>
          <w:noProof/>
          <w:webHidden/>
        </w:rPr>
        <w:t>1</w:t>
      </w:r>
      <w:ins w:id="2596" w:author="BEAUMONT Tiffany" w:date="2025-03-25T13:56:00Z">
        <w:r>
          <w:rPr>
            <w:noProof/>
            <w:webHidden/>
          </w:rPr>
          <w:fldChar w:fldCharType="end"/>
        </w:r>
        <w:r w:rsidRPr="00B453EA">
          <w:rPr>
            <w:rStyle w:val="Lienhypertexte"/>
            <w:noProof/>
          </w:rPr>
          <w:fldChar w:fldCharType="end"/>
        </w:r>
      </w:ins>
    </w:p>
    <w:p w14:paraId="19A89FE0" w14:textId="4C5F0EB0" w:rsidR="00DE72A2" w:rsidRDefault="00DE72A2">
      <w:pPr>
        <w:pStyle w:val="Tabledesillustrations"/>
        <w:tabs>
          <w:tab w:val="right" w:leader="dot" w:pos="10053"/>
        </w:tabs>
        <w:rPr>
          <w:ins w:id="2597" w:author="BEAUMONT Tiffany" w:date="2025-03-25T13:56:00Z"/>
          <w:rFonts w:eastAsiaTheme="minorEastAsia"/>
          <w:noProof/>
          <w:kern w:val="2"/>
          <w:sz w:val="24"/>
          <w:szCs w:val="24"/>
          <w:lang w:eastAsia="fr-FR"/>
          <w14:ligatures w14:val="standardContextual"/>
        </w:rPr>
      </w:pPr>
      <w:ins w:id="2598" w:author="BEAUMONT Tiffany" w:date="2025-03-25T13:56:00Z">
        <w:r w:rsidRPr="00B453EA">
          <w:rPr>
            <w:rStyle w:val="Lienhypertexte"/>
            <w:noProof/>
          </w:rPr>
          <w:fldChar w:fldCharType="begin"/>
        </w:r>
        <w:r w:rsidRPr="00B453EA">
          <w:rPr>
            <w:rStyle w:val="Lienhypertexte"/>
            <w:noProof/>
          </w:rPr>
          <w:instrText xml:space="preserve"> </w:instrText>
        </w:r>
        <w:r>
          <w:rPr>
            <w:noProof/>
          </w:rPr>
          <w:instrText>HYPERLINK \l "_Toc193803397"</w:instrText>
        </w:r>
        <w:r w:rsidRPr="00B453EA">
          <w:rPr>
            <w:rStyle w:val="Lienhypertexte"/>
            <w:noProof/>
          </w:rPr>
          <w:instrText xml:space="preserve"> </w:instrText>
        </w:r>
        <w:r w:rsidRPr="00B453EA">
          <w:rPr>
            <w:rStyle w:val="Lienhypertexte"/>
            <w:noProof/>
          </w:rPr>
        </w:r>
        <w:r w:rsidRPr="00B453EA">
          <w:rPr>
            <w:rStyle w:val="Lienhypertexte"/>
            <w:noProof/>
          </w:rPr>
          <w:fldChar w:fldCharType="separate"/>
        </w:r>
        <w:r w:rsidRPr="00B453EA">
          <w:rPr>
            <w:rStyle w:val="Lienhypertexte"/>
            <w:i/>
            <w:iCs/>
            <w:noProof/>
          </w:rPr>
          <w:t>Tableau 21 : Corrélations et p-values de la sensibilité par rapport aux autres paramètres, à l’ I</w:t>
        </w:r>
        <w:r w:rsidRPr="00B453EA">
          <w:rPr>
            <w:rStyle w:val="Lienhypertexte"/>
            <w:i/>
            <w:iCs/>
            <w:noProof/>
          </w:rPr>
          <w:noBreakHyphen/>
          <w:t>123, en collimateur sténopé, en conditions locales, par rapport au fantôme local.</w:t>
        </w:r>
        <w:r>
          <w:rPr>
            <w:noProof/>
            <w:webHidden/>
          </w:rPr>
          <w:tab/>
        </w:r>
        <w:r>
          <w:rPr>
            <w:noProof/>
            <w:webHidden/>
          </w:rPr>
          <w:fldChar w:fldCharType="begin"/>
        </w:r>
        <w:r>
          <w:rPr>
            <w:noProof/>
            <w:webHidden/>
          </w:rPr>
          <w:instrText xml:space="preserve"> PAGEREF _Toc193803397 \h </w:instrText>
        </w:r>
      </w:ins>
      <w:r>
        <w:rPr>
          <w:noProof/>
          <w:webHidden/>
        </w:rPr>
      </w:r>
      <w:r>
        <w:rPr>
          <w:noProof/>
          <w:webHidden/>
        </w:rPr>
        <w:fldChar w:fldCharType="separate"/>
      </w:r>
      <w:r w:rsidR="00C30592">
        <w:rPr>
          <w:noProof/>
          <w:webHidden/>
        </w:rPr>
        <w:t>1</w:t>
      </w:r>
      <w:ins w:id="2599" w:author="BEAUMONT Tiffany" w:date="2025-03-25T13:56:00Z">
        <w:r>
          <w:rPr>
            <w:noProof/>
            <w:webHidden/>
          </w:rPr>
          <w:fldChar w:fldCharType="end"/>
        </w:r>
        <w:r w:rsidRPr="00B453EA">
          <w:rPr>
            <w:rStyle w:val="Lienhypertexte"/>
            <w:noProof/>
          </w:rPr>
          <w:fldChar w:fldCharType="end"/>
        </w:r>
      </w:ins>
    </w:p>
    <w:p w14:paraId="750A246F" w14:textId="6308DDBF" w:rsidR="00DE72A2" w:rsidRDefault="00DE72A2">
      <w:pPr>
        <w:pStyle w:val="Tabledesillustrations"/>
        <w:tabs>
          <w:tab w:val="right" w:leader="dot" w:pos="10053"/>
        </w:tabs>
        <w:rPr>
          <w:ins w:id="2600" w:author="BEAUMONT Tiffany" w:date="2025-03-25T13:56:00Z"/>
          <w:rFonts w:eastAsiaTheme="minorEastAsia"/>
          <w:noProof/>
          <w:kern w:val="2"/>
          <w:sz w:val="24"/>
          <w:szCs w:val="24"/>
          <w:lang w:eastAsia="fr-FR"/>
          <w14:ligatures w14:val="standardContextual"/>
        </w:rPr>
      </w:pPr>
      <w:ins w:id="2601" w:author="BEAUMONT Tiffany" w:date="2025-03-25T13:56:00Z">
        <w:r w:rsidRPr="00B453EA">
          <w:rPr>
            <w:rStyle w:val="Lienhypertexte"/>
            <w:noProof/>
          </w:rPr>
          <w:fldChar w:fldCharType="begin"/>
        </w:r>
        <w:r w:rsidRPr="00B453EA">
          <w:rPr>
            <w:rStyle w:val="Lienhypertexte"/>
            <w:noProof/>
          </w:rPr>
          <w:instrText xml:space="preserve"> </w:instrText>
        </w:r>
        <w:r>
          <w:rPr>
            <w:noProof/>
          </w:rPr>
          <w:instrText>HYPERLINK \l "_Toc193803398"</w:instrText>
        </w:r>
        <w:r w:rsidRPr="00B453EA">
          <w:rPr>
            <w:rStyle w:val="Lienhypertexte"/>
            <w:noProof/>
          </w:rPr>
          <w:instrText xml:space="preserve"> </w:instrText>
        </w:r>
        <w:r w:rsidRPr="00B453EA">
          <w:rPr>
            <w:rStyle w:val="Lienhypertexte"/>
            <w:noProof/>
          </w:rPr>
        </w:r>
        <w:r w:rsidRPr="00B453EA">
          <w:rPr>
            <w:rStyle w:val="Lienhypertexte"/>
            <w:noProof/>
          </w:rPr>
          <w:fldChar w:fldCharType="separate"/>
        </w:r>
        <w:r w:rsidRPr="00B453EA">
          <w:rPr>
            <w:rStyle w:val="Lienhypertexte"/>
            <w:i/>
            <w:iCs/>
            <w:noProof/>
          </w:rPr>
          <w:t>Tableau 22 : Corrélations et p-values du facteur d’étalonnage et de l’erreur relative par rapport aux autres paramètres, au Tc</w:t>
        </w:r>
        <w:r w:rsidRPr="00B453EA">
          <w:rPr>
            <w:rStyle w:val="Lienhypertexte"/>
            <w:i/>
            <w:iCs/>
            <w:noProof/>
          </w:rPr>
          <w:noBreakHyphen/>
          <w:t>99m, en collimateur sténopé, en conditions locales, par rapport au fantôme local.</w:t>
        </w:r>
        <w:r>
          <w:rPr>
            <w:noProof/>
            <w:webHidden/>
          </w:rPr>
          <w:tab/>
        </w:r>
        <w:r>
          <w:rPr>
            <w:noProof/>
            <w:webHidden/>
          </w:rPr>
          <w:fldChar w:fldCharType="begin"/>
        </w:r>
        <w:r>
          <w:rPr>
            <w:noProof/>
            <w:webHidden/>
          </w:rPr>
          <w:instrText xml:space="preserve"> PAGEREF _Toc193803398 \h </w:instrText>
        </w:r>
      </w:ins>
      <w:r>
        <w:rPr>
          <w:noProof/>
          <w:webHidden/>
        </w:rPr>
      </w:r>
      <w:r>
        <w:rPr>
          <w:noProof/>
          <w:webHidden/>
        </w:rPr>
        <w:fldChar w:fldCharType="separate"/>
      </w:r>
      <w:r w:rsidR="00C30592">
        <w:rPr>
          <w:noProof/>
          <w:webHidden/>
        </w:rPr>
        <w:t>1</w:t>
      </w:r>
      <w:ins w:id="2602" w:author="BEAUMONT Tiffany" w:date="2025-03-25T13:56:00Z">
        <w:r>
          <w:rPr>
            <w:noProof/>
            <w:webHidden/>
          </w:rPr>
          <w:fldChar w:fldCharType="end"/>
        </w:r>
        <w:r w:rsidRPr="00B453EA">
          <w:rPr>
            <w:rStyle w:val="Lienhypertexte"/>
            <w:noProof/>
          </w:rPr>
          <w:fldChar w:fldCharType="end"/>
        </w:r>
      </w:ins>
    </w:p>
    <w:p w14:paraId="2124A688" w14:textId="517A39E5" w:rsidR="00DE72A2" w:rsidRDefault="00DE72A2">
      <w:pPr>
        <w:pStyle w:val="Tabledesillustrations"/>
        <w:tabs>
          <w:tab w:val="right" w:leader="dot" w:pos="10053"/>
        </w:tabs>
        <w:rPr>
          <w:ins w:id="2603" w:author="BEAUMONT Tiffany" w:date="2025-03-25T13:56:00Z"/>
          <w:rFonts w:eastAsiaTheme="minorEastAsia"/>
          <w:noProof/>
          <w:kern w:val="2"/>
          <w:sz w:val="24"/>
          <w:szCs w:val="24"/>
          <w:lang w:eastAsia="fr-FR"/>
          <w14:ligatures w14:val="standardContextual"/>
        </w:rPr>
      </w:pPr>
      <w:ins w:id="2604" w:author="BEAUMONT Tiffany" w:date="2025-03-25T13:56:00Z">
        <w:r w:rsidRPr="00B453EA">
          <w:rPr>
            <w:rStyle w:val="Lienhypertexte"/>
            <w:noProof/>
          </w:rPr>
          <w:fldChar w:fldCharType="begin"/>
        </w:r>
        <w:r w:rsidRPr="00B453EA">
          <w:rPr>
            <w:rStyle w:val="Lienhypertexte"/>
            <w:noProof/>
          </w:rPr>
          <w:instrText xml:space="preserve"> </w:instrText>
        </w:r>
        <w:r>
          <w:rPr>
            <w:noProof/>
          </w:rPr>
          <w:instrText>HYPERLINK \l "_Toc193803399"</w:instrText>
        </w:r>
        <w:r w:rsidRPr="00B453EA">
          <w:rPr>
            <w:rStyle w:val="Lienhypertexte"/>
            <w:noProof/>
          </w:rPr>
          <w:instrText xml:space="preserve"> </w:instrText>
        </w:r>
        <w:r w:rsidRPr="00B453EA">
          <w:rPr>
            <w:rStyle w:val="Lienhypertexte"/>
            <w:noProof/>
          </w:rPr>
        </w:r>
        <w:r w:rsidRPr="00B453EA">
          <w:rPr>
            <w:rStyle w:val="Lienhypertexte"/>
            <w:noProof/>
          </w:rPr>
          <w:fldChar w:fldCharType="separate"/>
        </w:r>
        <w:r w:rsidRPr="00B453EA">
          <w:rPr>
            <w:rStyle w:val="Lienhypertexte"/>
            <w:i/>
            <w:iCs/>
            <w:noProof/>
          </w:rPr>
          <w:t>Tableau 25 : Corrélations et p-values de la sensibilité par rapport aux autres paramètres, à l’I-123, en collimateur parallèle, en conditions standardisées, par rapport au fantôme F11.</w:t>
        </w:r>
        <w:r>
          <w:rPr>
            <w:noProof/>
            <w:webHidden/>
          </w:rPr>
          <w:tab/>
        </w:r>
        <w:r>
          <w:rPr>
            <w:noProof/>
            <w:webHidden/>
          </w:rPr>
          <w:fldChar w:fldCharType="begin"/>
        </w:r>
        <w:r>
          <w:rPr>
            <w:noProof/>
            <w:webHidden/>
          </w:rPr>
          <w:instrText xml:space="preserve"> PAGEREF _Toc193803399 \h </w:instrText>
        </w:r>
      </w:ins>
      <w:r>
        <w:rPr>
          <w:noProof/>
          <w:webHidden/>
        </w:rPr>
      </w:r>
      <w:r>
        <w:rPr>
          <w:noProof/>
          <w:webHidden/>
        </w:rPr>
        <w:fldChar w:fldCharType="separate"/>
      </w:r>
      <w:r w:rsidR="00C30592">
        <w:rPr>
          <w:noProof/>
          <w:webHidden/>
        </w:rPr>
        <w:t>1</w:t>
      </w:r>
      <w:ins w:id="2605" w:author="BEAUMONT Tiffany" w:date="2025-03-25T13:56:00Z">
        <w:r>
          <w:rPr>
            <w:noProof/>
            <w:webHidden/>
          </w:rPr>
          <w:fldChar w:fldCharType="end"/>
        </w:r>
        <w:r w:rsidRPr="00B453EA">
          <w:rPr>
            <w:rStyle w:val="Lienhypertexte"/>
            <w:noProof/>
          </w:rPr>
          <w:fldChar w:fldCharType="end"/>
        </w:r>
      </w:ins>
    </w:p>
    <w:p w14:paraId="1615765E" w14:textId="3B363B32" w:rsidR="00DE72A2" w:rsidRDefault="00DE72A2">
      <w:pPr>
        <w:pStyle w:val="Tabledesillustrations"/>
        <w:tabs>
          <w:tab w:val="right" w:leader="dot" w:pos="10053"/>
        </w:tabs>
        <w:rPr>
          <w:ins w:id="2606" w:author="BEAUMONT Tiffany" w:date="2025-03-25T13:56:00Z"/>
          <w:rFonts w:eastAsiaTheme="minorEastAsia"/>
          <w:noProof/>
          <w:kern w:val="2"/>
          <w:sz w:val="24"/>
          <w:szCs w:val="24"/>
          <w:lang w:eastAsia="fr-FR"/>
          <w14:ligatures w14:val="standardContextual"/>
        </w:rPr>
      </w:pPr>
      <w:ins w:id="2607" w:author="BEAUMONT Tiffany" w:date="2025-03-25T13:56:00Z">
        <w:r w:rsidRPr="00B453EA">
          <w:rPr>
            <w:rStyle w:val="Lienhypertexte"/>
            <w:noProof/>
          </w:rPr>
          <w:fldChar w:fldCharType="begin"/>
        </w:r>
        <w:r w:rsidRPr="00B453EA">
          <w:rPr>
            <w:rStyle w:val="Lienhypertexte"/>
            <w:noProof/>
          </w:rPr>
          <w:instrText xml:space="preserve"> </w:instrText>
        </w:r>
        <w:r>
          <w:rPr>
            <w:noProof/>
          </w:rPr>
          <w:instrText>HYPERLINK \l "_Toc193803400"</w:instrText>
        </w:r>
        <w:r w:rsidRPr="00B453EA">
          <w:rPr>
            <w:rStyle w:val="Lienhypertexte"/>
            <w:noProof/>
          </w:rPr>
          <w:instrText xml:space="preserve"> </w:instrText>
        </w:r>
        <w:r w:rsidRPr="00B453EA">
          <w:rPr>
            <w:rStyle w:val="Lienhypertexte"/>
            <w:noProof/>
          </w:rPr>
        </w:r>
        <w:r w:rsidRPr="00B453EA">
          <w:rPr>
            <w:rStyle w:val="Lienhypertexte"/>
            <w:noProof/>
          </w:rPr>
          <w:fldChar w:fldCharType="separate"/>
        </w:r>
        <w:r w:rsidRPr="00B453EA">
          <w:rPr>
            <w:rStyle w:val="Lienhypertexte"/>
            <w:i/>
            <w:iCs/>
            <w:noProof/>
          </w:rPr>
          <w:t>Tableau 26 : Corrélations et p-values de l’erreur relative par rapport aux autres paramètres, à l’I</w:t>
        </w:r>
        <w:r w:rsidRPr="00B453EA">
          <w:rPr>
            <w:rStyle w:val="Lienhypertexte"/>
            <w:i/>
            <w:iCs/>
            <w:noProof/>
          </w:rPr>
          <w:noBreakHyphen/>
          <w:t>123, en collimateur parallèle, en conditions locales, par rapport au fantôme F11.</w:t>
        </w:r>
        <w:r>
          <w:rPr>
            <w:noProof/>
            <w:webHidden/>
          </w:rPr>
          <w:tab/>
        </w:r>
        <w:r>
          <w:rPr>
            <w:noProof/>
            <w:webHidden/>
          </w:rPr>
          <w:fldChar w:fldCharType="begin"/>
        </w:r>
        <w:r>
          <w:rPr>
            <w:noProof/>
            <w:webHidden/>
          </w:rPr>
          <w:instrText xml:space="preserve"> PAGEREF _Toc193803400 \h </w:instrText>
        </w:r>
      </w:ins>
      <w:r>
        <w:rPr>
          <w:noProof/>
          <w:webHidden/>
        </w:rPr>
      </w:r>
      <w:r>
        <w:rPr>
          <w:noProof/>
          <w:webHidden/>
        </w:rPr>
        <w:fldChar w:fldCharType="separate"/>
      </w:r>
      <w:r w:rsidR="00C30592">
        <w:rPr>
          <w:noProof/>
          <w:webHidden/>
        </w:rPr>
        <w:t>1</w:t>
      </w:r>
      <w:ins w:id="2608" w:author="BEAUMONT Tiffany" w:date="2025-03-25T13:56:00Z">
        <w:r>
          <w:rPr>
            <w:noProof/>
            <w:webHidden/>
          </w:rPr>
          <w:fldChar w:fldCharType="end"/>
        </w:r>
        <w:r w:rsidRPr="00B453EA">
          <w:rPr>
            <w:rStyle w:val="Lienhypertexte"/>
            <w:noProof/>
          </w:rPr>
          <w:fldChar w:fldCharType="end"/>
        </w:r>
      </w:ins>
    </w:p>
    <w:p w14:paraId="506AA826" w14:textId="006B1CA5" w:rsidR="00DE72A2" w:rsidRDefault="00DE72A2">
      <w:pPr>
        <w:pStyle w:val="Tabledesillustrations"/>
        <w:tabs>
          <w:tab w:val="right" w:leader="dot" w:pos="10053"/>
        </w:tabs>
        <w:rPr>
          <w:ins w:id="2609" w:author="BEAUMONT Tiffany" w:date="2025-03-25T13:56:00Z"/>
          <w:rFonts w:eastAsiaTheme="minorEastAsia"/>
          <w:noProof/>
          <w:kern w:val="2"/>
          <w:sz w:val="24"/>
          <w:szCs w:val="24"/>
          <w:lang w:eastAsia="fr-FR"/>
          <w14:ligatures w14:val="standardContextual"/>
        </w:rPr>
      </w:pPr>
      <w:ins w:id="2610" w:author="BEAUMONT Tiffany" w:date="2025-03-25T13:56:00Z">
        <w:r w:rsidRPr="00B453EA">
          <w:rPr>
            <w:rStyle w:val="Lienhypertexte"/>
            <w:noProof/>
          </w:rPr>
          <w:fldChar w:fldCharType="begin"/>
        </w:r>
        <w:r w:rsidRPr="00B453EA">
          <w:rPr>
            <w:rStyle w:val="Lienhypertexte"/>
            <w:noProof/>
          </w:rPr>
          <w:instrText xml:space="preserve"> </w:instrText>
        </w:r>
        <w:r>
          <w:rPr>
            <w:noProof/>
          </w:rPr>
          <w:instrText>HYPERLINK \l "_Toc193803401"</w:instrText>
        </w:r>
        <w:r w:rsidRPr="00B453EA">
          <w:rPr>
            <w:rStyle w:val="Lienhypertexte"/>
            <w:noProof/>
          </w:rPr>
          <w:instrText xml:space="preserve"> </w:instrText>
        </w:r>
        <w:r w:rsidRPr="00B453EA">
          <w:rPr>
            <w:rStyle w:val="Lienhypertexte"/>
            <w:noProof/>
          </w:rPr>
        </w:r>
        <w:r w:rsidRPr="00B453EA">
          <w:rPr>
            <w:rStyle w:val="Lienhypertexte"/>
            <w:noProof/>
          </w:rPr>
          <w:fldChar w:fldCharType="separate"/>
        </w:r>
        <w:r w:rsidRPr="00B453EA">
          <w:rPr>
            <w:rStyle w:val="Lienhypertexte"/>
            <w:i/>
            <w:iCs/>
            <w:noProof/>
          </w:rPr>
          <w:t>Tableau 27 : Corrélations et p-values de la sensibilité par rapport aux autres paramètres, au Tc</w:t>
        </w:r>
        <w:r w:rsidRPr="00B453EA">
          <w:rPr>
            <w:rStyle w:val="Lienhypertexte"/>
            <w:i/>
            <w:iCs/>
            <w:noProof/>
          </w:rPr>
          <w:noBreakHyphen/>
          <w:t>99m, en collimateur parallèle, en conditions standardisées, par rapport au fantôme F11.</w:t>
        </w:r>
        <w:r>
          <w:rPr>
            <w:noProof/>
            <w:webHidden/>
          </w:rPr>
          <w:tab/>
        </w:r>
        <w:r>
          <w:rPr>
            <w:noProof/>
            <w:webHidden/>
          </w:rPr>
          <w:fldChar w:fldCharType="begin"/>
        </w:r>
        <w:r>
          <w:rPr>
            <w:noProof/>
            <w:webHidden/>
          </w:rPr>
          <w:instrText xml:space="preserve"> PAGEREF _Toc193803401 \h </w:instrText>
        </w:r>
      </w:ins>
      <w:r>
        <w:rPr>
          <w:noProof/>
          <w:webHidden/>
        </w:rPr>
      </w:r>
      <w:r>
        <w:rPr>
          <w:noProof/>
          <w:webHidden/>
        </w:rPr>
        <w:fldChar w:fldCharType="separate"/>
      </w:r>
      <w:r w:rsidR="00C30592">
        <w:rPr>
          <w:noProof/>
          <w:webHidden/>
        </w:rPr>
        <w:t>1</w:t>
      </w:r>
      <w:ins w:id="2611" w:author="BEAUMONT Tiffany" w:date="2025-03-25T13:56:00Z">
        <w:r>
          <w:rPr>
            <w:noProof/>
            <w:webHidden/>
          </w:rPr>
          <w:fldChar w:fldCharType="end"/>
        </w:r>
        <w:r w:rsidRPr="00B453EA">
          <w:rPr>
            <w:rStyle w:val="Lienhypertexte"/>
            <w:noProof/>
          </w:rPr>
          <w:fldChar w:fldCharType="end"/>
        </w:r>
      </w:ins>
    </w:p>
    <w:p w14:paraId="26C195E5" w14:textId="5323DE79" w:rsidR="00DE72A2" w:rsidRDefault="00DE72A2">
      <w:pPr>
        <w:pStyle w:val="Tabledesillustrations"/>
        <w:tabs>
          <w:tab w:val="right" w:leader="dot" w:pos="10053"/>
        </w:tabs>
        <w:rPr>
          <w:ins w:id="2612" w:author="BEAUMONT Tiffany" w:date="2025-03-25T13:56:00Z"/>
          <w:rFonts w:eastAsiaTheme="minorEastAsia"/>
          <w:noProof/>
          <w:kern w:val="2"/>
          <w:sz w:val="24"/>
          <w:szCs w:val="24"/>
          <w:lang w:eastAsia="fr-FR"/>
          <w14:ligatures w14:val="standardContextual"/>
        </w:rPr>
      </w:pPr>
      <w:ins w:id="2613" w:author="BEAUMONT Tiffany" w:date="2025-03-25T13:56:00Z">
        <w:r w:rsidRPr="00B453EA">
          <w:rPr>
            <w:rStyle w:val="Lienhypertexte"/>
            <w:noProof/>
          </w:rPr>
          <w:fldChar w:fldCharType="begin"/>
        </w:r>
        <w:r w:rsidRPr="00B453EA">
          <w:rPr>
            <w:rStyle w:val="Lienhypertexte"/>
            <w:noProof/>
          </w:rPr>
          <w:instrText xml:space="preserve"> </w:instrText>
        </w:r>
        <w:r>
          <w:rPr>
            <w:noProof/>
          </w:rPr>
          <w:instrText>HYPERLINK \l "_Toc193803402"</w:instrText>
        </w:r>
        <w:r w:rsidRPr="00B453EA">
          <w:rPr>
            <w:rStyle w:val="Lienhypertexte"/>
            <w:noProof/>
          </w:rPr>
          <w:instrText xml:space="preserve"> </w:instrText>
        </w:r>
        <w:r w:rsidRPr="00B453EA">
          <w:rPr>
            <w:rStyle w:val="Lienhypertexte"/>
            <w:noProof/>
          </w:rPr>
        </w:r>
        <w:r w:rsidRPr="00B453EA">
          <w:rPr>
            <w:rStyle w:val="Lienhypertexte"/>
            <w:noProof/>
          </w:rPr>
          <w:fldChar w:fldCharType="separate"/>
        </w:r>
        <w:r w:rsidRPr="00B453EA">
          <w:rPr>
            <w:rStyle w:val="Lienhypertexte"/>
            <w:i/>
            <w:iCs/>
            <w:noProof/>
          </w:rPr>
          <w:t>Tableau 28 : Corrélations et p-values de l’erreur relative par rapport aux autres paramètres, au Tc</w:t>
        </w:r>
        <w:r w:rsidRPr="00B453EA">
          <w:rPr>
            <w:rStyle w:val="Lienhypertexte"/>
            <w:i/>
            <w:iCs/>
            <w:noProof/>
          </w:rPr>
          <w:noBreakHyphen/>
          <w:t>99m, en collimateur parallèle, en conditions locales, par rapport au fantôme F11.</w:t>
        </w:r>
        <w:r>
          <w:rPr>
            <w:noProof/>
            <w:webHidden/>
          </w:rPr>
          <w:tab/>
        </w:r>
        <w:r>
          <w:rPr>
            <w:noProof/>
            <w:webHidden/>
          </w:rPr>
          <w:fldChar w:fldCharType="begin"/>
        </w:r>
        <w:r>
          <w:rPr>
            <w:noProof/>
            <w:webHidden/>
          </w:rPr>
          <w:instrText xml:space="preserve"> PAGEREF _Toc193803402 \h </w:instrText>
        </w:r>
      </w:ins>
      <w:r>
        <w:rPr>
          <w:noProof/>
          <w:webHidden/>
        </w:rPr>
      </w:r>
      <w:r>
        <w:rPr>
          <w:noProof/>
          <w:webHidden/>
        </w:rPr>
        <w:fldChar w:fldCharType="separate"/>
      </w:r>
      <w:r w:rsidR="00C30592">
        <w:rPr>
          <w:noProof/>
          <w:webHidden/>
        </w:rPr>
        <w:t>1</w:t>
      </w:r>
      <w:ins w:id="2614" w:author="BEAUMONT Tiffany" w:date="2025-03-25T13:56:00Z">
        <w:r>
          <w:rPr>
            <w:noProof/>
            <w:webHidden/>
          </w:rPr>
          <w:fldChar w:fldCharType="end"/>
        </w:r>
        <w:r w:rsidRPr="00B453EA">
          <w:rPr>
            <w:rStyle w:val="Lienhypertexte"/>
            <w:noProof/>
          </w:rPr>
          <w:fldChar w:fldCharType="end"/>
        </w:r>
      </w:ins>
    </w:p>
    <w:p w14:paraId="6BA02EBB" w14:textId="735D69A3" w:rsidR="00DE72A2" w:rsidRDefault="00DE72A2">
      <w:pPr>
        <w:pStyle w:val="Tabledesillustrations"/>
        <w:tabs>
          <w:tab w:val="right" w:leader="dot" w:pos="10053"/>
        </w:tabs>
        <w:rPr>
          <w:ins w:id="2615" w:author="BEAUMONT Tiffany" w:date="2025-03-25T13:56:00Z"/>
          <w:rFonts w:eastAsiaTheme="minorEastAsia"/>
          <w:noProof/>
          <w:kern w:val="2"/>
          <w:sz w:val="24"/>
          <w:szCs w:val="24"/>
          <w:lang w:eastAsia="fr-FR"/>
          <w14:ligatures w14:val="standardContextual"/>
        </w:rPr>
      </w:pPr>
      <w:ins w:id="2616" w:author="BEAUMONT Tiffany" w:date="2025-03-25T13:56:00Z">
        <w:r w:rsidRPr="00B453EA">
          <w:rPr>
            <w:rStyle w:val="Lienhypertexte"/>
            <w:noProof/>
          </w:rPr>
          <w:lastRenderedPageBreak/>
          <w:fldChar w:fldCharType="begin"/>
        </w:r>
        <w:r w:rsidRPr="00B453EA">
          <w:rPr>
            <w:rStyle w:val="Lienhypertexte"/>
            <w:noProof/>
          </w:rPr>
          <w:instrText xml:space="preserve"> </w:instrText>
        </w:r>
        <w:r>
          <w:rPr>
            <w:noProof/>
          </w:rPr>
          <w:instrText>HYPERLINK \l "_Toc193803403"</w:instrText>
        </w:r>
        <w:r w:rsidRPr="00B453EA">
          <w:rPr>
            <w:rStyle w:val="Lienhypertexte"/>
            <w:noProof/>
          </w:rPr>
          <w:instrText xml:space="preserve"> </w:instrText>
        </w:r>
        <w:r w:rsidRPr="00B453EA">
          <w:rPr>
            <w:rStyle w:val="Lienhypertexte"/>
            <w:noProof/>
          </w:rPr>
        </w:r>
        <w:r w:rsidRPr="00B453EA">
          <w:rPr>
            <w:rStyle w:val="Lienhypertexte"/>
            <w:noProof/>
          </w:rPr>
          <w:fldChar w:fldCharType="separate"/>
        </w:r>
        <w:r w:rsidRPr="00B453EA">
          <w:rPr>
            <w:rStyle w:val="Lienhypertexte"/>
            <w:i/>
            <w:iCs/>
            <w:noProof/>
          </w:rPr>
          <w:t>Tableau 29 : Corrélations et p-values de la sensibilité par rapport aux autres paramètres, à l’I-123, en collimateur sténopé, en conditions standardisées, par rapport au fantôme F11.</w:t>
        </w:r>
        <w:r>
          <w:rPr>
            <w:noProof/>
            <w:webHidden/>
          </w:rPr>
          <w:tab/>
        </w:r>
        <w:r>
          <w:rPr>
            <w:noProof/>
            <w:webHidden/>
          </w:rPr>
          <w:fldChar w:fldCharType="begin"/>
        </w:r>
        <w:r>
          <w:rPr>
            <w:noProof/>
            <w:webHidden/>
          </w:rPr>
          <w:instrText xml:space="preserve"> PAGEREF _Toc193803403 \h </w:instrText>
        </w:r>
      </w:ins>
      <w:r>
        <w:rPr>
          <w:noProof/>
          <w:webHidden/>
        </w:rPr>
      </w:r>
      <w:r>
        <w:rPr>
          <w:noProof/>
          <w:webHidden/>
        </w:rPr>
        <w:fldChar w:fldCharType="separate"/>
      </w:r>
      <w:r w:rsidR="00C30592">
        <w:rPr>
          <w:noProof/>
          <w:webHidden/>
        </w:rPr>
        <w:t>1</w:t>
      </w:r>
      <w:ins w:id="2617" w:author="BEAUMONT Tiffany" w:date="2025-03-25T13:56:00Z">
        <w:r>
          <w:rPr>
            <w:noProof/>
            <w:webHidden/>
          </w:rPr>
          <w:fldChar w:fldCharType="end"/>
        </w:r>
        <w:r w:rsidRPr="00B453EA">
          <w:rPr>
            <w:rStyle w:val="Lienhypertexte"/>
            <w:noProof/>
          </w:rPr>
          <w:fldChar w:fldCharType="end"/>
        </w:r>
      </w:ins>
    </w:p>
    <w:p w14:paraId="7B2DB324" w14:textId="686C5CDB" w:rsidR="00DE72A2" w:rsidRDefault="00DE72A2">
      <w:pPr>
        <w:pStyle w:val="Tabledesillustrations"/>
        <w:tabs>
          <w:tab w:val="right" w:leader="dot" w:pos="10053"/>
        </w:tabs>
        <w:rPr>
          <w:ins w:id="2618" w:author="BEAUMONT Tiffany" w:date="2025-03-25T13:56:00Z"/>
          <w:rFonts w:eastAsiaTheme="minorEastAsia"/>
          <w:noProof/>
          <w:kern w:val="2"/>
          <w:sz w:val="24"/>
          <w:szCs w:val="24"/>
          <w:lang w:eastAsia="fr-FR"/>
          <w14:ligatures w14:val="standardContextual"/>
        </w:rPr>
      </w:pPr>
      <w:ins w:id="2619" w:author="BEAUMONT Tiffany" w:date="2025-03-25T13:56:00Z">
        <w:r w:rsidRPr="00B453EA">
          <w:rPr>
            <w:rStyle w:val="Lienhypertexte"/>
            <w:noProof/>
          </w:rPr>
          <w:fldChar w:fldCharType="begin"/>
        </w:r>
        <w:r w:rsidRPr="00B453EA">
          <w:rPr>
            <w:rStyle w:val="Lienhypertexte"/>
            <w:noProof/>
          </w:rPr>
          <w:instrText xml:space="preserve"> </w:instrText>
        </w:r>
        <w:r>
          <w:rPr>
            <w:noProof/>
          </w:rPr>
          <w:instrText>HYPERLINK \l "_Toc193803404"</w:instrText>
        </w:r>
        <w:r w:rsidRPr="00B453EA">
          <w:rPr>
            <w:rStyle w:val="Lienhypertexte"/>
            <w:noProof/>
          </w:rPr>
          <w:instrText xml:space="preserve"> </w:instrText>
        </w:r>
        <w:r w:rsidRPr="00B453EA">
          <w:rPr>
            <w:rStyle w:val="Lienhypertexte"/>
            <w:noProof/>
          </w:rPr>
        </w:r>
        <w:r w:rsidRPr="00B453EA">
          <w:rPr>
            <w:rStyle w:val="Lienhypertexte"/>
            <w:noProof/>
          </w:rPr>
          <w:fldChar w:fldCharType="separate"/>
        </w:r>
        <w:r w:rsidRPr="00B453EA">
          <w:rPr>
            <w:rStyle w:val="Lienhypertexte"/>
            <w:i/>
            <w:iCs/>
            <w:noProof/>
          </w:rPr>
          <w:t>Tableau 30 : Corrélations et p-values de l’erreur relative par rapport aux autres paramètres, à l’I</w:t>
        </w:r>
        <w:r w:rsidRPr="00B453EA">
          <w:rPr>
            <w:rStyle w:val="Lienhypertexte"/>
            <w:i/>
            <w:iCs/>
            <w:noProof/>
          </w:rPr>
          <w:noBreakHyphen/>
          <w:t>123, en collimateur sténopé, en conditions locales, par rapport au fantôme F11.</w:t>
        </w:r>
        <w:r>
          <w:rPr>
            <w:noProof/>
            <w:webHidden/>
          </w:rPr>
          <w:tab/>
        </w:r>
        <w:r>
          <w:rPr>
            <w:noProof/>
            <w:webHidden/>
          </w:rPr>
          <w:fldChar w:fldCharType="begin"/>
        </w:r>
        <w:r>
          <w:rPr>
            <w:noProof/>
            <w:webHidden/>
          </w:rPr>
          <w:instrText xml:space="preserve"> PAGEREF _Toc193803404 \h </w:instrText>
        </w:r>
      </w:ins>
      <w:r>
        <w:rPr>
          <w:noProof/>
          <w:webHidden/>
        </w:rPr>
      </w:r>
      <w:r>
        <w:rPr>
          <w:noProof/>
          <w:webHidden/>
        </w:rPr>
        <w:fldChar w:fldCharType="separate"/>
      </w:r>
      <w:r w:rsidR="00C30592">
        <w:rPr>
          <w:noProof/>
          <w:webHidden/>
        </w:rPr>
        <w:t>1</w:t>
      </w:r>
      <w:ins w:id="2620" w:author="BEAUMONT Tiffany" w:date="2025-03-25T13:56:00Z">
        <w:r>
          <w:rPr>
            <w:noProof/>
            <w:webHidden/>
          </w:rPr>
          <w:fldChar w:fldCharType="end"/>
        </w:r>
        <w:r w:rsidRPr="00B453EA">
          <w:rPr>
            <w:rStyle w:val="Lienhypertexte"/>
            <w:noProof/>
          </w:rPr>
          <w:fldChar w:fldCharType="end"/>
        </w:r>
      </w:ins>
    </w:p>
    <w:p w14:paraId="233E6BFC" w14:textId="673FE5BF" w:rsidR="00DE72A2" w:rsidRDefault="00DE72A2">
      <w:pPr>
        <w:pStyle w:val="Tabledesillustrations"/>
        <w:tabs>
          <w:tab w:val="right" w:leader="dot" w:pos="10053"/>
        </w:tabs>
        <w:rPr>
          <w:ins w:id="2621" w:author="BEAUMONT Tiffany" w:date="2025-03-25T13:56:00Z"/>
          <w:rFonts w:eastAsiaTheme="minorEastAsia"/>
          <w:noProof/>
          <w:kern w:val="2"/>
          <w:sz w:val="24"/>
          <w:szCs w:val="24"/>
          <w:lang w:eastAsia="fr-FR"/>
          <w14:ligatures w14:val="standardContextual"/>
        </w:rPr>
      </w:pPr>
      <w:ins w:id="2622" w:author="BEAUMONT Tiffany" w:date="2025-03-25T13:56:00Z">
        <w:r w:rsidRPr="00B453EA">
          <w:rPr>
            <w:rStyle w:val="Lienhypertexte"/>
            <w:noProof/>
          </w:rPr>
          <w:fldChar w:fldCharType="begin"/>
        </w:r>
        <w:r w:rsidRPr="00B453EA">
          <w:rPr>
            <w:rStyle w:val="Lienhypertexte"/>
            <w:noProof/>
          </w:rPr>
          <w:instrText xml:space="preserve"> </w:instrText>
        </w:r>
        <w:r>
          <w:rPr>
            <w:noProof/>
          </w:rPr>
          <w:instrText>HYPERLINK \l "_Toc193803405"</w:instrText>
        </w:r>
        <w:r w:rsidRPr="00B453EA">
          <w:rPr>
            <w:rStyle w:val="Lienhypertexte"/>
            <w:noProof/>
          </w:rPr>
          <w:instrText xml:space="preserve"> </w:instrText>
        </w:r>
        <w:r w:rsidRPr="00B453EA">
          <w:rPr>
            <w:rStyle w:val="Lienhypertexte"/>
            <w:noProof/>
          </w:rPr>
        </w:r>
        <w:r w:rsidRPr="00B453EA">
          <w:rPr>
            <w:rStyle w:val="Lienhypertexte"/>
            <w:noProof/>
          </w:rPr>
          <w:fldChar w:fldCharType="separate"/>
        </w:r>
        <w:r w:rsidRPr="00B453EA">
          <w:rPr>
            <w:rStyle w:val="Lienhypertexte"/>
            <w:i/>
            <w:iCs/>
            <w:noProof/>
          </w:rPr>
          <w:t>Tableau 31 : Corrélations et p-values de la sensibilité par rapport aux autres paramètres, au Tc</w:t>
        </w:r>
        <w:r w:rsidRPr="00B453EA">
          <w:rPr>
            <w:rStyle w:val="Lienhypertexte"/>
            <w:i/>
            <w:iCs/>
            <w:noProof/>
          </w:rPr>
          <w:noBreakHyphen/>
          <w:t>99m, en collimateur sténopé, en conditions standardisées, par rapport au fantôme F11.</w:t>
        </w:r>
        <w:r>
          <w:rPr>
            <w:noProof/>
            <w:webHidden/>
          </w:rPr>
          <w:tab/>
        </w:r>
        <w:r>
          <w:rPr>
            <w:noProof/>
            <w:webHidden/>
          </w:rPr>
          <w:fldChar w:fldCharType="begin"/>
        </w:r>
        <w:r>
          <w:rPr>
            <w:noProof/>
            <w:webHidden/>
          </w:rPr>
          <w:instrText xml:space="preserve"> PAGEREF _Toc193803405 \h </w:instrText>
        </w:r>
      </w:ins>
      <w:r>
        <w:rPr>
          <w:noProof/>
          <w:webHidden/>
        </w:rPr>
      </w:r>
      <w:r>
        <w:rPr>
          <w:noProof/>
          <w:webHidden/>
        </w:rPr>
        <w:fldChar w:fldCharType="separate"/>
      </w:r>
      <w:r w:rsidR="00C30592">
        <w:rPr>
          <w:noProof/>
          <w:webHidden/>
        </w:rPr>
        <w:t>1</w:t>
      </w:r>
      <w:ins w:id="2623" w:author="BEAUMONT Tiffany" w:date="2025-03-25T13:56:00Z">
        <w:r>
          <w:rPr>
            <w:noProof/>
            <w:webHidden/>
          </w:rPr>
          <w:fldChar w:fldCharType="end"/>
        </w:r>
        <w:r w:rsidRPr="00B453EA">
          <w:rPr>
            <w:rStyle w:val="Lienhypertexte"/>
            <w:noProof/>
          </w:rPr>
          <w:fldChar w:fldCharType="end"/>
        </w:r>
      </w:ins>
    </w:p>
    <w:p w14:paraId="2CC1586C" w14:textId="3A1E9BD2" w:rsidR="00DE72A2" w:rsidRDefault="00DE72A2">
      <w:pPr>
        <w:pStyle w:val="Tabledesillustrations"/>
        <w:tabs>
          <w:tab w:val="right" w:leader="dot" w:pos="10053"/>
        </w:tabs>
        <w:rPr>
          <w:ins w:id="2624" w:author="BEAUMONT Tiffany" w:date="2025-03-25T13:56:00Z"/>
          <w:rFonts w:eastAsiaTheme="minorEastAsia"/>
          <w:noProof/>
          <w:kern w:val="2"/>
          <w:sz w:val="24"/>
          <w:szCs w:val="24"/>
          <w:lang w:eastAsia="fr-FR"/>
          <w14:ligatures w14:val="standardContextual"/>
        </w:rPr>
      </w:pPr>
      <w:ins w:id="2625" w:author="BEAUMONT Tiffany" w:date="2025-03-25T13:56:00Z">
        <w:r w:rsidRPr="00B453EA">
          <w:rPr>
            <w:rStyle w:val="Lienhypertexte"/>
            <w:noProof/>
          </w:rPr>
          <w:fldChar w:fldCharType="begin"/>
        </w:r>
        <w:r w:rsidRPr="00B453EA">
          <w:rPr>
            <w:rStyle w:val="Lienhypertexte"/>
            <w:noProof/>
          </w:rPr>
          <w:instrText xml:space="preserve"> </w:instrText>
        </w:r>
        <w:r>
          <w:rPr>
            <w:noProof/>
          </w:rPr>
          <w:instrText>HYPERLINK \l "_Toc193803406"</w:instrText>
        </w:r>
        <w:r w:rsidRPr="00B453EA">
          <w:rPr>
            <w:rStyle w:val="Lienhypertexte"/>
            <w:noProof/>
          </w:rPr>
          <w:instrText xml:space="preserve"> </w:instrText>
        </w:r>
        <w:r w:rsidRPr="00B453EA">
          <w:rPr>
            <w:rStyle w:val="Lienhypertexte"/>
            <w:noProof/>
          </w:rPr>
        </w:r>
        <w:r w:rsidRPr="00B453EA">
          <w:rPr>
            <w:rStyle w:val="Lienhypertexte"/>
            <w:noProof/>
          </w:rPr>
          <w:fldChar w:fldCharType="separate"/>
        </w:r>
        <w:r w:rsidRPr="00B453EA">
          <w:rPr>
            <w:rStyle w:val="Lienhypertexte"/>
            <w:i/>
            <w:iCs/>
            <w:noProof/>
          </w:rPr>
          <w:t>Tableau 32 : Corrélations et p-values de l’erreur relative par rapport aux autres paramètres, au Tc</w:t>
        </w:r>
        <w:r w:rsidRPr="00B453EA">
          <w:rPr>
            <w:rStyle w:val="Lienhypertexte"/>
            <w:i/>
            <w:iCs/>
            <w:noProof/>
          </w:rPr>
          <w:noBreakHyphen/>
          <w:t>99m, en collimateur sténopé, en conditions locales, par rapport au fantôme F11.</w:t>
        </w:r>
        <w:r>
          <w:rPr>
            <w:noProof/>
            <w:webHidden/>
          </w:rPr>
          <w:tab/>
        </w:r>
        <w:r>
          <w:rPr>
            <w:noProof/>
            <w:webHidden/>
          </w:rPr>
          <w:fldChar w:fldCharType="begin"/>
        </w:r>
        <w:r>
          <w:rPr>
            <w:noProof/>
            <w:webHidden/>
          </w:rPr>
          <w:instrText xml:space="preserve"> PAGEREF _Toc193803406 \h </w:instrText>
        </w:r>
      </w:ins>
      <w:r>
        <w:rPr>
          <w:noProof/>
          <w:webHidden/>
        </w:rPr>
      </w:r>
      <w:r>
        <w:rPr>
          <w:noProof/>
          <w:webHidden/>
        </w:rPr>
        <w:fldChar w:fldCharType="separate"/>
      </w:r>
      <w:r w:rsidR="00C30592">
        <w:rPr>
          <w:noProof/>
          <w:webHidden/>
        </w:rPr>
        <w:t>1</w:t>
      </w:r>
      <w:ins w:id="2626" w:author="BEAUMONT Tiffany" w:date="2025-03-25T13:56:00Z">
        <w:r>
          <w:rPr>
            <w:noProof/>
            <w:webHidden/>
          </w:rPr>
          <w:fldChar w:fldCharType="end"/>
        </w:r>
        <w:r w:rsidRPr="00B453EA">
          <w:rPr>
            <w:rStyle w:val="Lienhypertexte"/>
            <w:noProof/>
          </w:rPr>
          <w:fldChar w:fldCharType="end"/>
        </w:r>
      </w:ins>
    </w:p>
    <w:p w14:paraId="1069F1B7" w14:textId="6B5E7CB9" w:rsidR="00DE72A2" w:rsidRDefault="00DE72A2">
      <w:pPr>
        <w:pStyle w:val="Tabledesillustrations"/>
        <w:tabs>
          <w:tab w:val="right" w:leader="dot" w:pos="10053"/>
        </w:tabs>
        <w:rPr>
          <w:ins w:id="2627" w:author="BEAUMONT Tiffany" w:date="2025-03-25T13:56:00Z"/>
          <w:rFonts w:eastAsiaTheme="minorEastAsia"/>
          <w:noProof/>
          <w:kern w:val="2"/>
          <w:sz w:val="24"/>
          <w:szCs w:val="24"/>
          <w:lang w:eastAsia="fr-FR"/>
          <w14:ligatures w14:val="standardContextual"/>
        </w:rPr>
      </w:pPr>
      <w:ins w:id="2628" w:author="BEAUMONT Tiffany" w:date="2025-03-25T13:56:00Z">
        <w:r w:rsidRPr="00B453EA">
          <w:rPr>
            <w:rStyle w:val="Lienhypertexte"/>
            <w:noProof/>
          </w:rPr>
          <w:fldChar w:fldCharType="begin"/>
        </w:r>
        <w:r w:rsidRPr="00B453EA">
          <w:rPr>
            <w:rStyle w:val="Lienhypertexte"/>
            <w:noProof/>
          </w:rPr>
          <w:instrText xml:space="preserve"> </w:instrText>
        </w:r>
        <w:r>
          <w:rPr>
            <w:noProof/>
          </w:rPr>
          <w:instrText>HYPERLINK \l "_Toc193803407"</w:instrText>
        </w:r>
        <w:r w:rsidRPr="00B453EA">
          <w:rPr>
            <w:rStyle w:val="Lienhypertexte"/>
            <w:noProof/>
          </w:rPr>
          <w:instrText xml:space="preserve"> </w:instrText>
        </w:r>
        <w:r w:rsidRPr="00B453EA">
          <w:rPr>
            <w:rStyle w:val="Lienhypertexte"/>
            <w:noProof/>
          </w:rPr>
        </w:r>
        <w:r w:rsidRPr="00B453EA">
          <w:rPr>
            <w:rStyle w:val="Lienhypertexte"/>
            <w:noProof/>
          </w:rPr>
          <w:fldChar w:fldCharType="separate"/>
        </w:r>
        <w:r w:rsidRPr="00B453EA">
          <w:rPr>
            <w:rStyle w:val="Lienhypertexte"/>
            <w:i/>
            <w:iCs/>
            <w:noProof/>
          </w:rPr>
          <w:t>Tableau 33 : Paramètres des configurations locales en collimateurs parallèles, à l’I-123.</w:t>
        </w:r>
        <w:r>
          <w:rPr>
            <w:noProof/>
            <w:webHidden/>
          </w:rPr>
          <w:tab/>
        </w:r>
        <w:r>
          <w:rPr>
            <w:noProof/>
            <w:webHidden/>
          </w:rPr>
          <w:fldChar w:fldCharType="begin"/>
        </w:r>
        <w:r>
          <w:rPr>
            <w:noProof/>
            <w:webHidden/>
          </w:rPr>
          <w:instrText xml:space="preserve"> PAGEREF _Toc193803407 \h </w:instrText>
        </w:r>
      </w:ins>
      <w:r>
        <w:rPr>
          <w:noProof/>
          <w:webHidden/>
        </w:rPr>
      </w:r>
      <w:r>
        <w:rPr>
          <w:noProof/>
          <w:webHidden/>
        </w:rPr>
        <w:fldChar w:fldCharType="separate"/>
      </w:r>
      <w:r w:rsidR="00C30592">
        <w:rPr>
          <w:noProof/>
          <w:webHidden/>
        </w:rPr>
        <w:t>1</w:t>
      </w:r>
      <w:ins w:id="2629" w:author="BEAUMONT Tiffany" w:date="2025-03-25T13:56:00Z">
        <w:r>
          <w:rPr>
            <w:noProof/>
            <w:webHidden/>
          </w:rPr>
          <w:fldChar w:fldCharType="end"/>
        </w:r>
        <w:r w:rsidRPr="00B453EA">
          <w:rPr>
            <w:rStyle w:val="Lienhypertexte"/>
            <w:noProof/>
          </w:rPr>
          <w:fldChar w:fldCharType="end"/>
        </w:r>
      </w:ins>
    </w:p>
    <w:p w14:paraId="4B6AC216" w14:textId="13112D3F" w:rsidR="00DE72A2" w:rsidRDefault="00DE72A2">
      <w:pPr>
        <w:pStyle w:val="Tabledesillustrations"/>
        <w:tabs>
          <w:tab w:val="right" w:leader="dot" w:pos="10053"/>
        </w:tabs>
        <w:rPr>
          <w:ins w:id="2630" w:author="BEAUMONT Tiffany" w:date="2025-03-25T13:56:00Z"/>
          <w:rFonts w:eastAsiaTheme="minorEastAsia"/>
          <w:noProof/>
          <w:kern w:val="2"/>
          <w:sz w:val="24"/>
          <w:szCs w:val="24"/>
          <w:lang w:eastAsia="fr-FR"/>
          <w14:ligatures w14:val="standardContextual"/>
        </w:rPr>
      </w:pPr>
      <w:ins w:id="2631" w:author="BEAUMONT Tiffany" w:date="2025-03-25T13:56:00Z">
        <w:r w:rsidRPr="00B453EA">
          <w:rPr>
            <w:rStyle w:val="Lienhypertexte"/>
            <w:noProof/>
          </w:rPr>
          <w:fldChar w:fldCharType="begin"/>
        </w:r>
        <w:r w:rsidRPr="00B453EA">
          <w:rPr>
            <w:rStyle w:val="Lienhypertexte"/>
            <w:noProof/>
          </w:rPr>
          <w:instrText xml:space="preserve"> </w:instrText>
        </w:r>
        <w:r>
          <w:rPr>
            <w:noProof/>
          </w:rPr>
          <w:instrText>HYPERLINK \l "_Toc193803408"</w:instrText>
        </w:r>
        <w:r w:rsidRPr="00B453EA">
          <w:rPr>
            <w:rStyle w:val="Lienhypertexte"/>
            <w:noProof/>
          </w:rPr>
          <w:instrText xml:space="preserve"> </w:instrText>
        </w:r>
        <w:r w:rsidRPr="00B453EA">
          <w:rPr>
            <w:rStyle w:val="Lienhypertexte"/>
            <w:noProof/>
          </w:rPr>
        </w:r>
        <w:r w:rsidRPr="00B453EA">
          <w:rPr>
            <w:rStyle w:val="Lienhypertexte"/>
            <w:noProof/>
          </w:rPr>
          <w:fldChar w:fldCharType="separate"/>
        </w:r>
        <w:r w:rsidRPr="00B453EA">
          <w:rPr>
            <w:rStyle w:val="Lienhypertexte"/>
            <w:i/>
            <w:iCs/>
            <w:noProof/>
          </w:rPr>
          <w:t>Tableau 34 : Paramètres des configurations locales en collimateurs parallèles, au Tc</w:t>
        </w:r>
        <w:r w:rsidRPr="00B453EA">
          <w:rPr>
            <w:rStyle w:val="Lienhypertexte"/>
            <w:i/>
            <w:iCs/>
            <w:noProof/>
          </w:rPr>
          <w:noBreakHyphen/>
          <w:t>99m.</w:t>
        </w:r>
        <w:r>
          <w:rPr>
            <w:noProof/>
            <w:webHidden/>
          </w:rPr>
          <w:tab/>
        </w:r>
        <w:r>
          <w:rPr>
            <w:noProof/>
            <w:webHidden/>
          </w:rPr>
          <w:fldChar w:fldCharType="begin"/>
        </w:r>
        <w:r>
          <w:rPr>
            <w:noProof/>
            <w:webHidden/>
          </w:rPr>
          <w:instrText xml:space="preserve"> PAGEREF _Toc193803408 \h </w:instrText>
        </w:r>
      </w:ins>
      <w:r>
        <w:rPr>
          <w:noProof/>
          <w:webHidden/>
        </w:rPr>
      </w:r>
      <w:r>
        <w:rPr>
          <w:noProof/>
          <w:webHidden/>
        </w:rPr>
        <w:fldChar w:fldCharType="separate"/>
      </w:r>
      <w:r w:rsidR="00C30592">
        <w:rPr>
          <w:noProof/>
          <w:webHidden/>
        </w:rPr>
        <w:t>1</w:t>
      </w:r>
      <w:ins w:id="2632" w:author="BEAUMONT Tiffany" w:date="2025-03-25T13:56:00Z">
        <w:r>
          <w:rPr>
            <w:noProof/>
            <w:webHidden/>
          </w:rPr>
          <w:fldChar w:fldCharType="end"/>
        </w:r>
        <w:r w:rsidRPr="00B453EA">
          <w:rPr>
            <w:rStyle w:val="Lienhypertexte"/>
            <w:noProof/>
          </w:rPr>
          <w:fldChar w:fldCharType="end"/>
        </w:r>
      </w:ins>
    </w:p>
    <w:p w14:paraId="59A4A034" w14:textId="7860A5DB" w:rsidR="00DE72A2" w:rsidRDefault="00DE72A2">
      <w:pPr>
        <w:pStyle w:val="Tabledesillustrations"/>
        <w:tabs>
          <w:tab w:val="right" w:leader="dot" w:pos="10053"/>
        </w:tabs>
        <w:rPr>
          <w:ins w:id="2633" w:author="BEAUMONT Tiffany" w:date="2025-03-25T13:56:00Z"/>
          <w:rFonts w:eastAsiaTheme="minorEastAsia"/>
          <w:noProof/>
          <w:kern w:val="2"/>
          <w:sz w:val="24"/>
          <w:szCs w:val="24"/>
          <w:lang w:eastAsia="fr-FR"/>
          <w14:ligatures w14:val="standardContextual"/>
        </w:rPr>
      </w:pPr>
      <w:ins w:id="2634" w:author="BEAUMONT Tiffany" w:date="2025-03-25T13:56:00Z">
        <w:r w:rsidRPr="00B453EA">
          <w:rPr>
            <w:rStyle w:val="Lienhypertexte"/>
            <w:noProof/>
          </w:rPr>
          <w:fldChar w:fldCharType="begin"/>
        </w:r>
        <w:r w:rsidRPr="00B453EA">
          <w:rPr>
            <w:rStyle w:val="Lienhypertexte"/>
            <w:noProof/>
          </w:rPr>
          <w:instrText xml:space="preserve"> </w:instrText>
        </w:r>
        <w:r>
          <w:rPr>
            <w:noProof/>
          </w:rPr>
          <w:instrText>HYPERLINK \l "_Toc193803409"</w:instrText>
        </w:r>
        <w:r w:rsidRPr="00B453EA">
          <w:rPr>
            <w:rStyle w:val="Lienhypertexte"/>
            <w:noProof/>
          </w:rPr>
          <w:instrText xml:space="preserve"> </w:instrText>
        </w:r>
        <w:r w:rsidRPr="00B453EA">
          <w:rPr>
            <w:rStyle w:val="Lienhypertexte"/>
            <w:noProof/>
          </w:rPr>
        </w:r>
        <w:r w:rsidRPr="00B453EA">
          <w:rPr>
            <w:rStyle w:val="Lienhypertexte"/>
            <w:noProof/>
          </w:rPr>
          <w:fldChar w:fldCharType="separate"/>
        </w:r>
        <w:r w:rsidRPr="00B453EA">
          <w:rPr>
            <w:rStyle w:val="Lienhypertexte"/>
            <w:i/>
            <w:iCs/>
            <w:noProof/>
          </w:rPr>
          <w:t>Tableau 35 : Paramètres des configurations locales en collimateurs sténopés, à l’I</w:t>
        </w:r>
        <w:r w:rsidRPr="00B453EA">
          <w:rPr>
            <w:rStyle w:val="Lienhypertexte"/>
            <w:i/>
            <w:iCs/>
            <w:noProof/>
          </w:rPr>
          <w:noBreakHyphen/>
          <w:t>123.</w:t>
        </w:r>
        <w:r>
          <w:rPr>
            <w:noProof/>
            <w:webHidden/>
          </w:rPr>
          <w:tab/>
        </w:r>
        <w:r>
          <w:rPr>
            <w:noProof/>
            <w:webHidden/>
          </w:rPr>
          <w:fldChar w:fldCharType="begin"/>
        </w:r>
        <w:r>
          <w:rPr>
            <w:noProof/>
            <w:webHidden/>
          </w:rPr>
          <w:instrText xml:space="preserve"> PAGEREF _Toc193803409 \h </w:instrText>
        </w:r>
      </w:ins>
      <w:r>
        <w:rPr>
          <w:noProof/>
          <w:webHidden/>
        </w:rPr>
      </w:r>
      <w:r>
        <w:rPr>
          <w:noProof/>
          <w:webHidden/>
        </w:rPr>
        <w:fldChar w:fldCharType="separate"/>
      </w:r>
      <w:r w:rsidR="00C30592">
        <w:rPr>
          <w:noProof/>
          <w:webHidden/>
        </w:rPr>
        <w:t>1</w:t>
      </w:r>
      <w:ins w:id="2635" w:author="BEAUMONT Tiffany" w:date="2025-03-25T13:56:00Z">
        <w:r>
          <w:rPr>
            <w:noProof/>
            <w:webHidden/>
          </w:rPr>
          <w:fldChar w:fldCharType="end"/>
        </w:r>
        <w:r w:rsidRPr="00B453EA">
          <w:rPr>
            <w:rStyle w:val="Lienhypertexte"/>
            <w:noProof/>
          </w:rPr>
          <w:fldChar w:fldCharType="end"/>
        </w:r>
      </w:ins>
    </w:p>
    <w:p w14:paraId="1BA2DF68" w14:textId="3E28FFCD" w:rsidR="00DE72A2" w:rsidRDefault="00DE72A2">
      <w:pPr>
        <w:pStyle w:val="Tabledesillustrations"/>
        <w:tabs>
          <w:tab w:val="right" w:leader="dot" w:pos="10053"/>
        </w:tabs>
        <w:rPr>
          <w:ins w:id="2636" w:author="BEAUMONT Tiffany" w:date="2025-03-25T13:56:00Z"/>
          <w:rFonts w:eastAsiaTheme="minorEastAsia"/>
          <w:noProof/>
          <w:kern w:val="2"/>
          <w:sz w:val="24"/>
          <w:szCs w:val="24"/>
          <w:lang w:eastAsia="fr-FR"/>
          <w14:ligatures w14:val="standardContextual"/>
        </w:rPr>
      </w:pPr>
      <w:ins w:id="2637" w:author="BEAUMONT Tiffany" w:date="2025-03-25T13:56:00Z">
        <w:r w:rsidRPr="00B453EA">
          <w:rPr>
            <w:rStyle w:val="Lienhypertexte"/>
            <w:noProof/>
          </w:rPr>
          <w:fldChar w:fldCharType="begin"/>
        </w:r>
        <w:r w:rsidRPr="00B453EA">
          <w:rPr>
            <w:rStyle w:val="Lienhypertexte"/>
            <w:noProof/>
          </w:rPr>
          <w:instrText xml:space="preserve"> </w:instrText>
        </w:r>
        <w:r>
          <w:rPr>
            <w:noProof/>
          </w:rPr>
          <w:instrText>HYPERLINK \l "_Toc193803410"</w:instrText>
        </w:r>
        <w:r w:rsidRPr="00B453EA">
          <w:rPr>
            <w:rStyle w:val="Lienhypertexte"/>
            <w:noProof/>
          </w:rPr>
          <w:instrText xml:space="preserve"> </w:instrText>
        </w:r>
        <w:r w:rsidRPr="00B453EA">
          <w:rPr>
            <w:rStyle w:val="Lienhypertexte"/>
            <w:noProof/>
          </w:rPr>
        </w:r>
        <w:r w:rsidRPr="00B453EA">
          <w:rPr>
            <w:rStyle w:val="Lienhypertexte"/>
            <w:noProof/>
          </w:rPr>
          <w:fldChar w:fldCharType="separate"/>
        </w:r>
        <w:r w:rsidRPr="00B453EA">
          <w:rPr>
            <w:rStyle w:val="Lienhypertexte"/>
            <w:i/>
            <w:iCs/>
            <w:noProof/>
          </w:rPr>
          <w:t>Tableau 36 : Paramètres des configurations locales en collimateurs sténopés, au Tc</w:t>
        </w:r>
        <w:r w:rsidRPr="00B453EA">
          <w:rPr>
            <w:rStyle w:val="Lienhypertexte"/>
            <w:i/>
            <w:iCs/>
            <w:noProof/>
          </w:rPr>
          <w:noBreakHyphen/>
          <w:t>99m.</w:t>
        </w:r>
        <w:r>
          <w:rPr>
            <w:noProof/>
            <w:webHidden/>
          </w:rPr>
          <w:tab/>
        </w:r>
        <w:r>
          <w:rPr>
            <w:noProof/>
            <w:webHidden/>
          </w:rPr>
          <w:fldChar w:fldCharType="begin"/>
        </w:r>
        <w:r>
          <w:rPr>
            <w:noProof/>
            <w:webHidden/>
          </w:rPr>
          <w:instrText xml:space="preserve"> PAGEREF _Toc193803410 \h </w:instrText>
        </w:r>
      </w:ins>
      <w:r>
        <w:rPr>
          <w:noProof/>
          <w:webHidden/>
        </w:rPr>
      </w:r>
      <w:r>
        <w:rPr>
          <w:noProof/>
          <w:webHidden/>
        </w:rPr>
        <w:fldChar w:fldCharType="separate"/>
      </w:r>
      <w:r w:rsidR="00C30592">
        <w:rPr>
          <w:noProof/>
          <w:webHidden/>
        </w:rPr>
        <w:t>1</w:t>
      </w:r>
      <w:ins w:id="2638" w:author="BEAUMONT Tiffany" w:date="2025-03-25T13:56:00Z">
        <w:r>
          <w:rPr>
            <w:noProof/>
            <w:webHidden/>
          </w:rPr>
          <w:fldChar w:fldCharType="end"/>
        </w:r>
        <w:r w:rsidRPr="00B453EA">
          <w:rPr>
            <w:rStyle w:val="Lienhypertexte"/>
            <w:noProof/>
          </w:rPr>
          <w:fldChar w:fldCharType="end"/>
        </w:r>
      </w:ins>
    </w:p>
    <w:p w14:paraId="52615D91" w14:textId="430F46A0" w:rsidR="00DE72A2" w:rsidRDefault="00DE72A2">
      <w:pPr>
        <w:pStyle w:val="Tabledesillustrations"/>
        <w:tabs>
          <w:tab w:val="right" w:leader="dot" w:pos="10053"/>
        </w:tabs>
        <w:rPr>
          <w:ins w:id="2639" w:author="BEAUMONT Tiffany" w:date="2025-03-25T13:56:00Z"/>
          <w:rFonts w:eastAsiaTheme="minorEastAsia"/>
          <w:noProof/>
          <w:kern w:val="2"/>
          <w:sz w:val="24"/>
          <w:szCs w:val="24"/>
          <w:lang w:eastAsia="fr-FR"/>
          <w14:ligatures w14:val="standardContextual"/>
        </w:rPr>
      </w:pPr>
      <w:ins w:id="2640" w:author="BEAUMONT Tiffany" w:date="2025-03-25T13:56:00Z">
        <w:r w:rsidRPr="00B453EA">
          <w:rPr>
            <w:rStyle w:val="Lienhypertexte"/>
            <w:noProof/>
          </w:rPr>
          <w:fldChar w:fldCharType="begin"/>
        </w:r>
        <w:r w:rsidRPr="00B453EA">
          <w:rPr>
            <w:rStyle w:val="Lienhypertexte"/>
            <w:noProof/>
          </w:rPr>
          <w:instrText xml:space="preserve"> </w:instrText>
        </w:r>
        <w:r>
          <w:rPr>
            <w:noProof/>
          </w:rPr>
          <w:instrText>HYPERLINK \l "_Toc193803411"</w:instrText>
        </w:r>
        <w:r w:rsidRPr="00B453EA">
          <w:rPr>
            <w:rStyle w:val="Lienhypertexte"/>
            <w:noProof/>
          </w:rPr>
          <w:instrText xml:space="preserve"> </w:instrText>
        </w:r>
        <w:r w:rsidRPr="00B453EA">
          <w:rPr>
            <w:rStyle w:val="Lienhypertexte"/>
            <w:noProof/>
          </w:rPr>
        </w:r>
        <w:r w:rsidRPr="00B453EA">
          <w:rPr>
            <w:rStyle w:val="Lienhypertexte"/>
            <w:noProof/>
          </w:rPr>
          <w:fldChar w:fldCharType="separate"/>
        </w:r>
        <w:r w:rsidRPr="00B453EA">
          <w:rPr>
            <w:rStyle w:val="Lienhypertexte"/>
            <w:i/>
            <w:iCs/>
            <w:noProof/>
          </w:rPr>
          <w:t>Tableau 37 : Nombre d’images en conditions locales et standardisées correspondant à des remplissages de fantômes inhomogène par la méthode du centre de masse</w:t>
        </w:r>
        <w:r>
          <w:rPr>
            <w:noProof/>
            <w:webHidden/>
          </w:rPr>
          <w:tab/>
        </w:r>
        <w:r>
          <w:rPr>
            <w:noProof/>
            <w:webHidden/>
          </w:rPr>
          <w:fldChar w:fldCharType="begin"/>
        </w:r>
        <w:r>
          <w:rPr>
            <w:noProof/>
            <w:webHidden/>
          </w:rPr>
          <w:instrText xml:space="preserve"> PAGEREF _Toc193803411 \h </w:instrText>
        </w:r>
      </w:ins>
      <w:r>
        <w:rPr>
          <w:noProof/>
          <w:webHidden/>
        </w:rPr>
      </w:r>
      <w:r>
        <w:rPr>
          <w:noProof/>
          <w:webHidden/>
        </w:rPr>
        <w:fldChar w:fldCharType="separate"/>
      </w:r>
      <w:r w:rsidR="00C30592">
        <w:rPr>
          <w:noProof/>
          <w:webHidden/>
        </w:rPr>
        <w:t>1</w:t>
      </w:r>
      <w:ins w:id="2641" w:author="BEAUMONT Tiffany" w:date="2025-03-25T13:56:00Z">
        <w:r>
          <w:rPr>
            <w:noProof/>
            <w:webHidden/>
          </w:rPr>
          <w:fldChar w:fldCharType="end"/>
        </w:r>
        <w:r w:rsidRPr="00B453EA">
          <w:rPr>
            <w:rStyle w:val="Lienhypertexte"/>
            <w:noProof/>
          </w:rPr>
          <w:fldChar w:fldCharType="end"/>
        </w:r>
      </w:ins>
    </w:p>
    <w:p w14:paraId="7C4F53C5" w14:textId="16935247" w:rsidR="00DE72A2" w:rsidRDefault="00DE72A2">
      <w:pPr>
        <w:pStyle w:val="Tabledesillustrations"/>
        <w:tabs>
          <w:tab w:val="right" w:leader="dot" w:pos="10053"/>
        </w:tabs>
        <w:rPr>
          <w:ins w:id="2642" w:author="BEAUMONT Tiffany" w:date="2025-03-25T13:56:00Z"/>
          <w:rFonts w:eastAsiaTheme="minorEastAsia"/>
          <w:noProof/>
          <w:kern w:val="2"/>
          <w:sz w:val="24"/>
          <w:szCs w:val="24"/>
          <w:lang w:eastAsia="fr-FR"/>
          <w14:ligatures w14:val="standardContextual"/>
        </w:rPr>
      </w:pPr>
      <w:ins w:id="2643" w:author="BEAUMONT Tiffany" w:date="2025-03-25T13:56:00Z">
        <w:r w:rsidRPr="00B453EA">
          <w:rPr>
            <w:rStyle w:val="Lienhypertexte"/>
            <w:noProof/>
          </w:rPr>
          <w:fldChar w:fldCharType="begin"/>
        </w:r>
        <w:r w:rsidRPr="00B453EA">
          <w:rPr>
            <w:rStyle w:val="Lienhypertexte"/>
            <w:noProof/>
          </w:rPr>
          <w:instrText xml:space="preserve"> </w:instrText>
        </w:r>
        <w:r>
          <w:rPr>
            <w:noProof/>
          </w:rPr>
          <w:instrText>HYPERLINK \l "_Toc193803412"</w:instrText>
        </w:r>
        <w:r w:rsidRPr="00B453EA">
          <w:rPr>
            <w:rStyle w:val="Lienhypertexte"/>
            <w:noProof/>
          </w:rPr>
          <w:instrText xml:space="preserve"> </w:instrText>
        </w:r>
        <w:r w:rsidRPr="00B453EA">
          <w:rPr>
            <w:rStyle w:val="Lienhypertexte"/>
            <w:noProof/>
          </w:rPr>
        </w:r>
        <w:r w:rsidRPr="00B453EA">
          <w:rPr>
            <w:rStyle w:val="Lienhypertexte"/>
            <w:noProof/>
          </w:rPr>
          <w:fldChar w:fldCharType="separate"/>
        </w:r>
        <w:r w:rsidRPr="00B453EA">
          <w:rPr>
            <w:rStyle w:val="Lienhypertexte"/>
            <w:i/>
            <w:iCs/>
            <w:noProof/>
          </w:rPr>
          <w:t>Tableau 38 : Sensibilités mesurées hors du fantôme délimité par un seuillage à 10%, à l’I-123 et au Tc-99m, pour les fantômes F03, F11 et la seringue de 3 mL de volume actif, pour différentes caméras et collimateurs parallèles ; et ratio des sensibilités à l’I-123 versus au Tc-99m.</w:t>
        </w:r>
        <w:r>
          <w:rPr>
            <w:noProof/>
            <w:webHidden/>
          </w:rPr>
          <w:tab/>
        </w:r>
        <w:r>
          <w:rPr>
            <w:noProof/>
            <w:webHidden/>
          </w:rPr>
          <w:fldChar w:fldCharType="begin"/>
        </w:r>
        <w:r>
          <w:rPr>
            <w:noProof/>
            <w:webHidden/>
          </w:rPr>
          <w:instrText xml:space="preserve"> PAGEREF _Toc193803412 \h </w:instrText>
        </w:r>
      </w:ins>
      <w:r>
        <w:rPr>
          <w:noProof/>
          <w:webHidden/>
        </w:rPr>
      </w:r>
      <w:r>
        <w:rPr>
          <w:noProof/>
          <w:webHidden/>
        </w:rPr>
        <w:fldChar w:fldCharType="separate"/>
      </w:r>
      <w:r w:rsidR="00C30592">
        <w:rPr>
          <w:noProof/>
          <w:webHidden/>
        </w:rPr>
        <w:t>1</w:t>
      </w:r>
      <w:ins w:id="2644" w:author="BEAUMONT Tiffany" w:date="2025-03-25T13:56:00Z">
        <w:r>
          <w:rPr>
            <w:noProof/>
            <w:webHidden/>
          </w:rPr>
          <w:fldChar w:fldCharType="end"/>
        </w:r>
        <w:r w:rsidRPr="00B453EA">
          <w:rPr>
            <w:rStyle w:val="Lienhypertexte"/>
            <w:noProof/>
          </w:rPr>
          <w:fldChar w:fldCharType="end"/>
        </w:r>
      </w:ins>
    </w:p>
    <w:p w14:paraId="0A4DB371" w14:textId="1401CDA1" w:rsidR="00DE72A2" w:rsidRDefault="00DE72A2">
      <w:pPr>
        <w:pStyle w:val="Tabledesillustrations"/>
        <w:tabs>
          <w:tab w:val="right" w:leader="dot" w:pos="10053"/>
        </w:tabs>
        <w:rPr>
          <w:ins w:id="2645" w:author="BEAUMONT Tiffany" w:date="2025-03-25T13:56:00Z"/>
          <w:rFonts w:eastAsiaTheme="minorEastAsia"/>
          <w:noProof/>
          <w:kern w:val="2"/>
          <w:sz w:val="24"/>
          <w:szCs w:val="24"/>
          <w:lang w:eastAsia="fr-FR"/>
          <w14:ligatures w14:val="standardContextual"/>
        </w:rPr>
      </w:pPr>
      <w:ins w:id="2646" w:author="BEAUMONT Tiffany" w:date="2025-03-25T13:56:00Z">
        <w:r w:rsidRPr="00B453EA">
          <w:rPr>
            <w:rStyle w:val="Lienhypertexte"/>
            <w:noProof/>
          </w:rPr>
          <w:fldChar w:fldCharType="begin"/>
        </w:r>
        <w:r w:rsidRPr="00B453EA">
          <w:rPr>
            <w:rStyle w:val="Lienhypertexte"/>
            <w:noProof/>
          </w:rPr>
          <w:instrText xml:space="preserve"> </w:instrText>
        </w:r>
        <w:r>
          <w:rPr>
            <w:noProof/>
          </w:rPr>
          <w:instrText>HYPERLINK \l "_Toc193803413"</w:instrText>
        </w:r>
        <w:r w:rsidRPr="00B453EA">
          <w:rPr>
            <w:rStyle w:val="Lienhypertexte"/>
            <w:noProof/>
          </w:rPr>
          <w:instrText xml:space="preserve"> </w:instrText>
        </w:r>
        <w:r w:rsidRPr="00B453EA">
          <w:rPr>
            <w:rStyle w:val="Lienhypertexte"/>
            <w:noProof/>
          </w:rPr>
        </w:r>
        <w:r w:rsidRPr="00B453EA">
          <w:rPr>
            <w:rStyle w:val="Lienhypertexte"/>
            <w:noProof/>
          </w:rPr>
          <w:fldChar w:fldCharType="separate"/>
        </w:r>
        <w:r w:rsidRPr="00B453EA">
          <w:rPr>
            <w:rStyle w:val="Lienhypertexte"/>
            <w:i/>
            <w:iCs/>
            <w:noProof/>
          </w:rPr>
          <w:t>Tableau 39 : Caractéristiques constructeurs au Tc-99m pour des cristaux NaI 3/8" et des collimateurs LEHR et LEHRS de GE, le collimateur WEHR45 de caméra CZT de GE et des collimateurs LEHR de Siemens.</w:t>
        </w:r>
        <w:r>
          <w:rPr>
            <w:noProof/>
            <w:webHidden/>
          </w:rPr>
          <w:tab/>
        </w:r>
        <w:r>
          <w:rPr>
            <w:noProof/>
            <w:webHidden/>
          </w:rPr>
          <w:fldChar w:fldCharType="begin"/>
        </w:r>
        <w:r>
          <w:rPr>
            <w:noProof/>
            <w:webHidden/>
          </w:rPr>
          <w:instrText xml:space="preserve"> PAGEREF _Toc193803413 \h </w:instrText>
        </w:r>
      </w:ins>
      <w:r>
        <w:rPr>
          <w:noProof/>
          <w:webHidden/>
        </w:rPr>
      </w:r>
      <w:r>
        <w:rPr>
          <w:noProof/>
          <w:webHidden/>
        </w:rPr>
        <w:fldChar w:fldCharType="separate"/>
      </w:r>
      <w:r w:rsidR="00C30592">
        <w:rPr>
          <w:noProof/>
          <w:webHidden/>
        </w:rPr>
        <w:t>1</w:t>
      </w:r>
      <w:ins w:id="2647" w:author="BEAUMONT Tiffany" w:date="2025-03-25T13:56:00Z">
        <w:r>
          <w:rPr>
            <w:noProof/>
            <w:webHidden/>
          </w:rPr>
          <w:fldChar w:fldCharType="end"/>
        </w:r>
        <w:r w:rsidRPr="00B453EA">
          <w:rPr>
            <w:rStyle w:val="Lienhypertexte"/>
            <w:noProof/>
          </w:rPr>
          <w:fldChar w:fldCharType="end"/>
        </w:r>
      </w:ins>
    </w:p>
    <w:p w14:paraId="61E9A7BA" w14:textId="6EC3AD94" w:rsidR="00DE72A2" w:rsidRDefault="00DE72A2">
      <w:pPr>
        <w:pStyle w:val="Tabledesillustrations"/>
        <w:tabs>
          <w:tab w:val="right" w:leader="dot" w:pos="10053"/>
        </w:tabs>
        <w:rPr>
          <w:ins w:id="2648" w:author="BEAUMONT Tiffany" w:date="2025-03-25T13:56:00Z"/>
          <w:rFonts w:eastAsiaTheme="minorEastAsia"/>
          <w:noProof/>
          <w:kern w:val="2"/>
          <w:sz w:val="24"/>
          <w:szCs w:val="24"/>
          <w:lang w:eastAsia="fr-FR"/>
          <w14:ligatures w14:val="standardContextual"/>
        </w:rPr>
      </w:pPr>
      <w:ins w:id="2649" w:author="BEAUMONT Tiffany" w:date="2025-03-25T13:56:00Z">
        <w:r w:rsidRPr="00B453EA">
          <w:rPr>
            <w:rStyle w:val="Lienhypertexte"/>
            <w:noProof/>
          </w:rPr>
          <w:fldChar w:fldCharType="begin"/>
        </w:r>
        <w:r w:rsidRPr="00B453EA">
          <w:rPr>
            <w:rStyle w:val="Lienhypertexte"/>
            <w:noProof/>
          </w:rPr>
          <w:instrText xml:space="preserve"> </w:instrText>
        </w:r>
        <w:r>
          <w:rPr>
            <w:noProof/>
          </w:rPr>
          <w:instrText>HYPERLINK \l "_Toc193803414"</w:instrText>
        </w:r>
        <w:r w:rsidRPr="00B453EA">
          <w:rPr>
            <w:rStyle w:val="Lienhypertexte"/>
            <w:noProof/>
          </w:rPr>
          <w:instrText xml:space="preserve"> </w:instrText>
        </w:r>
        <w:r w:rsidRPr="00B453EA">
          <w:rPr>
            <w:rStyle w:val="Lienhypertexte"/>
            <w:noProof/>
          </w:rPr>
        </w:r>
        <w:r w:rsidRPr="00B453EA">
          <w:rPr>
            <w:rStyle w:val="Lienhypertexte"/>
            <w:noProof/>
          </w:rPr>
          <w:fldChar w:fldCharType="separate"/>
        </w:r>
        <w:r w:rsidRPr="00B453EA">
          <w:rPr>
            <w:rStyle w:val="Lienhypertexte"/>
            <w:i/>
            <w:iCs/>
            <w:noProof/>
          </w:rPr>
          <w:t>Tableau 40 : Configurations (conditions standard) où la sensibilité de la seringue de volume actif 3 mL est supérieure à celle du fantôme F03.</w:t>
        </w:r>
        <w:r>
          <w:rPr>
            <w:noProof/>
            <w:webHidden/>
          </w:rPr>
          <w:tab/>
        </w:r>
        <w:r>
          <w:rPr>
            <w:noProof/>
            <w:webHidden/>
          </w:rPr>
          <w:fldChar w:fldCharType="begin"/>
        </w:r>
        <w:r>
          <w:rPr>
            <w:noProof/>
            <w:webHidden/>
          </w:rPr>
          <w:instrText xml:space="preserve"> PAGEREF _Toc193803414 \h </w:instrText>
        </w:r>
      </w:ins>
      <w:r>
        <w:rPr>
          <w:noProof/>
          <w:webHidden/>
        </w:rPr>
      </w:r>
      <w:r>
        <w:rPr>
          <w:noProof/>
          <w:webHidden/>
        </w:rPr>
        <w:fldChar w:fldCharType="separate"/>
      </w:r>
      <w:r w:rsidR="00C30592">
        <w:rPr>
          <w:noProof/>
          <w:webHidden/>
        </w:rPr>
        <w:t>1</w:t>
      </w:r>
      <w:ins w:id="2650" w:author="BEAUMONT Tiffany" w:date="2025-03-25T13:56:00Z">
        <w:r>
          <w:rPr>
            <w:noProof/>
            <w:webHidden/>
          </w:rPr>
          <w:fldChar w:fldCharType="end"/>
        </w:r>
        <w:r w:rsidRPr="00B453EA">
          <w:rPr>
            <w:rStyle w:val="Lienhypertexte"/>
            <w:noProof/>
          </w:rPr>
          <w:fldChar w:fldCharType="end"/>
        </w:r>
      </w:ins>
    </w:p>
    <w:p w14:paraId="5BD474D1" w14:textId="2C997CBE" w:rsidR="00DE72A2" w:rsidRDefault="00DE72A2">
      <w:pPr>
        <w:pStyle w:val="Tabledesillustrations"/>
        <w:tabs>
          <w:tab w:val="right" w:leader="dot" w:pos="10053"/>
        </w:tabs>
        <w:rPr>
          <w:ins w:id="2651" w:author="BEAUMONT Tiffany" w:date="2025-03-25T13:56:00Z"/>
          <w:rFonts w:eastAsiaTheme="minorEastAsia"/>
          <w:noProof/>
          <w:kern w:val="2"/>
          <w:sz w:val="24"/>
          <w:szCs w:val="24"/>
          <w:lang w:eastAsia="fr-FR"/>
          <w14:ligatures w14:val="standardContextual"/>
        </w:rPr>
      </w:pPr>
      <w:ins w:id="2652" w:author="BEAUMONT Tiffany" w:date="2025-03-25T13:56:00Z">
        <w:r w:rsidRPr="00B453EA">
          <w:rPr>
            <w:rStyle w:val="Lienhypertexte"/>
            <w:noProof/>
          </w:rPr>
          <w:fldChar w:fldCharType="begin"/>
        </w:r>
        <w:r w:rsidRPr="00B453EA">
          <w:rPr>
            <w:rStyle w:val="Lienhypertexte"/>
            <w:noProof/>
          </w:rPr>
          <w:instrText xml:space="preserve"> </w:instrText>
        </w:r>
        <w:r>
          <w:rPr>
            <w:noProof/>
          </w:rPr>
          <w:instrText>HYPERLINK \l "_Toc193803415"</w:instrText>
        </w:r>
        <w:r w:rsidRPr="00B453EA">
          <w:rPr>
            <w:rStyle w:val="Lienhypertexte"/>
            <w:noProof/>
          </w:rPr>
          <w:instrText xml:space="preserve"> </w:instrText>
        </w:r>
        <w:r w:rsidRPr="00B453EA">
          <w:rPr>
            <w:rStyle w:val="Lienhypertexte"/>
            <w:noProof/>
          </w:rPr>
        </w:r>
        <w:r w:rsidRPr="00B453EA">
          <w:rPr>
            <w:rStyle w:val="Lienhypertexte"/>
            <w:noProof/>
          </w:rPr>
          <w:fldChar w:fldCharType="separate"/>
        </w:r>
        <w:r w:rsidRPr="00B453EA">
          <w:rPr>
            <w:rStyle w:val="Lienhypertexte"/>
            <w:i/>
            <w:iCs/>
            <w:noProof/>
          </w:rPr>
          <w:t>Tableau 41 : Sensibilités des fantômes F03 et F11, de la seringue d’étalonnage de 3 ml et de la source de faible volume de routine, en conditions standardisées, pour les configurations des centres utilisant une source d’étalonnage de faible volume.</w:t>
        </w:r>
        <w:r>
          <w:rPr>
            <w:noProof/>
            <w:webHidden/>
          </w:rPr>
          <w:tab/>
        </w:r>
        <w:r>
          <w:rPr>
            <w:noProof/>
            <w:webHidden/>
          </w:rPr>
          <w:fldChar w:fldCharType="begin"/>
        </w:r>
        <w:r>
          <w:rPr>
            <w:noProof/>
            <w:webHidden/>
          </w:rPr>
          <w:instrText xml:space="preserve"> PAGEREF _Toc193803415 \h </w:instrText>
        </w:r>
      </w:ins>
      <w:r>
        <w:rPr>
          <w:noProof/>
          <w:webHidden/>
        </w:rPr>
      </w:r>
      <w:r>
        <w:rPr>
          <w:noProof/>
          <w:webHidden/>
        </w:rPr>
        <w:fldChar w:fldCharType="separate"/>
      </w:r>
      <w:r w:rsidR="00C30592">
        <w:rPr>
          <w:noProof/>
          <w:webHidden/>
        </w:rPr>
        <w:t>1</w:t>
      </w:r>
      <w:ins w:id="2653" w:author="BEAUMONT Tiffany" w:date="2025-03-25T13:56:00Z">
        <w:r>
          <w:rPr>
            <w:noProof/>
            <w:webHidden/>
          </w:rPr>
          <w:fldChar w:fldCharType="end"/>
        </w:r>
        <w:r w:rsidRPr="00B453EA">
          <w:rPr>
            <w:rStyle w:val="Lienhypertexte"/>
            <w:noProof/>
          </w:rPr>
          <w:fldChar w:fldCharType="end"/>
        </w:r>
      </w:ins>
    </w:p>
    <w:p w14:paraId="71B383FC" w14:textId="00926580" w:rsidR="008F3573" w:rsidDel="00DE72A2" w:rsidRDefault="008F3573">
      <w:pPr>
        <w:pStyle w:val="Tabledesillustrations"/>
        <w:tabs>
          <w:tab w:val="right" w:leader="dot" w:pos="10053"/>
        </w:tabs>
        <w:rPr>
          <w:del w:id="2654" w:author="BEAUMONT Tiffany" w:date="2025-03-25T13:56:00Z"/>
          <w:rFonts w:eastAsiaTheme="minorEastAsia"/>
          <w:noProof/>
          <w:lang w:eastAsia="fr-FR"/>
        </w:rPr>
      </w:pPr>
      <w:del w:id="2655" w:author="BEAUMONT Tiffany" w:date="2025-03-25T13:56:00Z">
        <w:r w:rsidRPr="00DE72A2" w:rsidDel="00DE72A2">
          <w:rPr>
            <w:rPrChange w:id="2656" w:author="BEAUMONT Tiffany" w:date="2025-03-25T13:56:00Z">
              <w:rPr>
                <w:rStyle w:val="Lienhypertexte"/>
                <w:noProof/>
              </w:rPr>
            </w:rPrChange>
          </w:rPr>
          <w:delText>Tableau 1 : Activités administrées chez l’adulte lors d’une scintigraphie thyroïdienne diagnostique à l’I-123 ou au Tc-99m, délai entre l’injection et la réalisation des images, durée d’acquisition.</w:delText>
        </w:r>
        <w:r w:rsidDel="00DE72A2">
          <w:rPr>
            <w:noProof/>
            <w:webHidden/>
          </w:rPr>
          <w:tab/>
        </w:r>
      </w:del>
      <w:del w:id="2657" w:author="BEAUMONT Tiffany" w:date="2025-02-24T15:06:00Z">
        <w:r w:rsidR="00174A71" w:rsidDel="00F3073D">
          <w:rPr>
            <w:noProof/>
            <w:webHidden/>
          </w:rPr>
          <w:delText>9</w:delText>
        </w:r>
      </w:del>
    </w:p>
    <w:p w14:paraId="0EDB4CAA" w14:textId="4EC71725" w:rsidR="008F3573" w:rsidDel="00DE72A2" w:rsidRDefault="008F3573">
      <w:pPr>
        <w:pStyle w:val="Tabledesillustrations"/>
        <w:tabs>
          <w:tab w:val="right" w:leader="dot" w:pos="10053"/>
        </w:tabs>
        <w:rPr>
          <w:del w:id="2658" w:author="BEAUMONT Tiffany" w:date="2025-03-25T13:56:00Z"/>
          <w:rFonts w:eastAsiaTheme="minorEastAsia"/>
          <w:noProof/>
          <w:lang w:eastAsia="fr-FR"/>
        </w:rPr>
      </w:pPr>
      <w:del w:id="2659" w:author="BEAUMONT Tiffany" w:date="2025-03-25T13:56:00Z">
        <w:r w:rsidRPr="00DE72A2" w:rsidDel="00DE72A2">
          <w:rPr>
            <w:rPrChange w:id="2660" w:author="BEAUMONT Tiffany" w:date="2025-03-25T13:56:00Z">
              <w:rPr>
                <w:rStyle w:val="Lienhypertexte"/>
                <w:noProof/>
              </w:rPr>
            </w:rPrChange>
          </w:rPr>
          <w:delText>Tableau 2 : Intérêts des radionucléides en quantification thyroïdienne</w:delText>
        </w:r>
        <w:r w:rsidDel="00DE72A2">
          <w:rPr>
            <w:noProof/>
            <w:webHidden/>
          </w:rPr>
          <w:tab/>
        </w:r>
      </w:del>
      <w:del w:id="2661" w:author="BEAUMONT Tiffany" w:date="2025-02-24T15:06:00Z">
        <w:r w:rsidR="00174A71" w:rsidDel="00F3073D">
          <w:rPr>
            <w:noProof/>
            <w:webHidden/>
          </w:rPr>
          <w:delText>10</w:delText>
        </w:r>
      </w:del>
    </w:p>
    <w:p w14:paraId="0E18E1D0" w14:textId="46CFB87D" w:rsidR="008F3573" w:rsidDel="00DE72A2" w:rsidRDefault="008F3573">
      <w:pPr>
        <w:pStyle w:val="Tabledesillustrations"/>
        <w:tabs>
          <w:tab w:val="right" w:leader="dot" w:pos="10053"/>
        </w:tabs>
        <w:rPr>
          <w:del w:id="2662" w:author="BEAUMONT Tiffany" w:date="2025-03-25T13:56:00Z"/>
          <w:rFonts w:eastAsiaTheme="minorEastAsia"/>
          <w:noProof/>
          <w:lang w:eastAsia="fr-FR"/>
        </w:rPr>
      </w:pPr>
      <w:del w:id="2663" w:author="BEAUMONT Tiffany" w:date="2025-03-25T13:56:00Z">
        <w:r w:rsidRPr="00DE72A2" w:rsidDel="00DE72A2">
          <w:rPr>
            <w:rPrChange w:id="2664" w:author="BEAUMONT Tiffany" w:date="2025-03-25T13:56:00Z">
              <w:rPr>
                <w:rStyle w:val="Lienhypertexte"/>
                <w:noProof/>
              </w:rPr>
            </w:rPrChange>
          </w:rPr>
          <w:delText>Tableau 3 : Objectifs de dose et activités cibles en fonction de la pathologie et de l’objectif du traitement à l’I-131</w:delText>
        </w:r>
        <w:r w:rsidDel="00DE72A2">
          <w:rPr>
            <w:noProof/>
            <w:webHidden/>
          </w:rPr>
          <w:tab/>
        </w:r>
      </w:del>
      <w:del w:id="2665" w:author="BEAUMONT Tiffany" w:date="2025-02-24T15:06:00Z">
        <w:r w:rsidR="00174A71" w:rsidDel="00F3073D">
          <w:rPr>
            <w:noProof/>
            <w:webHidden/>
          </w:rPr>
          <w:delText>11</w:delText>
        </w:r>
      </w:del>
    </w:p>
    <w:p w14:paraId="6B9BAA0C" w14:textId="29E56948" w:rsidR="008F3573" w:rsidDel="00DE72A2" w:rsidRDefault="008F3573">
      <w:pPr>
        <w:pStyle w:val="Tabledesillustrations"/>
        <w:tabs>
          <w:tab w:val="right" w:leader="dot" w:pos="10053"/>
        </w:tabs>
        <w:rPr>
          <w:del w:id="2666" w:author="BEAUMONT Tiffany" w:date="2025-03-25T13:56:00Z"/>
          <w:rFonts w:eastAsiaTheme="minorEastAsia"/>
          <w:noProof/>
          <w:lang w:eastAsia="fr-FR"/>
        </w:rPr>
      </w:pPr>
      <w:del w:id="2667" w:author="BEAUMONT Tiffany" w:date="2025-03-25T13:56:00Z">
        <w:r w:rsidRPr="00DE72A2" w:rsidDel="00DE72A2">
          <w:rPr>
            <w:rPrChange w:id="2668" w:author="BEAUMONT Tiffany" w:date="2025-03-25T13:56:00Z">
              <w:rPr>
                <w:rStyle w:val="Lienhypertexte"/>
                <w:i/>
                <w:iCs/>
                <w:noProof/>
              </w:rPr>
            </w:rPrChange>
          </w:rPr>
          <w:delText>Tableau 4: Répartition en nombre de patients selon le type d’utilisation des configurations</w:delText>
        </w:r>
        <w:r w:rsidDel="00DE72A2">
          <w:rPr>
            <w:noProof/>
            <w:webHidden/>
          </w:rPr>
          <w:tab/>
        </w:r>
      </w:del>
      <w:del w:id="2669" w:author="BEAUMONT Tiffany" w:date="2025-02-24T15:06:00Z">
        <w:r w:rsidR="00174A71" w:rsidDel="00F3073D">
          <w:rPr>
            <w:noProof/>
            <w:webHidden/>
          </w:rPr>
          <w:delText>13</w:delText>
        </w:r>
      </w:del>
    </w:p>
    <w:p w14:paraId="4DD7851F" w14:textId="6104A8C6" w:rsidR="008F3573" w:rsidDel="00DE72A2" w:rsidRDefault="008F3573">
      <w:pPr>
        <w:pStyle w:val="Tabledesillustrations"/>
        <w:tabs>
          <w:tab w:val="right" w:leader="dot" w:pos="10053"/>
        </w:tabs>
        <w:rPr>
          <w:del w:id="2670" w:author="BEAUMONT Tiffany" w:date="2025-03-25T13:56:00Z"/>
          <w:rFonts w:eastAsiaTheme="minorEastAsia"/>
          <w:noProof/>
          <w:lang w:eastAsia="fr-FR"/>
        </w:rPr>
      </w:pPr>
      <w:del w:id="2671" w:author="BEAUMONT Tiffany" w:date="2025-03-25T13:56:00Z">
        <w:r w:rsidRPr="00DE72A2" w:rsidDel="00DE72A2">
          <w:rPr>
            <w:rPrChange w:id="2672" w:author="BEAUMONT Tiffany" w:date="2025-03-25T13:56:00Z">
              <w:rPr>
                <w:rStyle w:val="Lienhypertexte"/>
                <w:i/>
                <w:iCs/>
                <w:noProof/>
              </w:rPr>
            </w:rPrChange>
          </w:rPr>
          <w:delText>Tableau 5 : Utilisation diagnostique ou thérapeutique du taux de fixation</w:delText>
        </w:r>
        <w:r w:rsidDel="00DE72A2">
          <w:rPr>
            <w:noProof/>
            <w:webHidden/>
          </w:rPr>
          <w:tab/>
        </w:r>
      </w:del>
      <w:del w:id="2673" w:author="BEAUMONT Tiffany" w:date="2025-02-24T15:06:00Z">
        <w:r w:rsidR="00174A71" w:rsidDel="00F3073D">
          <w:rPr>
            <w:noProof/>
            <w:webHidden/>
          </w:rPr>
          <w:delText>14</w:delText>
        </w:r>
      </w:del>
    </w:p>
    <w:p w14:paraId="601ACC5A" w14:textId="0ACBA7EC" w:rsidR="008F3573" w:rsidDel="00DE72A2" w:rsidRDefault="008F3573">
      <w:pPr>
        <w:pStyle w:val="Tabledesillustrations"/>
        <w:tabs>
          <w:tab w:val="right" w:leader="dot" w:pos="10053"/>
        </w:tabs>
        <w:rPr>
          <w:del w:id="2674" w:author="BEAUMONT Tiffany" w:date="2025-03-25T13:56:00Z"/>
          <w:rFonts w:eastAsiaTheme="minorEastAsia"/>
          <w:noProof/>
          <w:lang w:eastAsia="fr-FR"/>
        </w:rPr>
      </w:pPr>
      <w:del w:id="2675" w:author="BEAUMONT Tiffany" w:date="2025-03-25T13:56:00Z">
        <w:r w:rsidRPr="00DE72A2" w:rsidDel="00DE72A2">
          <w:rPr>
            <w:rPrChange w:id="2676" w:author="BEAUMONT Tiffany" w:date="2025-03-25T13:56:00Z">
              <w:rPr>
                <w:rStyle w:val="Lienhypertexte"/>
                <w:i/>
                <w:iCs/>
                <w:noProof/>
              </w:rPr>
            </w:rPrChange>
          </w:rPr>
          <w:delText>Tableau 6 : Diamètres d’ouverture des sténopés par taille de cristal et nombre de configurations associées</w:delText>
        </w:r>
        <w:r w:rsidDel="00DE72A2">
          <w:rPr>
            <w:noProof/>
            <w:webHidden/>
          </w:rPr>
          <w:tab/>
        </w:r>
      </w:del>
      <w:del w:id="2677" w:author="BEAUMONT Tiffany" w:date="2025-02-24T15:06:00Z">
        <w:r w:rsidR="00174A71" w:rsidDel="00F3073D">
          <w:rPr>
            <w:noProof/>
            <w:webHidden/>
          </w:rPr>
          <w:delText>14</w:delText>
        </w:r>
      </w:del>
    </w:p>
    <w:p w14:paraId="7F1E8D94" w14:textId="41F5C31B" w:rsidR="008F3573" w:rsidDel="00DE72A2" w:rsidRDefault="008F3573">
      <w:pPr>
        <w:pStyle w:val="Tabledesillustrations"/>
        <w:tabs>
          <w:tab w:val="right" w:leader="dot" w:pos="10053"/>
        </w:tabs>
        <w:rPr>
          <w:del w:id="2678" w:author="BEAUMONT Tiffany" w:date="2025-03-25T13:56:00Z"/>
          <w:rFonts w:eastAsiaTheme="minorEastAsia"/>
          <w:noProof/>
          <w:lang w:eastAsia="fr-FR"/>
        </w:rPr>
      </w:pPr>
      <w:del w:id="2679" w:author="BEAUMONT Tiffany" w:date="2025-03-25T13:56:00Z">
        <w:r w:rsidRPr="00DE72A2" w:rsidDel="00DE72A2">
          <w:rPr>
            <w:rPrChange w:id="2680" w:author="BEAUMONT Tiffany" w:date="2025-03-25T13:56:00Z">
              <w:rPr>
                <w:rStyle w:val="Lienhypertexte"/>
                <w:i/>
                <w:iCs/>
                <w:noProof/>
              </w:rPr>
            </w:rPrChange>
          </w:rPr>
          <w:delText>Tableau 7 : Utilisation d’une cale pour établir une distance reproductible entre la source et le collimateur</w:delText>
        </w:r>
        <w:r w:rsidDel="00DE72A2">
          <w:rPr>
            <w:noProof/>
            <w:webHidden/>
          </w:rPr>
          <w:tab/>
        </w:r>
      </w:del>
      <w:del w:id="2681" w:author="BEAUMONT Tiffany" w:date="2025-02-24T15:06:00Z">
        <w:r w:rsidR="00174A71" w:rsidDel="00F3073D">
          <w:rPr>
            <w:noProof/>
            <w:webHidden/>
          </w:rPr>
          <w:delText>15</w:delText>
        </w:r>
      </w:del>
    </w:p>
    <w:p w14:paraId="522A74C1" w14:textId="0C4AA965" w:rsidR="008F3573" w:rsidDel="00DE72A2" w:rsidRDefault="008F3573">
      <w:pPr>
        <w:pStyle w:val="Tabledesillustrations"/>
        <w:tabs>
          <w:tab w:val="right" w:leader="dot" w:pos="10053"/>
        </w:tabs>
        <w:rPr>
          <w:del w:id="2682" w:author="BEAUMONT Tiffany" w:date="2025-03-25T13:56:00Z"/>
          <w:rFonts w:eastAsiaTheme="minorEastAsia"/>
          <w:noProof/>
          <w:lang w:eastAsia="fr-FR"/>
        </w:rPr>
      </w:pPr>
      <w:del w:id="2683" w:author="BEAUMONT Tiffany" w:date="2025-03-25T13:56:00Z">
        <w:r w:rsidRPr="00DE72A2" w:rsidDel="00DE72A2">
          <w:rPr>
            <w:rPrChange w:id="2684" w:author="BEAUMONT Tiffany" w:date="2025-03-25T13:56:00Z">
              <w:rPr>
                <w:rStyle w:val="Lienhypertexte"/>
                <w:i/>
                <w:iCs/>
                <w:noProof/>
              </w:rPr>
            </w:rPrChange>
          </w:rPr>
          <w:delText>Tableau 8 : Délai entre l'injection et réalisation des images pour l'I-123</w:delText>
        </w:r>
        <w:r w:rsidDel="00DE72A2">
          <w:rPr>
            <w:noProof/>
            <w:webHidden/>
          </w:rPr>
          <w:tab/>
        </w:r>
      </w:del>
      <w:del w:id="2685" w:author="BEAUMONT Tiffany" w:date="2025-02-24T15:06:00Z">
        <w:r w:rsidR="00174A71" w:rsidDel="00F3073D">
          <w:rPr>
            <w:noProof/>
            <w:webHidden/>
          </w:rPr>
          <w:delText>15</w:delText>
        </w:r>
      </w:del>
    </w:p>
    <w:p w14:paraId="41CDF20B" w14:textId="27513F37" w:rsidR="008F3573" w:rsidDel="00DE72A2" w:rsidRDefault="008F3573">
      <w:pPr>
        <w:pStyle w:val="Tabledesillustrations"/>
        <w:tabs>
          <w:tab w:val="right" w:leader="dot" w:pos="10053"/>
        </w:tabs>
        <w:rPr>
          <w:del w:id="2686" w:author="BEAUMONT Tiffany" w:date="2025-03-25T13:56:00Z"/>
          <w:rFonts w:eastAsiaTheme="minorEastAsia"/>
          <w:noProof/>
          <w:lang w:eastAsia="fr-FR"/>
        </w:rPr>
      </w:pPr>
      <w:del w:id="2687" w:author="BEAUMONT Tiffany" w:date="2025-03-25T13:56:00Z">
        <w:r w:rsidRPr="00DE72A2" w:rsidDel="00DE72A2">
          <w:rPr>
            <w:rPrChange w:id="2688" w:author="BEAUMONT Tiffany" w:date="2025-03-25T13:56:00Z">
              <w:rPr>
                <w:rStyle w:val="Lienhypertexte"/>
                <w:i/>
                <w:iCs/>
                <w:noProof/>
              </w:rPr>
            </w:rPrChange>
          </w:rPr>
          <w:delText>Tableau 9 : Délai entre l'injection et réalisation des images pour le Tc-99m</w:delText>
        </w:r>
        <w:r w:rsidDel="00DE72A2">
          <w:rPr>
            <w:noProof/>
            <w:webHidden/>
          </w:rPr>
          <w:tab/>
        </w:r>
      </w:del>
      <w:del w:id="2689" w:author="BEAUMONT Tiffany" w:date="2025-02-24T15:06:00Z">
        <w:r w:rsidR="00174A71" w:rsidDel="00F3073D">
          <w:rPr>
            <w:noProof/>
            <w:webHidden/>
          </w:rPr>
          <w:delText>15</w:delText>
        </w:r>
      </w:del>
    </w:p>
    <w:p w14:paraId="14CB7959" w14:textId="72F2EB4E" w:rsidR="008F3573" w:rsidDel="00DE72A2" w:rsidRDefault="008F3573">
      <w:pPr>
        <w:pStyle w:val="Tabledesillustrations"/>
        <w:tabs>
          <w:tab w:val="right" w:leader="dot" w:pos="10053"/>
        </w:tabs>
        <w:rPr>
          <w:del w:id="2690" w:author="BEAUMONT Tiffany" w:date="2025-03-25T13:56:00Z"/>
          <w:rFonts w:eastAsiaTheme="minorEastAsia"/>
          <w:noProof/>
          <w:lang w:eastAsia="fr-FR"/>
        </w:rPr>
      </w:pPr>
      <w:del w:id="2691" w:author="BEAUMONT Tiffany" w:date="2025-03-25T13:56:00Z">
        <w:r w:rsidRPr="00DE72A2" w:rsidDel="00DE72A2">
          <w:rPr>
            <w:rPrChange w:id="2692" w:author="BEAUMONT Tiffany" w:date="2025-03-25T13:56:00Z">
              <w:rPr>
                <w:rStyle w:val="Lienhypertexte"/>
                <w:i/>
                <w:iCs/>
                <w:noProof/>
              </w:rPr>
            </w:rPrChange>
          </w:rPr>
          <w:delText>Tableau 10 : Niveaux d’activités administrées par les centres participants pour l’I-123 (à gauche) et le Tc-99m (à droite)</w:delText>
        </w:r>
        <w:r w:rsidDel="00DE72A2">
          <w:rPr>
            <w:noProof/>
            <w:webHidden/>
          </w:rPr>
          <w:tab/>
        </w:r>
      </w:del>
      <w:del w:id="2693" w:author="BEAUMONT Tiffany" w:date="2025-02-24T15:06:00Z">
        <w:r w:rsidR="00174A71" w:rsidDel="00F3073D">
          <w:rPr>
            <w:noProof/>
            <w:webHidden/>
          </w:rPr>
          <w:delText>16</w:delText>
        </w:r>
      </w:del>
    </w:p>
    <w:p w14:paraId="5CFB0DA4" w14:textId="6C3A16BB" w:rsidR="008F3573" w:rsidDel="00DE72A2" w:rsidRDefault="008F3573">
      <w:pPr>
        <w:pStyle w:val="Tabledesillustrations"/>
        <w:tabs>
          <w:tab w:val="right" w:leader="dot" w:pos="10053"/>
        </w:tabs>
        <w:rPr>
          <w:del w:id="2694" w:author="BEAUMONT Tiffany" w:date="2025-03-25T13:56:00Z"/>
          <w:rFonts w:eastAsiaTheme="minorEastAsia"/>
          <w:noProof/>
          <w:lang w:eastAsia="fr-FR"/>
        </w:rPr>
      </w:pPr>
      <w:del w:id="2695" w:author="BEAUMONT Tiffany" w:date="2025-03-25T13:56:00Z">
        <w:r w:rsidRPr="00DE72A2" w:rsidDel="00DE72A2">
          <w:rPr>
            <w:rPrChange w:id="2696" w:author="BEAUMONT Tiffany" w:date="2025-03-25T13:56:00Z">
              <w:rPr>
                <w:rStyle w:val="Lienhypertexte"/>
                <w:noProof/>
              </w:rPr>
            </w:rPrChange>
          </w:rPr>
          <w:delText>Tableau 11 : Répartition des durées d’acquisition en conditions d’acquisition de routine</w:delText>
        </w:r>
        <w:r w:rsidDel="00DE72A2">
          <w:rPr>
            <w:noProof/>
            <w:webHidden/>
          </w:rPr>
          <w:tab/>
        </w:r>
      </w:del>
      <w:del w:id="2697" w:author="BEAUMONT Tiffany" w:date="2025-02-24T15:06:00Z">
        <w:r w:rsidR="00174A71" w:rsidDel="00F3073D">
          <w:rPr>
            <w:noProof/>
            <w:webHidden/>
          </w:rPr>
          <w:delText>16</w:delText>
        </w:r>
      </w:del>
    </w:p>
    <w:p w14:paraId="26474344" w14:textId="0B86E678" w:rsidR="008F3573" w:rsidDel="00DE72A2" w:rsidRDefault="008F3573">
      <w:pPr>
        <w:pStyle w:val="Tabledesillustrations"/>
        <w:tabs>
          <w:tab w:val="right" w:leader="dot" w:pos="10053"/>
        </w:tabs>
        <w:rPr>
          <w:del w:id="2698" w:author="BEAUMONT Tiffany" w:date="2025-03-25T13:56:00Z"/>
          <w:rFonts w:eastAsiaTheme="minorEastAsia"/>
          <w:noProof/>
          <w:lang w:eastAsia="fr-FR"/>
        </w:rPr>
      </w:pPr>
      <w:del w:id="2699" w:author="BEAUMONT Tiffany" w:date="2025-03-25T13:56:00Z">
        <w:r w:rsidRPr="00DE72A2" w:rsidDel="00DE72A2">
          <w:rPr>
            <w:rPrChange w:id="2700" w:author="BEAUMONT Tiffany" w:date="2025-03-25T13:56:00Z">
              <w:rPr>
                <w:rStyle w:val="Lienhypertexte"/>
                <w:i/>
                <w:iCs/>
                <w:noProof/>
              </w:rPr>
            </w:rPrChange>
          </w:rPr>
          <w:delText>Tableau 12 : Matrices des acquisitions</w:delText>
        </w:r>
        <w:r w:rsidDel="00DE72A2">
          <w:rPr>
            <w:noProof/>
            <w:webHidden/>
          </w:rPr>
          <w:tab/>
        </w:r>
      </w:del>
      <w:del w:id="2701" w:author="BEAUMONT Tiffany" w:date="2025-02-24T15:06:00Z">
        <w:r w:rsidR="00174A71" w:rsidDel="00F3073D">
          <w:rPr>
            <w:noProof/>
            <w:webHidden/>
          </w:rPr>
          <w:delText>18</w:delText>
        </w:r>
      </w:del>
    </w:p>
    <w:p w14:paraId="16EC56C1" w14:textId="514437AD" w:rsidR="008F3573" w:rsidDel="00DE72A2" w:rsidRDefault="008F3573">
      <w:pPr>
        <w:pStyle w:val="Tabledesillustrations"/>
        <w:tabs>
          <w:tab w:val="right" w:leader="dot" w:pos="10053"/>
        </w:tabs>
        <w:rPr>
          <w:del w:id="2702" w:author="BEAUMONT Tiffany" w:date="2025-03-25T13:56:00Z"/>
          <w:rFonts w:eastAsiaTheme="minorEastAsia"/>
          <w:noProof/>
          <w:lang w:eastAsia="fr-FR"/>
        </w:rPr>
      </w:pPr>
      <w:del w:id="2703" w:author="BEAUMONT Tiffany" w:date="2025-03-25T13:56:00Z">
        <w:r w:rsidRPr="00DE72A2" w:rsidDel="00DE72A2">
          <w:rPr>
            <w:rPrChange w:id="2704" w:author="BEAUMONT Tiffany" w:date="2025-03-25T13:56:00Z">
              <w:rPr>
                <w:rStyle w:val="Lienhypertexte"/>
                <w:i/>
                <w:iCs/>
                <w:noProof/>
              </w:rPr>
            </w:rPrChange>
          </w:rPr>
          <w:delText>Tableau 13 : Méthodes de segmentation et seuils pour la segmentation de la thyroïde</w:delText>
        </w:r>
        <w:r w:rsidDel="00DE72A2">
          <w:rPr>
            <w:noProof/>
            <w:webHidden/>
          </w:rPr>
          <w:tab/>
        </w:r>
      </w:del>
      <w:del w:id="2705" w:author="BEAUMONT Tiffany" w:date="2025-02-24T15:06:00Z">
        <w:r w:rsidR="00174A71" w:rsidDel="00F3073D">
          <w:rPr>
            <w:noProof/>
            <w:webHidden/>
          </w:rPr>
          <w:delText>18</w:delText>
        </w:r>
      </w:del>
    </w:p>
    <w:p w14:paraId="03C8F5CB" w14:textId="4118B686" w:rsidR="008F3573" w:rsidDel="00DE72A2" w:rsidRDefault="008F3573">
      <w:pPr>
        <w:pStyle w:val="Tabledesillustrations"/>
        <w:tabs>
          <w:tab w:val="right" w:leader="dot" w:pos="10053"/>
        </w:tabs>
        <w:rPr>
          <w:del w:id="2706" w:author="BEAUMONT Tiffany" w:date="2025-03-25T13:56:00Z"/>
          <w:rFonts w:eastAsiaTheme="minorEastAsia"/>
          <w:noProof/>
          <w:lang w:eastAsia="fr-FR"/>
        </w:rPr>
      </w:pPr>
      <w:del w:id="2707" w:author="BEAUMONT Tiffany" w:date="2025-03-25T13:56:00Z">
        <w:r w:rsidRPr="00DE72A2" w:rsidDel="00DE72A2">
          <w:rPr>
            <w:rPrChange w:id="2708" w:author="BEAUMONT Tiffany" w:date="2025-03-25T13:56:00Z">
              <w:rPr>
                <w:rStyle w:val="Lienhypertexte"/>
                <w:i/>
                <w:iCs/>
                <w:noProof/>
              </w:rPr>
            </w:rPrChange>
          </w:rPr>
          <w:delText>Tableau 14 : Fantômes thyroïdiens anatomiquement réalistes</w:delText>
        </w:r>
        <w:r w:rsidDel="00DE72A2">
          <w:rPr>
            <w:noProof/>
            <w:webHidden/>
          </w:rPr>
          <w:tab/>
        </w:r>
      </w:del>
      <w:del w:id="2709" w:author="BEAUMONT Tiffany" w:date="2025-02-24T15:06:00Z">
        <w:r w:rsidR="00174A71" w:rsidDel="00F3073D">
          <w:rPr>
            <w:noProof/>
            <w:webHidden/>
          </w:rPr>
          <w:delText>20</w:delText>
        </w:r>
      </w:del>
    </w:p>
    <w:p w14:paraId="4F8A31C1" w14:textId="6C1F01E0" w:rsidR="008F3573" w:rsidDel="00DE72A2" w:rsidRDefault="008F3573">
      <w:pPr>
        <w:pStyle w:val="Tabledesillustrations"/>
        <w:tabs>
          <w:tab w:val="right" w:leader="dot" w:pos="10053"/>
        </w:tabs>
        <w:rPr>
          <w:del w:id="2710" w:author="BEAUMONT Tiffany" w:date="2025-03-25T13:56:00Z"/>
          <w:rFonts w:eastAsiaTheme="minorEastAsia"/>
          <w:noProof/>
          <w:lang w:eastAsia="fr-FR"/>
        </w:rPr>
      </w:pPr>
      <w:del w:id="2711" w:author="BEAUMONT Tiffany" w:date="2025-03-25T13:56:00Z">
        <w:r w:rsidRPr="00DE72A2" w:rsidDel="00DE72A2">
          <w:rPr>
            <w:rPrChange w:id="2712" w:author="BEAUMONT Tiffany" w:date="2025-03-25T13:56:00Z">
              <w:rPr>
                <w:rStyle w:val="Lienhypertexte"/>
                <w:noProof/>
              </w:rPr>
            </w:rPrChange>
          </w:rPr>
          <w:delText>Tableau 15 : Liste des acquisitions en conditions locales et standardisées</w:delText>
        </w:r>
        <w:r w:rsidDel="00DE72A2">
          <w:rPr>
            <w:noProof/>
            <w:webHidden/>
          </w:rPr>
          <w:tab/>
        </w:r>
      </w:del>
      <w:del w:id="2713" w:author="BEAUMONT Tiffany" w:date="2025-02-24T15:06:00Z">
        <w:r w:rsidR="00174A71" w:rsidDel="00F3073D">
          <w:rPr>
            <w:noProof/>
            <w:webHidden/>
          </w:rPr>
          <w:delText>20</w:delText>
        </w:r>
      </w:del>
    </w:p>
    <w:p w14:paraId="03A39E1F" w14:textId="7C97EE59" w:rsidR="008F3573" w:rsidDel="00DE72A2" w:rsidRDefault="008F3573">
      <w:pPr>
        <w:pStyle w:val="Tabledesillustrations"/>
        <w:tabs>
          <w:tab w:val="right" w:leader="dot" w:pos="10053"/>
        </w:tabs>
        <w:rPr>
          <w:del w:id="2714" w:author="BEAUMONT Tiffany" w:date="2025-03-25T13:56:00Z"/>
          <w:rFonts w:eastAsiaTheme="minorEastAsia"/>
          <w:noProof/>
          <w:lang w:eastAsia="fr-FR"/>
        </w:rPr>
      </w:pPr>
      <w:del w:id="2715" w:author="BEAUMONT Tiffany" w:date="2025-03-25T13:56:00Z">
        <w:r w:rsidRPr="00DE72A2" w:rsidDel="00DE72A2">
          <w:rPr>
            <w:rPrChange w:id="2716" w:author="BEAUMONT Tiffany" w:date="2025-03-25T13:56:00Z">
              <w:rPr>
                <w:rStyle w:val="Lienhypertexte"/>
                <w:i/>
                <w:iCs/>
                <w:noProof/>
              </w:rPr>
            </w:rPrChange>
          </w:rPr>
          <w:delText>Tableau 16 : Configurations locales proches de la configuration standard ayant été exclues pour l’étude de la sensibilité.</w:delText>
        </w:r>
        <w:r w:rsidDel="00DE72A2">
          <w:rPr>
            <w:noProof/>
            <w:webHidden/>
          </w:rPr>
          <w:tab/>
        </w:r>
      </w:del>
      <w:del w:id="2717" w:author="BEAUMONT Tiffany" w:date="2025-02-24T15:06:00Z">
        <w:r w:rsidR="00174A71" w:rsidDel="00F3073D">
          <w:rPr>
            <w:noProof/>
            <w:webHidden/>
          </w:rPr>
          <w:delText>25</w:delText>
        </w:r>
      </w:del>
    </w:p>
    <w:p w14:paraId="36F5B90B" w14:textId="6B9FD5D3" w:rsidR="008F3573" w:rsidDel="00DE72A2" w:rsidRDefault="008F3573">
      <w:pPr>
        <w:pStyle w:val="Tabledesillustrations"/>
        <w:tabs>
          <w:tab w:val="right" w:leader="dot" w:pos="10053"/>
        </w:tabs>
        <w:rPr>
          <w:del w:id="2718" w:author="BEAUMONT Tiffany" w:date="2025-03-25T13:56:00Z"/>
          <w:rFonts w:eastAsiaTheme="minorEastAsia"/>
          <w:noProof/>
          <w:lang w:eastAsia="fr-FR"/>
        </w:rPr>
      </w:pPr>
      <w:del w:id="2719" w:author="BEAUMONT Tiffany" w:date="2025-03-25T13:56:00Z">
        <w:r w:rsidRPr="00DE72A2" w:rsidDel="00DE72A2">
          <w:rPr>
            <w:rPrChange w:id="2720" w:author="BEAUMONT Tiffany" w:date="2025-03-25T13:56:00Z">
              <w:rPr>
                <w:rStyle w:val="Lienhypertexte"/>
                <w:i/>
                <w:iCs/>
                <w:noProof/>
              </w:rPr>
            </w:rPrChange>
          </w:rPr>
          <w:delText>Tableau 17 : Corrélations et p-values de la sensibilité par rapport aux autres paramètres, à l’I-123, en collimateur parallèle, en conditions locales, par rapport au fantôme local.</w:delText>
        </w:r>
        <w:r w:rsidDel="00DE72A2">
          <w:rPr>
            <w:noProof/>
            <w:webHidden/>
          </w:rPr>
          <w:tab/>
        </w:r>
      </w:del>
      <w:del w:id="2721" w:author="BEAUMONT Tiffany" w:date="2025-02-24T15:06:00Z">
        <w:r w:rsidR="00174A71" w:rsidDel="00F3073D">
          <w:rPr>
            <w:noProof/>
            <w:webHidden/>
          </w:rPr>
          <w:delText>31</w:delText>
        </w:r>
      </w:del>
    </w:p>
    <w:p w14:paraId="0BC8B42A" w14:textId="6DDAE57A" w:rsidR="008F3573" w:rsidDel="00DE72A2" w:rsidRDefault="008F3573">
      <w:pPr>
        <w:pStyle w:val="Tabledesillustrations"/>
        <w:tabs>
          <w:tab w:val="right" w:leader="dot" w:pos="10053"/>
        </w:tabs>
        <w:rPr>
          <w:del w:id="2722" w:author="BEAUMONT Tiffany" w:date="2025-03-25T13:56:00Z"/>
          <w:rFonts w:eastAsiaTheme="minorEastAsia"/>
          <w:noProof/>
          <w:lang w:eastAsia="fr-FR"/>
        </w:rPr>
      </w:pPr>
      <w:del w:id="2723" w:author="BEAUMONT Tiffany" w:date="2025-03-25T13:56:00Z">
        <w:r w:rsidRPr="00DE72A2" w:rsidDel="00DE72A2">
          <w:rPr>
            <w:rPrChange w:id="2724" w:author="BEAUMONT Tiffany" w:date="2025-03-25T13:56:00Z">
              <w:rPr>
                <w:rStyle w:val="Lienhypertexte"/>
                <w:i/>
                <w:iCs/>
                <w:noProof/>
              </w:rPr>
            </w:rPrChange>
          </w:rPr>
          <w:delText>Tableau 18 : Corrélations et p-values de l’erreur relative par rapport aux autres paramètres, à l’I-123, en collimateur parallèle, en conditions locales, par rapport au fantôme local.</w:delText>
        </w:r>
        <w:r w:rsidDel="00DE72A2">
          <w:rPr>
            <w:noProof/>
            <w:webHidden/>
          </w:rPr>
          <w:tab/>
        </w:r>
      </w:del>
      <w:del w:id="2725" w:author="BEAUMONT Tiffany" w:date="2025-02-24T15:06:00Z">
        <w:r w:rsidR="00174A71" w:rsidDel="00F3073D">
          <w:rPr>
            <w:noProof/>
            <w:webHidden/>
          </w:rPr>
          <w:delText>31</w:delText>
        </w:r>
      </w:del>
    </w:p>
    <w:p w14:paraId="2DB46894" w14:textId="01A273D5" w:rsidR="008F3573" w:rsidDel="00DE72A2" w:rsidRDefault="008F3573">
      <w:pPr>
        <w:pStyle w:val="Tabledesillustrations"/>
        <w:tabs>
          <w:tab w:val="right" w:leader="dot" w:pos="10053"/>
        </w:tabs>
        <w:rPr>
          <w:del w:id="2726" w:author="BEAUMONT Tiffany" w:date="2025-03-25T13:56:00Z"/>
          <w:rFonts w:eastAsiaTheme="minorEastAsia"/>
          <w:noProof/>
          <w:lang w:eastAsia="fr-FR"/>
        </w:rPr>
      </w:pPr>
      <w:del w:id="2727" w:author="BEAUMONT Tiffany" w:date="2025-03-25T13:56:00Z">
        <w:r w:rsidRPr="00DE72A2" w:rsidDel="00DE72A2">
          <w:rPr>
            <w:rPrChange w:id="2728" w:author="BEAUMONT Tiffany" w:date="2025-03-25T13:56:00Z">
              <w:rPr>
                <w:rStyle w:val="Lienhypertexte"/>
                <w:i/>
                <w:iCs/>
                <w:noProof/>
              </w:rPr>
            </w:rPrChange>
          </w:rPr>
          <w:delText>Tableau 19 : Corrélations et p-values de la sensibilité par rapport aux autres paramètres, au Tc</w:delText>
        </w:r>
        <w:r w:rsidRPr="00DE72A2" w:rsidDel="00DE72A2">
          <w:rPr>
            <w:rPrChange w:id="2729" w:author="BEAUMONT Tiffany" w:date="2025-03-25T13:56:00Z">
              <w:rPr>
                <w:rStyle w:val="Lienhypertexte"/>
                <w:i/>
                <w:iCs/>
                <w:noProof/>
              </w:rPr>
            </w:rPrChange>
          </w:rPr>
          <w:noBreakHyphen/>
          <w:delText>99m, en collimateur parallèle, en conditions locales, par rapport au fantôme local.</w:delText>
        </w:r>
        <w:r w:rsidDel="00DE72A2">
          <w:rPr>
            <w:noProof/>
            <w:webHidden/>
          </w:rPr>
          <w:tab/>
        </w:r>
      </w:del>
      <w:del w:id="2730" w:author="BEAUMONT Tiffany" w:date="2025-02-24T15:06:00Z">
        <w:r w:rsidR="00174A71" w:rsidDel="00F3073D">
          <w:rPr>
            <w:noProof/>
            <w:webHidden/>
          </w:rPr>
          <w:delText>33</w:delText>
        </w:r>
      </w:del>
    </w:p>
    <w:p w14:paraId="7D1CCDE1" w14:textId="50426541" w:rsidR="008F3573" w:rsidDel="00DE72A2" w:rsidRDefault="008F3573">
      <w:pPr>
        <w:pStyle w:val="Tabledesillustrations"/>
        <w:tabs>
          <w:tab w:val="right" w:leader="dot" w:pos="10053"/>
        </w:tabs>
        <w:rPr>
          <w:del w:id="2731" w:author="BEAUMONT Tiffany" w:date="2025-03-25T13:56:00Z"/>
          <w:rFonts w:eastAsiaTheme="minorEastAsia"/>
          <w:noProof/>
          <w:lang w:eastAsia="fr-FR"/>
        </w:rPr>
      </w:pPr>
      <w:del w:id="2732" w:author="BEAUMONT Tiffany" w:date="2025-03-25T13:56:00Z">
        <w:r w:rsidRPr="00DE72A2" w:rsidDel="00DE72A2">
          <w:rPr>
            <w:rPrChange w:id="2733" w:author="BEAUMONT Tiffany" w:date="2025-03-25T13:56:00Z">
              <w:rPr>
                <w:rStyle w:val="Lienhypertexte"/>
                <w:i/>
                <w:iCs/>
                <w:noProof/>
              </w:rPr>
            </w:rPrChange>
          </w:rPr>
          <w:delText>Tableau 20 : Corrélations et p-values de l’erreur relative par rapport aux autres paramètres, au Tc</w:delText>
        </w:r>
        <w:r w:rsidRPr="00DE72A2" w:rsidDel="00DE72A2">
          <w:rPr>
            <w:rPrChange w:id="2734" w:author="BEAUMONT Tiffany" w:date="2025-03-25T13:56:00Z">
              <w:rPr>
                <w:rStyle w:val="Lienhypertexte"/>
                <w:i/>
                <w:iCs/>
                <w:noProof/>
              </w:rPr>
            </w:rPrChange>
          </w:rPr>
          <w:noBreakHyphen/>
          <w:delText>99m, en collimateur parallèle, en conditions locales, par rapport au fantôme local.</w:delText>
        </w:r>
        <w:r w:rsidDel="00DE72A2">
          <w:rPr>
            <w:noProof/>
            <w:webHidden/>
          </w:rPr>
          <w:tab/>
        </w:r>
      </w:del>
      <w:del w:id="2735" w:author="BEAUMONT Tiffany" w:date="2025-02-24T15:06:00Z">
        <w:r w:rsidR="00174A71" w:rsidDel="00F3073D">
          <w:rPr>
            <w:noProof/>
            <w:webHidden/>
          </w:rPr>
          <w:delText>33</w:delText>
        </w:r>
      </w:del>
    </w:p>
    <w:p w14:paraId="551321F4" w14:textId="1E335545" w:rsidR="008F3573" w:rsidDel="00DE72A2" w:rsidRDefault="008F3573">
      <w:pPr>
        <w:pStyle w:val="Tabledesillustrations"/>
        <w:tabs>
          <w:tab w:val="right" w:leader="dot" w:pos="10053"/>
        </w:tabs>
        <w:rPr>
          <w:del w:id="2736" w:author="BEAUMONT Tiffany" w:date="2025-03-25T13:56:00Z"/>
          <w:rFonts w:eastAsiaTheme="minorEastAsia"/>
          <w:noProof/>
          <w:lang w:eastAsia="fr-FR"/>
        </w:rPr>
      </w:pPr>
      <w:del w:id="2737" w:author="BEAUMONT Tiffany" w:date="2025-03-25T13:56:00Z">
        <w:r w:rsidRPr="00DE72A2" w:rsidDel="00DE72A2">
          <w:rPr>
            <w:rPrChange w:id="2738" w:author="BEAUMONT Tiffany" w:date="2025-03-25T13:56:00Z">
              <w:rPr>
                <w:rStyle w:val="Lienhypertexte"/>
                <w:i/>
                <w:iCs/>
                <w:noProof/>
              </w:rPr>
            </w:rPrChange>
          </w:rPr>
          <w:delText>Tableau 21 : Corrélations et p-values de la sensibilité par rapport aux autres paramètres, à l’ I</w:delText>
        </w:r>
        <w:r w:rsidRPr="00DE72A2" w:rsidDel="00DE72A2">
          <w:rPr>
            <w:rPrChange w:id="2739" w:author="BEAUMONT Tiffany" w:date="2025-03-25T13:56:00Z">
              <w:rPr>
                <w:rStyle w:val="Lienhypertexte"/>
                <w:i/>
                <w:iCs/>
                <w:noProof/>
              </w:rPr>
            </w:rPrChange>
          </w:rPr>
          <w:noBreakHyphen/>
          <w:delText>123, en collimateur sténopé, en conditions locales, par rapport au fantôme local.</w:delText>
        </w:r>
        <w:r w:rsidDel="00DE72A2">
          <w:rPr>
            <w:noProof/>
            <w:webHidden/>
          </w:rPr>
          <w:tab/>
        </w:r>
      </w:del>
      <w:del w:id="2740" w:author="BEAUMONT Tiffany" w:date="2025-02-24T15:06:00Z">
        <w:r w:rsidR="00174A71" w:rsidDel="00F3073D">
          <w:rPr>
            <w:noProof/>
            <w:webHidden/>
          </w:rPr>
          <w:delText>35</w:delText>
        </w:r>
      </w:del>
    </w:p>
    <w:p w14:paraId="5A0A7929" w14:textId="325AF12A" w:rsidR="008F3573" w:rsidDel="00DE72A2" w:rsidRDefault="008F3573">
      <w:pPr>
        <w:pStyle w:val="Tabledesillustrations"/>
        <w:tabs>
          <w:tab w:val="right" w:leader="dot" w:pos="10053"/>
        </w:tabs>
        <w:rPr>
          <w:del w:id="2741" w:author="BEAUMONT Tiffany" w:date="2025-03-25T13:56:00Z"/>
          <w:rFonts w:eastAsiaTheme="minorEastAsia"/>
          <w:noProof/>
          <w:lang w:eastAsia="fr-FR"/>
        </w:rPr>
      </w:pPr>
      <w:del w:id="2742" w:author="BEAUMONT Tiffany" w:date="2025-03-25T13:56:00Z">
        <w:r w:rsidRPr="00DE72A2" w:rsidDel="00DE72A2">
          <w:rPr>
            <w:rPrChange w:id="2743" w:author="BEAUMONT Tiffany" w:date="2025-03-25T13:56:00Z">
              <w:rPr>
                <w:rStyle w:val="Lienhypertexte"/>
                <w:i/>
                <w:iCs/>
                <w:noProof/>
              </w:rPr>
            </w:rPrChange>
          </w:rPr>
          <w:delText>Tableau 22 : Corrélations et p-values de l’erreur relative par rapport aux autres paramètres, à l’I</w:delText>
        </w:r>
        <w:r w:rsidRPr="00DE72A2" w:rsidDel="00DE72A2">
          <w:rPr>
            <w:rPrChange w:id="2744" w:author="BEAUMONT Tiffany" w:date="2025-03-25T13:56:00Z">
              <w:rPr>
                <w:rStyle w:val="Lienhypertexte"/>
                <w:i/>
                <w:iCs/>
                <w:noProof/>
              </w:rPr>
            </w:rPrChange>
          </w:rPr>
          <w:noBreakHyphen/>
          <w:delText>123, en collimateur sténopé, en conditions locales, par rapport au fantôme local.</w:delText>
        </w:r>
        <w:r w:rsidDel="00DE72A2">
          <w:rPr>
            <w:noProof/>
            <w:webHidden/>
          </w:rPr>
          <w:tab/>
        </w:r>
      </w:del>
      <w:del w:id="2745" w:author="BEAUMONT Tiffany" w:date="2025-02-24T15:06:00Z">
        <w:r w:rsidR="00174A71" w:rsidDel="00F3073D">
          <w:rPr>
            <w:noProof/>
            <w:webHidden/>
          </w:rPr>
          <w:delText>35</w:delText>
        </w:r>
      </w:del>
    </w:p>
    <w:p w14:paraId="5ED70CD5" w14:textId="65E29B77" w:rsidR="008F3573" w:rsidDel="00DE72A2" w:rsidRDefault="008F3573">
      <w:pPr>
        <w:pStyle w:val="Tabledesillustrations"/>
        <w:tabs>
          <w:tab w:val="right" w:leader="dot" w:pos="10053"/>
        </w:tabs>
        <w:rPr>
          <w:del w:id="2746" w:author="BEAUMONT Tiffany" w:date="2025-03-25T13:56:00Z"/>
          <w:rFonts w:eastAsiaTheme="minorEastAsia"/>
          <w:noProof/>
          <w:lang w:eastAsia="fr-FR"/>
        </w:rPr>
      </w:pPr>
      <w:del w:id="2747" w:author="BEAUMONT Tiffany" w:date="2025-03-25T13:56:00Z">
        <w:r w:rsidRPr="00DE72A2" w:rsidDel="00DE72A2">
          <w:rPr>
            <w:rPrChange w:id="2748" w:author="BEAUMONT Tiffany" w:date="2025-03-25T13:56:00Z">
              <w:rPr>
                <w:rStyle w:val="Lienhypertexte"/>
                <w:i/>
                <w:iCs/>
                <w:noProof/>
              </w:rPr>
            </w:rPrChange>
          </w:rPr>
          <w:delText>Tableau 23 : Corrélations et p-values de la sensibilité par rapport aux autres paramètres, au Tc</w:delText>
        </w:r>
        <w:r w:rsidRPr="00DE72A2" w:rsidDel="00DE72A2">
          <w:rPr>
            <w:rPrChange w:id="2749" w:author="BEAUMONT Tiffany" w:date="2025-03-25T13:56:00Z">
              <w:rPr>
                <w:rStyle w:val="Lienhypertexte"/>
                <w:i/>
                <w:iCs/>
                <w:noProof/>
              </w:rPr>
            </w:rPrChange>
          </w:rPr>
          <w:noBreakHyphen/>
          <w:delText>99m, en collimateur sténopé, en conditions locales, par rapport au fantôme local.</w:delText>
        </w:r>
        <w:r w:rsidDel="00DE72A2">
          <w:rPr>
            <w:noProof/>
            <w:webHidden/>
          </w:rPr>
          <w:tab/>
        </w:r>
      </w:del>
      <w:del w:id="2750" w:author="BEAUMONT Tiffany" w:date="2025-02-24T15:06:00Z">
        <w:r w:rsidR="00174A71" w:rsidDel="00F3073D">
          <w:rPr>
            <w:noProof/>
            <w:webHidden/>
          </w:rPr>
          <w:delText>38</w:delText>
        </w:r>
      </w:del>
    </w:p>
    <w:p w14:paraId="7B1439A4" w14:textId="417321CF" w:rsidR="008F3573" w:rsidDel="00DE72A2" w:rsidRDefault="008F3573">
      <w:pPr>
        <w:pStyle w:val="Tabledesillustrations"/>
        <w:tabs>
          <w:tab w:val="right" w:leader="dot" w:pos="10053"/>
        </w:tabs>
        <w:rPr>
          <w:del w:id="2751" w:author="BEAUMONT Tiffany" w:date="2025-03-25T13:56:00Z"/>
          <w:rFonts w:eastAsiaTheme="minorEastAsia"/>
          <w:noProof/>
          <w:lang w:eastAsia="fr-FR"/>
        </w:rPr>
      </w:pPr>
      <w:del w:id="2752" w:author="BEAUMONT Tiffany" w:date="2025-03-25T13:56:00Z">
        <w:r w:rsidRPr="00DE72A2" w:rsidDel="00DE72A2">
          <w:rPr>
            <w:rPrChange w:id="2753" w:author="BEAUMONT Tiffany" w:date="2025-03-25T13:56:00Z">
              <w:rPr>
                <w:rStyle w:val="Lienhypertexte"/>
                <w:i/>
                <w:iCs/>
                <w:noProof/>
              </w:rPr>
            </w:rPrChange>
          </w:rPr>
          <w:delText>Tableau 24 : Corrélations et p-values de l’erreur relative par rapport aux autres paramètres, au Tc</w:delText>
        </w:r>
        <w:r w:rsidRPr="00DE72A2" w:rsidDel="00DE72A2">
          <w:rPr>
            <w:rPrChange w:id="2754" w:author="BEAUMONT Tiffany" w:date="2025-03-25T13:56:00Z">
              <w:rPr>
                <w:rStyle w:val="Lienhypertexte"/>
                <w:i/>
                <w:iCs/>
                <w:noProof/>
              </w:rPr>
            </w:rPrChange>
          </w:rPr>
          <w:noBreakHyphen/>
          <w:delText>99m, en collimateur sténopé, en conditions locales, par rapport au fantôme local.</w:delText>
        </w:r>
        <w:r w:rsidDel="00DE72A2">
          <w:rPr>
            <w:noProof/>
            <w:webHidden/>
          </w:rPr>
          <w:tab/>
        </w:r>
      </w:del>
      <w:del w:id="2755" w:author="BEAUMONT Tiffany" w:date="2025-02-24T15:06:00Z">
        <w:r w:rsidR="00174A71" w:rsidDel="00F3073D">
          <w:rPr>
            <w:noProof/>
            <w:webHidden/>
          </w:rPr>
          <w:delText>38</w:delText>
        </w:r>
      </w:del>
    </w:p>
    <w:p w14:paraId="51F448DB" w14:textId="78E4EC85" w:rsidR="008F3573" w:rsidDel="00DE72A2" w:rsidRDefault="008F3573">
      <w:pPr>
        <w:pStyle w:val="Tabledesillustrations"/>
        <w:tabs>
          <w:tab w:val="right" w:leader="dot" w:pos="10053"/>
        </w:tabs>
        <w:rPr>
          <w:del w:id="2756" w:author="BEAUMONT Tiffany" w:date="2025-03-25T13:56:00Z"/>
          <w:rFonts w:eastAsiaTheme="minorEastAsia"/>
          <w:noProof/>
          <w:lang w:eastAsia="fr-FR"/>
        </w:rPr>
      </w:pPr>
      <w:del w:id="2757" w:author="BEAUMONT Tiffany" w:date="2025-03-25T13:56:00Z">
        <w:r w:rsidRPr="00DE72A2" w:rsidDel="00DE72A2">
          <w:rPr>
            <w:rPrChange w:id="2758" w:author="BEAUMONT Tiffany" w:date="2025-03-25T13:56:00Z">
              <w:rPr>
                <w:rStyle w:val="Lienhypertexte"/>
                <w:i/>
                <w:iCs/>
                <w:noProof/>
              </w:rPr>
            </w:rPrChange>
          </w:rPr>
          <w:delText>Tableau 25 : Corrélations et p-values de la sensibilité par rapport aux autres paramètres, à l’I-123, en collimateur parallèle, en conditions standardisées, par rapport au fantôme F11.</w:delText>
        </w:r>
        <w:r w:rsidDel="00DE72A2">
          <w:rPr>
            <w:noProof/>
            <w:webHidden/>
          </w:rPr>
          <w:tab/>
        </w:r>
      </w:del>
      <w:del w:id="2759" w:author="BEAUMONT Tiffany" w:date="2025-02-24T15:06:00Z">
        <w:r w:rsidR="00174A71" w:rsidDel="00F3073D">
          <w:rPr>
            <w:noProof/>
            <w:webHidden/>
          </w:rPr>
          <w:delText>42</w:delText>
        </w:r>
      </w:del>
    </w:p>
    <w:p w14:paraId="239BD233" w14:textId="0152A0DB" w:rsidR="008F3573" w:rsidDel="00DE72A2" w:rsidRDefault="008F3573">
      <w:pPr>
        <w:pStyle w:val="Tabledesillustrations"/>
        <w:tabs>
          <w:tab w:val="right" w:leader="dot" w:pos="10053"/>
        </w:tabs>
        <w:rPr>
          <w:del w:id="2760" w:author="BEAUMONT Tiffany" w:date="2025-03-25T13:56:00Z"/>
          <w:rFonts w:eastAsiaTheme="minorEastAsia"/>
          <w:noProof/>
          <w:lang w:eastAsia="fr-FR"/>
        </w:rPr>
      </w:pPr>
      <w:del w:id="2761" w:author="BEAUMONT Tiffany" w:date="2025-03-25T13:56:00Z">
        <w:r w:rsidRPr="00DE72A2" w:rsidDel="00DE72A2">
          <w:rPr>
            <w:rPrChange w:id="2762" w:author="BEAUMONT Tiffany" w:date="2025-03-25T13:56:00Z">
              <w:rPr>
                <w:rStyle w:val="Lienhypertexte"/>
                <w:i/>
                <w:iCs/>
                <w:noProof/>
              </w:rPr>
            </w:rPrChange>
          </w:rPr>
          <w:delText>Tableau 26 : Corrélations et p-values de l’erreur relative par rapport aux autres paramètres, à l’I</w:delText>
        </w:r>
        <w:r w:rsidRPr="00DE72A2" w:rsidDel="00DE72A2">
          <w:rPr>
            <w:rPrChange w:id="2763" w:author="BEAUMONT Tiffany" w:date="2025-03-25T13:56:00Z">
              <w:rPr>
                <w:rStyle w:val="Lienhypertexte"/>
                <w:i/>
                <w:iCs/>
                <w:noProof/>
              </w:rPr>
            </w:rPrChange>
          </w:rPr>
          <w:noBreakHyphen/>
          <w:delText>123, en collimateur parallèle, en conditions locales, par rapport au fantôme F11.</w:delText>
        </w:r>
        <w:r w:rsidDel="00DE72A2">
          <w:rPr>
            <w:noProof/>
            <w:webHidden/>
          </w:rPr>
          <w:tab/>
        </w:r>
      </w:del>
      <w:del w:id="2764" w:author="BEAUMONT Tiffany" w:date="2025-02-24T15:06:00Z">
        <w:r w:rsidR="00174A71" w:rsidDel="00F3073D">
          <w:rPr>
            <w:noProof/>
            <w:webHidden/>
          </w:rPr>
          <w:delText>43</w:delText>
        </w:r>
      </w:del>
    </w:p>
    <w:p w14:paraId="2BDBC3CC" w14:textId="59F1B2D2" w:rsidR="008F3573" w:rsidDel="00DE72A2" w:rsidRDefault="008F3573">
      <w:pPr>
        <w:pStyle w:val="Tabledesillustrations"/>
        <w:tabs>
          <w:tab w:val="right" w:leader="dot" w:pos="10053"/>
        </w:tabs>
        <w:rPr>
          <w:del w:id="2765" w:author="BEAUMONT Tiffany" w:date="2025-03-25T13:56:00Z"/>
          <w:rFonts w:eastAsiaTheme="minorEastAsia"/>
          <w:noProof/>
          <w:lang w:eastAsia="fr-FR"/>
        </w:rPr>
      </w:pPr>
      <w:del w:id="2766" w:author="BEAUMONT Tiffany" w:date="2025-03-25T13:56:00Z">
        <w:r w:rsidRPr="00DE72A2" w:rsidDel="00DE72A2">
          <w:rPr>
            <w:rPrChange w:id="2767" w:author="BEAUMONT Tiffany" w:date="2025-03-25T13:56:00Z">
              <w:rPr>
                <w:rStyle w:val="Lienhypertexte"/>
                <w:i/>
                <w:iCs/>
                <w:noProof/>
              </w:rPr>
            </w:rPrChange>
          </w:rPr>
          <w:delText>Tableau 27 : Corrélations et p-values de la sensibilité par rapport aux autres paramètres, au Tc</w:delText>
        </w:r>
        <w:r w:rsidRPr="00DE72A2" w:rsidDel="00DE72A2">
          <w:rPr>
            <w:rPrChange w:id="2768" w:author="BEAUMONT Tiffany" w:date="2025-03-25T13:56:00Z">
              <w:rPr>
                <w:rStyle w:val="Lienhypertexte"/>
                <w:i/>
                <w:iCs/>
                <w:noProof/>
              </w:rPr>
            </w:rPrChange>
          </w:rPr>
          <w:noBreakHyphen/>
          <w:delText>99m, en collimateur parallèle, en conditions standardisées, par rapport au fantôme F11.</w:delText>
        </w:r>
        <w:r w:rsidDel="00DE72A2">
          <w:rPr>
            <w:noProof/>
            <w:webHidden/>
          </w:rPr>
          <w:tab/>
        </w:r>
      </w:del>
      <w:del w:id="2769" w:author="BEAUMONT Tiffany" w:date="2025-02-24T15:06:00Z">
        <w:r w:rsidR="00174A71" w:rsidDel="00F3073D">
          <w:rPr>
            <w:noProof/>
            <w:webHidden/>
          </w:rPr>
          <w:delText>43</w:delText>
        </w:r>
      </w:del>
    </w:p>
    <w:p w14:paraId="28F337B6" w14:textId="28660426" w:rsidR="008F3573" w:rsidDel="00DE72A2" w:rsidRDefault="008F3573">
      <w:pPr>
        <w:pStyle w:val="Tabledesillustrations"/>
        <w:tabs>
          <w:tab w:val="right" w:leader="dot" w:pos="10053"/>
        </w:tabs>
        <w:rPr>
          <w:del w:id="2770" w:author="BEAUMONT Tiffany" w:date="2025-03-25T13:56:00Z"/>
          <w:rFonts w:eastAsiaTheme="minorEastAsia"/>
          <w:noProof/>
          <w:lang w:eastAsia="fr-FR"/>
        </w:rPr>
      </w:pPr>
      <w:del w:id="2771" w:author="BEAUMONT Tiffany" w:date="2025-03-25T13:56:00Z">
        <w:r w:rsidRPr="00DE72A2" w:rsidDel="00DE72A2">
          <w:rPr>
            <w:rPrChange w:id="2772" w:author="BEAUMONT Tiffany" w:date="2025-03-25T13:56:00Z">
              <w:rPr>
                <w:rStyle w:val="Lienhypertexte"/>
                <w:i/>
                <w:iCs/>
                <w:noProof/>
              </w:rPr>
            </w:rPrChange>
          </w:rPr>
          <w:delText>Tableau 28 : Corrélations et p-values de l’erreur relative par rapport aux autres paramètres, au Tc</w:delText>
        </w:r>
        <w:r w:rsidRPr="00DE72A2" w:rsidDel="00DE72A2">
          <w:rPr>
            <w:rPrChange w:id="2773" w:author="BEAUMONT Tiffany" w:date="2025-03-25T13:56:00Z">
              <w:rPr>
                <w:rStyle w:val="Lienhypertexte"/>
                <w:i/>
                <w:iCs/>
                <w:noProof/>
              </w:rPr>
            </w:rPrChange>
          </w:rPr>
          <w:noBreakHyphen/>
          <w:delText>99m, en collimateur parallèle, en conditions locales, par rapport au fantôme F11.</w:delText>
        </w:r>
        <w:r w:rsidDel="00DE72A2">
          <w:rPr>
            <w:noProof/>
            <w:webHidden/>
          </w:rPr>
          <w:tab/>
        </w:r>
      </w:del>
      <w:del w:id="2774" w:author="BEAUMONT Tiffany" w:date="2025-02-24T15:06:00Z">
        <w:r w:rsidR="00174A71" w:rsidDel="00F3073D">
          <w:rPr>
            <w:noProof/>
            <w:webHidden/>
          </w:rPr>
          <w:delText>44</w:delText>
        </w:r>
      </w:del>
    </w:p>
    <w:p w14:paraId="15AD095A" w14:textId="6CB9ED49" w:rsidR="008F3573" w:rsidDel="00DE72A2" w:rsidRDefault="008F3573">
      <w:pPr>
        <w:pStyle w:val="Tabledesillustrations"/>
        <w:tabs>
          <w:tab w:val="right" w:leader="dot" w:pos="10053"/>
        </w:tabs>
        <w:rPr>
          <w:del w:id="2775" w:author="BEAUMONT Tiffany" w:date="2025-03-25T13:56:00Z"/>
          <w:rFonts w:eastAsiaTheme="minorEastAsia"/>
          <w:noProof/>
          <w:lang w:eastAsia="fr-FR"/>
        </w:rPr>
      </w:pPr>
      <w:del w:id="2776" w:author="BEAUMONT Tiffany" w:date="2025-03-25T13:56:00Z">
        <w:r w:rsidRPr="00DE72A2" w:rsidDel="00DE72A2">
          <w:rPr>
            <w:rPrChange w:id="2777" w:author="BEAUMONT Tiffany" w:date="2025-03-25T13:56:00Z">
              <w:rPr>
                <w:rStyle w:val="Lienhypertexte"/>
                <w:i/>
                <w:iCs/>
                <w:noProof/>
              </w:rPr>
            </w:rPrChange>
          </w:rPr>
          <w:delText>Tableau 29 : Corrélations et p-values de la sensibilité par rapport aux autres paramètres, à l’I-123, en collimateur sténopé, en conditions standardisées, par rapport au fantôme F11.</w:delText>
        </w:r>
        <w:r w:rsidDel="00DE72A2">
          <w:rPr>
            <w:noProof/>
            <w:webHidden/>
          </w:rPr>
          <w:tab/>
        </w:r>
      </w:del>
      <w:del w:id="2778" w:author="BEAUMONT Tiffany" w:date="2025-02-24T15:06:00Z">
        <w:r w:rsidR="00174A71" w:rsidDel="00F3073D">
          <w:rPr>
            <w:noProof/>
            <w:webHidden/>
          </w:rPr>
          <w:delText>44</w:delText>
        </w:r>
      </w:del>
    </w:p>
    <w:p w14:paraId="2A4C7912" w14:textId="33D0EE4D" w:rsidR="008F3573" w:rsidDel="00DE72A2" w:rsidRDefault="008F3573">
      <w:pPr>
        <w:pStyle w:val="Tabledesillustrations"/>
        <w:tabs>
          <w:tab w:val="right" w:leader="dot" w:pos="10053"/>
        </w:tabs>
        <w:rPr>
          <w:del w:id="2779" w:author="BEAUMONT Tiffany" w:date="2025-03-25T13:56:00Z"/>
          <w:rFonts w:eastAsiaTheme="minorEastAsia"/>
          <w:noProof/>
          <w:lang w:eastAsia="fr-FR"/>
        </w:rPr>
      </w:pPr>
      <w:del w:id="2780" w:author="BEAUMONT Tiffany" w:date="2025-03-25T13:56:00Z">
        <w:r w:rsidRPr="00DE72A2" w:rsidDel="00DE72A2">
          <w:rPr>
            <w:rPrChange w:id="2781" w:author="BEAUMONT Tiffany" w:date="2025-03-25T13:56:00Z">
              <w:rPr>
                <w:rStyle w:val="Lienhypertexte"/>
                <w:i/>
                <w:iCs/>
                <w:noProof/>
              </w:rPr>
            </w:rPrChange>
          </w:rPr>
          <w:delText>Tableau 30 : Corrélations et p-values de l’erreur relative par rapport aux autres paramètres, à l’I</w:delText>
        </w:r>
        <w:r w:rsidRPr="00DE72A2" w:rsidDel="00DE72A2">
          <w:rPr>
            <w:rPrChange w:id="2782" w:author="BEAUMONT Tiffany" w:date="2025-03-25T13:56:00Z">
              <w:rPr>
                <w:rStyle w:val="Lienhypertexte"/>
                <w:i/>
                <w:iCs/>
                <w:noProof/>
              </w:rPr>
            </w:rPrChange>
          </w:rPr>
          <w:noBreakHyphen/>
          <w:delText>123, en collimateur sténopé, en conditions locales, par rapport au fantôme F11.</w:delText>
        </w:r>
        <w:r w:rsidDel="00DE72A2">
          <w:rPr>
            <w:noProof/>
            <w:webHidden/>
          </w:rPr>
          <w:tab/>
        </w:r>
      </w:del>
      <w:del w:id="2783" w:author="BEAUMONT Tiffany" w:date="2025-02-24T15:06:00Z">
        <w:r w:rsidR="00174A71" w:rsidDel="00F3073D">
          <w:rPr>
            <w:noProof/>
            <w:webHidden/>
          </w:rPr>
          <w:delText>45</w:delText>
        </w:r>
      </w:del>
    </w:p>
    <w:p w14:paraId="52CD63EE" w14:textId="7152BF49" w:rsidR="008F3573" w:rsidDel="00DE72A2" w:rsidRDefault="008F3573">
      <w:pPr>
        <w:pStyle w:val="Tabledesillustrations"/>
        <w:tabs>
          <w:tab w:val="right" w:leader="dot" w:pos="10053"/>
        </w:tabs>
        <w:rPr>
          <w:del w:id="2784" w:author="BEAUMONT Tiffany" w:date="2025-03-25T13:56:00Z"/>
          <w:rFonts w:eastAsiaTheme="minorEastAsia"/>
          <w:noProof/>
          <w:lang w:eastAsia="fr-FR"/>
        </w:rPr>
      </w:pPr>
      <w:del w:id="2785" w:author="BEAUMONT Tiffany" w:date="2025-03-25T13:56:00Z">
        <w:r w:rsidRPr="00DE72A2" w:rsidDel="00DE72A2">
          <w:rPr>
            <w:rPrChange w:id="2786" w:author="BEAUMONT Tiffany" w:date="2025-03-25T13:56:00Z">
              <w:rPr>
                <w:rStyle w:val="Lienhypertexte"/>
                <w:i/>
                <w:iCs/>
                <w:noProof/>
              </w:rPr>
            </w:rPrChange>
          </w:rPr>
          <w:delText>Tableau 31 : Corrélations et p-values de la sensibilité par rapport aux autres paramètres, au Tc</w:delText>
        </w:r>
        <w:r w:rsidRPr="00DE72A2" w:rsidDel="00DE72A2">
          <w:rPr>
            <w:rPrChange w:id="2787" w:author="BEAUMONT Tiffany" w:date="2025-03-25T13:56:00Z">
              <w:rPr>
                <w:rStyle w:val="Lienhypertexte"/>
                <w:i/>
                <w:iCs/>
                <w:noProof/>
              </w:rPr>
            </w:rPrChange>
          </w:rPr>
          <w:noBreakHyphen/>
          <w:delText>99m, en collimateur sténopé, en conditions standardisées, par rapport au fantôme F11.</w:delText>
        </w:r>
        <w:r w:rsidDel="00DE72A2">
          <w:rPr>
            <w:noProof/>
            <w:webHidden/>
          </w:rPr>
          <w:tab/>
        </w:r>
      </w:del>
      <w:del w:id="2788" w:author="BEAUMONT Tiffany" w:date="2025-02-24T15:06:00Z">
        <w:r w:rsidR="00174A71" w:rsidDel="00F3073D">
          <w:rPr>
            <w:noProof/>
            <w:webHidden/>
          </w:rPr>
          <w:delText>45</w:delText>
        </w:r>
      </w:del>
    </w:p>
    <w:p w14:paraId="2C7F8ABD" w14:textId="0E814005" w:rsidR="008F3573" w:rsidDel="00DE72A2" w:rsidRDefault="008F3573">
      <w:pPr>
        <w:pStyle w:val="Tabledesillustrations"/>
        <w:tabs>
          <w:tab w:val="right" w:leader="dot" w:pos="10053"/>
        </w:tabs>
        <w:rPr>
          <w:del w:id="2789" w:author="BEAUMONT Tiffany" w:date="2025-03-25T13:56:00Z"/>
          <w:rFonts w:eastAsiaTheme="minorEastAsia"/>
          <w:noProof/>
          <w:lang w:eastAsia="fr-FR"/>
        </w:rPr>
      </w:pPr>
      <w:del w:id="2790" w:author="BEAUMONT Tiffany" w:date="2025-03-25T13:56:00Z">
        <w:r w:rsidRPr="00DE72A2" w:rsidDel="00DE72A2">
          <w:rPr>
            <w:rPrChange w:id="2791" w:author="BEAUMONT Tiffany" w:date="2025-03-25T13:56:00Z">
              <w:rPr>
                <w:rStyle w:val="Lienhypertexte"/>
                <w:i/>
                <w:iCs/>
                <w:noProof/>
              </w:rPr>
            </w:rPrChange>
          </w:rPr>
          <w:delText>Tableau 32 : Corrélations et p-values de l’erreur relative par rapport aux autres paramètres, au Tc</w:delText>
        </w:r>
        <w:r w:rsidRPr="00DE72A2" w:rsidDel="00DE72A2">
          <w:rPr>
            <w:rPrChange w:id="2792" w:author="BEAUMONT Tiffany" w:date="2025-03-25T13:56:00Z">
              <w:rPr>
                <w:rStyle w:val="Lienhypertexte"/>
                <w:i/>
                <w:iCs/>
                <w:noProof/>
              </w:rPr>
            </w:rPrChange>
          </w:rPr>
          <w:noBreakHyphen/>
          <w:delText>99m, en collimateur sténopé, en conditions locales, par rapport au fantôme F11.</w:delText>
        </w:r>
        <w:r w:rsidDel="00DE72A2">
          <w:rPr>
            <w:noProof/>
            <w:webHidden/>
          </w:rPr>
          <w:tab/>
        </w:r>
      </w:del>
      <w:del w:id="2793" w:author="BEAUMONT Tiffany" w:date="2025-02-24T15:06:00Z">
        <w:r w:rsidR="00174A71" w:rsidDel="00F3073D">
          <w:rPr>
            <w:noProof/>
            <w:webHidden/>
          </w:rPr>
          <w:delText>46</w:delText>
        </w:r>
      </w:del>
    </w:p>
    <w:p w14:paraId="33FA3001" w14:textId="0F81B3E5" w:rsidR="008F3573" w:rsidDel="00DE72A2" w:rsidRDefault="008F3573">
      <w:pPr>
        <w:pStyle w:val="Tabledesillustrations"/>
        <w:tabs>
          <w:tab w:val="right" w:leader="dot" w:pos="10053"/>
        </w:tabs>
        <w:rPr>
          <w:del w:id="2794" w:author="BEAUMONT Tiffany" w:date="2025-03-25T13:56:00Z"/>
          <w:rFonts w:eastAsiaTheme="minorEastAsia"/>
          <w:noProof/>
          <w:lang w:eastAsia="fr-FR"/>
        </w:rPr>
      </w:pPr>
      <w:del w:id="2795" w:author="BEAUMONT Tiffany" w:date="2025-03-25T13:56:00Z">
        <w:r w:rsidRPr="00DE72A2" w:rsidDel="00DE72A2">
          <w:rPr>
            <w:rPrChange w:id="2796" w:author="BEAUMONT Tiffany" w:date="2025-03-25T13:56:00Z">
              <w:rPr>
                <w:rStyle w:val="Lienhypertexte"/>
                <w:i/>
                <w:iCs/>
                <w:noProof/>
              </w:rPr>
            </w:rPrChange>
          </w:rPr>
          <w:delText>Tableau 33 : Paramètres des configurations locales en collimateurs parallèles, à l’I-123.</w:delText>
        </w:r>
        <w:r w:rsidDel="00DE72A2">
          <w:rPr>
            <w:noProof/>
            <w:webHidden/>
          </w:rPr>
          <w:tab/>
        </w:r>
      </w:del>
      <w:del w:id="2797" w:author="BEAUMONT Tiffany" w:date="2025-02-24T15:06:00Z">
        <w:r w:rsidR="00174A71" w:rsidDel="00F3073D">
          <w:rPr>
            <w:noProof/>
            <w:webHidden/>
          </w:rPr>
          <w:delText>47</w:delText>
        </w:r>
      </w:del>
    </w:p>
    <w:p w14:paraId="20106ACF" w14:textId="7DDF14E1" w:rsidR="008F3573" w:rsidDel="00DE72A2" w:rsidRDefault="008F3573">
      <w:pPr>
        <w:pStyle w:val="Tabledesillustrations"/>
        <w:tabs>
          <w:tab w:val="right" w:leader="dot" w:pos="10053"/>
        </w:tabs>
        <w:rPr>
          <w:del w:id="2798" w:author="BEAUMONT Tiffany" w:date="2025-03-25T13:56:00Z"/>
          <w:rFonts w:eastAsiaTheme="minorEastAsia"/>
          <w:noProof/>
          <w:lang w:eastAsia="fr-FR"/>
        </w:rPr>
      </w:pPr>
      <w:del w:id="2799" w:author="BEAUMONT Tiffany" w:date="2025-03-25T13:56:00Z">
        <w:r w:rsidRPr="00DE72A2" w:rsidDel="00DE72A2">
          <w:rPr>
            <w:rPrChange w:id="2800" w:author="BEAUMONT Tiffany" w:date="2025-03-25T13:56:00Z">
              <w:rPr>
                <w:rStyle w:val="Lienhypertexte"/>
                <w:i/>
                <w:iCs/>
                <w:noProof/>
              </w:rPr>
            </w:rPrChange>
          </w:rPr>
          <w:delText>Tableau 34 : Paramètres des configurations locales en collimateurs parallèles, au Tc</w:delText>
        </w:r>
        <w:r w:rsidRPr="00DE72A2" w:rsidDel="00DE72A2">
          <w:rPr>
            <w:rPrChange w:id="2801" w:author="BEAUMONT Tiffany" w:date="2025-03-25T13:56:00Z">
              <w:rPr>
                <w:rStyle w:val="Lienhypertexte"/>
                <w:i/>
                <w:iCs/>
                <w:noProof/>
              </w:rPr>
            </w:rPrChange>
          </w:rPr>
          <w:noBreakHyphen/>
          <w:delText>99m.</w:delText>
        </w:r>
        <w:r w:rsidDel="00DE72A2">
          <w:rPr>
            <w:noProof/>
            <w:webHidden/>
          </w:rPr>
          <w:tab/>
        </w:r>
      </w:del>
      <w:del w:id="2802" w:author="BEAUMONT Tiffany" w:date="2025-02-24T15:06:00Z">
        <w:r w:rsidR="00174A71" w:rsidDel="00F3073D">
          <w:rPr>
            <w:noProof/>
            <w:webHidden/>
          </w:rPr>
          <w:delText>48</w:delText>
        </w:r>
      </w:del>
    </w:p>
    <w:p w14:paraId="30DE55E0" w14:textId="723100E2" w:rsidR="008F3573" w:rsidDel="00DE72A2" w:rsidRDefault="008F3573">
      <w:pPr>
        <w:pStyle w:val="Tabledesillustrations"/>
        <w:tabs>
          <w:tab w:val="right" w:leader="dot" w:pos="10053"/>
        </w:tabs>
        <w:rPr>
          <w:del w:id="2803" w:author="BEAUMONT Tiffany" w:date="2025-03-25T13:56:00Z"/>
          <w:rFonts w:eastAsiaTheme="minorEastAsia"/>
          <w:noProof/>
          <w:lang w:eastAsia="fr-FR"/>
        </w:rPr>
      </w:pPr>
      <w:del w:id="2804" w:author="BEAUMONT Tiffany" w:date="2025-03-25T13:56:00Z">
        <w:r w:rsidRPr="00DE72A2" w:rsidDel="00DE72A2">
          <w:rPr>
            <w:rPrChange w:id="2805" w:author="BEAUMONT Tiffany" w:date="2025-03-25T13:56:00Z">
              <w:rPr>
                <w:rStyle w:val="Lienhypertexte"/>
                <w:i/>
                <w:iCs/>
                <w:noProof/>
              </w:rPr>
            </w:rPrChange>
          </w:rPr>
          <w:delText>Tableau 35 : Paramètres des configurations locales en collimateurs sténopés, à l’I</w:delText>
        </w:r>
        <w:r w:rsidRPr="00DE72A2" w:rsidDel="00DE72A2">
          <w:rPr>
            <w:rPrChange w:id="2806" w:author="BEAUMONT Tiffany" w:date="2025-03-25T13:56:00Z">
              <w:rPr>
                <w:rStyle w:val="Lienhypertexte"/>
                <w:i/>
                <w:iCs/>
                <w:noProof/>
              </w:rPr>
            </w:rPrChange>
          </w:rPr>
          <w:noBreakHyphen/>
          <w:delText>123.</w:delText>
        </w:r>
        <w:r w:rsidDel="00DE72A2">
          <w:rPr>
            <w:noProof/>
            <w:webHidden/>
          </w:rPr>
          <w:tab/>
        </w:r>
      </w:del>
      <w:del w:id="2807" w:author="BEAUMONT Tiffany" w:date="2025-02-24T15:06:00Z">
        <w:r w:rsidR="00174A71" w:rsidDel="00F3073D">
          <w:rPr>
            <w:noProof/>
            <w:webHidden/>
          </w:rPr>
          <w:delText>49</w:delText>
        </w:r>
      </w:del>
    </w:p>
    <w:p w14:paraId="5C914193" w14:textId="5CFBD5C3" w:rsidR="008F3573" w:rsidDel="00DE72A2" w:rsidRDefault="008F3573">
      <w:pPr>
        <w:pStyle w:val="Tabledesillustrations"/>
        <w:tabs>
          <w:tab w:val="right" w:leader="dot" w:pos="10053"/>
        </w:tabs>
        <w:rPr>
          <w:del w:id="2808" w:author="BEAUMONT Tiffany" w:date="2025-03-25T13:56:00Z"/>
          <w:rFonts w:eastAsiaTheme="minorEastAsia"/>
          <w:noProof/>
          <w:lang w:eastAsia="fr-FR"/>
        </w:rPr>
      </w:pPr>
      <w:del w:id="2809" w:author="BEAUMONT Tiffany" w:date="2025-03-25T13:56:00Z">
        <w:r w:rsidRPr="00DE72A2" w:rsidDel="00DE72A2">
          <w:rPr>
            <w:rPrChange w:id="2810" w:author="BEAUMONT Tiffany" w:date="2025-03-25T13:56:00Z">
              <w:rPr>
                <w:rStyle w:val="Lienhypertexte"/>
                <w:i/>
                <w:iCs/>
                <w:noProof/>
              </w:rPr>
            </w:rPrChange>
          </w:rPr>
          <w:delText>Tableau 36 : Paramètres des configurations locales en collimateurs sténopés, au Tc</w:delText>
        </w:r>
        <w:r w:rsidRPr="00DE72A2" w:rsidDel="00DE72A2">
          <w:rPr>
            <w:rPrChange w:id="2811" w:author="BEAUMONT Tiffany" w:date="2025-03-25T13:56:00Z">
              <w:rPr>
                <w:rStyle w:val="Lienhypertexte"/>
                <w:i/>
                <w:iCs/>
                <w:noProof/>
              </w:rPr>
            </w:rPrChange>
          </w:rPr>
          <w:noBreakHyphen/>
          <w:delText>99m.</w:delText>
        </w:r>
        <w:r w:rsidDel="00DE72A2">
          <w:rPr>
            <w:noProof/>
            <w:webHidden/>
          </w:rPr>
          <w:tab/>
        </w:r>
      </w:del>
      <w:del w:id="2812" w:author="BEAUMONT Tiffany" w:date="2025-02-24T15:06:00Z">
        <w:r w:rsidR="00174A71" w:rsidDel="00F3073D">
          <w:rPr>
            <w:noProof/>
            <w:webHidden/>
          </w:rPr>
          <w:delText>50</w:delText>
        </w:r>
      </w:del>
    </w:p>
    <w:p w14:paraId="4B8D7E04" w14:textId="444476D3" w:rsidR="008F3573" w:rsidDel="00DE72A2" w:rsidRDefault="008F3573">
      <w:pPr>
        <w:pStyle w:val="Tabledesillustrations"/>
        <w:tabs>
          <w:tab w:val="right" w:leader="dot" w:pos="10053"/>
        </w:tabs>
        <w:rPr>
          <w:del w:id="2813" w:author="BEAUMONT Tiffany" w:date="2025-03-25T13:56:00Z"/>
          <w:rFonts w:eastAsiaTheme="minorEastAsia"/>
          <w:noProof/>
          <w:lang w:eastAsia="fr-FR"/>
        </w:rPr>
      </w:pPr>
      <w:del w:id="2814" w:author="BEAUMONT Tiffany" w:date="2025-03-25T13:56:00Z">
        <w:r w:rsidRPr="00DE72A2" w:rsidDel="00DE72A2">
          <w:rPr>
            <w:rPrChange w:id="2815" w:author="BEAUMONT Tiffany" w:date="2025-03-25T13:56:00Z">
              <w:rPr>
                <w:rStyle w:val="Lienhypertexte"/>
                <w:i/>
                <w:iCs/>
                <w:noProof/>
              </w:rPr>
            </w:rPrChange>
          </w:rPr>
          <w:delText>Tableau 37 : Nombre d’images en conditions locales et standardisées correspondant à des remplissages de fantômes inhomogène par la méthode du centre de masse</w:delText>
        </w:r>
        <w:r w:rsidDel="00DE72A2">
          <w:rPr>
            <w:noProof/>
            <w:webHidden/>
          </w:rPr>
          <w:tab/>
        </w:r>
      </w:del>
      <w:del w:id="2816" w:author="BEAUMONT Tiffany" w:date="2025-02-24T15:06:00Z">
        <w:r w:rsidR="00174A71" w:rsidDel="00F3073D">
          <w:rPr>
            <w:noProof/>
            <w:webHidden/>
          </w:rPr>
          <w:delText>53</w:delText>
        </w:r>
      </w:del>
    </w:p>
    <w:p w14:paraId="0E284296" w14:textId="118F6674" w:rsidR="008F3573" w:rsidDel="00DE72A2" w:rsidRDefault="008F3573">
      <w:pPr>
        <w:pStyle w:val="Tabledesillustrations"/>
        <w:tabs>
          <w:tab w:val="right" w:leader="dot" w:pos="10053"/>
        </w:tabs>
        <w:rPr>
          <w:del w:id="2817" w:author="BEAUMONT Tiffany" w:date="2025-03-25T13:56:00Z"/>
          <w:rFonts w:eastAsiaTheme="minorEastAsia"/>
          <w:noProof/>
          <w:lang w:eastAsia="fr-FR"/>
        </w:rPr>
      </w:pPr>
      <w:del w:id="2818" w:author="BEAUMONT Tiffany" w:date="2025-03-25T13:56:00Z">
        <w:r w:rsidRPr="00DE72A2" w:rsidDel="00DE72A2">
          <w:rPr>
            <w:rPrChange w:id="2819" w:author="BEAUMONT Tiffany" w:date="2025-03-25T13:56:00Z">
              <w:rPr>
                <w:rStyle w:val="Lienhypertexte"/>
                <w:i/>
                <w:iCs/>
                <w:noProof/>
              </w:rPr>
            </w:rPrChange>
          </w:rPr>
          <w:delText>Tableau 38 : Sensibilités mesurées hors du fantôme délimité par un seuillage à 10%, à l’I-123 et au Tc-99m, pour les fantômes F03, F11 et la seringue de 3 mL de volume actif, pour différentes caméras et collimateurs parallèles ; et ratio des sensibilités à l’I-123 versus au Tc-99m.</w:delText>
        </w:r>
        <w:r w:rsidDel="00DE72A2">
          <w:rPr>
            <w:noProof/>
            <w:webHidden/>
          </w:rPr>
          <w:tab/>
        </w:r>
      </w:del>
      <w:del w:id="2820" w:author="BEAUMONT Tiffany" w:date="2025-02-24T15:06:00Z">
        <w:r w:rsidR="00174A71" w:rsidDel="00F3073D">
          <w:rPr>
            <w:noProof/>
            <w:webHidden/>
          </w:rPr>
          <w:delText>55</w:delText>
        </w:r>
      </w:del>
    </w:p>
    <w:p w14:paraId="398F33E2" w14:textId="455A35E6" w:rsidR="008F3573" w:rsidDel="00DE72A2" w:rsidRDefault="008F3573">
      <w:pPr>
        <w:pStyle w:val="Tabledesillustrations"/>
        <w:tabs>
          <w:tab w:val="right" w:leader="dot" w:pos="10053"/>
        </w:tabs>
        <w:rPr>
          <w:del w:id="2821" w:author="BEAUMONT Tiffany" w:date="2025-03-25T13:56:00Z"/>
          <w:rFonts w:eastAsiaTheme="minorEastAsia"/>
          <w:noProof/>
          <w:lang w:eastAsia="fr-FR"/>
        </w:rPr>
      </w:pPr>
      <w:del w:id="2822" w:author="BEAUMONT Tiffany" w:date="2025-03-25T13:56:00Z">
        <w:r w:rsidRPr="00DE72A2" w:rsidDel="00DE72A2">
          <w:rPr>
            <w:rPrChange w:id="2823" w:author="BEAUMONT Tiffany" w:date="2025-03-25T13:56:00Z">
              <w:rPr>
                <w:rStyle w:val="Lienhypertexte"/>
                <w:i/>
                <w:iCs/>
                <w:noProof/>
              </w:rPr>
            </w:rPrChange>
          </w:rPr>
          <w:delText>Tableau 39 : Caractéristiques constructeurs au Tc-99m pour des cristaux NaI 3/8" et des collimateurs LEHR et LEHRS de GE, le collimateur WEHR45 de caméra CZT de GE et des collimateurs LEHR de Siemens.</w:delText>
        </w:r>
        <w:r w:rsidDel="00DE72A2">
          <w:rPr>
            <w:noProof/>
            <w:webHidden/>
          </w:rPr>
          <w:tab/>
        </w:r>
      </w:del>
      <w:del w:id="2824" w:author="BEAUMONT Tiffany" w:date="2025-02-24T15:06:00Z">
        <w:r w:rsidR="00174A71" w:rsidDel="00F3073D">
          <w:rPr>
            <w:noProof/>
            <w:webHidden/>
          </w:rPr>
          <w:delText>56</w:delText>
        </w:r>
      </w:del>
    </w:p>
    <w:p w14:paraId="45C63234" w14:textId="30D29684" w:rsidR="008F3573" w:rsidDel="00DE72A2" w:rsidRDefault="008F3573">
      <w:pPr>
        <w:pStyle w:val="Tabledesillustrations"/>
        <w:tabs>
          <w:tab w:val="right" w:leader="dot" w:pos="10053"/>
        </w:tabs>
        <w:rPr>
          <w:del w:id="2825" w:author="BEAUMONT Tiffany" w:date="2025-03-25T13:56:00Z"/>
          <w:rFonts w:eastAsiaTheme="minorEastAsia"/>
          <w:noProof/>
          <w:lang w:eastAsia="fr-FR"/>
        </w:rPr>
      </w:pPr>
      <w:del w:id="2826" w:author="BEAUMONT Tiffany" w:date="2025-03-25T13:56:00Z">
        <w:r w:rsidRPr="00DE72A2" w:rsidDel="00DE72A2">
          <w:rPr>
            <w:rPrChange w:id="2827" w:author="BEAUMONT Tiffany" w:date="2025-03-25T13:56:00Z">
              <w:rPr>
                <w:rStyle w:val="Lienhypertexte"/>
                <w:i/>
                <w:iCs/>
                <w:noProof/>
              </w:rPr>
            </w:rPrChange>
          </w:rPr>
          <w:delText>Tableau 40 : Configurations (conditions standard) où la sensibilité de la seringue de volume actif 3 mL est supérieure à celle du fantôme F03.</w:delText>
        </w:r>
        <w:r w:rsidDel="00DE72A2">
          <w:rPr>
            <w:noProof/>
            <w:webHidden/>
          </w:rPr>
          <w:tab/>
        </w:r>
      </w:del>
      <w:del w:id="2828" w:author="BEAUMONT Tiffany" w:date="2025-02-24T15:06:00Z">
        <w:r w:rsidR="00174A71" w:rsidDel="00F3073D">
          <w:rPr>
            <w:noProof/>
            <w:webHidden/>
          </w:rPr>
          <w:delText>56</w:delText>
        </w:r>
      </w:del>
    </w:p>
    <w:p w14:paraId="5F80CB35" w14:textId="19E51741" w:rsidR="008F3573" w:rsidDel="00DE72A2" w:rsidRDefault="008F3573">
      <w:pPr>
        <w:pStyle w:val="Tabledesillustrations"/>
        <w:tabs>
          <w:tab w:val="right" w:leader="dot" w:pos="10053"/>
        </w:tabs>
        <w:rPr>
          <w:del w:id="2829" w:author="BEAUMONT Tiffany" w:date="2025-03-25T13:56:00Z"/>
          <w:rFonts w:eastAsiaTheme="minorEastAsia"/>
          <w:noProof/>
          <w:lang w:eastAsia="fr-FR"/>
        </w:rPr>
      </w:pPr>
      <w:del w:id="2830" w:author="BEAUMONT Tiffany" w:date="2025-03-25T13:56:00Z">
        <w:r w:rsidRPr="00DE72A2" w:rsidDel="00DE72A2">
          <w:rPr>
            <w:rPrChange w:id="2831" w:author="BEAUMONT Tiffany" w:date="2025-03-25T13:56:00Z">
              <w:rPr>
                <w:rStyle w:val="Lienhypertexte"/>
                <w:i/>
                <w:iCs/>
                <w:noProof/>
              </w:rPr>
            </w:rPrChange>
          </w:rPr>
          <w:delText>Tableau 41 : Sensibilités des fantômes F03 et F11, de la seringue d’étalonnage de 3 ml et de la source de faible volume de routine, en conditions standardisées, pour les configurations des centres utilisant une source d’étalonnage de faible volume.</w:delText>
        </w:r>
        <w:r w:rsidDel="00DE72A2">
          <w:rPr>
            <w:noProof/>
            <w:webHidden/>
          </w:rPr>
          <w:tab/>
        </w:r>
      </w:del>
      <w:del w:id="2832" w:author="BEAUMONT Tiffany" w:date="2025-02-24T15:06:00Z">
        <w:r w:rsidR="00174A71" w:rsidDel="00F3073D">
          <w:rPr>
            <w:noProof/>
            <w:webHidden/>
          </w:rPr>
          <w:delText>57</w:delText>
        </w:r>
      </w:del>
    </w:p>
    <w:p w14:paraId="0CB006CC" w14:textId="51D84A9F" w:rsidR="00D86AC4" w:rsidRDefault="00A02A3D" w:rsidP="00963164">
      <w:pPr>
        <w:tabs>
          <w:tab w:val="right" w:leader="dot" w:pos="10063"/>
        </w:tabs>
      </w:pPr>
      <w:r>
        <w:fldChar w:fldCharType="end"/>
      </w:r>
    </w:p>
    <w:p w14:paraId="58017AB4" w14:textId="77777777" w:rsidR="00351595" w:rsidRDefault="00351595" w:rsidP="00963164">
      <w:pPr>
        <w:tabs>
          <w:tab w:val="right" w:leader="dot" w:pos="10063"/>
        </w:tabs>
      </w:pPr>
    </w:p>
    <w:p w14:paraId="4BCD26E1" w14:textId="77777777" w:rsidR="00351595" w:rsidRDefault="00351595" w:rsidP="00963164">
      <w:pPr>
        <w:pStyle w:val="Titre1"/>
        <w:numPr>
          <w:ilvl w:val="0"/>
          <w:numId w:val="0"/>
        </w:numPr>
        <w:tabs>
          <w:tab w:val="right" w:leader="dot" w:pos="10063"/>
        </w:tabs>
        <w:ind w:left="432"/>
      </w:pPr>
      <w:bookmarkStart w:id="2833" w:name="_Toc157640900"/>
      <w:bookmarkStart w:id="2834" w:name="_Toc193972840"/>
      <w:r>
        <w:t>Tables des Figures</w:t>
      </w:r>
      <w:bookmarkEnd w:id="2833"/>
      <w:bookmarkEnd w:id="2834"/>
    </w:p>
    <w:p w14:paraId="491E9CCF" w14:textId="71EFD289" w:rsidR="008F3573" w:rsidRDefault="00A02A3D">
      <w:pPr>
        <w:pStyle w:val="Tabledesillustrations"/>
        <w:tabs>
          <w:tab w:val="right" w:leader="dot" w:pos="10053"/>
        </w:tabs>
        <w:rPr>
          <w:rFonts w:eastAsiaTheme="minorEastAsia"/>
          <w:noProof/>
          <w:lang w:eastAsia="fr-FR"/>
        </w:rPr>
      </w:pPr>
      <w:r>
        <w:fldChar w:fldCharType="begin"/>
      </w:r>
      <w:r>
        <w:instrText xml:space="preserve"> TOC \h \z \c "Figure" </w:instrText>
      </w:r>
      <w:r>
        <w:fldChar w:fldCharType="separate"/>
      </w:r>
      <w:hyperlink w:anchor="_Toc186722392" w:history="1">
        <w:r w:rsidR="008F3573" w:rsidRPr="00FC42F8">
          <w:rPr>
            <w:rStyle w:val="Lienhypertexte"/>
            <w:i/>
            <w:iCs/>
            <w:noProof/>
          </w:rPr>
          <w:t>Figure 1 : Localisation géographique des centres participants à l’étude (source : EasyMapMaker)</w:t>
        </w:r>
        <w:r w:rsidR="008F3573">
          <w:rPr>
            <w:noProof/>
            <w:webHidden/>
          </w:rPr>
          <w:tab/>
        </w:r>
        <w:r w:rsidR="008F3573">
          <w:rPr>
            <w:noProof/>
            <w:webHidden/>
          </w:rPr>
          <w:fldChar w:fldCharType="begin"/>
        </w:r>
        <w:r w:rsidR="008F3573">
          <w:rPr>
            <w:noProof/>
            <w:webHidden/>
          </w:rPr>
          <w:instrText xml:space="preserve"> PAGEREF _Toc186722392 \h </w:instrText>
        </w:r>
        <w:r w:rsidR="008F3573">
          <w:rPr>
            <w:noProof/>
            <w:webHidden/>
          </w:rPr>
        </w:r>
        <w:r w:rsidR="008F3573">
          <w:rPr>
            <w:noProof/>
            <w:webHidden/>
          </w:rPr>
          <w:fldChar w:fldCharType="separate"/>
        </w:r>
        <w:r w:rsidR="00C30592">
          <w:rPr>
            <w:noProof/>
            <w:webHidden/>
          </w:rPr>
          <w:t>1</w:t>
        </w:r>
        <w:r w:rsidR="008F3573">
          <w:rPr>
            <w:noProof/>
            <w:webHidden/>
          </w:rPr>
          <w:fldChar w:fldCharType="end"/>
        </w:r>
      </w:hyperlink>
    </w:p>
    <w:p w14:paraId="3672905C" w14:textId="2030811C" w:rsidR="008F3573" w:rsidRDefault="008F3573">
      <w:pPr>
        <w:pStyle w:val="Tabledesillustrations"/>
        <w:tabs>
          <w:tab w:val="right" w:leader="dot" w:pos="10053"/>
        </w:tabs>
        <w:rPr>
          <w:rFonts w:eastAsiaTheme="minorEastAsia"/>
          <w:noProof/>
          <w:lang w:eastAsia="fr-FR"/>
        </w:rPr>
      </w:pPr>
      <w:hyperlink w:anchor="_Toc186722393" w:history="1">
        <w:r w:rsidRPr="00FC42F8">
          <w:rPr>
            <w:rStyle w:val="Lienhypertexte"/>
            <w:i/>
            <w:iCs/>
            <w:noProof/>
          </w:rPr>
          <w:t>Figure 2 : Gamma-caméras par constructeur et détecteur (à gauche) et répartition des configurations (à droite)</w:t>
        </w:r>
        <w:r>
          <w:rPr>
            <w:noProof/>
            <w:webHidden/>
          </w:rPr>
          <w:tab/>
        </w:r>
        <w:r>
          <w:rPr>
            <w:noProof/>
            <w:webHidden/>
          </w:rPr>
          <w:fldChar w:fldCharType="begin"/>
        </w:r>
        <w:r>
          <w:rPr>
            <w:noProof/>
            <w:webHidden/>
          </w:rPr>
          <w:instrText xml:space="preserve"> PAGEREF _Toc186722393 \h </w:instrText>
        </w:r>
        <w:r>
          <w:rPr>
            <w:noProof/>
            <w:webHidden/>
          </w:rPr>
        </w:r>
        <w:r>
          <w:rPr>
            <w:noProof/>
            <w:webHidden/>
          </w:rPr>
          <w:fldChar w:fldCharType="separate"/>
        </w:r>
        <w:r w:rsidR="00C30592">
          <w:rPr>
            <w:noProof/>
            <w:webHidden/>
          </w:rPr>
          <w:t>1</w:t>
        </w:r>
        <w:r>
          <w:rPr>
            <w:noProof/>
            <w:webHidden/>
          </w:rPr>
          <w:fldChar w:fldCharType="end"/>
        </w:r>
      </w:hyperlink>
    </w:p>
    <w:p w14:paraId="6418E71F" w14:textId="46235147" w:rsidR="008F3573" w:rsidRDefault="008F3573">
      <w:pPr>
        <w:pStyle w:val="Tabledesillustrations"/>
        <w:tabs>
          <w:tab w:val="right" w:leader="dot" w:pos="10053"/>
        </w:tabs>
        <w:rPr>
          <w:rFonts w:eastAsiaTheme="minorEastAsia"/>
          <w:noProof/>
          <w:lang w:eastAsia="fr-FR"/>
        </w:rPr>
      </w:pPr>
      <w:hyperlink w:anchor="_Toc186722394" w:history="1">
        <w:r w:rsidRPr="00FC42F8">
          <w:rPr>
            <w:rStyle w:val="Lienhypertexte"/>
            <w:i/>
            <w:iCs/>
            <w:noProof/>
          </w:rPr>
          <w:t>Figure 3 : Répartition des configurations en fonction du type d’établissement</w:t>
        </w:r>
        <w:r>
          <w:rPr>
            <w:noProof/>
            <w:webHidden/>
          </w:rPr>
          <w:tab/>
        </w:r>
        <w:r>
          <w:rPr>
            <w:noProof/>
            <w:webHidden/>
          </w:rPr>
          <w:fldChar w:fldCharType="begin"/>
        </w:r>
        <w:r>
          <w:rPr>
            <w:noProof/>
            <w:webHidden/>
          </w:rPr>
          <w:instrText xml:space="preserve"> PAGEREF _Toc186722394 \h </w:instrText>
        </w:r>
        <w:r>
          <w:rPr>
            <w:noProof/>
            <w:webHidden/>
          </w:rPr>
        </w:r>
        <w:r>
          <w:rPr>
            <w:noProof/>
            <w:webHidden/>
          </w:rPr>
          <w:fldChar w:fldCharType="separate"/>
        </w:r>
        <w:r w:rsidR="00C30592">
          <w:rPr>
            <w:noProof/>
            <w:webHidden/>
          </w:rPr>
          <w:t>1</w:t>
        </w:r>
        <w:r>
          <w:rPr>
            <w:noProof/>
            <w:webHidden/>
          </w:rPr>
          <w:fldChar w:fldCharType="end"/>
        </w:r>
      </w:hyperlink>
    </w:p>
    <w:p w14:paraId="2A6777F7" w14:textId="0507C067" w:rsidR="008F3573" w:rsidRDefault="008F3573">
      <w:pPr>
        <w:pStyle w:val="Tabledesillustrations"/>
        <w:tabs>
          <w:tab w:val="right" w:leader="dot" w:pos="10053"/>
        </w:tabs>
        <w:rPr>
          <w:rFonts w:eastAsiaTheme="minorEastAsia"/>
          <w:noProof/>
          <w:lang w:eastAsia="fr-FR"/>
        </w:rPr>
      </w:pPr>
      <w:hyperlink w:anchor="_Toc186722395" w:history="1">
        <w:r w:rsidRPr="00FC42F8">
          <w:rPr>
            <w:rStyle w:val="Lienhypertexte"/>
            <w:i/>
            <w:iCs/>
            <w:noProof/>
          </w:rPr>
          <w:t>Figure 4 : Types de fantôme utilisés pour l’étalonnage de la fixation thyroïdienne</w:t>
        </w:r>
        <w:r>
          <w:rPr>
            <w:noProof/>
            <w:webHidden/>
          </w:rPr>
          <w:tab/>
        </w:r>
        <w:r>
          <w:rPr>
            <w:noProof/>
            <w:webHidden/>
          </w:rPr>
          <w:fldChar w:fldCharType="begin"/>
        </w:r>
        <w:r>
          <w:rPr>
            <w:noProof/>
            <w:webHidden/>
          </w:rPr>
          <w:instrText xml:space="preserve"> PAGEREF _Toc186722395 \h </w:instrText>
        </w:r>
        <w:r>
          <w:rPr>
            <w:noProof/>
            <w:webHidden/>
          </w:rPr>
        </w:r>
        <w:r>
          <w:rPr>
            <w:noProof/>
            <w:webHidden/>
          </w:rPr>
          <w:fldChar w:fldCharType="separate"/>
        </w:r>
        <w:r w:rsidR="00C30592">
          <w:rPr>
            <w:noProof/>
            <w:webHidden/>
          </w:rPr>
          <w:t>1</w:t>
        </w:r>
        <w:r>
          <w:rPr>
            <w:noProof/>
            <w:webHidden/>
          </w:rPr>
          <w:fldChar w:fldCharType="end"/>
        </w:r>
      </w:hyperlink>
    </w:p>
    <w:p w14:paraId="5E720131" w14:textId="0EF2A9BA" w:rsidR="008F3573" w:rsidRDefault="008F3573">
      <w:pPr>
        <w:pStyle w:val="Tabledesillustrations"/>
        <w:tabs>
          <w:tab w:val="right" w:leader="dot" w:pos="10053"/>
        </w:tabs>
        <w:rPr>
          <w:rFonts w:eastAsiaTheme="minorEastAsia"/>
          <w:noProof/>
          <w:lang w:eastAsia="fr-FR"/>
        </w:rPr>
      </w:pPr>
      <w:hyperlink w:anchor="_Toc186722396" w:history="1">
        <w:r w:rsidRPr="00FC42F8">
          <w:rPr>
            <w:rStyle w:val="Lienhypertexte"/>
            <w:i/>
            <w:iCs/>
            <w:noProof/>
          </w:rPr>
          <w:t>Figure 5 : Répartition des distances « collimateur-fantôme » selon le type de collimation</w:t>
        </w:r>
        <w:r>
          <w:rPr>
            <w:noProof/>
            <w:webHidden/>
          </w:rPr>
          <w:tab/>
        </w:r>
        <w:r>
          <w:rPr>
            <w:noProof/>
            <w:webHidden/>
          </w:rPr>
          <w:fldChar w:fldCharType="begin"/>
        </w:r>
        <w:r>
          <w:rPr>
            <w:noProof/>
            <w:webHidden/>
          </w:rPr>
          <w:instrText xml:space="preserve"> PAGEREF _Toc186722396 \h </w:instrText>
        </w:r>
        <w:r>
          <w:rPr>
            <w:noProof/>
            <w:webHidden/>
          </w:rPr>
        </w:r>
        <w:r>
          <w:rPr>
            <w:noProof/>
            <w:webHidden/>
          </w:rPr>
          <w:fldChar w:fldCharType="separate"/>
        </w:r>
        <w:r w:rsidR="00C30592">
          <w:rPr>
            <w:noProof/>
            <w:webHidden/>
          </w:rPr>
          <w:t>1</w:t>
        </w:r>
        <w:r>
          <w:rPr>
            <w:noProof/>
            <w:webHidden/>
          </w:rPr>
          <w:fldChar w:fldCharType="end"/>
        </w:r>
      </w:hyperlink>
    </w:p>
    <w:p w14:paraId="56A4930F" w14:textId="796DF014" w:rsidR="008F3573" w:rsidRDefault="008F3573">
      <w:pPr>
        <w:pStyle w:val="Tabledesillustrations"/>
        <w:tabs>
          <w:tab w:val="right" w:leader="dot" w:pos="10053"/>
        </w:tabs>
        <w:rPr>
          <w:rFonts w:eastAsiaTheme="minorEastAsia"/>
          <w:noProof/>
          <w:lang w:eastAsia="fr-FR"/>
        </w:rPr>
      </w:pPr>
      <w:hyperlink w:anchor="_Toc186722397" w:history="1">
        <w:r w:rsidRPr="00FC42F8">
          <w:rPr>
            <w:rStyle w:val="Lienhypertexte"/>
            <w:i/>
            <w:iCs/>
            <w:noProof/>
          </w:rPr>
          <w:t>Figure 6 : Centres mesurant l'activité résiduelle de la seringue vide : (A) à l'aide de l'activimètre ou (B) sous la caméra</w:t>
        </w:r>
        <w:r>
          <w:rPr>
            <w:noProof/>
            <w:webHidden/>
          </w:rPr>
          <w:tab/>
        </w:r>
        <w:r>
          <w:rPr>
            <w:noProof/>
            <w:webHidden/>
          </w:rPr>
          <w:fldChar w:fldCharType="begin"/>
        </w:r>
        <w:r>
          <w:rPr>
            <w:noProof/>
            <w:webHidden/>
          </w:rPr>
          <w:instrText xml:space="preserve"> PAGEREF _Toc186722397 \h </w:instrText>
        </w:r>
        <w:r>
          <w:rPr>
            <w:noProof/>
            <w:webHidden/>
          </w:rPr>
        </w:r>
        <w:r>
          <w:rPr>
            <w:noProof/>
            <w:webHidden/>
          </w:rPr>
          <w:fldChar w:fldCharType="separate"/>
        </w:r>
        <w:r w:rsidR="00C30592">
          <w:rPr>
            <w:noProof/>
            <w:webHidden/>
          </w:rPr>
          <w:t>1</w:t>
        </w:r>
        <w:r>
          <w:rPr>
            <w:noProof/>
            <w:webHidden/>
          </w:rPr>
          <w:fldChar w:fldCharType="end"/>
        </w:r>
      </w:hyperlink>
    </w:p>
    <w:p w14:paraId="02AA93A0" w14:textId="618EDD3C" w:rsidR="008F3573" w:rsidRDefault="008F3573">
      <w:pPr>
        <w:pStyle w:val="Tabledesillustrations"/>
        <w:tabs>
          <w:tab w:val="right" w:leader="dot" w:pos="10053"/>
        </w:tabs>
        <w:rPr>
          <w:rFonts w:eastAsiaTheme="minorEastAsia"/>
          <w:noProof/>
          <w:lang w:eastAsia="fr-FR"/>
        </w:rPr>
      </w:pPr>
      <w:hyperlink w:anchor="_Toc186722398" w:history="1">
        <w:r w:rsidRPr="00FC42F8">
          <w:rPr>
            <w:rStyle w:val="Lienhypertexte"/>
            <w:noProof/>
          </w:rPr>
          <w:t>Figure 7 : Zooms en fonction du type de collimation : (A) parallèle et (B) sténopée</w:t>
        </w:r>
        <w:r>
          <w:rPr>
            <w:noProof/>
            <w:webHidden/>
          </w:rPr>
          <w:tab/>
        </w:r>
        <w:r>
          <w:rPr>
            <w:noProof/>
            <w:webHidden/>
          </w:rPr>
          <w:fldChar w:fldCharType="begin"/>
        </w:r>
        <w:r>
          <w:rPr>
            <w:noProof/>
            <w:webHidden/>
          </w:rPr>
          <w:instrText xml:space="preserve"> PAGEREF _Toc186722398 \h </w:instrText>
        </w:r>
        <w:r>
          <w:rPr>
            <w:noProof/>
            <w:webHidden/>
          </w:rPr>
        </w:r>
        <w:r>
          <w:rPr>
            <w:noProof/>
            <w:webHidden/>
          </w:rPr>
          <w:fldChar w:fldCharType="separate"/>
        </w:r>
        <w:r w:rsidR="00C30592">
          <w:rPr>
            <w:noProof/>
            <w:webHidden/>
          </w:rPr>
          <w:t>1</w:t>
        </w:r>
        <w:r>
          <w:rPr>
            <w:noProof/>
            <w:webHidden/>
          </w:rPr>
          <w:fldChar w:fldCharType="end"/>
        </w:r>
      </w:hyperlink>
    </w:p>
    <w:p w14:paraId="64EE0730" w14:textId="28B9D7B4" w:rsidR="008F3573" w:rsidRDefault="008F3573">
      <w:pPr>
        <w:pStyle w:val="Tabledesillustrations"/>
        <w:tabs>
          <w:tab w:val="right" w:leader="dot" w:pos="10053"/>
        </w:tabs>
        <w:rPr>
          <w:rFonts w:eastAsiaTheme="minorEastAsia"/>
          <w:noProof/>
          <w:lang w:eastAsia="fr-FR"/>
        </w:rPr>
      </w:pPr>
      <w:hyperlink w:anchor="_Toc186722399" w:history="1">
        <w:r w:rsidRPr="00FC42F8">
          <w:rPr>
            <w:rStyle w:val="Lienhypertexte"/>
            <w:noProof/>
          </w:rPr>
          <w:t>Figure 8 : Répartition des gamma-caméras pour le zoom le plus utilisé (zoom 2) en collimateurs parallèles (A) et pour le zoom le plus utilisé (zoom 2,5 à 2,67) avec les collimateurs sténopés (B)</w:t>
        </w:r>
        <w:r>
          <w:rPr>
            <w:noProof/>
            <w:webHidden/>
          </w:rPr>
          <w:tab/>
        </w:r>
        <w:r>
          <w:rPr>
            <w:noProof/>
            <w:webHidden/>
          </w:rPr>
          <w:fldChar w:fldCharType="begin"/>
        </w:r>
        <w:r>
          <w:rPr>
            <w:noProof/>
            <w:webHidden/>
          </w:rPr>
          <w:instrText xml:space="preserve"> PAGEREF _Toc186722399 \h </w:instrText>
        </w:r>
        <w:r>
          <w:rPr>
            <w:noProof/>
            <w:webHidden/>
          </w:rPr>
        </w:r>
        <w:r>
          <w:rPr>
            <w:noProof/>
            <w:webHidden/>
          </w:rPr>
          <w:fldChar w:fldCharType="separate"/>
        </w:r>
        <w:r w:rsidR="00C30592">
          <w:rPr>
            <w:noProof/>
            <w:webHidden/>
          </w:rPr>
          <w:t>1</w:t>
        </w:r>
        <w:r>
          <w:rPr>
            <w:noProof/>
            <w:webHidden/>
          </w:rPr>
          <w:fldChar w:fldCharType="end"/>
        </w:r>
      </w:hyperlink>
    </w:p>
    <w:p w14:paraId="1A96A0C5" w14:textId="754B2438" w:rsidR="008F3573" w:rsidRDefault="008F3573">
      <w:pPr>
        <w:pStyle w:val="Tabledesillustrations"/>
        <w:tabs>
          <w:tab w:val="right" w:leader="dot" w:pos="10053"/>
        </w:tabs>
        <w:rPr>
          <w:rFonts w:eastAsiaTheme="minorEastAsia"/>
          <w:noProof/>
          <w:lang w:eastAsia="fr-FR"/>
        </w:rPr>
      </w:pPr>
      <w:hyperlink w:anchor="_Toc186722400" w:history="1">
        <w:r w:rsidRPr="00FC42F8">
          <w:rPr>
            <w:rStyle w:val="Lienhypertexte"/>
            <w:noProof/>
          </w:rPr>
          <w:t>Figure 9 : Zooms en fonction du radionucléide : (A) I-123 et (B) Tc-99m</w:t>
        </w:r>
        <w:r>
          <w:rPr>
            <w:noProof/>
            <w:webHidden/>
          </w:rPr>
          <w:tab/>
        </w:r>
        <w:r>
          <w:rPr>
            <w:noProof/>
            <w:webHidden/>
          </w:rPr>
          <w:fldChar w:fldCharType="begin"/>
        </w:r>
        <w:r>
          <w:rPr>
            <w:noProof/>
            <w:webHidden/>
          </w:rPr>
          <w:instrText xml:space="preserve"> PAGEREF _Toc186722400 \h </w:instrText>
        </w:r>
        <w:r>
          <w:rPr>
            <w:noProof/>
            <w:webHidden/>
          </w:rPr>
        </w:r>
        <w:r>
          <w:rPr>
            <w:noProof/>
            <w:webHidden/>
          </w:rPr>
          <w:fldChar w:fldCharType="separate"/>
        </w:r>
        <w:r w:rsidR="00C30592">
          <w:rPr>
            <w:noProof/>
            <w:webHidden/>
          </w:rPr>
          <w:t>1</w:t>
        </w:r>
        <w:r>
          <w:rPr>
            <w:noProof/>
            <w:webHidden/>
          </w:rPr>
          <w:fldChar w:fldCharType="end"/>
        </w:r>
      </w:hyperlink>
    </w:p>
    <w:p w14:paraId="1FA2785D" w14:textId="0B49F082" w:rsidR="008F3573" w:rsidRDefault="008F3573">
      <w:pPr>
        <w:pStyle w:val="Tabledesillustrations"/>
        <w:tabs>
          <w:tab w:val="right" w:leader="dot" w:pos="10053"/>
        </w:tabs>
        <w:rPr>
          <w:rFonts w:eastAsiaTheme="minorEastAsia"/>
          <w:noProof/>
          <w:lang w:eastAsia="fr-FR"/>
        </w:rPr>
      </w:pPr>
      <w:hyperlink w:anchor="_Toc186722401" w:history="1">
        <w:r w:rsidRPr="00FC42F8">
          <w:rPr>
            <w:rStyle w:val="Lienhypertexte"/>
            <w:noProof/>
          </w:rPr>
          <w:t>Figure 10 : Taille de pixel pour les acquisitions (A) avec les collimateurs parallèles et (B) avec les collimateurs sténopés</w:t>
        </w:r>
        <w:r>
          <w:rPr>
            <w:noProof/>
            <w:webHidden/>
          </w:rPr>
          <w:tab/>
        </w:r>
        <w:r>
          <w:rPr>
            <w:noProof/>
            <w:webHidden/>
          </w:rPr>
          <w:fldChar w:fldCharType="begin"/>
        </w:r>
        <w:r>
          <w:rPr>
            <w:noProof/>
            <w:webHidden/>
          </w:rPr>
          <w:instrText xml:space="preserve"> PAGEREF _Toc186722401 \h </w:instrText>
        </w:r>
        <w:r>
          <w:rPr>
            <w:noProof/>
            <w:webHidden/>
          </w:rPr>
        </w:r>
        <w:r>
          <w:rPr>
            <w:noProof/>
            <w:webHidden/>
          </w:rPr>
          <w:fldChar w:fldCharType="separate"/>
        </w:r>
        <w:r w:rsidR="00C30592">
          <w:rPr>
            <w:noProof/>
            <w:webHidden/>
          </w:rPr>
          <w:t>1</w:t>
        </w:r>
        <w:r>
          <w:rPr>
            <w:noProof/>
            <w:webHidden/>
          </w:rPr>
          <w:fldChar w:fldCharType="end"/>
        </w:r>
      </w:hyperlink>
    </w:p>
    <w:p w14:paraId="36F0569C" w14:textId="40378D92" w:rsidR="008F3573" w:rsidRDefault="008F3573">
      <w:pPr>
        <w:pStyle w:val="Tabledesillustrations"/>
        <w:tabs>
          <w:tab w:val="right" w:leader="dot" w:pos="10053"/>
        </w:tabs>
        <w:rPr>
          <w:rFonts w:eastAsiaTheme="minorEastAsia"/>
          <w:noProof/>
          <w:lang w:eastAsia="fr-FR"/>
        </w:rPr>
      </w:pPr>
      <w:hyperlink w:anchor="_Toc186722402" w:history="1">
        <w:r w:rsidRPr="00FC42F8">
          <w:rPr>
            <w:rStyle w:val="Lienhypertexte"/>
            <w:i/>
            <w:iCs/>
            <w:noProof/>
          </w:rPr>
          <w:t>Figure 11 : Méthodes de segmentation des configurations des centres participants, ainsi que le seuil de segmentation utilisé</w:t>
        </w:r>
        <w:r>
          <w:rPr>
            <w:noProof/>
            <w:webHidden/>
          </w:rPr>
          <w:tab/>
        </w:r>
        <w:r>
          <w:rPr>
            <w:noProof/>
            <w:webHidden/>
          </w:rPr>
          <w:fldChar w:fldCharType="begin"/>
        </w:r>
        <w:r>
          <w:rPr>
            <w:noProof/>
            <w:webHidden/>
          </w:rPr>
          <w:instrText xml:space="preserve"> PAGEREF _Toc186722402 \h </w:instrText>
        </w:r>
        <w:r>
          <w:rPr>
            <w:noProof/>
            <w:webHidden/>
          </w:rPr>
        </w:r>
        <w:r>
          <w:rPr>
            <w:noProof/>
            <w:webHidden/>
          </w:rPr>
          <w:fldChar w:fldCharType="separate"/>
        </w:r>
        <w:r w:rsidR="00C30592">
          <w:rPr>
            <w:noProof/>
            <w:webHidden/>
          </w:rPr>
          <w:t>1</w:t>
        </w:r>
        <w:r>
          <w:rPr>
            <w:noProof/>
            <w:webHidden/>
          </w:rPr>
          <w:fldChar w:fldCharType="end"/>
        </w:r>
      </w:hyperlink>
    </w:p>
    <w:p w14:paraId="3D377BCF" w14:textId="40A02A97" w:rsidR="008F3573" w:rsidRDefault="008F3573">
      <w:pPr>
        <w:pStyle w:val="Tabledesillustrations"/>
        <w:tabs>
          <w:tab w:val="right" w:leader="dot" w:pos="10053"/>
        </w:tabs>
        <w:rPr>
          <w:rFonts w:eastAsiaTheme="minorEastAsia"/>
          <w:noProof/>
          <w:lang w:eastAsia="fr-FR"/>
        </w:rPr>
      </w:pPr>
      <w:hyperlink w:anchor="_Toc186722403" w:history="1">
        <w:r w:rsidRPr="00FC42F8">
          <w:rPr>
            <w:rStyle w:val="Lienhypertexte"/>
            <w:i/>
            <w:iCs/>
            <w:noProof/>
          </w:rPr>
          <w:t>Figure 12 : Avis selon la profession sur la robustesse de la méthode locale de calcul du taux de fixation du centre</w:t>
        </w:r>
        <w:r>
          <w:rPr>
            <w:noProof/>
            <w:webHidden/>
          </w:rPr>
          <w:tab/>
        </w:r>
        <w:r>
          <w:rPr>
            <w:noProof/>
            <w:webHidden/>
          </w:rPr>
          <w:fldChar w:fldCharType="begin"/>
        </w:r>
        <w:r>
          <w:rPr>
            <w:noProof/>
            <w:webHidden/>
          </w:rPr>
          <w:instrText xml:space="preserve"> PAGEREF _Toc186722403 \h </w:instrText>
        </w:r>
        <w:r>
          <w:rPr>
            <w:noProof/>
            <w:webHidden/>
          </w:rPr>
        </w:r>
        <w:r>
          <w:rPr>
            <w:noProof/>
            <w:webHidden/>
          </w:rPr>
          <w:fldChar w:fldCharType="separate"/>
        </w:r>
        <w:r w:rsidR="00C30592">
          <w:rPr>
            <w:noProof/>
            <w:webHidden/>
          </w:rPr>
          <w:t>1</w:t>
        </w:r>
        <w:r>
          <w:rPr>
            <w:noProof/>
            <w:webHidden/>
          </w:rPr>
          <w:fldChar w:fldCharType="end"/>
        </w:r>
      </w:hyperlink>
    </w:p>
    <w:p w14:paraId="14958593" w14:textId="0ECCE01F" w:rsidR="008F3573" w:rsidRDefault="008F3573">
      <w:pPr>
        <w:pStyle w:val="Tabledesillustrations"/>
        <w:tabs>
          <w:tab w:val="right" w:leader="dot" w:pos="10053"/>
        </w:tabs>
        <w:rPr>
          <w:rFonts w:eastAsiaTheme="minorEastAsia"/>
          <w:noProof/>
          <w:lang w:eastAsia="fr-FR"/>
        </w:rPr>
      </w:pPr>
      <w:hyperlink w:anchor="_Toc186722404" w:history="1">
        <w:r w:rsidRPr="00FC42F8">
          <w:rPr>
            <w:rStyle w:val="Lienhypertexte"/>
            <w:i/>
            <w:iCs/>
            <w:noProof/>
          </w:rPr>
          <w:t>Figure 13 : Installation du fantôme avec la cale de positionnement, en collimation parallèle (a) et sténopée (b). La distance A entre le haut de la cale et le fantôme thyroïde est de 8 cm. La distance B entre le haut de la cale et le centre de la zone active du fantôme est de 10 cm.</w:t>
        </w:r>
        <w:r>
          <w:rPr>
            <w:noProof/>
            <w:webHidden/>
          </w:rPr>
          <w:tab/>
        </w:r>
        <w:r>
          <w:rPr>
            <w:noProof/>
            <w:webHidden/>
          </w:rPr>
          <w:fldChar w:fldCharType="begin"/>
        </w:r>
        <w:r>
          <w:rPr>
            <w:noProof/>
            <w:webHidden/>
          </w:rPr>
          <w:instrText xml:space="preserve"> PAGEREF _Toc186722404 \h </w:instrText>
        </w:r>
        <w:r>
          <w:rPr>
            <w:noProof/>
            <w:webHidden/>
          </w:rPr>
        </w:r>
        <w:r>
          <w:rPr>
            <w:noProof/>
            <w:webHidden/>
          </w:rPr>
          <w:fldChar w:fldCharType="separate"/>
        </w:r>
        <w:r w:rsidR="00C30592">
          <w:rPr>
            <w:noProof/>
            <w:webHidden/>
          </w:rPr>
          <w:t>1</w:t>
        </w:r>
        <w:r>
          <w:rPr>
            <w:noProof/>
            <w:webHidden/>
          </w:rPr>
          <w:fldChar w:fldCharType="end"/>
        </w:r>
      </w:hyperlink>
    </w:p>
    <w:p w14:paraId="473215EB" w14:textId="06A4BB19" w:rsidR="008F3573" w:rsidRDefault="008F3573">
      <w:pPr>
        <w:pStyle w:val="Tabledesillustrations"/>
        <w:tabs>
          <w:tab w:val="right" w:leader="dot" w:pos="10053"/>
        </w:tabs>
        <w:rPr>
          <w:rFonts w:eastAsiaTheme="minorEastAsia"/>
          <w:noProof/>
          <w:lang w:eastAsia="fr-FR"/>
        </w:rPr>
      </w:pPr>
      <w:hyperlink w:anchor="_Toc186722405" w:history="1">
        <w:r w:rsidRPr="00FC42F8">
          <w:rPr>
            <w:rStyle w:val="Lienhypertexte"/>
            <w:i/>
            <w:iCs/>
            <w:noProof/>
          </w:rPr>
          <w:t>Figure 14 : Fantôme thyroïde et fantôme cou</w:t>
        </w:r>
        <w:r>
          <w:rPr>
            <w:noProof/>
            <w:webHidden/>
          </w:rPr>
          <w:tab/>
        </w:r>
        <w:r>
          <w:rPr>
            <w:noProof/>
            <w:webHidden/>
          </w:rPr>
          <w:fldChar w:fldCharType="begin"/>
        </w:r>
        <w:r>
          <w:rPr>
            <w:noProof/>
            <w:webHidden/>
          </w:rPr>
          <w:instrText xml:space="preserve"> PAGEREF _Toc186722405 \h </w:instrText>
        </w:r>
        <w:r>
          <w:rPr>
            <w:noProof/>
            <w:webHidden/>
          </w:rPr>
        </w:r>
        <w:r>
          <w:rPr>
            <w:noProof/>
            <w:webHidden/>
          </w:rPr>
          <w:fldChar w:fldCharType="separate"/>
        </w:r>
        <w:r w:rsidR="00C30592">
          <w:rPr>
            <w:noProof/>
            <w:webHidden/>
          </w:rPr>
          <w:t>1</w:t>
        </w:r>
        <w:r>
          <w:rPr>
            <w:noProof/>
            <w:webHidden/>
          </w:rPr>
          <w:fldChar w:fldCharType="end"/>
        </w:r>
      </w:hyperlink>
    </w:p>
    <w:p w14:paraId="677FB714" w14:textId="3D9E0367" w:rsidR="008F3573" w:rsidRDefault="008F3573">
      <w:pPr>
        <w:pStyle w:val="Tabledesillustrations"/>
        <w:tabs>
          <w:tab w:val="right" w:leader="dot" w:pos="10053"/>
        </w:tabs>
        <w:rPr>
          <w:rFonts w:eastAsiaTheme="minorEastAsia"/>
          <w:noProof/>
          <w:lang w:eastAsia="fr-FR"/>
        </w:rPr>
      </w:pPr>
      <w:hyperlink w:anchor="_Toc186722406" w:history="1">
        <w:r w:rsidRPr="00FC42F8">
          <w:rPr>
            <w:rStyle w:val="Lienhypertexte"/>
            <w:i/>
            <w:iCs/>
            <w:noProof/>
          </w:rPr>
          <w:t>Figure 15 : positionnement de la seringue de 3 mL remplie d’un volume actif de 3 mL sur le fantôme cou. La position du cou sous la caméra est conservée, en retirant le fantôme thyroïde et la seringue est positionnée dans les encoches du fantôme cou, le volume actif centré.</w:t>
        </w:r>
        <w:r>
          <w:rPr>
            <w:noProof/>
            <w:webHidden/>
          </w:rPr>
          <w:tab/>
        </w:r>
        <w:r>
          <w:rPr>
            <w:noProof/>
            <w:webHidden/>
          </w:rPr>
          <w:fldChar w:fldCharType="begin"/>
        </w:r>
        <w:r>
          <w:rPr>
            <w:noProof/>
            <w:webHidden/>
          </w:rPr>
          <w:instrText xml:space="preserve"> PAGEREF _Toc186722406 \h </w:instrText>
        </w:r>
        <w:r>
          <w:rPr>
            <w:noProof/>
            <w:webHidden/>
          </w:rPr>
        </w:r>
        <w:r>
          <w:rPr>
            <w:noProof/>
            <w:webHidden/>
          </w:rPr>
          <w:fldChar w:fldCharType="separate"/>
        </w:r>
        <w:r w:rsidR="00C30592">
          <w:rPr>
            <w:noProof/>
            <w:webHidden/>
          </w:rPr>
          <w:t>1</w:t>
        </w:r>
        <w:r>
          <w:rPr>
            <w:noProof/>
            <w:webHidden/>
          </w:rPr>
          <w:fldChar w:fldCharType="end"/>
        </w:r>
      </w:hyperlink>
    </w:p>
    <w:p w14:paraId="299F6AE2" w14:textId="6DB9D2CD" w:rsidR="008F3573" w:rsidRDefault="008F3573">
      <w:pPr>
        <w:pStyle w:val="Tabledesillustrations"/>
        <w:tabs>
          <w:tab w:val="right" w:leader="dot" w:pos="10053"/>
        </w:tabs>
        <w:rPr>
          <w:rFonts w:eastAsiaTheme="minorEastAsia"/>
          <w:noProof/>
          <w:lang w:eastAsia="fr-FR"/>
        </w:rPr>
      </w:pPr>
      <w:hyperlink w:anchor="_Toc186722407" w:history="1">
        <w:r w:rsidRPr="00FC42F8">
          <w:rPr>
            <w:rStyle w:val="Lienhypertexte"/>
            <w:i/>
            <w:iCs/>
            <w:noProof/>
          </w:rPr>
          <w:t>Figure 16 : Boxplot des erreurs relatives sur les sensibilités en conditions locales pour les différents centres (par rapport au fantôme local) en collimateur parallèle, à l’I-123.</w:t>
        </w:r>
        <w:r>
          <w:rPr>
            <w:noProof/>
            <w:webHidden/>
          </w:rPr>
          <w:tab/>
        </w:r>
        <w:r>
          <w:rPr>
            <w:noProof/>
            <w:webHidden/>
          </w:rPr>
          <w:fldChar w:fldCharType="begin"/>
        </w:r>
        <w:r>
          <w:rPr>
            <w:noProof/>
            <w:webHidden/>
          </w:rPr>
          <w:instrText xml:space="preserve"> PAGEREF _Toc186722407 \h </w:instrText>
        </w:r>
        <w:r>
          <w:rPr>
            <w:noProof/>
            <w:webHidden/>
          </w:rPr>
        </w:r>
        <w:r>
          <w:rPr>
            <w:noProof/>
            <w:webHidden/>
          </w:rPr>
          <w:fldChar w:fldCharType="separate"/>
        </w:r>
        <w:r w:rsidR="00C30592">
          <w:rPr>
            <w:noProof/>
            <w:webHidden/>
          </w:rPr>
          <w:t>1</w:t>
        </w:r>
        <w:r>
          <w:rPr>
            <w:noProof/>
            <w:webHidden/>
          </w:rPr>
          <w:fldChar w:fldCharType="end"/>
        </w:r>
      </w:hyperlink>
    </w:p>
    <w:p w14:paraId="63D43A2A" w14:textId="7A20916C" w:rsidR="008F3573" w:rsidRDefault="008F3573">
      <w:pPr>
        <w:pStyle w:val="Tabledesillustrations"/>
        <w:tabs>
          <w:tab w:val="right" w:leader="dot" w:pos="10053"/>
        </w:tabs>
        <w:rPr>
          <w:rFonts w:eastAsiaTheme="minorEastAsia"/>
          <w:noProof/>
          <w:lang w:eastAsia="fr-FR"/>
        </w:rPr>
      </w:pPr>
      <w:hyperlink w:anchor="_Toc186722408" w:history="1">
        <w:r w:rsidRPr="00FC42F8">
          <w:rPr>
            <w:rStyle w:val="Lienhypertexte"/>
            <w:i/>
            <w:iCs/>
            <w:noProof/>
          </w:rPr>
          <w:t>Figure 17 : Histogrammes de sensibilité et d’erreur relative (calculés par rapport au fantôme local), à l’I-123, en collimateur parallèle, en conditions locales. Courbes d’ajustement de la distribution (en bleu) et d’ajustement de la distribution normale (en noir).</w:t>
        </w:r>
        <w:r>
          <w:rPr>
            <w:noProof/>
            <w:webHidden/>
          </w:rPr>
          <w:tab/>
        </w:r>
        <w:r>
          <w:rPr>
            <w:noProof/>
            <w:webHidden/>
          </w:rPr>
          <w:fldChar w:fldCharType="begin"/>
        </w:r>
        <w:r>
          <w:rPr>
            <w:noProof/>
            <w:webHidden/>
          </w:rPr>
          <w:instrText xml:space="preserve"> PAGEREF _Toc186722408 \h </w:instrText>
        </w:r>
        <w:r>
          <w:rPr>
            <w:noProof/>
            <w:webHidden/>
          </w:rPr>
        </w:r>
        <w:r>
          <w:rPr>
            <w:noProof/>
            <w:webHidden/>
          </w:rPr>
          <w:fldChar w:fldCharType="separate"/>
        </w:r>
        <w:r w:rsidR="00C30592">
          <w:rPr>
            <w:noProof/>
            <w:webHidden/>
          </w:rPr>
          <w:t>1</w:t>
        </w:r>
        <w:r>
          <w:rPr>
            <w:noProof/>
            <w:webHidden/>
          </w:rPr>
          <w:fldChar w:fldCharType="end"/>
        </w:r>
      </w:hyperlink>
    </w:p>
    <w:p w14:paraId="5FC843D5" w14:textId="6622B416" w:rsidR="008F3573" w:rsidRDefault="008F3573">
      <w:pPr>
        <w:pStyle w:val="Tabledesillustrations"/>
        <w:tabs>
          <w:tab w:val="right" w:leader="dot" w:pos="10053"/>
        </w:tabs>
        <w:rPr>
          <w:rFonts w:eastAsiaTheme="minorEastAsia"/>
          <w:noProof/>
          <w:lang w:eastAsia="fr-FR"/>
        </w:rPr>
      </w:pPr>
      <w:hyperlink w:anchor="_Toc186722409" w:history="1">
        <w:r w:rsidRPr="00FC42F8">
          <w:rPr>
            <w:rStyle w:val="Lienhypertexte"/>
            <w:i/>
            <w:iCs/>
            <w:noProof/>
          </w:rPr>
          <w:t>Figure 18 : Matrice de corrélation des différents paramètres, à l’I-123, en collimateur parallèle, en conditions locales, par rapport au fantôme local. Résultats du test de Spearman.</w:t>
        </w:r>
        <w:r>
          <w:rPr>
            <w:noProof/>
            <w:webHidden/>
          </w:rPr>
          <w:tab/>
        </w:r>
        <w:r>
          <w:rPr>
            <w:noProof/>
            <w:webHidden/>
          </w:rPr>
          <w:fldChar w:fldCharType="begin"/>
        </w:r>
        <w:r>
          <w:rPr>
            <w:noProof/>
            <w:webHidden/>
          </w:rPr>
          <w:instrText xml:space="preserve"> PAGEREF _Toc186722409 \h </w:instrText>
        </w:r>
        <w:r>
          <w:rPr>
            <w:noProof/>
            <w:webHidden/>
          </w:rPr>
        </w:r>
        <w:r>
          <w:rPr>
            <w:noProof/>
            <w:webHidden/>
          </w:rPr>
          <w:fldChar w:fldCharType="separate"/>
        </w:r>
        <w:r w:rsidR="00C30592">
          <w:rPr>
            <w:noProof/>
            <w:webHidden/>
          </w:rPr>
          <w:t>1</w:t>
        </w:r>
        <w:r>
          <w:rPr>
            <w:noProof/>
            <w:webHidden/>
          </w:rPr>
          <w:fldChar w:fldCharType="end"/>
        </w:r>
      </w:hyperlink>
    </w:p>
    <w:p w14:paraId="20DF35C5" w14:textId="754BF847" w:rsidR="008F3573" w:rsidRDefault="008F3573">
      <w:pPr>
        <w:pStyle w:val="Tabledesillustrations"/>
        <w:tabs>
          <w:tab w:val="right" w:leader="dot" w:pos="10053"/>
        </w:tabs>
        <w:rPr>
          <w:rFonts w:eastAsiaTheme="minorEastAsia"/>
          <w:noProof/>
          <w:lang w:eastAsia="fr-FR"/>
        </w:rPr>
      </w:pPr>
      <w:hyperlink w:anchor="_Toc186722410" w:history="1">
        <w:r w:rsidRPr="00FC42F8">
          <w:rPr>
            <w:rStyle w:val="Lienhypertexte"/>
            <w:i/>
            <w:iCs/>
            <w:noProof/>
          </w:rPr>
          <w:t>Figure 19 : Boxplot des erreurs relatives sur les sensibilités en conditions locales pour les différents centres (par rapport au fantôme local) en collimateur parallèle, au Tc</w:t>
        </w:r>
        <w:r w:rsidRPr="00FC42F8">
          <w:rPr>
            <w:rStyle w:val="Lienhypertexte"/>
            <w:i/>
            <w:iCs/>
            <w:noProof/>
          </w:rPr>
          <w:noBreakHyphen/>
          <w:t>99m.</w:t>
        </w:r>
        <w:r>
          <w:rPr>
            <w:noProof/>
            <w:webHidden/>
          </w:rPr>
          <w:tab/>
        </w:r>
        <w:r>
          <w:rPr>
            <w:noProof/>
            <w:webHidden/>
          </w:rPr>
          <w:fldChar w:fldCharType="begin"/>
        </w:r>
        <w:r>
          <w:rPr>
            <w:noProof/>
            <w:webHidden/>
          </w:rPr>
          <w:instrText xml:space="preserve"> PAGEREF _Toc186722410 \h </w:instrText>
        </w:r>
        <w:r>
          <w:rPr>
            <w:noProof/>
            <w:webHidden/>
          </w:rPr>
        </w:r>
        <w:r>
          <w:rPr>
            <w:noProof/>
            <w:webHidden/>
          </w:rPr>
          <w:fldChar w:fldCharType="separate"/>
        </w:r>
        <w:r w:rsidR="00C30592">
          <w:rPr>
            <w:noProof/>
            <w:webHidden/>
          </w:rPr>
          <w:t>1</w:t>
        </w:r>
        <w:r>
          <w:rPr>
            <w:noProof/>
            <w:webHidden/>
          </w:rPr>
          <w:fldChar w:fldCharType="end"/>
        </w:r>
      </w:hyperlink>
    </w:p>
    <w:p w14:paraId="2E1E95EB" w14:textId="27A58641" w:rsidR="008F3573" w:rsidRDefault="008F3573">
      <w:pPr>
        <w:pStyle w:val="Tabledesillustrations"/>
        <w:tabs>
          <w:tab w:val="right" w:leader="dot" w:pos="10053"/>
        </w:tabs>
        <w:rPr>
          <w:rFonts w:eastAsiaTheme="minorEastAsia"/>
          <w:noProof/>
          <w:lang w:eastAsia="fr-FR"/>
        </w:rPr>
      </w:pPr>
      <w:hyperlink w:anchor="_Toc186722411" w:history="1">
        <w:r w:rsidRPr="00FC42F8">
          <w:rPr>
            <w:rStyle w:val="Lienhypertexte"/>
            <w:i/>
            <w:iCs/>
            <w:noProof/>
          </w:rPr>
          <w:t>Figure 20 : Histogrammes de sensibilité et d’erreur relative (calculés par rapport au fantôme local), au Tc</w:t>
        </w:r>
        <w:r w:rsidRPr="00FC42F8">
          <w:rPr>
            <w:rStyle w:val="Lienhypertexte"/>
            <w:i/>
            <w:iCs/>
            <w:noProof/>
          </w:rPr>
          <w:noBreakHyphen/>
          <w:t>99m, en collimateur parallèle, en conditions locales. Courbes d’ajustement de la distribution (en bleu) et d’ajustement de la distribution normale (en noir).</w:t>
        </w:r>
        <w:r>
          <w:rPr>
            <w:noProof/>
            <w:webHidden/>
          </w:rPr>
          <w:tab/>
        </w:r>
        <w:r>
          <w:rPr>
            <w:noProof/>
            <w:webHidden/>
          </w:rPr>
          <w:fldChar w:fldCharType="begin"/>
        </w:r>
        <w:r>
          <w:rPr>
            <w:noProof/>
            <w:webHidden/>
          </w:rPr>
          <w:instrText xml:space="preserve"> PAGEREF _Toc186722411 \h </w:instrText>
        </w:r>
        <w:r>
          <w:rPr>
            <w:noProof/>
            <w:webHidden/>
          </w:rPr>
        </w:r>
        <w:r>
          <w:rPr>
            <w:noProof/>
            <w:webHidden/>
          </w:rPr>
          <w:fldChar w:fldCharType="separate"/>
        </w:r>
        <w:r w:rsidR="00C30592">
          <w:rPr>
            <w:noProof/>
            <w:webHidden/>
          </w:rPr>
          <w:t>1</w:t>
        </w:r>
        <w:r>
          <w:rPr>
            <w:noProof/>
            <w:webHidden/>
          </w:rPr>
          <w:fldChar w:fldCharType="end"/>
        </w:r>
      </w:hyperlink>
    </w:p>
    <w:p w14:paraId="666A198F" w14:textId="1B8A45DA" w:rsidR="008F3573" w:rsidRDefault="008F3573">
      <w:pPr>
        <w:pStyle w:val="Tabledesillustrations"/>
        <w:tabs>
          <w:tab w:val="right" w:leader="dot" w:pos="10053"/>
        </w:tabs>
        <w:rPr>
          <w:rFonts w:eastAsiaTheme="minorEastAsia"/>
          <w:noProof/>
          <w:lang w:eastAsia="fr-FR"/>
        </w:rPr>
      </w:pPr>
      <w:hyperlink w:anchor="_Toc186722412" w:history="1">
        <w:r w:rsidRPr="00FC42F8">
          <w:rPr>
            <w:rStyle w:val="Lienhypertexte"/>
            <w:i/>
            <w:iCs/>
            <w:noProof/>
          </w:rPr>
          <w:t>Figure 21 : Boxplot des valeurs de l’erreur relative calculés à partir des conditions locales pour les différents centres (calculées par rapport au fantôme local) en collimateur sténopé, à l’I-123</w:t>
        </w:r>
        <w:r>
          <w:rPr>
            <w:noProof/>
            <w:webHidden/>
          </w:rPr>
          <w:tab/>
        </w:r>
        <w:r>
          <w:rPr>
            <w:noProof/>
            <w:webHidden/>
          </w:rPr>
          <w:fldChar w:fldCharType="begin"/>
        </w:r>
        <w:r>
          <w:rPr>
            <w:noProof/>
            <w:webHidden/>
          </w:rPr>
          <w:instrText xml:space="preserve"> PAGEREF _Toc186722412 \h </w:instrText>
        </w:r>
        <w:r>
          <w:rPr>
            <w:noProof/>
            <w:webHidden/>
          </w:rPr>
        </w:r>
        <w:r>
          <w:rPr>
            <w:noProof/>
            <w:webHidden/>
          </w:rPr>
          <w:fldChar w:fldCharType="separate"/>
        </w:r>
        <w:r w:rsidR="00C30592">
          <w:rPr>
            <w:noProof/>
            <w:webHidden/>
          </w:rPr>
          <w:t>1</w:t>
        </w:r>
        <w:r>
          <w:rPr>
            <w:noProof/>
            <w:webHidden/>
          </w:rPr>
          <w:fldChar w:fldCharType="end"/>
        </w:r>
      </w:hyperlink>
    </w:p>
    <w:p w14:paraId="0F635DD7" w14:textId="6536B53E" w:rsidR="008F3573" w:rsidRDefault="008F3573">
      <w:pPr>
        <w:pStyle w:val="Tabledesillustrations"/>
        <w:tabs>
          <w:tab w:val="right" w:leader="dot" w:pos="10053"/>
        </w:tabs>
        <w:rPr>
          <w:rFonts w:eastAsiaTheme="minorEastAsia"/>
          <w:noProof/>
          <w:lang w:eastAsia="fr-FR"/>
        </w:rPr>
      </w:pPr>
      <w:hyperlink w:anchor="_Toc186722413" w:history="1">
        <w:r w:rsidRPr="00FC42F8">
          <w:rPr>
            <w:rStyle w:val="Lienhypertexte"/>
            <w:i/>
            <w:iCs/>
            <w:noProof/>
          </w:rPr>
          <w:t>Figure 22 : Histogrammes de sensibilité et d’erreur relative (calculés par rapport au fantôme local), à l’I</w:t>
        </w:r>
        <w:r w:rsidRPr="00FC42F8">
          <w:rPr>
            <w:rStyle w:val="Lienhypertexte"/>
            <w:i/>
            <w:iCs/>
            <w:noProof/>
          </w:rPr>
          <w:noBreakHyphen/>
          <w:t>123, en collimateur sténopé, en conditions locales. Courbes d’ajustement de la distribution (en bleu) et d’ajustement de la distribution normale (en noir).</w:t>
        </w:r>
        <w:r>
          <w:rPr>
            <w:noProof/>
            <w:webHidden/>
          </w:rPr>
          <w:tab/>
        </w:r>
        <w:r>
          <w:rPr>
            <w:noProof/>
            <w:webHidden/>
          </w:rPr>
          <w:fldChar w:fldCharType="begin"/>
        </w:r>
        <w:r>
          <w:rPr>
            <w:noProof/>
            <w:webHidden/>
          </w:rPr>
          <w:instrText xml:space="preserve"> PAGEREF _Toc186722413 \h </w:instrText>
        </w:r>
        <w:r>
          <w:rPr>
            <w:noProof/>
            <w:webHidden/>
          </w:rPr>
        </w:r>
        <w:r>
          <w:rPr>
            <w:noProof/>
            <w:webHidden/>
          </w:rPr>
          <w:fldChar w:fldCharType="separate"/>
        </w:r>
        <w:r w:rsidR="00C30592">
          <w:rPr>
            <w:noProof/>
            <w:webHidden/>
          </w:rPr>
          <w:t>1</w:t>
        </w:r>
        <w:r>
          <w:rPr>
            <w:noProof/>
            <w:webHidden/>
          </w:rPr>
          <w:fldChar w:fldCharType="end"/>
        </w:r>
      </w:hyperlink>
    </w:p>
    <w:p w14:paraId="7213C13E" w14:textId="242F5A25" w:rsidR="008F3573" w:rsidRDefault="008F3573">
      <w:pPr>
        <w:pStyle w:val="Tabledesillustrations"/>
        <w:tabs>
          <w:tab w:val="right" w:leader="dot" w:pos="10053"/>
        </w:tabs>
        <w:rPr>
          <w:rFonts w:eastAsiaTheme="minorEastAsia"/>
          <w:noProof/>
          <w:lang w:eastAsia="fr-FR"/>
        </w:rPr>
      </w:pPr>
      <w:hyperlink w:anchor="_Toc186722414" w:history="1">
        <w:r w:rsidRPr="00FC42F8">
          <w:rPr>
            <w:rStyle w:val="Lienhypertexte"/>
            <w:i/>
            <w:iCs/>
            <w:noProof/>
          </w:rPr>
          <w:t>Figure 23 : Boxplot des erreurs relatives sur les sensibilités en conditions locales pour les différents centres (par rapport au fantôme local) en collimateur sténopé, au Tc</w:t>
        </w:r>
        <w:r w:rsidRPr="00FC42F8">
          <w:rPr>
            <w:rStyle w:val="Lienhypertexte"/>
            <w:i/>
            <w:iCs/>
            <w:noProof/>
          </w:rPr>
          <w:noBreakHyphen/>
          <w:t>99m</w:t>
        </w:r>
        <w:r>
          <w:rPr>
            <w:noProof/>
            <w:webHidden/>
          </w:rPr>
          <w:tab/>
        </w:r>
        <w:r>
          <w:rPr>
            <w:noProof/>
            <w:webHidden/>
          </w:rPr>
          <w:fldChar w:fldCharType="begin"/>
        </w:r>
        <w:r>
          <w:rPr>
            <w:noProof/>
            <w:webHidden/>
          </w:rPr>
          <w:instrText xml:space="preserve"> PAGEREF _Toc186722414 \h </w:instrText>
        </w:r>
        <w:r>
          <w:rPr>
            <w:noProof/>
            <w:webHidden/>
          </w:rPr>
        </w:r>
        <w:r>
          <w:rPr>
            <w:noProof/>
            <w:webHidden/>
          </w:rPr>
          <w:fldChar w:fldCharType="separate"/>
        </w:r>
        <w:r w:rsidR="00C30592">
          <w:rPr>
            <w:noProof/>
            <w:webHidden/>
          </w:rPr>
          <w:t>1</w:t>
        </w:r>
        <w:r>
          <w:rPr>
            <w:noProof/>
            <w:webHidden/>
          </w:rPr>
          <w:fldChar w:fldCharType="end"/>
        </w:r>
      </w:hyperlink>
    </w:p>
    <w:p w14:paraId="7AE953F1" w14:textId="2F390448" w:rsidR="008F3573" w:rsidRDefault="008F3573">
      <w:pPr>
        <w:pStyle w:val="Tabledesillustrations"/>
        <w:tabs>
          <w:tab w:val="right" w:leader="dot" w:pos="10053"/>
        </w:tabs>
        <w:rPr>
          <w:rFonts w:eastAsiaTheme="minorEastAsia"/>
          <w:noProof/>
          <w:lang w:eastAsia="fr-FR"/>
        </w:rPr>
      </w:pPr>
      <w:hyperlink w:anchor="_Toc186722415" w:history="1">
        <w:r w:rsidRPr="00FC42F8">
          <w:rPr>
            <w:rStyle w:val="Lienhypertexte"/>
            <w:i/>
            <w:iCs/>
            <w:noProof/>
          </w:rPr>
          <w:t>Figure 24 : Histogrammes de sensibilité et d’erreur relative (calculés par rapport au fantôme local), au Tc</w:t>
        </w:r>
        <w:r w:rsidRPr="00FC42F8">
          <w:rPr>
            <w:rStyle w:val="Lienhypertexte"/>
            <w:i/>
            <w:iCs/>
            <w:noProof/>
          </w:rPr>
          <w:noBreakHyphen/>
          <w:t>99m, en collimateur sténopé, en conditions locale. Courbes d’ajustement de la distribution (en bleu) et d’ajustement de la distribution normale (en noir).</w:t>
        </w:r>
        <w:r>
          <w:rPr>
            <w:noProof/>
            <w:webHidden/>
          </w:rPr>
          <w:tab/>
        </w:r>
        <w:r>
          <w:rPr>
            <w:noProof/>
            <w:webHidden/>
          </w:rPr>
          <w:fldChar w:fldCharType="begin"/>
        </w:r>
        <w:r>
          <w:rPr>
            <w:noProof/>
            <w:webHidden/>
          </w:rPr>
          <w:instrText xml:space="preserve"> PAGEREF _Toc186722415 \h </w:instrText>
        </w:r>
        <w:r>
          <w:rPr>
            <w:noProof/>
            <w:webHidden/>
          </w:rPr>
        </w:r>
        <w:r>
          <w:rPr>
            <w:noProof/>
            <w:webHidden/>
          </w:rPr>
          <w:fldChar w:fldCharType="separate"/>
        </w:r>
        <w:r w:rsidR="00C30592">
          <w:rPr>
            <w:noProof/>
            <w:webHidden/>
          </w:rPr>
          <w:t>1</w:t>
        </w:r>
        <w:r>
          <w:rPr>
            <w:noProof/>
            <w:webHidden/>
          </w:rPr>
          <w:fldChar w:fldCharType="end"/>
        </w:r>
      </w:hyperlink>
    </w:p>
    <w:p w14:paraId="64463E75" w14:textId="17DF5AEC" w:rsidR="008F3573" w:rsidRDefault="008F3573">
      <w:pPr>
        <w:pStyle w:val="Tabledesillustrations"/>
        <w:tabs>
          <w:tab w:val="right" w:leader="dot" w:pos="10053"/>
        </w:tabs>
        <w:rPr>
          <w:rFonts w:eastAsiaTheme="minorEastAsia"/>
          <w:noProof/>
          <w:lang w:eastAsia="fr-FR"/>
        </w:rPr>
      </w:pPr>
      <w:hyperlink w:anchor="_Toc186722416" w:history="1">
        <w:r w:rsidRPr="00FC42F8">
          <w:rPr>
            <w:rStyle w:val="Lienhypertexte"/>
            <w:i/>
            <w:iCs/>
            <w:noProof/>
          </w:rPr>
          <w:t>Figure 25 : Matrice de corrélation des différents paramètres, au Tc</w:t>
        </w:r>
        <w:r w:rsidRPr="00FC42F8">
          <w:rPr>
            <w:rStyle w:val="Lienhypertexte"/>
            <w:i/>
            <w:iCs/>
            <w:noProof/>
          </w:rPr>
          <w:noBreakHyphen/>
          <w:t>99m, en collimateur sténopé, en conditions locales, par rapport au fantôme local. Résultats du test de Spearman (échelle de -1 en bleu à +1 en rouge).</w:t>
        </w:r>
        <w:r>
          <w:rPr>
            <w:noProof/>
            <w:webHidden/>
          </w:rPr>
          <w:tab/>
        </w:r>
        <w:r>
          <w:rPr>
            <w:noProof/>
            <w:webHidden/>
          </w:rPr>
          <w:fldChar w:fldCharType="begin"/>
        </w:r>
        <w:r>
          <w:rPr>
            <w:noProof/>
            <w:webHidden/>
          </w:rPr>
          <w:instrText xml:space="preserve"> PAGEREF _Toc186722416 \h </w:instrText>
        </w:r>
        <w:r>
          <w:rPr>
            <w:noProof/>
            <w:webHidden/>
          </w:rPr>
        </w:r>
        <w:r>
          <w:rPr>
            <w:noProof/>
            <w:webHidden/>
          </w:rPr>
          <w:fldChar w:fldCharType="separate"/>
        </w:r>
        <w:r w:rsidR="00C30592">
          <w:rPr>
            <w:noProof/>
            <w:webHidden/>
          </w:rPr>
          <w:t>1</w:t>
        </w:r>
        <w:r>
          <w:rPr>
            <w:noProof/>
            <w:webHidden/>
          </w:rPr>
          <w:fldChar w:fldCharType="end"/>
        </w:r>
      </w:hyperlink>
    </w:p>
    <w:p w14:paraId="75D6FCB8" w14:textId="68E93464" w:rsidR="008F3573" w:rsidRDefault="008F3573">
      <w:pPr>
        <w:pStyle w:val="Tabledesillustrations"/>
        <w:tabs>
          <w:tab w:val="right" w:leader="dot" w:pos="10053"/>
        </w:tabs>
        <w:rPr>
          <w:rFonts w:eastAsiaTheme="minorEastAsia"/>
          <w:noProof/>
          <w:lang w:eastAsia="fr-FR"/>
        </w:rPr>
      </w:pPr>
      <w:hyperlink w:anchor="_Toc186722417" w:history="1">
        <w:r w:rsidRPr="00FC42F8">
          <w:rPr>
            <w:rStyle w:val="Lienhypertexte"/>
            <w:i/>
            <w:iCs/>
            <w:noProof/>
          </w:rPr>
          <w:t>Figure 26 : Exemples de sensibilités pour différents seuils en conditions standardisées, en collimation parallèle (A) au Tc-99m (Configuration 26) et (B) à l’I-123 (Configurations 26 et 36).</w:t>
        </w:r>
        <w:r>
          <w:rPr>
            <w:noProof/>
            <w:webHidden/>
          </w:rPr>
          <w:tab/>
        </w:r>
        <w:r>
          <w:rPr>
            <w:noProof/>
            <w:webHidden/>
          </w:rPr>
          <w:fldChar w:fldCharType="begin"/>
        </w:r>
        <w:r>
          <w:rPr>
            <w:noProof/>
            <w:webHidden/>
          </w:rPr>
          <w:instrText xml:space="preserve"> PAGEREF _Toc186722417 \h </w:instrText>
        </w:r>
        <w:r>
          <w:rPr>
            <w:noProof/>
            <w:webHidden/>
          </w:rPr>
        </w:r>
        <w:r>
          <w:rPr>
            <w:noProof/>
            <w:webHidden/>
          </w:rPr>
          <w:fldChar w:fldCharType="separate"/>
        </w:r>
        <w:r w:rsidR="00C30592">
          <w:rPr>
            <w:noProof/>
            <w:webHidden/>
          </w:rPr>
          <w:t>1</w:t>
        </w:r>
        <w:r>
          <w:rPr>
            <w:noProof/>
            <w:webHidden/>
          </w:rPr>
          <w:fldChar w:fldCharType="end"/>
        </w:r>
      </w:hyperlink>
    </w:p>
    <w:p w14:paraId="53AA2677" w14:textId="6D12CE0C" w:rsidR="008F3573" w:rsidRDefault="008F3573">
      <w:pPr>
        <w:pStyle w:val="Tabledesillustrations"/>
        <w:tabs>
          <w:tab w:val="right" w:leader="dot" w:pos="10053"/>
        </w:tabs>
        <w:rPr>
          <w:rFonts w:eastAsiaTheme="minorEastAsia"/>
          <w:noProof/>
          <w:lang w:eastAsia="fr-FR"/>
        </w:rPr>
      </w:pPr>
      <w:hyperlink w:anchor="_Toc186722418" w:history="1">
        <w:r w:rsidRPr="00FC42F8">
          <w:rPr>
            <w:rStyle w:val="Lienhypertexte"/>
            <w:i/>
            <w:iCs/>
            <w:noProof/>
          </w:rPr>
          <w:t>Figure 27 : Exemples de sensibilités pour différents seuils en conditions standardisées en collimation sténopée à l’I-123, pour les configurations 23, 47 et 13.</w:t>
        </w:r>
        <w:r>
          <w:rPr>
            <w:noProof/>
            <w:webHidden/>
          </w:rPr>
          <w:tab/>
        </w:r>
        <w:r>
          <w:rPr>
            <w:noProof/>
            <w:webHidden/>
          </w:rPr>
          <w:fldChar w:fldCharType="begin"/>
        </w:r>
        <w:r>
          <w:rPr>
            <w:noProof/>
            <w:webHidden/>
          </w:rPr>
          <w:instrText xml:space="preserve"> PAGEREF _Toc186722418 \h </w:instrText>
        </w:r>
        <w:r>
          <w:rPr>
            <w:noProof/>
            <w:webHidden/>
          </w:rPr>
        </w:r>
        <w:r>
          <w:rPr>
            <w:noProof/>
            <w:webHidden/>
          </w:rPr>
          <w:fldChar w:fldCharType="separate"/>
        </w:r>
        <w:r w:rsidR="00C30592">
          <w:rPr>
            <w:noProof/>
            <w:webHidden/>
          </w:rPr>
          <w:t>1</w:t>
        </w:r>
        <w:r>
          <w:rPr>
            <w:noProof/>
            <w:webHidden/>
          </w:rPr>
          <w:fldChar w:fldCharType="end"/>
        </w:r>
      </w:hyperlink>
    </w:p>
    <w:p w14:paraId="41927461" w14:textId="597C01DE" w:rsidR="008F3573" w:rsidRDefault="008F3573">
      <w:pPr>
        <w:pStyle w:val="Tabledesillustrations"/>
        <w:tabs>
          <w:tab w:val="right" w:leader="dot" w:pos="10053"/>
        </w:tabs>
        <w:rPr>
          <w:rFonts w:eastAsiaTheme="minorEastAsia"/>
          <w:noProof/>
          <w:lang w:eastAsia="fr-FR"/>
        </w:rPr>
      </w:pPr>
      <w:hyperlink w:anchor="_Toc186722419" w:history="1">
        <w:r w:rsidRPr="00FC42F8">
          <w:rPr>
            <w:rStyle w:val="Lienhypertexte"/>
            <w:i/>
            <w:iCs/>
            <w:noProof/>
          </w:rPr>
          <w:t>Figure 28 : Exemples de sensibilités en conditions standardisées en collimation sténopée au Tc-99m pour différents seuils, pour les configurations 22, 48 et 11.</w:t>
        </w:r>
        <w:r>
          <w:rPr>
            <w:noProof/>
            <w:webHidden/>
          </w:rPr>
          <w:tab/>
        </w:r>
        <w:r>
          <w:rPr>
            <w:noProof/>
            <w:webHidden/>
          </w:rPr>
          <w:fldChar w:fldCharType="begin"/>
        </w:r>
        <w:r>
          <w:rPr>
            <w:noProof/>
            <w:webHidden/>
          </w:rPr>
          <w:instrText xml:space="preserve"> PAGEREF _Toc186722419 \h </w:instrText>
        </w:r>
        <w:r>
          <w:rPr>
            <w:noProof/>
            <w:webHidden/>
          </w:rPr>
        </w:r>
        <w:r>
          <w:rPr>
            <w:noProof/>
            <w:webHidden/>
          </w:rPr>
          <w:fldChar w:fldCharType="separate"/>
        </w:r>
        <w:r w:rsidR="00C30592">
          <w:rPr>
            <w:noProof/>
            <w:webHidden/>
          </w:rPr>
          <w:t>1</w:t>
        </w:r>
        <w:r>
          <w:rPr>
            <w:noProof/>
            <w:webHidden/>
          </w:rPr>
          <w:fldChar w:fldCharType="end"/>
        </w:r>
      </w:hyperlink>
    </w:p>
    <w:p w14:paraId="2A877C37" w14:textId="654DEF76" w:rsidR="008F3573" w:rsidRDefault="008F3573">
      <w:pPr>
        <w:pStyle w:val="Tabledesillustrations"/>
        <w:tabs>
          <w:tab w:val="right" w:leader="dot" w:pos="10053"/>
        </w:tabs>
        <w:rPr>
          <w:rFonts w:eastAsiaTheme="minorEastAsia"/>
          <w:noProof/>
          <w:lang w:eastAsia="fr-FR"/>
        </w:rPr>
      </w:pPr>
      <w:hyperlink w:anchor="_Toc186722420" w:history="1">
        <w:r w:rsidRPr="00FC42F8">
          <w:rPr>
            <w:rStyle w:val="Lienhypertexte"/>
            <w:i/>
            <w:iCs/>
            <w:noProof/>
          </w:rPr>
          <w:t>Figure 29 : Racine carrée de l’erreur quadratique moyenne (RMSE) en fonction du seuillage choisi en géométrie standardisée, pour toutes les configurations confondues et courbe des moyennes pour chaque seuil (en noir).</w:t>
        </w:r>
        <w:r>
          <w:rPr>
            <w:noProof/>
            <w:webHidden/>
          </w:rPr>
          <w:tab/>
        </w:r>
        <w:r>
          <w:rPr>
            <w:noProof/>
            <w:webHidden/>
          </w:rPr>
          <w:fldChar w:fldCharType="begin"/>
        </w:r>
        <w:r>
          <w:rPr>
            <w:noProof/>
            <w:webHidden/>
          </w:rPr>
          <w:instrText xml:space="preserve"> PAGEREF _Toc186722420 \h </w:instrText>
        </w:r>
        <w:r>
          <w:rPr>
            <w:noProof/>
            <w:webHidden/>
          </w:rPr>
        </w:r>
        <w:r>
          <w:rPr>
            <w:noProof/>
            <w:webHidden/>
          </w:rPr>
          <w:fldChar w:fldCharType="separate"/>
        </w:r>
        <w:r w:rsidR="00C30592">
          <w:rPr>
            <w:noProof/>
            <w:webHidden/>
          </w:rPr>
          <w:t>1</w:t>
        </w:r>
        <w:r>
          <w:rPr>
            <w:noProof/>
            <w:webHidden/>
          </w:rPr>
          <w:fldChar w:fldCharType="end"/>
        </w:r>
      </w:hyperlink>
    </w:p>
    <w:p w14:paraId="2AB50EB1" w14:textId="676862FE" w:rsidR="008F3573" w:rsidRDefault="008F3573">
      <w:pPr>
        <w:pStyle w:val="Tabledesillustrations"/>
        <w:tabs>
          <w:tab w:val="right" w:leader="dot" w:pos="10053"/>
        </w:tabs>
        <w:rPr>
          <w:rFonts w:eastAsiaTheme="minorEastAsia"/>
          <w:noProof/>
          <w:lang w:eastAsia="fr-FR"/>
        </w:rPr>
      </w:pPr>
      <w:hyperlink w:anchor="_Toc186722421" w:history="1">
        <w:r w:rsidRPr="00FC42F8">
          <w:rPr>
            <w:rStyle w:val="Lienhypertexte"/>
            <w:i/>
            <w:iCs/>
            <w:noProof/>
          </w:rPr>
          <w:t>Figure 30 : Acquisition des fantômes en conditions locales, configuration 28, problème d’homogénéité de remplissage des fantômes</w:t>
        </w:r>
        <w:r>
          <w:rPr>
            <w:noProof/>
            <w:webHidden/>
          </w:rPr>
          <w:tab/>
        </w:r>
        <w:r>
          <w:rPr>
            <w:noProof/>
            <w:webHidden/>
          </w:rPr>
          <w:fldChar w:fldCharType="begin"/>
        </w:r>
        <w:r>
          <w:rPr>
            <w:noProof/>
            <w:webHidden/>
          </w:rPr>
          <w:instrText xml:space="preserve"> PAGEREF _Toc186722421 \h </w:instrText>
        </w:r>
        <w:r>
          <w:rPr>
            <w:noProof/>
            <w:webHidden/>
          </w:rPr>
        </w:r>
        <w:r>
          <w:rPr>
            <w:noProof/>
            <w:webHidden/>
          </w:rPr>
          <w:fldChar w:fldCharType="separate"/>
        </w:r>
        <w:r w:rsidR="00C30592">
          <w:rPr>
            <w:noProof/>
            <w:webHidden/>
          </w:rPr>
          <w:t>1</w:t>
        </w:r>
        <w:r>
          <w:rPr>
            <w:noProof/>
            <w:webHidden/>
          </w:rPr>
          <w:fldChar w:fldCharType="end"/>
        </w:r>
      </w:hyperlink>
    </w:p>
    <w:p w14:paraId="7F01656D" w14:textId="70271E51" w:rsidR="008F3573" w:rsidRDefault="008F3573">
      <w:pPr>
        <w:pStyle w:val="Tabledesillustrations"/>
        <w:tabs>
          <w:tab w:val="right" w:leader="dot" w:pos="10053"/>
        </w:tabs>
        <w:rPr>
          <w:rFonts w:eastAsiaTheme="minorEastAsia"/>
          <w:noProof/>
          <w:lang w:eastAsia="fr-FR"/>
        </w:rPr>
      </w:pPr>
      <w:hyperlink w:anchor="_Toc186722422" w:history="1">
        <w:r w:rsidRPr="00FC42F8">
          <w:rPr>
            <w:rStyle w:val="Lienhypertexte"/>
            <w:i/>
            <w:iCs/>
            <w:noProof/>
          </w:rPr>
          <w:t>Figure 31 : Sensibilité selon le protocole (local ou standardisé) pour les 5 fantômes, en collimateurs parallèles, à l’I-123</w:t>
        </w:r>
        <w:r>
          <w:rPr>
            <w:noProof/>
            <w:webHidden/>
          </w:rPr>
          <w:tab/>
        </w:r>
        <w:r>
          <w:rPr>
            <w:noProof/>
            <w:webHidden/>
          </w:rPr>
          <w:fldChar w:fldCharType="begin"/>
        </w:r>
        <w:r>
          <w:rPr>
            <w:noProof/>
            <w:webHidden/>
          </w:rPr>
          <w:instrText xml:space="preserve"> PAGEREF _Toc186722422 \h </w:instrText>
        </w:r>
        <w:r>
          <w:rPr>
            <w:noProof/>
            <w:webHidden/>
          </w:rPr>
        </w:r>
        <w:r>
          <w:rPr>
            <w:noProof/>
            <w:webHidden/>
          </w:rPr>
          <w:fldChar w:fldCharType="separate"/>
        </w:r>
        <w:r w:rsidR="00C30592">
          <w:rPr>
            <w:noProof/>
            <w:webHidden/>
          </w:rPr>
          <w:t>1</w:t>
        </w:r>
        <w:r>
          <w:rPr>
            <w:noProof/>
            <w:webHidden/>
          </w:rPr>
          <w:fldChar w:fldCharType="end"/>
        </w:r>
      </w:hyperlink>
    </w:p>
    <w:p w14:paraId="739D1196" w14:textId="7FE23C68" w:rsidR="008F3573" w:rsidRDefault="008F3573">
      <w:pPr>
        <w:pStyle w:val="Tabledesillustrations"/>
        <w:tabs>
          <w:tab w:val="right" w:leader="dot" w:pos="10053"/>
        </w:tabs>
        <w:rPr>
          <w:rFonts w:eastAsiaTheme="minorEastAsia"/>
          <w:noProof/>
          <w:lang w:eastAsia="fr-FR"/>
        </w:rPr>
      </w:pPr>
      <w:hyperlink w:anchor="_Toc186722423" w:history="1">
        <w:r w:rsidRPr="00FC42F8">
          <w:rPr>
            <w:rStyle w:val="Lienhypertexte"/>
            <w:i/>
            <w:iCs/>
            <w:noProof/>
          </w:rPr>
          <w:t>Figure 32 : Sensibilité selon le protocole (local ou standardisé) pour les 5 fantômes, en collimateurs parallèles, au Tc</w:t>
        </w:r>
        <w:r w:rsidRPr="00FC42F8">
          <w:rPr>
            <w:rStyle w:val="Lienhypertexte"/>
            <w:i/>
            <w:iCs/>
            <w:noProof/>
          </w:rPr>
          <w:noBreakHyphen/>
          <w:t>99m</w:t>
        </w:r>
        <w:r>
          <w:rPr>
            <w:noProof/>
            <w:webHidden/>
          </w:rPr>
          <w:tab/>
        </w:r>
        <w:r>
          <w:rPr>
            <w:noProof/>
            <w:webHidden/>
          </w:rPr>
          <w:fldChar w:fldCharType="begin"/>
        </w:r>
        <w:r>
          <w:rPr>
            <w:noProof/>
            <w:webHidden/>
          </w:rPr>
          <w:instrText xml:space="preserve"> PAGEREF _Toc186722423 \h </w:instrText>
        </w:r>
        <w:r>
          <w:rPr>
            <w:noProof/>
            <w:webHidden/>
          </w:rPr>
        </w:r>
        <w:r>
          <w:rPr>
            <w:noProof/>
            <w:webHidden/>
          </w:rPr>
          <w:fldChar w:fldCharType="separate"/>
        </w:r>
        <w:r w:rsidR="00C30592">
          <w:rPr>
            <w:noProof/>
            <w:webHidden/>
          </w:rPr>
          <w:t>1</w:t>
        </w:r>
        <w:r>
          <w:rPr>
            <w:noProof/>
            <w:webHidden/>
          </w:rPr>
          <w:fldChar w:fldCharType="end"/>
        </w:r>
      </w:hyperlink>
    </w:p>
    <w:p w14:paraId="6BB8A598" w14:textId="628F15AC" w:rsidR="008F3573" w:rsidRDefault="008F3573">
      <w:pPr>
        <w:pStyle w:val="Tabledesillustrations"/>
        <w:tabs>
          <w:tab w:val="right" w:leader="dot" w:pos="10053"/>
        </w:tabs>
        <w:rPr>
          <w:rFonts w:eastAsiaTheme="minorEastAsia"/>
          <w:noProof/>
          <w:lang w:eastAsia="fr-FR"/>
        </w:rPr>
      </w:pPr>
      <w:hyperlink w:anchor="_Toc186722424" w:history="1">
        <w:r w:rsidRPr="00FC42F8">
          <w:rPr>
            <w:rStyle w:val="Lienhypertexte"/>
            <w:i/>
            <w:iCs/>
            <w:noProof/>
          </w:rPr>
          <w:t>Figure 33 : Sensibilité selon le protocole (local ou standardisé) pour les 5 fantômes, en collimateurs sténopés, à l’I-123</w:t>
        </w:r>
        <w:r>
          <w:rPr>
            <w:noProof/>
            <w:webHidden/>
          </w:rPr>
          <w:tab/>
        </w:r>
        <w:r>
          <w:rPr>
            <w:noProof/>
            <w:webHidden/>
          </w:rPr>
          <w:fldChar w:fldCharType="begin"/>
        </w:r>
        <w:r>
          <w:rPr>
            <w:noProof/>
            <w:webHidden/>
          </w:rPr>
          <w:instrText xml:space="preserve"> PAGEREF _Toc186722424 \h </w:instrText>
        </w:r>
        <w:r>
          <w:rPr>
            <w:noProof/>
            <w:webHidden/>
          </w:rPr>
        </w:r>
        <w:r>
          <w:rPr>
            <w:noProof/>
            <w:webHidden/>
          </w:rPr>
          <w:fldChar w:fldCharType="separate"/>
        </w:r>
        <w:r w:rsidR="00C30592">
          <w:rPr>
            <w:noProof/>
            <w:webHidden/>
          </w:rPr>
          <w:t>1</w:t>
        </w:r>
        <w:r>
          <w:rPr>
            <w:noProof/>
            <w:webHidden/>
          </w:rPr>
          <w:fldChar w:fldCharType="end"/>
        </w:r>
      </w:hyperlink>
    </w:p>
    <w:p w14:paraId="25B5AD09" w14:textId="679F51F2" w:rsidR="008F3573" w:rsidRDefault="008F3573">
      <w:pPr>
        <w:pStyle w:val="Tabledesillustrations"/>
        <w:tabs>
          <w:tab w:val="right" w:leader="dot" w:pos="10053"/>
        </w:tabs>
        <w:rPr>
          <w:rFonts w:eastAsiaTheme="minorEastAsia"/>
          <w:noProof/>
          <w:lang w:eastAsia="fr-FR"/>
        </w:rPr>
      </w:pPr>
      <w:hyperlink w:anchor="_Toc186722425" w:history="1">
        <w:r w:rsidRPr="00FC42F8">
          <w:rPr>
            <w:rStyle w:val="Lienhypertexte"/>
            <w:i/>
            <w:iCs/>
            <w:noProof/>
          </w:rPr>
          <w:t>Figure 34 : Sensibilité selon le protocole (local ou standardisé) pour les 5 fantômes thyroïdiens, en collimateurs sténopés, au Tc</w:t>
        </w:r>
        <w:r w:rsidRPr="00FC42F8">
          <w:rPr>
            <w:rStyle w:val="Lienhypertexte"/>
            <w:i/>
            <w:iCs/>
            <w:noProof/>
          </w:rPr>
          <w:noBreakHyphen/>
          <w:t>99m</w:t>
        </w:r>
        <w:r>
          <w:rPr>
            <w:noProof/>
            <w:webHidden/>
          </w:rPr>
          <w:tab/>
        </w:r>
        <w:r>
          <w:rPr>
            <w:noProof/>
            <w:webHidden/>
          </w:rPr>
          <w:fldChar w:fldCharType="begin"/>
        </w:r>
        <w:r>
          <w:rPr>
            <w:noProof/>
            <w:webHidden/>
          </w:rPr>
          <w:instrText xml:space="preserve"> PAGEREF _Toc186722425 \h </w:instrText>
        </w:r>
        <w:r>
          <w:rPr>
            <w:noProof/>
            <w:webHidden/>
          </w:rPr>
        </w:r>
        <w:r>
          <w:rPr>
            <w:noProof/>
            <w:webHidden/>
          </w:rPr>
          <w:fldChar w:fldCharType="separate"/>
        </w:r>
        <w:r w:rsidR="00C30592">
          <w:rPr>
            <w:noProof/>
            <w:webHidden/>
          </w:rPr>
          <w:t>1</w:t>
        </w:r>
        <w:r>
          <w:rPr>
            <w:noProof/>
            <w:webHidden/>
          </w:rPr>
          <w:fldChar w:fldCharType="end"/>
        </w:r>
      </w:hyperlink>
    </w:p>
    <w:p w14:paraId="45BBECA3" w14:textId="344C1095" w:rsidR="008F3573" w:rsidRDefault="008F3573">
      <w:pPr>
        <w:pStyle w:val="Tabledesillustrations"/>
        <w:tabs>
          <w:tab w:val="right" w:leader="dot" w:pos="10053"/>
        </w:tabs>
        <w:rPr>
          <w:rFonts w:eastAsiaTheme="minorEastAsia"/>
          <w:noProof/>
          <w:lang w:eastAsia="fr-FR"/>
        </w:rPr>
      </w:pPr>
      <w:hyperlink w:anchor="_Toc186722426" w:history="1">
        <w:r w:rsidRPr="00FC42F8">
          <w:rPr>
            <w:rStyle w:val="Lienhypertexte"/>
            <w:i/>
            <w:iCs/>
            <w:noProof/>
          </w:rPr>
          <w:t>Figure 35 : Etude de l’effet de mesures répétées sur la détermination de la sensibilité pour 3 configurations (A-parallèle ; B-sténopés)</w:t>
        </w:r>
        <w:r>
          <w:rPr>
            <w:noProof/>
            <w:webHidden/>
          </w:rPr>
          <w:tab/>
        </w:r>
        <w:r>
          <w:rPr>
            <w:noProof/>
            <w:webHidden/>
          </w:rPr>
          <w:fldChar w:fldCharType="begin"/>
        </w:r>
        <w:r>
          <w:rPr>
            <w:noProof/>
            <w:webHidden/>
          </w:rPr>
          <w:instrText xml:space="preserve"> PAGEREF _Toc186722426 \h </w:instrText>
        </w:r>
        <w:r>
          <w:rPr>
            <w:noProof/>
            <w:webHidden/>
          </w:rPr>
        </w:r>
        <w:r>
          <w:rPr>
            <w:noProof/>
            <w:webHidden/>
          </w:rPr>
          <w:fldChar w:fldCharType="separate"/>
        </w:r>
        <w:r w:rsidR="00C30592">
          <w:rPr>
            <w:noProof/>
            <w:webHidden/>
          </w:rPr>
          <w:t>1</w:t>
        </w:r>
        <w:r>
          <w:rPr>
            <w:noProof/>
            <w:webHidden/>
          </w:rPr>
          <w:fldChar w:fldCharType="end"/>
        </w:r>
      </w:hyperlink>
    </w:p>
    <w:p w14:paraId="55721629" w14:textId="55EB1361" w:rsidR="008F3573" w:rsidRDefault="008F3573">
      <w:pPr>
        <w:pStyle w:val="Tabledesillustrations"/>
        <w:tabs>
          <w:tab w:val="right" w:leader="dot" w:pos="10053"/>
        </w:tabs>
        <w:rPr>
          <w:rFonts w:eastAsiaTheme="minorEastAsia"/>
          <w:noProof/>
          <w:lang w:eastAsia="fr-FR"/>
        </w:rPr>
      </w:pPr>
      <w:hyperlink w:anchor="_Toc186722427" w:history="1">
        <w:r w:rsidRPr="00FC42F8">
          <w:rPr>
            <w:rStyle w:val="Lienhypertexte"/>
            <w:i/>
            <w:iCs/>
            <w:noProof/>
          </w:rPr>
          <w:t>Figure 36 : Taux de fixation locaux versus standardisés en collimateurs parallèles, avec, en conditions standard une normalisation par le fantôme F11 (A) ou par la seringue de 3 mL de volume actif (B).</w:t>
        </w:r>
        <w:r>
          <w:rPr>
            <w:noProof/>
            <w:webHidden/>
          </w:rPr>
          <w:tab/>
        </w:r>
        <w:r>
          <w:rPr>
            <w:noProof/>
            <w:webHidden/>
          </w:rPr>
          <w:fldChar w:fldCharType="begin"/>
        </w:r>
        <w:r>
          <w:rPr>
            <w:noProof/>
            <w:webHidden/>
          </w:rPr>
          <w:instrText xml:space="preserve"> PAGEREF _Toc186722427 \h </w:instrText>
        </w:r>
        <w:r>
          <w:rPr>
            <w:noProof/>
            <w:webHidden/>
          </w:rPr>
        </w:r>
        <w:r>
          <w:rPr>
            <w:noProof/>
            <w:webHidden/>
          </w:rPr>
          <w:fldChar w:fldCharType="separate"/>
        </w:r>
        <w:r w:rsidR="00C30592">
          <w:rPr>
            <w:noProof/>
            <w:webHidden/>
          </w:rPr>
          <w:t>1</w:t>
        </w:r>
        <w:r>
          <w:rPr>
            <w:noProof/>
            <w:webHidden/>
          </w:rPr>
          <w:fldChar w:fldCharType="end"/>
        </w:r>
      </w:hyperlink>
    </w:p>
    <w:p w14:paraId="14C900C8" w14:textId="35088A88" w:rsidR="008F3573" w:rsidRDefault="008F3573">
      <w:pPr>
        <w:pStyle w:val="Tabledesillustrations"/>
        <w:tabs>
          <w:tab w:val="right" w:leader="dot" w:pos="10053"/>
        </w:tabs>
        <w:rPr>
          <w:rFonts w:eastAsiaTheme="minorEastAsia"/>
          <w:noProof/>
          <w:lang w:eastAsia="fr-FR"/>
        </w:rPr>
      </w:pPr>
      <w:hyperlink w:anchor="_Toc186722428" w:history="1">
        <w:r w:rsidRPr="00FC42F8">
          <w:rPr>
            <w:rStyle w:val="Lienhypertexte"/>
            <w:noProof/>
          </w:rPr>
          <w:t>Figure 37 : Images de fantômes remplis de manière inhomogène : un lobe est plus actif que l’autre (à gauche) et l’I-123 s’est accumulé sur les parois notamment autour de l’isthme et au fond du fantôme (à droite)</w:t>
        </w:r>
        <w:r>
          <w:rPr>
            <w:noProof/>
            <w:webHidden/>
          </w:rPr>
          <w:tab/>
        </w:r>
        <w:r>
          <w:rPr>
            <w:noProof/>
            <w:webHidden/>
          </w:rPr>
          <w:fldChar w:fldCharType="begin"/>
        </w:r>
        <w:r>
          <w:rPr>
            <w:noProof/>
            <w:webHidden/>
          </w:rPr>
          <w:instrText xml:space="preserve"> PAGEREF _Toc186722428 \h </w:instrText>
        </w:r>
        <w:r>
          <w:rPr>
            <w:noProof/>
            <w:webHidden/>
          </w:rPr>
        </w:r>
        <w:r>
          <w:rPr>
            <w:noProof/>
            <w:webHidden/>
          </w:rPr>
          <w:fldChar w:fldCharType="separate"/>
        </w:r>
        <w:r w:rsidR="00C30592">
          <w:rPr>
            <w:noProof/>
            <w:webHidden/>
          </w:rPr>
          <w:t>1</w:t>
        </w:r>
        <w:r>
          <w:rPr>
            <w:noProof/>
            <w:webHidden/>
          </w:rPr>
          <w:fldChar w:fldCharType="end"/>
        </w:r>
      </w:hyperlink>
    </w:p>
    <w:p w14:paraId="7E2FC2FB" w14:textId="4C89AB2C" w:rsidR="008F3573" w:rsidRDefault="008F3573">
      <w:pPr>
        <w:pStyle w:val="Tabledesillustrations"/>
        <w:tabs>
          <w:tab w:val="right" w:leader="dot" w:pos="10053"/>
        </w:tabs>
        <w:rPr>
          <w:rFonts w:eastAsiaTheme="minorEastAsia"/>
          <w:noProof/>
          <w:lang w:eastAsia="fr-FR"/>
        </w:rPr>
      </w:pPr>
      <w:hyperlink w:anchor="_Toc186722429" w:history="1">
        <w:r w:rsidRPr="00FC42F8">
          <w:rPr>
            <w:rStyle w:val="Lienhypertexte"/>
            <w:i/>
            <w:iCs/>
            <w:noProof/>
          </w:rPr>
          <w:t>Figure 38 : Sensibilité locale en fonction de la distance collimateur-fantôme en sténopé à l’I-123 (à gauche) et au Tc</w:t>
        </w:r>
        <w:r w:rsidRPr="00FC42F8">
          <w:rPr>
            <w:rStyle w:val="Lienhypertexte"/>
            <w:i/>
            <w:iCs/>
            <w:noProof/>
          </w:rPr>
          <w:noBreakHyphen/>
          <w:t>99m (à droite)</w:t>
        </w:r>
        <w:r>
          <w:rPr>
            <w:noProof/>
            <w:webHidden/>
          </w:rPr>
          <w:tab/>
        </w:r>
        <w:r>
          <w:rPr>
            <w:noProof/>
            <w:webHidden/>
          </w:rPr>
          <w:fldChar w:fldCharType="begin"/>
        </w:r>
        <w:r>
          <w:rPr>
            <w:noProof/>
            <w:webHidden/>
          </w:rPr>
          <w:instrText xml:space="preserve"> PAGEREF _Toc186722429 \h </w:instrText>
        </w:r>
        <w:r>
          <w:rPr>
            <w:noProof/>
            <w:webHidden/>
          </w:rPr>
        </w:r>
        <w:r>
          <w:rPr>
            <w:noProof/>
            <w:webHidden/>
          </w:rPr>
          <w:fldChar w:fldCharType="separate"/>
        </w:r>
        <w:r w:rsidR="00C30592">
          <w:rPr>
            <w:noProof/>
            <w:webHidden/>
          </w:rPr>
          <w:t>1</w:t>
        </w:r>
        <w:r>
          <w:rPr>
            <w:noProof/>
            <w:webHidden/>
          </w:rPr>
          <w:fldChar w:fldCharType="end"/>
        </w:r>
      </w:hyperlink>
    </w:p>
    <w:p w14:paraId="09581E95" w14:textId="226D3671" w:rsidR="008F3573" w:rsidRDefault="008F3573">
      <w:pPr>
        <w:pStyle w:val="Tabledesillustrations"/>
        <w:tabs>
          <w:tab w:val="right" w:leader="dot" w:pos="10053"/>
        </w:tabs>
        <w:rPr>
          <w:rFonts w:eastAsiaTheme="minorEastAsia"/>
          <w:noProof/>
          <w:lang w:eastAsia="fr-FR"/>
        </w:rPr>
      </w:pPr>
      <w:hyperlink w:anchor="_Toc186722430" w:history="1">
        <w:r w:rsidRPr="00FC42F8">
          <w:rPr>
            <w:rStyle w:val="Lienhypertexte"/>
            <w:noProof/>
          </w:rPr>
          <w:t>Figure 39 : Effets de la distance sur la sensibilité moyenne sur les 5 fantômes pour 2 caméras en collimation parallèle (A) et 2 caméras en collimation sténopée (B).</w:t>
        </w:r>
        <w:r>
          <w:rPr>
            <w:noProof/>
            <w:webHidden/>
          </w:rPr>
          <w:tab/>
        </w:r>
        <w:r>
          <w:rPr>
            <w:noProof/>
            <w:webHidden/>
          </w:rPr>
          <w:fldChar w:fldCharType="begin"/>
        </w:r>
        <w:r>
          <w:rPr>
            <w:noProof/>
            <w:webHidden/>
          </w:rPr>
          <w:instrText xml:space="preserve"> PAGEREF _Toc186722430 \h </w:instrText>
        </w:r>
        <w:r>
          <w:rPr>
            <w:noProof/>
            <w:webHidden/>
          </w:rPr>
        </w:r>
        <w:r>
          <w:rPr>
            <w:noProof/>
            <w:webHidden/>
          </w:rPr>
          <w:fldChar w:fldCharType="separate"/>
        </w:r>
        <w:r w:rsidR="00C30592">
          <w:rPr>
            <w:noProof/>
            <w:webHidden/>
          </w:rPr>
          <w:t>1</w:t>
        </w:r>
        <w:r>
          <w:rPr>
            <w:noProof/>
            <w:webHidden/>
          </w:rPr>
          <w:fldChar w:fldCharType="end"/>
        </w:r>
      </w:hyperlink>
    </w:p>
    <w:p w14:paraId="1499F64D" w14:textId="4F9C550C" w:rsidR="008F3573" w:rsidRDefault="008F3573">
      <w:pPr>
        <w:pStyle w:val="Tabledesillustrations"/>
        <w:tabs>
          <w:tab w:val="right" w:leader="dot" w:pos="10053"/>
        </w:tabs>
        <w:rPr>
          <w:rFonts w:eastAsiaTheme="minorEastAsia"/>
          <w:noProof/>
          <w:lang w:eastAsia="fr-FR"/>
        </w:rPr>
      </w:pPr>
      <w:hyperlink w:anchor="_Toc186722431" w:history="1">
        <w:r w:rsidRPr="00FC42F8">
          <w:rPr>
            <w:rStyle w:val="Lienhypertexte"/>
            <w:noProof/>
          </w:rPr>
          <w:t>Figure 40 : Collimateur parallèle (A) et collimateur sténopé (B) placés au plus près du patient.</w:t>
        </w:r>
        <w:r>
          <w:rPr>
            <w:noProof/>
            <w:webHidden/>
          </w:rPr>
          <w:tab/>
        </w:r>
        <w:r>
          <w:rPr>
            <w:noProof/>
            <w:webHidden/>
          </w:rPr>
          <w:fldChar w:fldCharType="begin"/>
        </w:r>
        <w:r>
          <w:rPr>
            <w:noProof/>
            <w:webHidden/>
          </w:rPr>
          <w:instrText xml:space="preserve"> PAGEREF _Toc186722431 \h </w:instrText>
        </w:r>
        <w:r>
          <w:rPr>
            <w:noProof/>
            <w:webHidden/>
          </w:rPr>
        </w:r>
        <w:r>
          <w:rPr>
            <w:noProof/>
            <w:webHidden/>
          </w:rPr>
          <w:fldChar w:fldCharType="separate"/>
        </w:r>
        <w:r w:rsidR="00C30592">
          <w:rPr>
            <w:noProof/>
            <w:webHidden/>
          </w:rPr>
          <w:t>1</w:t>
        </w:r>
        <w:r>
          <w:rPr>
            <w:noProof/>
            <w:webHidden/>
          </w:rPr>
          <w:fldChar w:fldCharType="end"/>
        </w:r>
      </w:hyperlink>
    </w:p>
    <w:p w14:paraId="718A95FA" w14:textId="75704B57" w:rsidR="008F3573" w:rsidRDefault="008F3573">
      <w:pPr>
        <w:pStyle w:val="Tabledesillustrations"/>
        <w:tabs>
          <w:tab w:val="right" w:leader="dot" w:pos="10053"/>
        </w:tabs>
        <w:rPr>
          <w:rFonts w:eastAsiaTheme="minorEastAsia"/>
          <w:noProof/>
          <w:lang w:eastAsia="fr-FR"/>
        </w:rPr>
      </w:pPr>
      <w:hyperlink w:anchor="_Toc186722432" w:history="1">
        <w:r w:rsidRPr="00FC42F8">
          <w:rPr>
            <w:rStyle w:val="Lienhypertexte"/>
            <w:i/>
            <w:iCs/>
            <w:noProof/>
          </w:rPr>
          <w:t>Figure 41 : Spectres en énergie à l’I-123 (à gauche) et au Tc-99m (à droite) en collimateur parallèle d’une caméra GE de cristal NaI 3/8"</w:t>
        </w:r>
        <w:r>
          <w:rPr>
            <w:noProof/>
            <w:webHidden/>
          </w:rPr>
          <w:tab/>
        </w:r>
        <w:r>
          <w:rPr>
            <w:noProof/>
            <w:webHidden/>
          </w:rPr>
          <w:fldChar w:fldCharType="begin"/>
        </w:r>
        <w:r>
          <w:rPr>
            <w:noProof/>
            <w:webHidden/>
          </w:rPr>
          <w:instrText xml:space="preserve"> PAGEREF _Toc186722432 \h </w:instrText>
        </w:r>
        <w:r>
          <w:rPr>
            <w:noProof/>
            <w:webHidden/>
          </w:rPr>
        </w:r>
        <w:r>
          <w:rPr>
            <w:noProof/>
            <w:webHidden/>
          </w:rPr>
          <w:fldChar w:fldCharType="separate"/>
        </w:r>
        <w:r w:rsidR="00C30592">
          <w:rPr>
            <w:noProof/>
            <w:webHidden/>
          </w:rPr>
          <w:t>1</w:t>
        </w:r>
        <w:r>
          <w:rPr>
            <w:noProof/>
            <w:webHidden/>
          </w:rPr>
          <w:fldChar w:fldCharType="end"/>
        </w:r>
      </w:hyperlink>
    </w:p>
    <w:p w14:paraId="6CA885E3" w14:textId="618CAA03" w:rsidR="008F3573" w:rsidRDefault="008F3573">
      <w:pPr>
        <w:pStyle w:val="Tabledesillustrations"/>
        <w:tabs>
          <w:tab w:val="right" w:leader="dot" w:pos="10053"/>
        </w:tabs>
        <w:rPr>
          <w:rFonts w:eastAsiaTheme="minorEastAsia"/>
          <w:noProof/>
          <w:lang w:eastAsia="fr-FR"/>
        </w:rPr>
      </w:pPr>
      <w:hyperlink w:anchor="_Toc186722433" w:history="1">
        <w:r w:rsidRPr="00FC42F8">
          <w:rPr>
            <w:rStyle w:val="Lienhypertexte"/>
            <w:i/>
            <w:iCs/>
            <w:noProof/>
          </w:rPr>
          <w:t>Figure 42 : Fantôme F03 en conditions standardisées, à l’I-123 et au Tc-99m, avec caméras GE et collimateur LEHR (configurations 1 et 30), LEHRS (37 et 10) ou CZT (43 et 40) et caméras Siemens en collimateur LEHR (16 et 28). Échelle de gris inversée de 0 à 10% du maximum.</w:t>
        </w:r>
        <w:r>
          <w:rPr>
            <w:noProof/>
            <w:webHidden/>
          </w:rPr>
          <w:tab/>
        </w:r>
        <w:r>
          <w:rPr>
            <w:noProof/>
            <w:webHidden/>
          </w:rPr>
          <w:fldChar w:fldCharType="begin"/>
        </w:r>
        <w:r>
          <w:rPr>
            <w:noProof/>
            <w:webHidden/>
          </w:rPr>
          <w:instrText xml:space="preserve"> PAGEREF _Toc186722433 \h </w:instrText>
        </w:r>
        <w:r>
          <w:rPr>
            <w:noProof/>
            <w:webHidden/>
          </w:rPr>
        </w:r>
        <w:r>
          <w:rPr>
            <w:noProof/>
            <w:webHidden/>
          </w:rPr>
          <w:fldChar w:fldCharType="separate"/>
        </w:r>
        <w:r w:rsidR="00C30592">
          <w:rPr>
            <w:noProof/>
            <w:webHidden/>
          </w:rPr>
          <w:t>1</w:t>
        </w:r>
        <w:r>
          <w:rPr>
            <w:noProof/>
            <w:webHidden/>
          </w:rPr>
          <w:fldChar w:fldCharType="end"/>
        </w:r>
      </w:hyperlink>
    </w:p>
    <w:p w14:paraId="18254F3A" w14:textId="32097210" w:rsidR="008F3573" w:rsidRDefault="008F3573">
      <w:pPr>
        <w:pStyle w:val="Tabledesillustrations"/>
        <w:tabs>
          <w:tab w:val="right" w:leader="dot" w:pos="10053"/>
        </w:tabs>
        <w:rPr>
          <w:rFonts w:eastAsiaTheme="minorEastAsia"/>
          <w:noProof/>
          <w:lang w:eastAsia="fr-FR"/>
        </w:rPr>
      </w:pPr>
      <w:hyperlink w:anchor="_Toc186722434" w:history="1">
        <w:r w:rsidRPr="00FC42F8">
          <w:rPr>
            <w:rStyle w:val="Lienhypertexte"/>
            <w:i/>
            <w:iCs/>
            <w:noProof/>
          </w:rPr>
          <w:t>Figure 43 : Comparaison des artéfacts observés en conditions standardisées, à l’I-123 et au Tc-99m, avec une seringue de volume actif 3 mL et une seringue de faible volume actif pour les configurations 1 et 10 ; et taux de fixation par rapport au fantôme F11.</w:t>
        </w:r>
        <w:r>
          <w:rPr>
            <w:noProof/>
            <w:webHidden/>
          </w:rPr>
          <w:tab/>
        </w:r>
        <w:r>
          <w:rPr>
            <w:noProof/>
            <w:webHidden/>
          </w:rPr>
          <w:fldChar w:fldCharType="begin"/>
        </w:r>
        <w:r>
          <w:rPr>
            <w:noProof/>
            <w:webHidden/>
          </w:rPr>
          <w:instrText xml:space="preserve"> PAGEREF _Toc186722434 \h </w:instrText>
        </w:r>
        <w:r>
          <w:rPr>
            <w:noProof/>
            <w:webHidden/>
          </w:rPr>
        </w:r>
        <w:r>
          <w:rPr>
            <w:noProof/>
            <w:webHidden/>
          </w:rPr>
          <w:fldChar w:fldCharType="separate"/>
        </w:r>
        <w:r w:rsidR="00C30592">
          <w:rPr>
            <w:noProof/>
            <w:webHidden/>
          </w:rPr>
          <w:t>1</w:t>
        </w:r>
        <w:r>
          <w:rPr>
            <w:noProof/>
            <w:webHidden/>
          </w:rPr>
          <w:fldChar w:fldCharType="end"/>
        </w:r>
      </w:hyperlink>
    </w:p>
    <w:p w14:paraId="5490372C" w14:textId="69C51760" w:rsidR="00A02A3D" w:rsidRDefault="00A02A3D" w:rsidP="00963164">
      <w:pPr>
        <w:tabs>
          <w:tab w:val="right" w:leader="dot" w:pos="10063"/>
        </w:tabs>
      </w:pPr>
      <w:r>
        <w:fldChar w:fldCharType="end"/>
      </w:r>
    </w:p>
    <w:p w14:paraId="3BA162DC" w14:textId="77777777" w:rsidR="00A02A3D" w:rsidRDefault="00A02A3D" w:rsidP="00963164">
      <w:pPr>
        <w:tabs>
          <w:tab w:val="right" w:leader="dot" w:pos="10063"/>
        </w:tabs>
      </w:pPr>
    </w:p>
    <w:p w14:paraId="395A5D86" w14:textId="77777777" w:rsidR="002075E1" w:rsidRDefault="002075E1" w:rsidP="00963164">
      <w:pPr>
        <w:tabs>
          <w:tab w:val="right" w:leader="dot" w:pos="10063"/>
        </w:tabs>
        <w:rPr>
          <w:rFonts w:asciiTheme="majorHAnsi" w:eastAsiaTheme="majorEastAsia" w:hAnsiTheme="majorHAnsi" w:cstheme="majorBidi"/>
          <w:color w:val="2F5496" w:themeColor="accent1" w:themeShade="BF"/>
          <w:sz w:val="32"/>
          <w:szCs w:val="32"/>
        </w:rPr>
      </w:pPr>
      <w:r>
        <w:br w:type="page"/>
      </w:r>
    </w:p>
    <w:p w14:paraId="5AC2C215" w14:textId="77777777" w:rsidR="00A02A3D" w:rsidRDefault="00A02A3D" w:rsidP="00B114CC">
      <w:pPr>
        <w:pStyle w:val="Titre1"/>
        <w:numPr>
          <w:ilvl w:val="0"/>
          <w:numId w:val="0"/>
        </w:numPr>
        <w:spacing w:before="0" w:line="240" w:lineRule="auto"/>
        <w:ind w:left="431"/>
      </w:pPr>
      <w:bookmarkStart w:id="2835" w:name="_Toc157640901"/>
      <w:bookmarkStart w:id="2836" w:name="_Toc193972841"/>
      <w:r>
        <w:lastRenderedPageBreak/>
        <w:t>Annexes</w:t>
      </w:r>
      <w:bookmarkEnd w:id="2835"/>
      <w:bookmarkEnd w:id="2836"/>
    </w:p>
    <w:p w14:paraId="7C9C88C0" w14:textId="77777777" w:rsidR="00A02A3D" w:rsidRPr="00CF1C68" w:rsidRDefault="00A02A3D" w:rsidP="00CF1C68">
      <w:pPr>
        <w:spacing w:after="60"/>
        <w:rPr>
          <w:rFonts w:ascii="Arial" w:hAnsi="Arial" w:cs="Arial"/>
          <w:sz w:val="12"/>
          <w:szCs w:val="20"/>
        </w:rPr>
      </w:pPr>
    </w:p>
    <w:p w14:paraId="1C3727E3" w14:textId="08841E8F" w:rsidR="00E736DD" w:rsidRDefault="00D657F9" w:rsidP="00B114CC">
      <w:pPr>
        <w:pStyle w:val="Titre2"/>
        <w:numPr>
          <w:ilvl w:val="0"/>
          <w:numId w:val="0"/>
        </w:numPr>
      </w:pPr>
      <w:bookmarkStart w:id="2837" w:name="_Annexe_1_:"/>
      <w:bookmarkStart w:id="2838" w:name="_Ref182996790"/>
      <w:bookmarkStart w:id="2839" w:name="_Toc157640902"/>
      <w:bookmarkStart w:id="2840" w:name="_Toc193972842"/>
      <w:bookmarkEnd w:id="2837"/>
      <w:r>
        <w:t xml:space="preserve">Annexe </w:t>
      </w:r>
      <w:fldSimple w:instr=" SEQ Annexe \* ARABIC ">
        <w:r w:rsidR="00C30592">
          <w:rPr>
            <w:noProof/>
          </w:rPr>
          <w:t>1</w:t>
        </w:r>
      </w:fldSimple>
      <w:bookmarkEnd w:id="2838"/>
      <w:r>
        <w:t> </w:t>
      </w:r>
      <w:bookmarkStart w:id="2841" w:name="_Ref182996789"/>
      <w:r>
        <w:t>:</w:t>
      </w:r>
      <w:r w:rsidR="00E736DD">
        <w:t xml:space="preserve"> Appel à participation</w:t>
      </w:r>
      <w:bookmarkEnd w:id="2839"/>
      <w:bookmarkEnd w:id="2840"/>
      <w:bookmarkEnd w:id="2841"/>
    </w:p>
    <w:p w14:paraId="6AEF4081" w14:textId="57F0699A" w:rsidR="00CF1C68" w:rsidRPr="00CF1C68" w:rsidRDefault="00CF1C68" w:rsidP="00CF1C68">
      <w:pPr>
        <w:spacing w:after="0"/>
        <w:jc w:val="center"/>
        <w:rPr>
          <w:rFonts w:ascii="Arial" w:hAnsi="Arial" w:cs="Arial"/>
          <w:b/>
          <w:sz w:val="18"/>
          <w:szCs w:val="20"/>
          <w:u w:val="single"/>
        </w:rPr>
      </w:pPr>
      <w:r w:rsidRPr="00CF1C68">
        <w:rPr>
          <w:rFonts w:ascii="Arial" w:hAnsi="Arial" w:cs="Arial"/>
          <w:b/>
          <w:sz w:val="18"/>
          <w:szCs w:val="20"/>
          <w:u w:val="single"/>
        </w:rPr>
        <w:t>Appel à participation</w:t>
      </w:r>
    </w:p>
    <w:p w14:paraId="3D10122F" w14:textId="77777777" w:rsidR="00CF1C68" w:rsidRPr="00CF1C68" w:rsidRDefault="00CF1C68" w:rsidP="00CF1C68">
      <w:pPr>
        <w:spacing w:after="60"/>
        <w:rPr>
          <w:rFonts w:ascii="Arial" w:hAnsi="Arial" w:cs="Arial"/>
          <w:sz w:val="12"/>
          <w:szCs w:val="20"/>
        </w:rPr>
      </w:pPr>
    </w:p>
    <w:p w14:paraId="778A7AB0" w14:textId="11A37505" w:rsidR="00CF1C68" w:rsidRPr="00CF1C68" w:rsidRDefault="00CF1C68" w:rsidP="00CF1C68">
      <w:pPr>
        <w:spacing w:after="0"/>
        <w:jc w:val="center"/>
        <w:rPr>
          <w:rFonts w:ascii="Arial" w:hAnsi="Arial" w:cs="Arial"/>
          <w:b/>
          <w:sz w:val="18"/>
          <w:szCs w:val="20"/>
        </w:rPr>
      </w:pPr>
      <w:r w:rsidRPr="00CF1C68">
        <w:rPr>
          <w:rFonts w:ascii="Arial" w:hAnsi="Arial" w:cs="Arial"/>
          <w:b/>
          <w:sz w:val="18"/>
          <w:szCs w:val="20"/>
        </w:rPr>
        <w:t>Groupe de travail SFPM / partenariat IRSN</w:t>
      </w:r>
    </w:p>
    <w:p w14:paraId="46CD023B" w14:textId="77777777" w:rsidR="00CF1C68" w:rsidRPr="00CF1C68" w:rsidRDefault="00CF1C68" w:rsidP="00CF1C68">
      <w:pPr>
        <w:spacing w:after="60"/>
        <w:rPr>
          <w:rFonts w:ascii="Arial" w:hAnsi="Arial" w:cs="Arial"/>
          <w:sz w:val="12"/>
          <w:szCs w:val="20"/>
        </w:rPr>
      </w:pPr>
    </w:p>
    <w:p w14:paraId="6D916AA7" w14:textId="77777777" w:rsidR="00CF1C68" w:rsidRPr="00CF1C68" w:rsidRDefault="00CF1C68" w:rsidP="00CF1C68">
      <w:pPr>
        <w:spacing w:after="0"/>
        <w:jc w:val="center"/>
        <w:rPr>
          <w:rFonts w:ascii="Arial" w:hAnsi="Arial" w:cs="Arial"/>
          <w:b/>
          <w:color w:val="0070C0"/>
          <w:sz w:val="20"/>
          <w:szCs w:val="20"/>
        </w:rPr>
      </w:pPr>
      <w:r w:rsidRPr="00CF1C68">
        <w:rPr>
          <w:rFonts w:ascii="Arial" w:hAnsi="Arial" w:cs="Arial"/>
          <w:b/>
          <w:color w:val="0070C0"/>
          <w:sz w:val="20"/>
          <w:szCs w:val="20"/>
        </w:rPr>
        <w:t>Précision de la mesure de la fixation thyroïdienne</w:t>
      </w:r>
    </w:p>
    <w:p w14:paraId="7EB56F51" w14:textId="77777777" w:rsidR="00CF1C68" w:rsidRPr="00CF1C68" w:rsidRDefault="00CF1C68" w:rsidP="00CF1C68">
      <w:pPr>
        <w:spacing w:after="0"/>
        <w:jc w:val="center"/>
        <w:rPr>
          <w:rFonts w:ascii="Arial" w:hAnsi="Arial" w:cs="Arial"/>
          <w:b/>
          <w:color w:val="0070C0"/>
          <w:sz w:val="20"/>
          <w:szCs w:val="20"/>
        </w:rPr>
      </w:pPr>
      <w:r w:rsidRPr="00CF1C68">
        <w:rPr>
          <w:rFonts w:ascii="Arial" w:hAnsi="Arial" w:cs="Arial"/>
          <w:b/>
          <w:color w:val="0070C0"/>
          <w:sz w:val="20"/>
          <w:szCs w:val="20"/>
        </w:rPr>
        <w:t>Evaluation à l’aide de fantômes réalistes</w:t>
      </w:r>
    </w:p>
    <w:p w14:paraId="117C70F0" w14:textId="77777777" w:rsidR="00CF1C68" w:rsidRPr="00CF1C68" w:rsidRDefault="00CF1C68" w:rsidP="00CF1C68">
      <w:pPr>
        <w:spacing w:after="60"/>
        <w:rPr>
          <w:rFonts w:ascii="Arial" w:hAnsi="Arial" w:cs="Arial"/>
          <w:sz w:val="10"/>
          <w:szCs w:val="20"/>
        </w:rPr>
      </w:pPr>
    </w:p>
    <w:p w14:paraId="6E055A10" w14:textId="77777777" w:rsidR="00CF1C68" w:rsidRPr="00CF1C68" w:rsidRDefault="00CF1C68" w:rsidP="00CF1C68">
      <w:pPr>
        <w:spacing w:after="60"/>
        <w:rPr>
          <w:rFonts w:ascii="Arial" w:hAnsi="Arial" w:cs="Arial"/>
          <w:b/>
          <w:sz w:val="18"/>
          <w:szCs w:val="20"/>
        </w:rPr>
      </w:pPr>
      <w:r w:rsidRPr="00CF1C68">
        <w:rPr>
          <w:rFonts w:ascii="Arial" w:hAnsi="Arial" w:cs="Arial"/>
          <w:b/>
          <w:sz w:val="18"/>
          <w:szCs w:val="20"/>
        </w:rPr>
        <w:t>Contexte :</w:t>
      </w:r>
    </w:p>
    <w:p w14:paraId="309AEF60" w14:textId="72AAF62B" w:rsidR="00CF1C68" w:rsidRPr="00CF1C68" w:rsidRDefault="00CF1C68" w:rsidP="00CF1C68">
      <w:pPr>
        <w:spacing w:after="60"/>
        <w:jc w:val="both"/>
        <w:rPr>
          <w:rFonts w:ascii="Arial" w:hAnsi="Arial" w:cs="Arial"/>
          <w:sz w:val="18"/>
          <w:szCs w:val="20"/>
        </w:rPr>
      </w:pPr>
      <w:r w:rsidRPr="00CF1C68">
        <w:rPr>
          <w:rFonts w:ascii="Arial" w:hAnsi="Arial" w:cs="Arial"/>
          <w:sz w:val="18"/>
          <w:szCs w:val="20"/>
        </w:rPr>
        <w:t xml:space="preserve">La définition de la fixation thyroïdienne est réalisée au moyen de scintigraphies 2D in vivo sur des gamma-caméras. Elle est calculée à partir d’un facteur de </w:t>
      </w:r>
      <w:r w:rsidR="00603B79">
        <w:rPr>
          <w:rFonts w:ascii="Arial" w:hAnsi="Arial" w:cs="Arial"/>
          <w:sz w:val="18"/>
          <w:szCs w:val="20"/>
        </w:rPr>
        <w:t>calibration</w:t>
      </w:r>
      <w:r w:rsidRPr="00CF1C68">
        <w:rPr>
          <w:rFonts w:ascii="Arial" w:hAnsi="Arial" w:cs="Arial"/>
          <w:sz w:val="18"/>
          <w:szCs w:val="20"/>
        </w:rPr>
        <w:t xml:space="preserve">, lui-même déterminé à l’aide d’une simple seringue ou d’un flacon, d'activité connue du radionucléide, et mesuré dans l'air ou dans un fantôme cylindrique type « cou ». Les géométries ainsi que les protocoles </w:t>
      </w:r>
      <w:r w:rsidR="00603B79">
        <w:rPr>
          <w:rFonts w:ascii="Arial" w:hAnsi="Arial" w:cs="Arial"/>
          <w:sz w:val="18"/>
          <w:szCs w:val="20"/>
        </w:rPr>
        <w:t>de calibration</w:t>
      </w:r>
      <w:r w:rsidRPr="00CF1C68">
        <w:rPr>
          <w:rFonts w:ascii="Arial" w:hAnsi="Arial" w:cs="Arial"/>
          <w:sz w:val="18"/>
          <w:szCs w:val="20"/>
        </w:rPr>
        <w:t xml:space="preserve"> varient d’un centre à l’autre et l'anatomie de la thyroïde n’est pas bien prise en compte. Cinq géométries thyroïdiennes réalistes et simulant in vitro différents volumes et atténuations des tissus biologiques ont été développés par l’IRSN et validés en imagerie scintigraphique.</w:t>
      </w:r>
    </w:p>
    <w:p w14:paraId="5BF3D251" w14:textId="4902F84C" w:rsidR="00CF1C68" w:rsidRPr="00CF1C68" w:rsidRDefault="00CF1C68" w:rsidP="00CF1C68">
      <w:pPr>
        <w:spacing w:after="60"/>
        <w:jc w:val="both"/>
        <w:rPr>
          <w:rFonts w:ascii="Arial" w:hAnsi="Arial" w:cs="Arial"/>
          <w:sz w:val="18"/>
          <w:szCs w:val="20"/>
        </w:rPr>
      </w:pPr>
      <w:r w:rsidRPr="00CF1C68">
        <w:rPr>
          <w:rFonts w:ascii="Arial" w:hAnsi="Arial" w:cs="Arial"/>
          <w:sz w:val="18"/>
          <w:szCs w:val="20"/>
        </w:rPr>
        <w:t xml:space="preserve">L’objectif de ce GT est de comparer les protocoles de calcul de la fixation thyroïdienne employés dans les services de médecine nucléaire lors d’une scintigraphie thyroïdienne pour le Tc-99m et l’I-123 au moyen d’objets-test anthropomorphes (dont les fantômes thyroïdiens de l’IRSN), puis de proposer des recommandations suivant le radionucléide et système de collimation utilisé pour la détermination du facteur </w:t>
      </w:r>
      <w:r w:rsidR="00603B79">
        <w:rPr>
          <w:rFonts w:ascii="Arial" w:hAnsi="Arial" w:cs="Arial"/>
          <w:sz w:val="18"/>
          <w:szCs w:val="20"/>
        </w:rPr>
        <w:t>de calibration</w:t>
      </w:r>
      <w:r w:rsidRPr="00CF1C68">
        <w:rPr>
          <w:rFonts w:ascii="Arial" w:hAnsi="Arial" w:cs="Arial"/>
          <w:sz w:val="18"/>
          <w:szCs w:val="20"/>
        </w:rPr>
        <w:t>.</w:t>
      </w:r>
    </w:p>
    <w:p w14:paraId="66511DBB" w14:textId="77777777" w:rsidR="00CF1C68" w:rsidRPr="00CF1C68" w:rsidRDefault="00CF1C68" w:rsidP="00CF1C68">
      <w:pPr>
        <w:spacing w:after="60"/>
        <w:rPr>
          <w:rFonts w:ascii="Arial" w:hAnsi="Arial" w:cs="Arial"/>
          <w:sz w:val="10"/>
          <w:szCs w:val="20"/>
        </w:rPr>
      </w:pPr>
    </w:p>
    <w:p w14:paraId="3DEE6BBC" w14:textId="77777777" w:rsidR="00CF1C68" w:rsidRPr="00CF1C68" w:rsidRDefault="00CF1C68" w:rsidP="00CF1C68">
      <w:pPr>
        <w:spacing w:after="60"/>
        <w:rPr>
          <w:rFonts w:ascii="Arial" w:hAnsi="Arial" w:cs="Arial"/>
          <w:b/>
          <w:sz w:val="18"/>
          <w:szCs w:val="20"/>
        </w:rPr>
      </w:pPr>
      <w:r w:rsidRPr="00CF1C68">
        <w:rPr>
          <w:rFonts w:ascii="Arial" w:hAnsi="Arial" w:cs="Arial"/>
          <w:b/>
          <w:sz w:val="18"/>
          <w:szCs w:val="20"/>
        </w:rPr>
        <w:t>Mission :</w:t>
      </w:r>
    </w:p>
    <w:p w14:paraId="07C0FBE7" w14:textId="62BB1B80" w:rsidR="00CF1C68" w:rsidRPr="00CF1C68" w:rsidRDefault="00CF1C68" w:rsidP="00CF1C68">
      <w:pPr>
        <w:spacing w:after="60"/>
        <w:jc w:val="both"/>
        <w:rPr>
          <w:rFonts w:ascii="Arial" w:hAnsi="Arial" w:cs="Arial"/>
          <w:sz w:val="18"/>
          <w:szCs w:val="20"/>
        </w:rPr>
      </w:pPr>
      <w:r w:rsidRPr="00CF1C68">
        <w:rPr>
          <w:rFonts w:ascii="Arial" w:hAnsi="Arial" w:cs="Arial"/>
          <w:sz w:val="18"/>
          <w:szCs w:val="20"/>
        </w:rPr>
        <w:t xml:space="preserve">Les participants à cette étude réaliseront dans l’environnement clinique de leur centre l’acquisition de deux séries de 7 images (5 volumes thyroïdiens réalistes, une seringue </w:t>
      </w:r>
      <w:proofErr w:type="spellStart"/>
      <w:r w:rsidRPr="00CF1C68">
        <w:rPr>
          <w:rFonts w:ascii="Arial" w:hAnsi="Arial" w:cs="Arial"/>
          <w:sz w:val="18"/>
          <w:szCs w:val="20"/>
        </w:rPr>
        <w:t>pré-définie</w:t>
      </w:r>
      <w:proofErr w:type="spellEnd"/>
      <w:r w:rsidRPr="00CF1C68">
        <w:rPr>
          <w:rFonts w:ascii="Arial" w:hAnsi="Arial" w:cs="Arial"/>
          <w:sz w:val="18"/>
          <w:szCs w:val="20"/>
        </w:rPr>
        <w:t xml:space="preserve"> ainsi que la géométrie de </w:t>
      </w:r>
      <w:r w:rsidR="00603B79">
        <w:rPr>
          <w:rFonts w:ascii="Arial" w:hAnsi="Arial" w:cs="Arial"/>
          <w:sz w:val="18"/>
          <w:szCs w:val="20"/>
        </w:rPr>
        <w:t>calibration</w:t>
      </w:r>
      <w:r w:rsidRPr="00CF1C68">
        <w:rPr>
          <w:rFonts w:ascii="Arial" w:hAnsi="Arial" w:cs="Arial"/>
          <w:sz w:val="18"/>
          <w:szCs w:val="20"/>
        </w:rPr>
        <w:t xml:space="preserve"> du centre) selon leur protocole (radionucléide, collimateur, géométrie) ainsi que le calcul </w:t>
      </w:r>
      <w:r w:rsidR="00603B79">
        <w:rPr>
          <w:rFonts w:ascii="Arial" w:hAnsi="Arial" w:cs="Arial"/>
          <w:sz w:val="18"/>
          <w:szCs w:val="20"/>
        </w:rPr>
        <w:t xml:space="preserve">du </w:t>
      </w:r>
      <w:r w:rsidR="004F4EDD">
        <w:rPr>
          <w:rFonts w:ascii="Arial" w:hAnsi="Arial" w:cs="Arial"/>
          <w:sz w:val="18"/>
          <w:szCs w:val="20"/>
        </w:rPr>
        <w:t>taux de fixation</w:t>
      </w:r>
      <w:r w:rsidRPr="00CF1C68">
        <w:rPr>
          <w:rFonts w:ascii="Arial" w:hAnsi="Arial" w:cs="Arial"/>
          <w:sz w:val="18"/>
          <w:szCs w:val="20"/>
        </w:rPr>
        <w:t xml:space="preserve"> par la méthode de quantification habituelle. Cette étude concerne le Tc-99m et/ou l’I-123 selon les pratiques du centre et pourra dans un second temps être étendue à l’I-131</w:t>
      </w:r>
      <w:r w:rsidRPr="00CF1C68">
        <w:rPr>
          <w:rFonts w:ascii="Arial" w:hAnsi="Arial" w:cs="Arial"/>
          <w:color w:val="FF0000"/>
          <w:sz w:val="18"/>
          <w:szCs w:val="20"/>
        </w:rPr>
        <w:t>.</w:t>
      </w:r>
    </w:p>
    <w:p w14:paraId="5637B396" w14:textId="77777777" w:rsidR="00CF1C68" w:rsidRPr="00CF1C68" w:rsidRDefault="00CF1C68" w:rsidP="00CF1C68">
      <w:pPr>
        <w:spacing w:after="60"/>
        <w:jc w:val="both"/>
        <w:rPr>
          <w:rFonts w:ascii="Arial" w:hAnsi="Arial" w:cs="Arial"/>
          <w:sz w:val="18"/>
          <w:szCs w:val="20"/>
        </w:rPr>
      </w:pPr>
      <w:r w:rsidRPr="00CF1C68">
        <w:rPr>
          <w:rFonts w:ascii="Arial" w:hAnsi="Arial" w:cs="Arial"/>
          <w:sz w:val="18"/>
          <w:szCs w:val="20"/>
        </w:rPr>
        <w:t>Ces images seront centralisées pour une comparaison multicentrique des méthodes de calcul employées dans les centres de médecine nucléaire français. Votre participation implique d’utiliser ces fantômes thyroïdiens selon un calendrier défini, d’assurer leur retour et de documenter le protocole utilisé dans le service de médecine nucléaire ainsi que les performances du matériel utilisé (</w:t>
      </w:r>
      <w:proofErr w:type="spellStart"/>
      <w:r w:rsidRPr="00CF1C68">
        <w:rPr>
          <w:rFonts w:ascii="Arial" w:hAnsi="Arial" w:cs="Arial"/>
          <w:sz w:val="18"/>
          <w:szCs w:val="20"/>
        </w:rPr>
        <w:t>activimètres</w:t>
      </w:r>
      <w:proofErr w:type="spellEnd"/>
      <w:r w:rsidRPr="00CF1C68">
        <w:rPr>
          <w:rFonts w:ascii="Arial" w:hAnsi="Arial" w:cs="Arial"/>
          <w:sz w:val="18"/>
          <w:szCs w:val="20"/>
        </w:rPr>
        <w:t xml:space="preserve">, gamma-caméras, collimateur dédié). Les images seront envoyées au format DICOM 3. </w:t>
      </w:r>
    </w:p>
    <w:p w14:paraId="154386CB" w14:textId="77777777" w:rsidR="00CF1C68" w:rsidRPr="00CF1C68" w:rsidRDefault="00CF1C68" w:rsidP="00CF1C68">
      <w:pPr>
        <w:spacing w:after="60"/>
        <w:jc w:val="both"/>
        <w:rPr>
          <w:rFonts w:ascii="Arial" w:hAnsi="Arial" w:cs="Arial"/>
          <w:b/>
          <w:sz w:val="18"/>
          <w:szCs w:val="20"/>
        </w:rPr>
      </w:pPr>
      <w:r w:rsidRPr="00CF1C68">
        <w:rPr>
          <w:rFonts w:ascii="Arial" w:hAnsi="Arial" w:cs="Arial"/>
          <w:b/>
          <w:sz w:val="18"/>
          <w:szCs w:val="20"/>
        </w:rPr>
        <w:t>Votre réponse permettra d’assurer la représentativité des pratiques à l’échelon national et la robustesse de cette étude et fera l’objet d’une communication du collectif de réalisation des examens. Nous espérons donc vivement vos retours, et nous vous remercions par avance de vos efforts et du temps que vous prendrez pour nous aider dans cette étude.</w:t>
      </w:r>
    </w:p>
    <w:p w14:paraId="75115138" w14:textId="77777777" w:rsidR="00CF1C68" w:rsidRPr="00CF1C68" w:rsidRDefault="00CF1C68" w:rsidP="00CF1C68">
      <w:pPr>
        <w:spacing w:after="60"/>
        <w:jc w:val="both"/>
        <w:rPr>
          <w:rFonts w:ascii="Arial" w:hAnsi="Arial" w:cs="Arial"/>
          <w:sz w:val="18"/>
          <w:szCs w:val="20"/>
        </w:rPr>
      </w:pPr>
      <w:r w:rsidRPr="00CF1C68">
        <w:rPr>
          <w:rFonts w:ascii="Arial" w:hAnsi="Arial" w:cs="Arial"/>
          <w:sz w:val="18"/>
          <w:szCs w:val="20"/>
        </w:rPr>
        <w:t>Une poursuite de cette première étude pourrait s’inscrire dans une démarche commune de la section de médecine nucléaire et du groupe d’endocrinologie de la SFMN (audit clinique, standardisation).</w:t>
      </w:r>
    </w:p>
    <w:p w14:paraId="3465D272" w14:textId="2D2648CC" w:rsidR="00CF1C68" w:rsidRPr="00CF1C68" w:rsidRDefault="00CF1C68" w:rsidP="00CF1C68">
      <w:pPr>
        <w:spacing w:after="60"/>
        <w:jc w:val="both"/>
        <w:rPr>
          <w:rFonts w:ascii="Arial" w:hAnsi="Arial" w:cs="Arial"/>
          <w:sz w:val="18"/>
          <w:szCs w:val="20"/>
        </w:rPr>
      </w:pPr>
      <w:r w:rsidRPr="00CF1C68">
        <w:rPr>
          <w:rFonts w:ascii="Arial" w:hAnsi="Arial" w:cs="Arial"/>
          <w:sz w:val="18"/>
          <w:szCs w:val="20"/>
        </w:rPr>
        <w:t xml:space="preserve">Votre avis pour prolonger ce travail par une évaluation des protocoles thyroïdiens de quantification utilisés en France est attendu. Le cadre et les objectifs de cette seconde partie de cette étude restent à préciser et nous vous solliciterons à nouveau à travers la section, à la lumière des résultats de l’étude initiale in vitro. Les précisions du calcul de la captation ainsi que les axes d’amélioration pour harmoniser les protocoles de scintigraphie thyroïdienne pour intégrer l’état de l’art de la quantification seront alors évalués sur le parc disponible à partir des différences de protocoles : </w:t>
      </w:r>
    </w:p>
    <w:p w14:paraId="4147380E" w14:textId="77777777" w:rsidR="00CF1C68" w:rsidRPr="00CF1C68" w:rsidRDefault="00CF1C68" w:rsidP="00024898">
      <w:pPr>
        <w:pStyle w:val="Paragraphedeliste"/>
        <w:numPr>
          <w:ilvl w:val="0"/>
          <w:numId w:val="8"/>
        </w:numPr>
        <w:spacing w:after="60" w:line="240" w:lineRule="auto"/>
        <w:ind w:left="714" w:hanging="357"/>
        <w:contextualSpacing w:val="0"/>
        <w:jc w:val="both"/>
        <w:rPr>
          <w:rFonts w:ascii="Arial" w:hAnsi="Arial" w:cs="Arial"/>
          <w:sz w:val="18"/>
        </w:rPr>
      </w:pPr>
      <w:r w:rsidRPr="00CF1C68">
        <w:rPr>
          <w:rFonts w:ascii="Arial" w:hAnsi="Arial" w:cs="Arial"/>
          <w:sz w:val="18"/>
        </w:rPr>
        <w:t>matérielles: sonde, gamma-caméra, caméra CZT</w:t>
      </w:r>
    </w:p>
    <w:p w14:paraId="643E465A" w14:textId="77777777" w:rsidR="00CF1C68" w:rsidRPr="00CF1C68" w:rsidRDefault="00CF1C68" w:rsidP="00024898">
      <w:pPr>
        <w:pStyle w:val="Paragraphedeliste"/>
        <w:numPr>
          <w:ilvl w:val="0"/>
          <w:numId w:val="8"/>
        </w:numPr>
        <w:spacing w:after="60" w:line="240" w:lineRule="auto"/>
        <w:ind w:left="714" w:hanging="357"/>
        <w:contextualSpacing w:val="0"/>
        <w:jc w:val="both"/>
        <w:rPr>
          <w:rFonts w:ascii="Arial" w:hAnsi="Arial" w:cs="Arial"/>
          <w:sz w:val="18"/>
        </w:rPr>
      </w:pPr>
      <w:r w:rsidRPr="00CF1C68">
        <w:rPr>
          <w:rFonts w:ascii="Arial" w:hAnsi="Arial" w:cs="Arial"/>
          <w:sz w:val="18"/>
        </w:rPr>
        <w:t>techniques : Tc-99m, iode 123, iode 131, corrections diffusé, atténuation, mesure de l’activité résiduelle</w:t>
      </w:r>
    </w:p>
    <w:p w14:paraId="441DDFA9" w14:textId="3936D516" w:rsidR="00CF1C68" w:rsidRPr="00CF1C68" w:rsidRDefault="00CF1C68" w:rsidP="00024898">
      <w:pPr>
        <w:pStyle w:val="Paragraphedeliste"/>
        <w:numPr>
          <w:ilvl w:val="0"/>
          <w:numId w:val="8"/>
        </w:numPr>
        <w:spacing w:after="60" w:line="240" w:lineRule="auto"/>
        <w:ind w:left="714" w:hanging="357"/>
        <w:contextualSpacing w:val="0"/>
        <w:jc w:val="both"/>
        <w:rPr>
          <w:rFonts w:ascii="Arial" w:hAnsi="Arial" w:cs="Arial"/>
          <w:sz w:val="18"/>
        </w:rPr>
      </w:pPr>
      <w:r w:rsidRPr="00CF1C68">
        <w:rPr>
          <w:rFonts w:ascii="Arial" w:hAnsi="Arial" w:cs="Arial"/>
          <w:sz w:val="18"/>
        </w:rPr>
        <w:t>méthodologiques</w:t>
      </w:r>
      <w:r>
        <w:rPr>
          <w:rFonts w:ascii="Arial" w:hAnsi="Arial" w:cs="Arial"/>
          <w:sz w:val="18"/>
        </w:rPr>
        <w:t xml:space="preserve"> : </w:t>
      </w:r>
      <w:r w:rsidRPr="00CF1C68">
        <w:rPr>
          <w:rFonts w:ascii="Arial" w:hAnsi="Arial" w:cs="Arial"/>
          <w:sz w:val="18"/>
        </w:rPr>
        <w:t>de segmentation, imagerie multimodale, base de données</w:t>
      </w:r>
    </w:p>
    <w:p w14:paraId="00BA3C4D" w14:textId="4E4D4F86" w:rsidR="00CF1C68" w:rsidRPr="00CF1C68" w:rsidRDefault="00CF1C68" w:rsidP="00CF1C68">
      <w:pPr>
        <w:spacing w:after="60"/>
        <w:rPr>
          <w:rFonts w:ascii="Arial" w:hAnsi="Arial" w:cs="Arial"/>
          <w:sz w:val="10"/>
          <w:szCs w:val="20"/>
        </w:rPr>
      </w:pPr>
    </w:p>
    <w:p w14:paraId="44C48B76" w14:textId="609511DB" w:rsidR="00CF1C68" w:rsidRPr="00CF1C68" w:rsidRDefault="00CF1C68" w:rsidP="00CF1C68">
      <w:pPr>
        <w:spacing w:after="60"/>
        <w:ind w:right="-2"/>
        <w:rPr>
          <w:rFonts w:ascii="Arial" w:hAnsi="Arial" w:cs="Arial"/>
          <w:spacing w:val="-4"/>
          <w:sz w:val="18"/>
          <w:szCs w:val="18"/>
        </w:rPr>
      </w:pPr>
      <w:r w:rsidRPr="00CF1C68">
        <w:rPr>
          <w:rFonts w:ascii="Arial" w:hAnsi="Arial" w:cs="Arial"/>
          <w:b/>
          <w:sz w:val="18"/>
          <w:szCs w:val="20"/>
        </w:rPr>
        <w:t>Profil demandé par la SFPM</w:t>
      </w:r>
      <w:r w:rsidR="00881E2D">
        <w:rPr>
          <w:rFonts w:ascii="Arial" w:hAnsi="Arial" w:cs="Arial"/>
          <w:b/>
          <w:sz w:val="18"/>
          <w:szCs w:val="20"/>
        </w:rPr>
        <w:t> :</w:t>
      </w:r>
      <w:r w:rsidRPr="00CF1C68">
        <w:rPr>
          <w:rFonts w:ascii="Arial" w:hAnsi="Arial" w:cs="Arial"/>
          <w:sz w:val="18"/>
          <w:szCs w:val="20"/>
        </w:rPr>
        <w:br/>
      </w:r>
      <w:proofErr w:type="spellStart"/>
      <w:r w:rsidRPr="00CF1C68">
        <w:rPr>
          <w:rFonts w:ascii="Arial" w:hAnsi="Arial" w:cs="Arial"/>
          <w:spacing w:val="-4"/>
          <w:sz w:val="18"/>
          <w:szCs w:val="18"/>
        </w:rPr>
        <w:t>Etre</w:t>
      </w:r>
      <w:proofErr w:type="spellEnd"/>
      <w:r w:rsidRPr="00CF1C68">
        <w:rPr>
          <w:rFonts w:ascii="Arial" w:hAnsi="Arial" w:cs="Arial"/>
          <w:spacing w:val="-4"/>
          <w:sz w:val="18"/>
          <w:szCs w:val="18"/>
        </w:rPr>
        <w:t xml:space="preserve"> membre de la SFPM à jour de ses cotisations (les frais de réexpédition des objets-test seront à la charge du centre participant)</w:t>
      </w:r>
      <w:r>
        <w:rPr>
          <w:rFonts w:ascii="Arial" w:hAnsi="Arial" w:cs="Arial"/>
          <w:spacing w:val="-4"/>
          <w:sz w:val="18"/>
          <w:szCs w:val="18"/>
        </w:rPr>
        <w:t>.</w:t>
      </w:r>
    </w:p>
    <w:p w14:paraId="2C2D2BCF" w14:textId="6D15785C" w:rsidR="00CF1C68" w:rsidRPr="00CF1C68" w:rsidRDefault="00CF1C68" w:rsidP="00CF1C68">
      <w:pPr>
        <w:spacing w:after="60"/>
        <w:rPr>
          <w:rFonts w:ascii="Arial" w:hAnsi="Arial" w:cs="Arial"/>
          <w:sz w:val="10"/>
          <w:szCs w:val="20"/>
        </w:rPr>
      </w:pPr>
    </w:p>
    <w:p w14:paraId="1D413CD2" w14:textId="19FF275A" w:rsidR="00CF1C68" w:rsidRPr="00CF1C68" w:rsidRDefault="00CF1C68" w:rsidP="00CF1C68">
      <w:pPr>
        <w:spacing w:after="60"/>
        <w:rPr>
          <w:rFonts w:ascii="Arial" w:hAnsi="Arial" w:cs="Arial"/>
          <w:sz w:val="18"/>
          <w:szCs w:val="20"/>
        </w:rPr>
      </w:pPr>
      <w:r w:rsidRPr="00CF1C68">
        <w:rPr>
          <w:rFonts w:ascii="Arial" w:hAnsi="Arial" w:cs="Arial"/>
          <w:b/>
          <w:sz w:val="18"/>
          <w:szCs w:val="20"/>
        </w:rPr>
        <w:t>Membres du GT :</w:t>
      </w:r>
      <w:r w:rsidRPr="00CF1C68">
        <w:rPr>
          <w:rFonts w:ascii="Arial" w:hAnsi="Arial" w:cs="Arial"/>
          <w:sz w:val="18"/>
          <w:szCs w:val="20"/>
        </w:rPr>
        <w:t> </w:t>
      </w:r>
    </w:p>
    <w:p w14:paraId="6AC702A1" w14:textId="77777777" w:rsidR="00CF1C68" w:rsidRPr="00C945FC" w:rsidRDefault="00CF1C68" w:rsidP="00CF1C68">
      <w:pPr>
        <w:spacing w:after="0"/>
        <w:rPr>
          <w:rFonts w:ascii="Arial" w:hAnsi="Arial" w:cs="Arial"/>
          <w:sz w:val="18"/>
          <w:szCs w:val="20"/>
        </w:rPr>
      </w:pPr>
      <w:r w:rsidRPr="00C945FC">
        <w:rPr>
          <w:rFonts w:ascii="Arial" w:hAnsi="Arial" w:cs="Arial"/>
          <w:sz w:val="18"/>
          <w:szCs w:val="20"/>
        </w:rPr>
        <w:t>Mathilde DEMONCHY (CH Fréjus, coordinatrice)</w:t>
      </w:r>
    </w:p>
    <w:p w14:paraId="6FBCB91F" w14:textId="7C88750B" w:rsidR="00CF1C68" w:rsidRPr="00244BA6" w:rsidRDefault="00CF1C68" w:rsidP="00CF1C68">
      <w:pPr>
        <w:spacing w:after="0"/>
        <w:rPr>
          <w:rFonts w:ascii="Arial" w:hAnsi="Arial" w:cs="Arial"/>
          <w:sz w:val="18"/>
          <w:szCs w:val="20"/>
          <w:rPrChange w:id="2842" w:author="Cyril Jaudet" w:date="2025-04-09T13:46:00Z" w16du:dateUtc="2025-04-09T11:46:00Z">
            <w:rPr>
              <w:rFonts w:ascii="Arial" w:hAnsi="Arial" w:cs="Arial"/>
              <w:sz w:val="18"/>
              <w:szCs w:val="20"/>
              <w:lang w:val="en-US"/>
            </w:rPr>
          </w:rPrChange>
        </w:rPr>
      </w:pPr>
      <w:r w:rsidRPr="00244BA6">
        <w:rPr>
          <w:rFonts w:ascii="Arial" w:hAnsi="Arial" w:cs="Arial"/>
          <w:sz w:val="18"/>
          <w:szCs w:val="20"/>
          <w:rPrChange w:id="2843" w:author="Cyril Jaudet" w:date="2025-04-09T13:46:00Z" w16du:dateUtc="2025-04-09T11:46:00Z">
            <w:rPr>
              <w:rFonts w:ascii="Arial" w:hAnsi="Arial" w:cs="Arial"/>
              <w:sz w:val="18"/>
              <w:szCs w:val="20"/>
              <w:lang w:val="en-GB"/>
            </w:rPr>
          </w:rPrChange>
        </w:rPr>
        <w:t>Tiffany BEAUMONT (IRSN)</w:t>
      </w:r>
    </w:p>
    <w:p w14:paraId="3616C3FD" w14:textId="77777777" w:rsidR="00CF1C68" w:rsidRPr="00244BA6" w:rsidRDefault="00CF1C68" w:rsidP="00CF1C68">
      <w:pPr>
        <w:spacing w:after="0"/>
        <w:rPr>
          <w:rFonts w:ascii="Arial" w:hAnsi="Arial" w:cs="Arial"/>
          <w:sz w:val="18"/>
          <w:szCs w:val="20"/>
          <w:rPrChange w:id="2844" w:author="Cyril Jaudet" w:date="2025-04-09T13:46:00Z" w16du:dateUtc="2025-04-09T11:46:00Z">
            <w:rPr>
              <w:rFonts w:ascii="Arial" w:hAnsi="Arial" w:cs="Arial"/>
              <w:sz w:val="18"/>
              <w:szCs w:val="20"/>
              <w:lang w:val="en-US"/>
            </w:rPr>
          </w:rPrChange>
        </w:rPr>
      </w:pPr>
      <w:r w:rsidRPr="00244BA6">
        <w:rPr>
          <w:rFonts w:ascii="Arial" w:hAnsi="Arial" w:cs="Arial"/>
          <w:sz w:val="18"/>
          <w:szCs w:val="20"/>
          <w:rPrChange w:id="2845" w:author="Cyril Jaudet" w:date="2025-04-09T13:46:00Z" w16du:dateUtc="2025-04-09T11:46:00Z">
            <w:rPr>
              <w:rFonts w:ascii="Arial" w:hAnsi="Arial" w:cs="Arial"/>
              <w:sz w:val="18"/>
              <w:szCs w:val="20"/>
              <w:lang w:val="en-US"/>
            </w:rPr>
          </w:rPrChange>
        </w:rPr>
        <w:t>David BROGGIO (IRSN)</w:t>
      </w:r>
    </w:p>
    <w:p w14:paraId="22697FC7" w14:textId="77777777" w:rsidR="00CF1C68" w:rsidRPr="00CF1C68" w:rsidRDefault="00CF1C68" w:rsidP="00CF1C68">
      <w:pPr>
        <w:spacing w:after="0"/>
        <w:rPr>
          <w:rFonts w:ascii="Arial" w:hAnsi="Arial" w:cs="Arial"/>
          <w:sz w:val="18"/>
          <w:szCs w:val="20"/>
        </w:rPr>
      </w:pPr>
      <w:proofErr w:type="spellStart"/>
      <w:r w:rsidRPr="00CF1C68">
        <w:rPr>
          <w:rFonts w:ascii="Arial" w:hAnsi="Arial" w:cs="Arial"/>
          <w:sz w:val="18"/>
          <w:szCs w:val="20"/>
        </w:rPr>
        <w:t>Bardia</w:t>
      </w:r>
      <w:proofErr w:type="spellEnd"/>
      <w:r w:rsidRPr="00CF1C68">
        <w:rPr>
          <w:rFonts w:ascii="Arial" w:hAnsi="Arial" w:cs="Arial"/>
          <w:sz w:val="18"/>
          <w:szCs w:val="20"/>
        </w:rPr>
        <w:t xml:space="preserve"> FARMAN (AP-HM, Marseille)</w:t>
      </w:r>
    </w:p>
    <w:p w14:paraId="4457B7FB" w14:textId="459E763E" w:rsidR="00CF1C68" w:rsidRPr="00CF1C68" w:rsidRDefault="00CF1C68" w:rsidP="00CF1C68">
      <w:pPr>
        <w:spacing w:after="0"/>
        <w:rPr>
          <w:rFonts w:ascii="Arial" w:hAnsi="Arial" w:cs="Arial"/>
          <w:sz w:val="18"/>
          <w:szCs w:val="20"/>
        </w:rPr>
      </w:pPr>
      <w:r w:rsidRPr="00CF1C68">
        <w:rPr>
          <w:rFonts w:ascii="Arial" w:hAnsi="Arial" w:cs="Arial"/>
          <w:sz w:val="18"/>
          <w:szCs w:val="20"/>
        </w:rPr>
        <w:t>Aurélie FORBES (AP-HP,</w:t>
      </w:r>
      <w:r w:rsidR="00D676B4">
        <w:rPr>
          <w:rFonts w:ascii="Arial" w:hAnsi="Arial" w:cs="Arial"/>
          <w:sz w:val="18"/>
          <w:szCs w:val="20"/>
        </w:rPr>
        <w:t xml:space="preserve"> </w:t>
      </w:r>
      <w:r w:rsidRPr="00CF1C68">
        <w:rPr>
          <w:rFonts w:ascii="Arial" w:hAnsi="Arial" w:cs="Arial"/>
          <w:sz w:val="18"/>
          <w:szCs w:val="20"/>
        </w:rPr>
        <w:t>Hôpital Bicêtre)</w:t>
      </w:r>
    </w:p>
    <w:p w14:paraId="7439E4FB" w14:textId="77777777" w:rsidR="00CF1C68" w:rsidRPr="00CF1C68" w:rsidRDefault="00CF1C68" w:rsidP="00CF1C68">
      <w:pPr>
        <w:spacing w:after="0"/>
        <w:rPr>
          <w:rFonts w:ascii="Arial" w:hAnsi="Arial" w:cs="Arial"/>
          <w:sz w:val="18"/>
          <w:szCs w:val="20"/>
        </w:rPr>
      </w:pPr>
      <w:r w:rsidRPr="00CF1C68">
        <w:rPr>
          <w:rFonts w:ascii="Arial" w:hAnsi="Arial" w:cs="Arial"/>
          <w:sz w:val="18"/>
          <w:szCs w:val="20"/>
        </w:rPr>
        <w:t>Cyril JAUDET (CLCC Caen)</w:t>
      </w:r>
    </w:p>
    <w:p w14:paraId="6C12785A" w14:textId="77777777" w:rsidR="00CF1C68" w:rsidRPr="00CF1C68" w:rsidRDefault="00CF1C68" w:rsidP="00CF1C68">
      <w:pPr>
        <w:spacing w:after="0"/>
        <w:rPr>
          <w:rFonts w:ascii="Arial" w:hAnsi="Arial" w:cs="Arial"/>
          <w:sz w:val="18"/>
          <w:szCs w:val="20"/>
        </w:rPr>
      </w:pPr>
      <w:r w:rsidRPr="00CF1C68">
        <w:rPr>
          <w:rFonts w:ascii="Arial" w:hAnsi="Arial" w:cs="Arial"/>
          <w:sz w:val="18"/>
          <w:szCs w:val="20"/>
        </w:rPr>
        <w:t>Yolande PETEGNIEF (CHU Besançon)</w:t>
      </w:r>
    </w:p>
    <w:p w14:paraId="6330AD65" w14:textId="77777777" w:rsidR="00CF1C68" w:rsidRPr="00CF1C68" w:rsidRDefault="00CF1C68" w:rsidP="00CF1C68">
      <w:pPr>
        <w:spacing w:after="60"/>
        <w:rPr>
          <w:rFonts w:ascii="Arial" w:hAnsi="Arial" w:cs="Arial"/>
          <w:sz w:val="10"/>
          <w:szCs w:val="20"/>
        </w:rPr>
      </w:pPr>
    </w:p>
    <w:p w14:paraId="1BA0089D" w14:textId="5B1F83AC" w:rsidR="00CF1C68" w:rsidRPr="00CF1C68" w:rsidRDefault="00CF1C68" w:rsidP="00CF1C68">
      <w:pPr>
        <w:spacing w:after="60"/>
        <w:rPr>
          <w:rFonts w:ascii="Arial" w:hAnsi="Arial" w:cs="Arial"/>
          <w:sz w:val="18"/>
          <w:szCs w:val="20"/>
        </w:rPr>
      </w:pPr>
      <w:r w:rsidRPr="00CF1C68">
        <w:rPr>
          <w:rFonts w:ascii="Arial" w:hAnsi="Arial" w:cs="Arial"/>
          <w:b/>
          <w:sz w:val="18"/>
          <w:szCs w:val="20"/>
        </w:rPr>
        <w:t>Date limite de dépôt de candidature</w:t>
      </w:r>
      <w:r w:rsidRPr="00CF1C68">
        <w:rPr>
          <w:rFonts w:ascii="Arial" w:hAnsi="Arial" w:cs="Arial"/>
          <w:sz w:val="18"/>
          <w:szCs w:val="20"/>
        </w:rPr>
        <w:t> </w:t>
      </w:r>
      <w:r w:rsidR="00D676B4">
        <w:rPr>
          <w:rFonts w:ascii="Arial" w:hAnsi="Arial" w:cs="Arial"/>
          <w:color w:val="0070C0"/>
          <w:sz w:val="18"/>
          <w:szCs w:val="20"/>
        </w:rPr>
        <w:t xml:space="preserve">: </w:t>
      </w:r>
      <w:r w:rsidRPr="00CF1C68">
        <w:rPr>
          <w:rFonts w:ascii="Arial" w:hAnsi="Arial" w:cs="Arial"/>
          <w:sz w:val="18"/>
          <w:szCs w:val="20"/>
        </w:rPr>
        <w:t>1 juin 2020</w:t>
      </w:r>
    </w:p>
    <w:p w14:paraId="77F6524A" w14:textId="794AB494" w:rsidR="00B9551F" w:rsidRDefault="00CF1C68" w:rsidP="00B9551F">
      <w:r w:rsidRPr="00CF1C68">
        <w:rPr>
          <w:rFonts w:ascii="Arial" w:hAnsi="Arial" w:cs="Arial"/>
          <w:b/>
          <w:sz w:val="18"/>
          <w:szCs w:val="20"/>
        </w:rPr>
        <w:t>Candidature à envoyer par mail à</w:t>
      </w:r>
      <w:r w:rsidRPr="00CF1C68">
        <w:rPr>
          <w:rFonts w:ascii="Arial" w:hAnsi="Arial" w:cs="Arial"/>
          <w:sz w:val="18"/>
          <w:szCs w:val="20"/>
        </w:rPr>
        <w:t> :</w:t>
      </w:r>
      <w:r w:rsidR="00F61482">
        <w:rPr>
          <w:rFonts w:ascii="Arial" w:hAnsi="Arial" w:cs="Arial"/>
          <w:sz w:val="18"/>
          <w:szCs w:val="20"/>
        </w:rPr>
        <w:t xml:space="preserve"> </w:t>
      </w:r>
      <w:hyperlink r:id="rId98" w:history="1">
        <w:r w:rsidRPr="00CF1C68">
          <w:rPr>
            <w:rStyle w:val="Lienhypertexte"/>
            <w:rFonts w:ascii="Calibri" w:hAnsi="Calibri" w:cs="Calibri"/>
            <w:sz w:val="20"/>
          </w:rPr>
          <w:t>gt-thyroide@sfpm.fr</w:t>
        </w:r>
      </w:hyperlink>
      <w:r w:rsidRPr="00CF1C68">
        <w:rPr>
          <w:rFonts w:ascii="Calibri" w:hAnsi="Calibri" w:cs="Calibri"/>
          <w:color w:val="44546A"/>
          <w:sz w:val="20"/>
        </w:rPr>
        <w:t xml:space="preserve"> </w:t>
      </w:r>
      <w:r w:rsidRPr="00CF1C68">
        <w:rPr>
          <w:rFonts w:ascii="Arial" w:hAnsi="Arial" w:cs="Arial"/>
          <w:sz w:val="18"/>
          <w:szCs w:val="20"/>
        </w:rPr>
        <w:t>à l’aide du formulaire ci-joint.</w:t>
      </w:r>
      <w:bookmarkStart w:id="2846" w:name="_Annexe_2_:"/>
      <w:bookmarkStart w:id="2847" w:name="_Toc157640903"/>
      <w:bookmarkEnd w:id="2846"/>
      <w:r w:rsidR="004B06E3" w:rsidRPr="00B9551F">
        <w:br w:type="page"/>
      </w:r>
      <w:bookmarkStart w:id="2848" w:name="_Ref182996855"/>
      <w:bookmarkStart w:id="2849" w:name="_Toc157640904"/>
    </w:p>
    <w:p w14:paraId="1C5BB094" w14:textId="13EB39F9" w:rsidR="004B06E3" w:rsidRPr="00B9551F" w:rsidRDefault="00D657F9" w:rsidP="00B9551F">
      <w:pPr>
        <w:pStyle w:val="Titre2"/>
        <w:numPr>
          <w:ilvl w:val="0"/>
          <w:numId w:val="0"/>
        </w:numPr>
      </w:pPr>
      <w:bookmarkStart w:id="2850" w:name="_Ref184157605"/>
      <w:bookmarkStart w:id="2851" w:name="_Toc193972843"/>
      <w:r w:rsidRPr="00B9551F">
        <w:lastRenderedPageBreak/>
        <w:t>Annexe </w:t>
      </w:r>
      <w:fldSimple w:instr=" SEQ Annexe \* ARABIC ">
        <w:r w:rsidR="00C30592">
          <w:rPr>
            <w:noProof/>
          </w:rPr>
          <w:t>2</w:t>
        </w:r>
      </w:fldSimple>
      <w:bookmarkEnd w:id="2848"/>
      <w:bookmarkEnd w:id="2850"/>
      <w:r w:rsidR="00B9551F">
        <w:t> : L</w:t>
      </w:r>
      <w:r w:rsidR="004B06E3" w:rsidRPr="00B9551F">
        <w:t>iste des centres participants</w:t>
      </w:r>
      <w:bookmarkEnd w:id="2849"/>
      <w:bookmarkEnd w:id="2851"/>
    </w:p>
    <w:p w14:paraId="7EBB1911" w14:textId="77777777" w:rsidR="004B06E3" w:rsidRDefault="004B06E3" w:rsidP="004B06E3"/>
    <w:tbl>
      <w:tblPr>
        <w:tblW w:w="817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3879"/>
        <w:gridCol w:w="1280"/>
        <w:gridCol w:w="1192"/>
        <w:gridCol w:w="1827"/>
      </w:tblGrid>
      <w:tr w:rsidR="00247A10" w:rsidRPr="00C66955" w14:paraId="6D21DE6F" w14:textId="77777777" w:rsidTr="00247A10">
        <w:trPr>
          <w:trHeight w:val="735"/>
          <w:jc w:val="center"/>
        </w:trPr>
        <w:tc>
          <w:tcPr>
            <w:tcW w:w="3879" w:type="dxa"/>
            <w:shd w:val="clear" w:color="000000" w:fill="808080"/>
            <w:vAlign w:val="center"/>
            <w:hideMark/>
          </w:tcPr>
          <w:p w14:paraId="04DCBAE8" w14:textId="6B792972" w:rsidR="00247A10" w:rsidRPr="00C66955" w:rsidRDefault="00247A10" w:rsidP="00247A10">
            <w:pPr>
              <w:spacing w:after="0" w:line="240" w:lineRule="auto"/>
              <w:jc w:val="center"/>
              <w:rPr>
                <w:rFonts w:ascii="Calibri" w:eastAsia="Times New Roman" w:hAnsi="Calibri" w:cs="Calibri"/>
                <w:color w:val="FFFFFF"/>
                <w:sz w:val="18"/>
                <w:szCs w:val="18"/>
                <w:lang w:eastAsia="fr-FR"/>
              </w:rPr>
            </w:pPr>
            <w:r w:rsidRPr="00C66955">
              <w:rPr>
                <w:rFonts w:ascii="Calibri" w:eastAsia="Times New Roman" w:hAnsi="Calibri" w:cs="Calibri"/>
                <w:color w:val="FFFFFF"/>
                <w:sz w:val="18"/>
                <w:szCs w:val="18"/>
                <w:lang w:eastAsia="fr-FR"/>
              </w:rPr>
              <w:t>Nom</w:t>
            </w:r>
            <w:r>
              <w:rPr>
                <w:rFonts w:ascii="Calibri" w:eastAsia="Times New Roman" w:hAnsi="Calibri" w:cs="Calibri"/>
                <w:color w:val="FFFFFF"/>
                <w:sz w:val="18"/>
                <w:szCs w:val="18"/>
                <w:lang w:eastAsia="fr-FR"/>
              </w:rPr>
              <w:t xml:space="preserve"> du centre</w:t>
            </w:r>
          </w:p>
        </w:tc>
        <w:tc>
          <w:tcPr>
            <w:tcW w:w="1280" w:type="dxa"/>
            <w:shd w:val="clear" w:color="000000" w:fill="808080"/>
            <w:noWrap/>
            <w:vAlign w:val="center"/>
            <w:hideMark/>
          </w:tcPr>
          <w:p w14:paraId="22FB106D" w14:textId="77777777" w:rsidR="00247A10" w:rsidRPr="00C66955" w:rsidRDefault="00247A10" w:rsidP="00247A10">
            <w:pPr>
              <w:spacing w:after="0" w:line="240" w:lineRule="auto"/>
              <w:jc w:val="center"/>
              <w:rPr>
                <w:rFonts w:ascii="Calibri" w:eastAsia="Times New Roman" w:hAnsi="Calibri" w:cs="Calibri"/>
                <w:color w:val="FFFFFF"/>
                <w:sz w:val="18"/>
                <w:szCs w:val="18"/>
                <w:lang w:eastAsia="fr-FR"/>
              </w:rPr>
            </w:pPr>
            <w:r w:rsidRPr="00C66955">
              <w:rPr>
                <w:rFonts w:ascii="Calibri" w:eastAsia="Times New Roman" w:hAnsi="Calibri" w:cs="Calibri"/>
                <w:color w:val="FFFFFF"/>
                <w:sz w:val="18"/>
                <w:szCs w:val="18"/>
                <w:lang w:eastAsia="fr-FR"/>
              </w:rPr>
              <w:t>Type</w:t>
            </w:r>
          </w:p>
        </w:tc>
        <w:tc>
          <w:tcPr>
            <w:tcW w:w="1192" w:type="dxa"/>
            <w:shd w:val="clear" w:color="000000" w:fill="808080"/>
            <w:vAlign w:val="center"/>
            <w:hideMark/>
          </w:tcPr>
          <w:p w14:paraId="14B1FDA4" w14:textId="77777777" w:rsidR="00247A10" w:rsidRPr="00C66955" w:rsidRDefault="00247A10" w:rsidP="00247A10">
            <w:pPr>
              <w:spacing w:after="0" w:line="240" w:lineRule="auto"/>
              <w:jc w:val="center"/>
              <w:rPr>
                <w:rFonts w:ascii="Calibri" w:eastAsia="Times New Roman" w:hAnsi="Calibri" w:cs="Calibri"/>
                <w:color w:val="FFFFFF"/>
                <w:sz w:val="18"/>
                <w:szCs w:val="18"/>
                <w:lang w:eastAsia="fr-FR"/>
              </w:rPr>
            </w:pPr>
            <w:r w:rsidRPr="00C66955">
              <w:rPr>
                <w:rFonts w:ascii="Calibri" w:eastAsia="Times New Roman" w:hAnsi="Calibri" w:cs="Calibri"/>
                <w:color w:val="FFFFFF"/>
                <w:sz w:val="18"/>
                <w:szCs w:val="18"/>
                <w:lang w:eastAsia="fr-FR"/>
              </w:rPr>
              <w:t>Nombre de configurations</w:t>
            </w:r>
          </w:p>
        </w:tc>
        <w:tc>
          <w:tcPr>
            <w:tcW w:w="1827" w:type="dxa"/>
            <w:shd w:val="clear" w:color="000000" w:fill="808080"/>
            <w:vAlign w:val="center"/>
            <w:hideMark/>
          </w:tcPr>
          <w:p w14:paraId="0B5C4077" w14:textId="77777777" w:rsidR="00247A10" w:rsidRPr="00C66955" w:rsidRDefault="00247A10" w:rsidP="00247A10">
            <w:pPr>
              <w:spacing w:after="0" w:line="240" w:lineRule="auto"/>
              <w:jc w:val="center"/>
              <w:rPr>
                <w:rFonts w:ascii="Calibri" w:eastAsia="Times New Roman" w:hAnsi="Calibri" w:cs="Calibri"/>
                <w:color w:val="FFFFFF"/>
                <w:sz w:val="18"/>
                <w:szCs w:val="18"/>
                <w:lang w:eastAsia="fr-FR"/>
              </w:rPr>
            </w:pPr>
            <w:r w:rsidRPr="00C66955">
              <w:rPr>
                <w:rFonts w:ascii="Calibri" w:eastAsia="Times New Roman" w:hAnsi="Calibri" w:cs="Calibri"/>
                <w:color w:val="FFFFFF"/>
                <w:sz w:val="18"/>
                <w:szCs w:val="18"/>
                <w:lang w:eastAsia="fr-FR"/>
              </w:rPr>
              <w:t>Physicien</w:t>
            </w:r>
          </w:p>
        </w:tc>
      </w:tr>
      <w:tr w:rsidR="00247A10" w:rsidRPr="00C66955" w14:paraId="4929D89E" w14:textId="77777777" w:rsidTr="00247A10">
        <w:trPr>
          <w:trHeight w:val="540"/>
          <w:jc w:val="center"/>
        </w:trPr>
        <w:tc>
          <w:tcPr>
            <w:tcW w:w="3879" w:type="dxa"/>
            <w:shd w:val="clear" w:color="auto" w:fill="auto"/>
            <w:vAlign w:val="center"/>
            <w:hideMark/>
          </w:tcPr>
          <w:p w14:paraId="063FB3B7" w14:textId="77777777" w:rsidR="00247A10" w:rsidRPr="00C66955" w:rsidRDefault="00247A10" w:rsidP="00247A10">
            <w:pPr>
              <w:spacing w:after="0" w:line="240" w:lineRule="auto"/>
              <w:jc w:val="center"/>
              <w:rPr>
                <w:rFonts w:ascii="Calibri" w:eastAsia="Times New Roman" w:hAnsi="Calibri" w:cs="Calibri"/>
                <w:color w:val="000000"/>
                <w:sz w:val="18"/>
                <w:szCs w:val="18"/>
                <w:lang w:eastAsia="fr-FR"/>
              </w:rPr>
            </w:pPr>
            <w:r w:rsidRPr="00C66955">
              <w:rPr>
                <w:rFonts w:ascii="Calibri" w:eastAsia="Times New Roman" w:hAnsi="Calibri" w:cs="Calibri"/>
                <w:color w:val="000000"/>
                <w:sz w:val="18"/>
                <w:szCs w:val="18"/>
                <w:lang w:eastAsia="fr-FR"/>
              </w:rPr>
              <w:t>CH du Pays d'Aix</w:t>
            </w:r>
            <w:r w:rsidRPr="00C66955">
              <w:rPr>
                <w:rFonts w:ascii="Calibri" w:eastAsia="Times New Roman" w:hAnsi="Calibri" w:cs="Calibri"/>
                <w:color w:val="000000"/>
                <w:sz w:val="18"/>
                <w:szCs w:val="18"/>
                <w:lang w:eastAsia="fr-FR"/>
              </w:rPr>
              <w:br/>
              <w:t>AIX-EN-PROVENCE</w:t>
            </w:r>
          </w:p>
        </w:tc>
        <w:tc>
          <w:tcPr>
            <w:tcW w:w="1280" w:type="dxa"/>
            <w:shd w:val="clear" w:color="auto" w:fill="auto"/>
            <w:noWrap/>
            <w:vAlign w:val="center"/>
            <w:hideMark/>
          </w:tcPr>
          <w:p w14:paraId="54DE27C8" w14:textId="77777777" w:rsidR="00247A10" w:rsidRPr="00C66955" w:rsidRDefault="00247A10" w:rsidP="00247A10">
            <w:pPr>
              <w:spacing w:after="0" w:line="240" w:lineRule="auto"/>
              <w:jc w:val="center"/>
              <w:rPr>
                <w:rFonts w:ascii="Calibri" w:eastAsia="Times New Roman" w:hAnsi="Calibri" w:cs="Calibri"/>
                <w:color w:val="000000"/>
                <w:sz w:val="18"/>
                <w:szCs w:val="18"/>
                <w:lang w:eastAsia="fr-FR"/>
              </w:rPr>
            </w:pPr>
            <w:r w:rsidRPr="00C66955">
              <w:rPr>
                <w:rFonts w:ascii="Calibri" w:eastAsia="Times New Roman" w:hAnsi="Calibri" w:cs="Calibri"/>
                <w:color w:val="000000"/>
                <w:sz w:val="18"/>
                <w:szCs w:val="18"/>
                <w:lang w:eastAsia="fr-FR"/>
              </w:rPr>
              <w:t>CH</w:t>
            </w:r>
          </w:p>
        </w:tc>
        <w:tc>
          <w:tcPr>
            <w:tcW w:w="1192" w:type="dxa"/>
            <w:shd w:val="clear" w:color="auto" w:fill="auto"/>
            <w:noWrap/>
            <w:vAlign w:val="center"/>
            <w:hideMark/>
          </w:tcPr>
          <w:p w14:paraId="69A8F540" w14:textId="77777777" w:rsidR="00247A10" w:rsidRPr="00C66955" w:rsidRDefault="00247A10" w:rsidP="00247A10">
            <w:pPr>
              <w:spacing w:after="0" w:line="240" w:lineRule="auto"/>
              <w:jc w:val="center"/>
              <w:rPr>
                <w:rFonts w:ascii="Calibri" w:eastAsia="Times New Roman" w:hAnsi="Calibri" w:cs="Calibri"/>
                <w:color w:val="000000"/>
                <w:sz w:val="18"/>
                <w:szCs w:val="18"/>
                <w:lang w:eastAsia="fr-FR"/>
              </w:rPr>
            </w:pPr>
            <w:r w:rsidRPr="00C66955">
              <w:rPr>
                <w:rFonts w:ascii="Calibri" w:eastAsia="Times New Roman" w:hAnsi="Calibri" w:cs="Calibri"/>
                <w:color w:val="000000"/>
                <w:sz w:val="18"/>
                <w:szCs w:val="18"/>
                <w:lang w:eastAsia="fr-FR"/>
              </w:rPr>
              <w:t>1</w:t>
            </w:r>
          </w:p>
        </w:tc>
        <w:tc>
          <w:tcPr>
            <w:tcW w:w="1827" w:type="dxa"/>
            <w:shd w:val="clear" w:color="auto" w:fill="auto"/>
            <w:vAlign w:val="center"/>
            <w:hideMark/>
          </w:tcPr>
          <w:p w14:paraId="11D5910A" w14:textId="77777777" w:rsidR="00247A10" w:rsidRPr="00C66955" w:rsidRDefault="00247A10" w:rsidP="00247A10">
            <w:pPr>
              <w:spacing w:after="0" w:line="240" w:lineRule="auto"/>
              <w:jc w:val="center"/>
              <w:rPr>
                <w:rFonts w:ascii="Calibri" w:eastAsia="Times New Roman" w:hAnsi="Calibri" w:cs="Calibri"/>
                <w:color w:val="000000"/>
                <w:sz w:val="18"/>
                <w:szCs w:val="18"/>
                <w:lang w:eastAsia="fr-FR"/>
              </w:rPr>
            </w:pPr>
            <w:r w:rsidRPr="00C66955">
              <w:rPr>
                <w:rFonts w:ascii="Calibri" w:eastAsia="Times New Roman" w:hAnsi="Calibri" w:cs="Calibri"/>
                <w:color w:val="000000"/>
                <w:sz w:val="18"/>
                <w:szCs w:val="18"/>
                <w:lang w:eastAsia="fr-FR"/>
              </w:rPr>
              <w:t>Cécile VERNY</w:t>
            </w:r>
          </w:p>
        </w:tc>
      </w:tr>
      <w:tr w:rsidR="00247A10" w:rsidRPr="00C66955" w14:paraId="3B596A31" w14:textId="77777777" w:rsidTr="00247A10">
        <w:trPr>
          <w:trHeight w:val="540"/>
          <w:jc w:val="center"/>
        </w:trPr>
        <w:tc>
          <w:tcPr>
            <w:tcW w:w="3879" w:type="dxa"/>
            <w:shd w:val="clear" w:color="auto" w:fill="auto"/>
            <w:vAlign w:val="center"/>
            <w:hideMark/>
          </w:tcPr>
          <w:p w14:paraId="08CB4232" w14:textId="77777777" w:rsidR="00247A10" w:rsidRPr="00C66955" w:rsidRDefault="00247A10" w:rsidP="00247A10">
            <w:pPr>
              <w:spacing w:after="0" w:line="240" w:lineRule="auto"/>
              <w:jc w:val="center"/>
              <w:rPr>
                <w:rFonts w:ascii="Calibri" w:eastAsia="Times New Roman" w:hAnsi="Calibri" w:cs="Calibri"/>
                <w:color w:val="000000"/>
                <w:sz w:val="18"/>
                <w:szCs w:val="18"/>
                <w:lang w:eastAsia="fr-FR"/>
              </w:rPr>
            </w:pPr>
            <w:r w:rsidRPr="00C66955">
              <w:rPr>
                <w:rFonts w:ascii="Calibri" w:eastAsia="Times New Roman" w:hAnsi="Calibri" w:cs="Calibri"/>
                <w:color w:val="000000"/>
                <w:sz w:val="18"/>
                <w:szCs w:val="18"/>
                <w:lang w:eastAsia="fr-FR"/>
              </w:rPr>
              <w:t>CHU Angers</w:t>
            </w:r>
            <w:r w:rsidRPr="00C66955">
              <w:rPr>
                <w:rFonts w:ascii="Calibri" w:eastAsia="Times New Roman" w:hAnsi="Calibri" w:cs="Calibri"/>
                <w:color w:val="000000"/>
                <w:sz w:val="18"/>
                <w:szCs w:val="18"/>
                <w:lang w:eastAsia="fr-FR"/>
              </w:rPr>
              <w:br/>
            </w:r>
            <w:proofErr w:type="spellStart"/>
            <w:r w:rsidRPr="00C66955">
              <w:rPr>
                <w:rFonts w:ascii="Calibri" w:eastAsia="Times New Roman" w:hAnsi="Calibri" w:cs="Calibri"/>
                <w:color w:val="000000"/>
                <w:sz w:val="18"/>
                <w:szCs w:val="18"/>
                <w:lang w:eastAsia="fr-FR"/>
              </w:rPr>
              <w:t>ANGERS</w:t>
            </w:r>
            <w:proofErr w:type="spellEnd"/>
          </w:p>
        </w:tc>
        <w:tc>
          <w:tcPr>
            <w:tcW w:w="1280" w:type="dxa"/>
            <w:shd w:val="clear" w:color="auto" w:fill="auto"/>
            <w:vAlign w:val="center"/>
            <w:hideMark/>
          </w:tcPr>
          <w:p w14:paraId="78B72771" w14:textId="77777777" w:rsidR="00247A10" w:rsidRPr="00C66955" w:rsidRDefault="00247A10" w:rsidP="00247A10">
            <w:pPr>
              <w:spacing w:after="0" w:line="240" w:lineRule="auto"/>
              <w:jc w:val="center"/>
              <w:rPr>
                <w:rFonts w:ascii="Calibri" w:eastAsia="Times New Roman" w:hAnsi="Calibri" w:cs="Calibri"/>
                <w:sz w:val="18"/>
                <w:szCs w:val="18"/>
                <w:lang w:eastAsia="fr-FR"/>
              </w:rPr>
            </w:pPr>
            <w:r w:rsidRPr="00C66955">
              <w:rPr>
                <w:rFonts w:ascii="Calibri" w:eastAsia="Times New Roman" w:hAnsi="Calibri" w:cs="Calibri"/>
                <w:sz w:val="18"/>
                <w:szCs w:val="18"/>
                <w:lang w:eastAsia="fr-FR"/>
              </w:rPr>
              <w:t>CHU</w:t>
            </w:r>
          </w:p>
        </w:tc>
        <w:tc>
          <w:tcPr>
            <w:tcW w:w="1192" w:type="dxa"/>
            <w:shd w:val="clear" w:color="auto" w:fill="auto"/>
            <w:noWrap/>
            <w:vAlign w:val="center"/>
            <w:hideMark/>
          </w:tcPr>
          <w:p w14:paraId="25710B7F" w14:textId="77777777" w:rsidR="00247A10" w:rsidRPr="00C66955" w:rsidRDefault="00247A10" w:rsidP="00247A10">
            <w:pPr>
              <w:spacing w:after="0" w:line="240" w:lineRule="auto"/>
              <w:jc w:val="center"/>
              <w:rPr>
                <w:rFonts w:ascii="Calibri" w:eastAsia="Times New Roman" w:hAnsi="Calibri" w:cs="Calibri"/>
                <w:color w:val="000000"/>
                <w:sz w:val="18"/>
                <w:szCs w:val="18"/>
                <w:lang w:eastAsia="fr-FR"/>
              </w:rPr>
            </w:pPr>
            <w:r w:rsidRPr="00C66955">
              <w:rPr>
                <w:rFonts w:ascii="Calibri" w:eastAsia="Times New Roman" w:hAnsi="Calibri" w:cs="Calibri"/>
                <w:color w:val="000000"/>
                <w:sz w:val="18"/>
                <w:szCs w:val="18"/>
                <w:lang w:eastAsia="fr-FR"/>
              </w:rPr>
              <w:t>2</w:t>
            </w:r>
          </w:p>
        </w:tc>
        <w:tc>
          <w:tcPr>
            <w:tcW w:w="1827" w:type="dxa"/>
            <w:shd w:val="clear" w:color="auto" w:fill="auto"/>
            <w:vAlign w:val="center"/>
            <w:hideMark/>
          </w:tcPr>
          <w:p w14:paraId="7CD2BAE9" w14:textId="77777777" w:rsidR="00247A10" w:rsidRPr="00C66955" w:rsidRDefault="00247A10" w:rsidP="00247A10">
            <w:pPr>
              <w:spacing w:after="0" w:line="240" w:lineRule="auto"/>
              <w:jc w:val="center"/>
              <w:rPr>
                <w:rFonts w:ascii="Calibri" w:eastAsia="Times New Roman" w:hAnsi="Calibri" w:cs="Calibri"/>
                <w:color w:val="000000"/>
                <w:sz w:val="18"/>
                <w:szCs w:val="18"/>
                <w:lang w:eastAsia="fr-FR"/>
              </w:rPr>
            </w:pPr>
            <w:r w:rsidRPr="00C66955">
              <w:rPr>
                <w:rFonts w:ascii="Calibri" w:eastAsia="Times New Roman" w:hAnsi="Calibri" w:cs="Calibri"/>
                <w:color w:val="000000"/>
                <w:sz w:val="18"/>
                <w:szCs w:val="18"/>
                <w:lang w:eastAsia="fr-FR"/>
              </w:rPr>
              <w:t>Francis BOUCHET</w:t>
            </w:r>
          </w:p>
        </w:tc>
      </w:tr>
      <w:tr w:rsidR="00247A10" w:rsidRPr="00C66955" w14:paraId="0A8BE376" w14:textId="77777777" w:rsidTr="00247A10">
        <w:trPr>
          <w:trHeight w:val="540"/>
          <w:jc w:val="center"/>
        </w:trPr>
        <w:tc>
          <w:tcPr>
            <w:tcW w:w="3879" w:type="dxa"/>
            <w:shd w:val="clear" w:color="auto" w:fill="auto"/>
            <w:vAlign w:val="center"/>
            <w:hideMark/>
          </w:tcPr>
          <w:p w14:paraId="03B39C8E" w14:textId="77777777" w:rsidR="00247A10" w:rsidRPr="00C66955" w:rsidRDefault="00247A10" w:rsidP="00247A10">
            <w:pPr>
              <w:spacing w:after="0" w:line="240" w:lineRule="auto"/>
              <w:jc w:val="center"/>
              <w:rPr>
                <w:rFonts w:ascii="Calibri" w:eastAsia="Times New Roman" w:hAnsi="Calibri" w:cs="Calibri"/>
                <w:color w:val="000000"/>
                <w:sz w:val="18"/>
                <w:szCs w:val="18"/>
                <w:lang w:eastAsia="fr-FR"/>
              </w:rPr>
            </w:pPr>
            <w:r w:rsidRPr="00C66955">
              <w:rPr>
                <w:rFonts w:ascii="Calibri" w:eastAsia="Times New Roman" w:hAnsi="Calibri" w:cs="Calibri"/>
                <w:color w:val="000000"/>
                <w:sz w:val="18"/>
                <w:szCs w:val="18"/>
                <w:lang w:eastAsia="fr-FR"/>
              </w:rPr>
              <w:t>Centre Hospitalier Henri Duffaut</w:t>
            </w:r>
            <w:r w:rsidRPr="00C66955">
              <w:rPr>
                <w:rFonts w:ascii="Calibri" w:eastAsia="Times New Roman" w:hAnsi="Calibri" w:cs="Calibri"/>
                <w:color w:val="000000"/>
                <w:sz w:val="18"/>
                <w:szCs w:val="18"/>
                <w:lang w:eastAsia="fr-FR"/>
              </w:rPr>
              <w:br/>
              <w:t>AVIGNON</w:t>
            </w:r>
          </w:p>
        </w:tc>
        <w:tc>
          <w:tcPr>
            <w:tcW w:w="1280" w:type="dxa"/>
            <w:shd w:val="clear" w:color="auto" w:fill="auto"/>
            <w:vAlign w:val="center"/>
            <w:hideMark/>
          </w:tcPr>
          <w:p w14:paraId="1C89A82C" w14:textId="77777777" w:rsidR="00247A10" w:rsidRPr="00C66955" w:rsidRDefault="00247A10" w:rsidP="00247A10">
            <w:pPr>
              <w:spacing w:after="0" w:line="240" w:lineRule="auto"/>
              <w:jc w:val="center"/>
              <w:rPr>
                <w:rFonts w:ascii="Calibri" w:eastAsia="Times New Roman" w:hAnsi="Calibri" w:cs="Calibri"/>
                <w:sz w:val="18"/>
                <w:szCs w:val="18"/>
                <w:lang w:eastAsia="fr-FR"/>
              </w:rPr>
            </w:pPr>
            <w:r w:rsidRPr="00C66955">
              <w:rPr>
                <w:rFonts w:ascii="Calibri" w:eastAsia="Times New Roman" w:hAnsi="Calibri" w:cs="Calibri"/>
                <w:sz w:val="18"/>
                <w:szCs w:val="18"/>
                <w:lang w:eastAsia="fr-FR"/>
              </w:rPr>
              <w:t>CH</w:t>
            </w:r>
          </w:p>
        </w:tc>
        <w:tc>
          <w:tcPr>
            <w:tcW w:w="1192" w:type="dxa"/>
            <w:shd w:val="clear" w:color="auto" w:fill="auto"/>
            <w:vAlign w:val="center"/>
            <w:hideMark/>
          </w:tcPr>
          <w:p w14:paraId="68055412" w14:textId="77777777" w:rsidR="00247A10" w:rsidRPr="00C66955" w:rsidRDefault="00247A10" w:rsidP="00247A10">
            <w:pPr>
              <w:spacing w:after="0" w:line="240" w:lineRule="auto"/>
              <w:jc w:val="center"/>
              <w:rPr>
                <w:rFonts w:ascii="Calibri" w:eastAsia="Times New Roman" w:hAnsi="Calibri" w:cs="Calibri"/>
                <w:color w:val="000000"/>
                <w:sz w:val="18"/>
                <w:szCs w:val="18"/>
                <w:lang w:eastAsia="fr-FR"/>
              </w:rPr>
            </w:pPr>
            <w:r w:rsidRPr="00C66955">
              <w:rPr>
                <w:rFonts w:ascii="Calibri" w:eastAsia="Times New Roman" w:hAnsi="Calibri" w:cs="Calibri"/>
                <w:color w:val="000000"/>
                <w:sz w:val="18"/>
                <w:szCs w:val="18"/>
                <w:lang w:eastAsia="fr-FR"/>
              </w:rPr>
              <w:t>1</w:t>
            </w:r>
          </w:p>
        </w:tc>
        <w:tc>
          <w:tcPr>
            <w:tcW w:w="1827" w:type="dxa"/>
            <w:shd w:val="clear" w:color="auto" w:fill="auto"/>
            <w:vAlign w:val="center"/>
            <w:hideMark/>
          </w:tcPr>
          <w:p w14:paraId="2F77307C" w14:textId="77777777" w:rsidR="00247A10" w:rsidRPr="00C66955" w:rsidRDefault="00247A10" w:rsidP="00247A10">
            <w:pPr>
              <w:spacing w:after="0" w:line="240" w:lineRule="auto"/>
              <w:jc w:val="center"/>
              <w:rPr>
                <w:rFonts w:ascii="Calibri" w:eastAsia="Times New Roman" w:hAnsi="Calibri" w:cs="Calibri"/>
                <w:color w:val="000000"/>
                <w:sz w:val="18"/>
                <w:szCs w:val="18"/>
                <w:lang w:eastAsia="fr-FR"/>
              </w:rPr>
            </w:pPr>
            <w:r w:rsidRPr="00C66955">
              <w:rPr>
                <w:rFonts w:ascii="Calibri" w:eastAsia="Times New Roman" w:hAnsi="Calibri" w:cs="Calibri"/>
                <w:color w:val="000000"/>
                <w:sz w:val="18"/>
                <w:szCs w:val="18"/>
                <w:lang w:eastAsia="fr-FR"/>
              </w:rPr>
              <w:t>Caroline MURAT</w:t>
            </w:r>
          </w:p>
        </w:tc>
      </w:tr>
      <w:tr w:rsidR="00247A10" w:rsidRPr="00C66955" w14:paraId="5D90A1BA" w14:textId="77777777" w:rsidTr="00247A10">
        <w:trPr>
          <w:trHeight w:val="540"/>
          <w:jc w:val="center"/>
        </w:trPr>
        <w:tc>
          <w:tcPr>
            <w:tcW w:w="3879" w:type="dxa"/>
            <w:shd w:val="clear" w:color="auto" w:fill="auto"/>
            <w:vAlign w:val="center"/>
            <w:hideMark/>
          </w:tcPr>
          <w:p w14:paraId="252D038B" w14:textId="77777777" w:rsidR="00247A10" w:rsidRPr="00C66955" w:rsidRDefault="00247A10" w:rsidP="00247A10">
            <w:pPr>
              <w:spacing w:after="0" w:line="240" w:lineRule="auto"/>
              <w:jc w:val="center"/>
              <w:rPr>
                <w:rFonts w:ascii="Calibri" w:eastAsia="Times New Roman" w:hAnsi="Calibri" w:cs="Calibri"/>
                <w:color w:val="000000"/>
                <w:sz w:val="18"/>
                <w:szCs w:val="18"/>
                <w:lang w:eastAsia="fr-FR"/>
              </w:rPr>
            </w:pPr>
            <w:r w:rsidRPr="00C66955">
              <w:rPr>
                <w:rFonts w:ascii="Calibri" w:eastAsia="Times New Roman" w:hAnsi="Calibri" w:cs="Calibri"/>
                <w:color w:val="000000"/>
                <w:sz w:val="18"/>
                <w:szCs w:val="18"/>
                <w:lang w:eastAsia="fr-FR"/>
              </w:rPr>
              <w:t>CHRU Jean Minjoz</w:t>
            </w:r>
            <w:r w:rsidRPr="00C66955">
              <w:rPr>
                <w:rFonts w:ascii="Calibri" w:eastAsia="Times New Roman" w:hAnsi="Calibri" w:cs="Calibri"/>
                <w:color w:val="000000"/>
                <w:sz w:val="18"/>
                <w:szCs w:val="18"/>
                <w:lang w:eastAsia="fr-FR"/>
              </w:rPr>
              <w:br/>
              <w:t>BESANCON</w:t>
            </w:r>
          </w:p>
        </w:tc>
        <w:tc>
          <w:tcPr>
            <w:tcW w:w="1280" w:type="dxa"/>
            <w:shd w:val="clear" w:color="auto" w:fill="auto"/>
            <w:noWrap/>
            <w:vAlign w:val="center"/>
            <w:hideMark/>
          </w:tcPr>
          <w:p w14:paraId="4AEDA617" w14:textId="77777777" w:rsidR="00247A10" w:rsidRPr="00C66955" w:rsidRDefault="00247A10" w:rsidP="00247A10">
            <w:pPr>
              <w:spacing w:after="0" w:line="240" w:lineRule="auto"/>
              <w:jc w:val="center"/>
              <w:rPr>
                <w:rFonts w:ascii="Calibri" w:eastAsia="Times New Roman" w:hAnsi="Calibri" w:cs="Calibri"/>
                <w:color w:val="000000"/>
                <w:sz w:val="18"/>
                <w:szCs w:val="18"/>
                <w:lang w:eastAsia="fr-FR"/>
              </w:rPr>
            </w:pPr>
            <w:r w:rsidRPr="00C66955">
              <w:rPr>
                <w:rFonts w:ascii="Calibri" w:eastAsia="Times New Roman" w:hAnsi="Calibri" w:cs="Calibri"/>
                <w:color w:val="000000"/>
                <w:sz w:val="18"/>
                <w:szCs w:val="18"/>
                <w:lang w:eastAsia="fr-FR"/>
              </w:rPr>
              <w:t>CHU</w:t>
            </w:r>
          </w:p>
        </w:tc>
        <w:tc>
          <w:tcPr>
            <w:tcW w:w="1192" w:type="dxa"/>
            <w:shd w:val="clear" w:color="auto" w:fill="auto"/>
            <w:noWrap/>
            <w:vAlign w:val="center"/>
            <w:hideMark/>
          </w:tcPr>
          <w:p w14:paraId="1A099BD8" w14:textId="77777777" w:rsidR="00247A10" w:rsidRPr="00C66955" w:rsidRDefault="00247A10" w:rsidP="00247A10">
            <w:pPr>
              <w:spacing w:after="0" w:line="240" w:lineRule="auto"/>
              <w:jc w:val="center"/>
              <w:rPr>
                <w:rFonts w:ascii="Calibri" w:eastAsia="Times New Roman" w:hAnsi="Calibri" w:cs="Calibri"/>
                <w:color w:val="000000"/>
                <w:sz w:val="18"/>
                <w:szCs w:val="18"/>
                <w:lang w:eastAsia="fr-FR"/>
              </w:rPr>
            </w:pPr>
            <w:r w:rsidRPr="00C66955">
              <w:rPr>
                <w:rFonts w:ascii="Calibri" w:eastAsia="Times New Roman" w:hAnsi="Calibri" w:cs="Calibri"/>
                <w:color w:val="000000"/>
                <w:sz w:val="18"/>
                <w:szCs w:val="18"/>
                <w:lang w:eastAsia="fr-FR"/>
              </w:rPr>
              <w:t>1</w:t>
            </w:r>
          </w:p>
        </w:tc>
        <w:tc>
          <w:tcPr>
            <w:tcW w:w="1827" w:type="dxa"/>
            <w:shd w:val="clear" w:color="auto" w:fill="auto"/>
            <w:vAlign w:val="center"/>
            <w:hideMark/>
          </w:tcPr>
          <w:p w14:paraId="7DAC7EFD" w14:textId="77777777" w:rsidR="00247A10" w:rsidRPr="00C66955" w:rsidRDefault="00247A10" w:rsidP="00247A10">
            <w:pPr>
              <w:spacing w:after="0" w:line="240" w:lineRule="auto"/>
              <w:jc w:val="center"/>
              <w:rPr>
                <w:rFonts w:ascii="Calibri" w:eastAsia="Times New Roman" w:hAnsi="Calibri" w:cs="Calibri"/>
                <w:color w:val="000000"/>
                <w:sz w:val="18"/>
                <w:szCs w:val="18"/>
                <w:lang w:eastAsia="fr-FR"/>
              </w:rPr>
            </w:pPr>
            <w:r w:rsidRPr="00C66955">
              <w:rPr>
                <w:rFonts w:ascii="Calibri" w:eastAsia="Times New Roman" w:hAnsi="Calibri" w:cs="Calibri"/>
                <w:color w:val="000000"/>
                <w:sz w:val="18"/>
                <w:szCs w:val="18"/>
                <w:lang w:eastAsia="fr-FR"/>
              </w:rPr>
              <w:t>Rabih ALWAN</w:t>
            </w:r>
          </w:p>
        </w:tc>
      </w:tr>
      <w:tr w:rsidR="00247A10" w:rsidRPr="00C66955" w14:paraId="3751452B" w14:textId="77777777" w:rsidTr="00247A10">
        <w:trPr>
          <w:trHeight w:val="540"/>
          <w:jc w:val="center"/>
        </w:trPr>
        <w:tc>
          <w:tcPr>
            <w:tcW w:w="3879" w:type="dxa"/>
            <w:shd w:val="clear" w:color="auto" w:fill="auto"/>
            <w:vAlign w:val="center"/>
            <w:hideMark/>
          </w:tcPr>
          <w:p w14:paraId="7217AADF" w14:textId="77777777" w:rsidR="00247A10" w:rsidRPr="00C66955" w:rsidRDefault="00247A10" w:rsidP="00247A10">
            <w:pPr>
              <w:spacing w:after="0" w:line="240" w:lineRule="auto"/>
              <w:jc w:val="center"/>
              <w:rPr>
                <w:rFonts w:ascii="Calibri" w:eastAsia="Times New Roman" w:hAnsi="Calibri" w:cs="Calibri"/>
                <w:color w:val="000000"/>
                <w:sz w:val="18"/>
                <w:szCs w:val="18"/>
                <w:lang w:eastAsia="fr-FR"/>
              </w:rPr>
            </w:pPr>
            <w:r w:rsidRPr="00C66955">
              <w:rPr>
                <w:rFonts w:ascii="Calibri" w:eastAsia="Times New Roman" w:hAnsi="Calibri" w:cs="Calibri"/>
                <w:color w:val="000000"/>
                <w:sz w:val="18"/>
                <w:szCs w:val="18"/>
                <w:lang w:eastAsia="fr-FR"/>
              </w:rPr>
              <w:t xml:space="preserve">Centre François </w:t>
            </w:r>
            <w:proofErr w:type="spellStart"/>
            <w:r w:rsidRPr="00C66955">
              <w:rPr>
                <w:rFonts w:ascii="Calibri" w:eastAsia="Times New Roman" w:hAnsi="Calibri" w:cs="Calibri"/>
                <w:color w:val="000000"/>
                <w:sz w:val="18"/>
                <w:szCs w:val="18"/>
                <w:lang w:eastAsia="fr-FR"/>
              </w:rPr>
              <w:t>Baclesse</w:t>
            </w:r>
            <w:proofErr w:type="spellEnd"/>
            <w:r w:rsidRPr="00C66955">
              <w:rPr>
                <w:rFonts w:ascii="Calibri" w:eastAsia="Times New Roman" w:hAnsi="Calibri" w:cs="Calibri"/>
                <w:color w:val="000000"/>
                <w:sz w:val="18"/>
                <w:szCs w:val="18"/>
                <w:lang w:eastAsia="fr-FR"/>
              </w:rPr>
              <w:br/>
              <w:t>CAEN</w:t>
            </w:r>
          </w:p>
        </w:tc>
        <w:tc>
          <w:tcPr>
            <w:tcW w:w="1280" w:type="dxa"/>
            <w:shd w:val="clear" w:color="auto" w:fill="auto"/>
            <w:vAlign w:val="center"/>
            <w:hideMark/>
          </w:tcPr>
          <w:p w14:paraId="110317A3" w14:textId="77777777" w:rsidR="00247A10" w:rsidRPr="00C66955" w:rsidRDefault="00247A10" w:rsidP="00247A10">
            <w:pPr>
              <w:spacing w:after="0" w:line="240" w:lineRule="auto"/>
              <w:jc w:val="center"/>
              <w:rPr>
                <w:rFonts w:ascii="Calibri" w:eastAsia="Times New Roman" w:hAnsi="Calibri" w:cs="Calibri"/>
                <w:sz w:val="18"/>
                <w:szCs w:val="18"/>
                <w:lang w:eastAsia="fr-FR"/>
              </w:rPr>
            </w:pPr>
            <w:r w:rsidRPr="00C66955">
              <w:rPr>
                <w:rFonts w:ascii="Calibri" w:eastAsia="Times New Roman" w:hAnsi="Calibri" w:cs="Calibri"/>
                <w:sz w:val="18"/>
                <w:szCs w:val="18"/>
                <w:lang w:eastAsia="fr-FR"/>
              </w:rPr>
              <w:t>CLCC</w:t>
            </w:r>
          </w:p>
        </w:tc>
        <w:tc>
          <w:tcPr>
            <w:tcW w:w="1192" w:type="dxa"/>
            <w:shd w:val="clear" w:color="auto" w:fill="auto"/>
            <w:noWrap/>
            <w:vAlign w:val="center"/>
            <w:hideMark/>
          </w:tcPr>
          <w:p w14:paraId="3EAE8DF9" w14:textId="77777777" w:rsidR="00247A10" w:rsidRPr="00C66955" w:rsidRDefault="00247A10" w:rsidP="00247A10">
            <w:pPr>
              <w:spacing w:after="0" w:line="240" w:lineRule="auto"/>
              <w:jc w:val="center"/>
              <w:rPr>
                <w:rFonts w:ascii="Calibri" w:eastAsia="Times New Roman" w:hAnsi="Calibri" w:cs="Calibri"/>
                <w:color w:val="000000"/>
                <w:sz w:val="18"/>
                <w:szCs w:val="18"/>
                <w:lang w:eastAsia="fr-FR"/>
              </w:rPr>
            </w:pPr>
            <w:r w:rsidRPr="00C66955">
              <w:rPr>
                <w:rFonts w:ascii="Calibri" w:eastAsia="Times New Roman" w:hAnsi="Calibri" w:cs="Calibri"/>
                <w:color w:val="000000"/>
                <w:sz w:val="18"/>
                <w:szCs w:val="18"/>
                <w:lang w:eastAsia="fr-FR"/>
              </w:rPr>
              <w:t>2</w:t>
            </w:r>
          </w:p>
        </w:tc>
        <w:tc>
          <w:tcPr>
            <w:tcW w:w="1827" w:type="dxa"/>
            <w:shd w:val="clear" w:color="auto" w:fill="auto"/>
            <w:vAlign w:val="center"/>
            <w:hideMark/>
          </w:tcPr>
          <w:p w14:paraId="4989676B" w14:textId="77777777" w:rsidR="00247A10" w:rsidRPr="00C66955" w:rsidRDefault="00247A10" w:rsidP="00247A10">
            <w:pPr>
              <w:spacing w:after="0" w:line="240" w:lineRule="auto"/>
              <w:jc w:val="center"/>
              <w:rPr>
                <w:rFonts w:ascii="Calibri" w:eastAsia="Times New Roman" w:hAnsi="Calibri" w:cs="Calibri"/>
                <w:color w:val="000000"/>
                <w:sz w:val="18"/>
                <w:szCs w:val="18"/>
                <w:lang w:eastAsia="fr-FR"/>
              </w:rPr>
            </w:pPr>
            <w:r w:rsidRPr="00C66955">
              <w:rPr>
                <w:rFonts w:ascii="Calibri" w:eastAsia="Times New Roman" w:hAnsi="Calibri" w:cs="Calibri"/>
                <w:color w:val="000000"/>
                <w:sz w:val="18"/>
                <w:szCs w:val="18"/>
                <w:lang w:eastAsia="fr-FR"/>
              </w:rPr>
              <w:t>Cyril JAUDET</w:t>
            </w:r>
          </w:p>
        </w:tc>
      </w:tr>
      <w:tr w:rsidR="00247A10" w:rsidRPr="00C66955" w14:paraId="5F55380E" w14:textId="77777777" w:rsidTr="00247A10">
        <w:trPr>
          <w:trHeight w:val="540"/>
          <w:jc w:val="center"/>
        </w:trPr>
        <w:tc>
          <w:tcPr>
            <w:tcW w:w="3879" w:type="dxa"/>
            <w:shd w:val="clear" w:color="auto" w:fill="auto"/>
            <w:vAlign w:val="center"/>
            <w:hideMark/>
          </w:tcPr>
          <w:p w14:paraId="76BD39C4" w14:textId="77777777" w:rsidR="00247A10" w:rsidRPr="00C66955" w:rsidRDefault="00247A10" w:rsidP="00247A10">
            <w:pPr>
              <w:spacing w:after="0" w:line="240" w:lineRule="auto"/>
              <w:jc w:val="center"/>
              <w:rPr>
                <w:rFonts w:ascii="Calibri" w:eastAsia="Times New Roman" w:hAnsi="Calibri" w:cs="Calibri"/>
                <w:color w:val="000000"/>
                <w:sz w:val="18"/>
                <w:szCs w:val="18"/>
                <w:lang w:eastAsia="fr-FR"/>
              </w:rPr>
            </w:pPr>
            <w:r w:rsidRPr="00C66955">
              <w:rPr>
                <w:rFonts w:ascii="Calibri" w:eastAsia="Times New Roman" w:hAnsi="Calibri" w:cs="Calibri"/>
                <w:color w:val="000000"/>
                <w:sz w:val="18"/>
                <w:szCs w:val="18"/>
                <w:lang w:eastAsia="fr-FR"/>
              </w:rPr>
              <w:t>Hôpital Antoine Béclère - AP-HP</w:t>
            </w:r>
            <w:r w:rsidRPr="00C66955">
              <w:rPr>
                <w:rFonts w:ascii="Calibri" w:eastAsia="Times New Roman" w:hAnsi="Calibri" w:cs="Calibri"/>
                <w:color w:val="000000"/>
                <w:sz w:val="18"/>
                <w:szCs w:val="18"/>
                <w:lang w:eastAsia="fr-FR"/>
              </w:rPr>
              <w:br/>
              <w:t>CLAMART</w:t>
            </w:r>
          </w:p>
        </w:tc>
        <w:tc>
          <w:tcPr>
            <w:tcW w:w="1280" w:type="dxa"/>
            <w:shd w:val="clear" w:color="auto" w:fill="auto"/>
            <w:vAlign w:val="center"/>
            <w:hideMark/>
          </w:tcPr>
          <w:p w14:paraId="545E0D36" w14:textId="77777777" w:rsidR="00247A10" w:rsidRPr="00C66955" w:rsidRDefault="00247A10" w:rsidP="00247A10">
            <w:pPr>
              <w:spacing w:after="0" w:line="240" w:lineRule="auto"/>
              <w:jc w:val="center"/>
              <w:rPr>
                <w:rFonts w:ascii="Calibri" w:eastAsia="Times New Roman" w:hAnsi="Calibri" w:cs="Calibri"/>
                <w:sz w:val="18"/>
                <w:szCs w:val="18"/>
                <w:lang w:eastAsia="fr-FR"/>
              </w:rPr>
            </w:pPr>
            <w:r w:rsidRPr="00C66955">
              <w:rPr>
                <w:rFonts w:ascii="Calibri" w:eastAsia="Times New Roman" w:hAnsi="Calibri" w:cs="Calibri"/>
                <w:sz w:val="18"/>
                <w:szCs w:val="18"/>
                <w:lang w:eastAsia="fr-FR"/>
              </w:rPr>
              <w:t>CHU</w:t>
            </w:r>
          </w:p>
        </w:tc>
        <w:tc>
          <w:tcPr>
            <w:tcW w:w="1192" w:type="dxa"/>
            <w:shd w:val="clear" w:color="auto" w:fill="auto"/>
            <w:vAlign w:val="center"/>
            <w:hideMark/>
          </w:tcPr>
          <w:p w14:paraId="372DB7F2" w14:textId="77777777" w:rsidR="00247A10" w:rsidRPr="00C66955" w:rsidRDefault="00247A10" w:rsidP="00247A10">
            <w:pPr>
              <w:spacing w:after="0" w:line="240" w:lineRule="auto"/>
              <w:jc w:val="center"/>
              <w:rPr>
                <w:rFonts w:ascii="Calibri" w:eastAsia="Times New Roman" w:hAnsi="Calibri" w:cs="Calibri"/>
                <w:color w:val="000000"/>
                <w:sz w:val="18"/>
                <w:szCs w:val="18"/>
                <w:lang w:eastAsia="fr-FR"/>
              </w:rPr>
            </w:pPr>
            <w:r w:rsidRPr="00C66955">
              <w:rPr>
                <w:rFonts w:ascii="Calibri" w:eastAsia="Times New Roman" w:hAnsi="Calibri" w:cs="Calibri"/>
                <w:color w:val="000000"/>
                <w:sz w:val="18"/>
                <w:szCs w:val="18"/>
                <w:lang w:eastAsia="fr-FR"/>
              </w:rPr>
              <w:t>1</w:t>
            </w:r>
          </w:p>
        </w:tc>
        <w:tc>
          <w:tcPr>
            <w:tcW w:w="1827" w:type="dxa"/>
            <w:shd w:val="clear" w:color="auto" w:fill="auto"/>
            <w:vAlign w:val="center"/>
            <w:hideMark/>
          </w:tcPr>
          <w:p w14:paraId="6FF684E5" w14:textId="77777777" w:rsidR="00247A10" w:rsidRPr="00C66955" w:rsidRDefault="00247A10" w:rsidP="00247A10">
            <w:pPr>
              <w:spacing w:after="0" w:line="240" w:lineRule="auto"/>
              <w:jc w:val="center"/>
              <w:rPr>
                <w:rFonts w:ascii="Calibri" w:eastAsia="Times New Roman" w:hAnsi="Calibri" w:cs="Calibri"/>
                <w:color w:val="000000"/>
                <w:sz w:val="18"/>
                <w:szCs w:val="18"/>
                <w:lang w:eastAsia="fr-FR"/>
              </w:rPr>
            </w:pPr>
            <w:r w:rsidRPr="00C66955">
              <w:rPr>
                <w:rFonts w:ascii="Calibri" w:eastAsia="Times New Roman" w:hAnsi="Calibri" w:cs="Calibri"/>
                <w:color w:val="000000"/>
                <w:sz w:val="18"/>
                <w:szCs w:val="18"/>
                <w:lang w:eastAsia="fr-FR"/>
              </w:rPr>
              <w:t>Aurélie FORBES</w:t>
            </w:r>
          </w:p>
        </w:tc>
      </w:tr>
      <w:tr w:rsidR="00247A10" w:rsidRPr="00C66955" w14:paraId="41037F9F" w14:textId="77777777" w:rsidTr="00247A10">
        <w:trPr>
          <w:trHeight w:val="540"/>
          <w:jc w:val="center"/>
        </w:trPr>
        <w:tc>
          <w:tcPr>
            <w:tcW w:w="3879" w:type="dxa"/>
            <w:shd w:val="clear" w:color="auto" w:fill="auto"/>
            <w:vAlign w:val="center"/>
            <w:hideMark/>
          </w:tcPr>
          <w:p w14:paraId="2E11DB06" w14:textId="77777777" w:rsidR="00247A10" w:rsidRPr="00C66955" w:rsidRDefault="00247A10" w:rsidP="00247A10">
            <w:pPr>
              <w:spacing w:after="0" w:line="240" w:lineRule="auto"/>
              <w:jc w:val="center"/>
              <w:rPr>
                <w:rFonts w:ascii="Calibri" w:eastAsia="Times New Roman" w:hAnsi="Calibri" w:cs="Calibri"/>
                <w:color w:val="000000"/>
                <w:sz w:val="18"/>
                <w:szCs w:val="18"/>
                <w:lang w:eastAsia="fr-FR"/>
              </w:rPr>
            </w:pPr>
            <w:r w:rsidRPr="00C66955">
              <w:rPr>
                <w:rFonts w:ascii="Calibri" w:eastAsia="Times New Roman" w:hAnsi="Calibri" w:cs="Calibri"/>
                <w:color w:val="000000"/>
                <w:sz w:val="18"/>
                <w:szCs w:val="18"/>
                <w:lang w:eastAsia="fr-FR"/>
              </w:rPr>
              <w:t>Centre Hospitalier Sud Francilien</w:t>
            </w:r>
            <w:r w:rsidRPr="00C66955">
              <w:rPr>
                <w:rFonts w:ascii="Calibri" w:eastAsia="Times New Roman" w:hAnsi="Calibri" w:cs="Calibri"/>
                <w:color w:val="000000"/>
                <w:sz w:val="18"/>
                <w:szCs w:val="18"/>
                <w:lang w:eastAsia="fr-FR"/>
              </w:rPr>
              <w:br/>
              <w:t>CORBEIL-ESSONNES</w:t>
            </w:r>
          </w:p>
        </w:tc>
        <w:tc>
          <w:tcPr>
            <w:tcW w:w="1280" w:type="dxa"/>
            <w:shd w:val="clear" w:color="auto" w:fill="auto"/>
            <w:noWrap/>
            <w:vAlign w:val="center"/>
            <w:hideMark/>
          </w:tcPr>
          <w:p w14:paraId="7E0C31CB" w14:textId="77777777" w:rsidR="00247A10" w:rsidRPr="00C66955" w:rsidRDefault="00247A10" w:rsidP="00247A10">
            <w:pPr>
              <w:spacing w:after="0" w:line="240" w:lineRule="auto"/>
              <w:jc w:val="center"/>
              <w:rPr>
                <w:rFonts w:ascii="Calibri" w:eastAsia="Times New Roman" w:hAnsi="Calibri" w:cs="Calibri"/>
                <w:color w:val="000000"/>
                <w:sz w:val="18"/>
                <w:szCs w:val="18"/>
                <w:lang w:eastAsia="fr-FR"/>
              </w:rPr>
            </w:pPr>
            <w:r w:rsidRPr="00C66955">
              <w:rPr>
                <w:rFonts w:ascii="Calibri" w:eastAsia="Times New Roman" w:hAnsi="Calibri" w:cs="Calibri"/>
                <w:color w:val="000000"/>
                <w:sz w:val="18"/>
                <w:szCs w:val="18"/>
                <w:lang w:eastAsia="fr-FR"/>
              </w:rPr>
              <w:t>CH</w:t>
            </w:r>
          </w:p>
        </w:tc>
        <w:tc>
          <w:tcPr>
            <w:tcW w:w="1192" w:type="dxa"/>
            <w:shd w:val="clear" w:color="auto" w:fill="auto"/>
            <w:noWrap/>
            <w:vAlign w:val="center"/>
            <w:hideMark/>
          </w:tcPr>
          <w:p w14:paraId="34DF36ED" w14:textId="77777777" w:rsidR="00247A10" w:rsidRPr="00C66955" w:rsidRDefault="00247A10" w:rsidP="00247A10">
            <w:pPr>
              <w:spacing w:after="0" w:line="240" w:lineRule="auto"/>
              <w:jc w:val="center"/>
              <w:rPr>
                <w:rFonts w:ascii="Calibri" w:eastAsia="Times New Roman" w:hAnsi="Calibri" w:cs="Calibri"/>
                <w:color w:val="000000"/>
                <w:sz w:val="18"/>
                <w:szCs w:val="18"/>
                <w:lang w:eastAsia="fr-FR"/>
              </w:rPr>
            </w:pPr>
            <w:r w:rsidRPr="00C66955">
              <w:rPr>
                <w:rFonts w:ascii="Calibri" w:eastAsia="Times New Roman" w:hAnsi="Calibri" w:cs="Calibri"/>
                <w:color w:val="000000"/>
                <w:sz w:val="18"/>
                <w:szCs w:val="18"/>
                <w:lang w:eastAsia="fr-FR"/>
              </w:rPr>
              <w:t>2</w:t>
            </w:r>
          </w:p>
        </w:tc>
        <w:tc>
          <w:tcPr>
            <w:tcW w:w="1827" w:type="dxa"/>
            <w:shd w:val="clear" w:color="auto" w:fill="auto"/>
            <w:vAlign w:val="center"/>
            <w:hideMark/>
          </w:tcPr>
          <w:p w14:paraId="724AF770" w14:textId="77777777" w:rsidR="00247A10" w:rsidRPr="00C66955" w:rsidRDefault="00247A10" w:rsidP="00247A10">
            <w:pPr>
              <w:spacing w:after="0" w:line="240" w:lineRule="auto"/>
              <w:jc w:val="center"/>
              <w:rPr>
                <w:rFonts w:ascii="Calibri" w:eastAsia="Times New Roman" w:hAnsi="Calibri" w:cs="Calibri"/>
                <w:color w:val="000000"/>
                <w:sz w:val="18"/>
                <w:szCs w:val="18"/>
                <w:lang w:eastAsia="fr-FR"/>
              </w:rPr>
            </w:pPr>
            <w:proofErr w:type="spellStart"/>
            <w:r w:rsidRPr="00C66955">
              <w:rPr>
                <w:rFonts w:ascii="Calibri" w:eastAsia="Times New Roman" w:hAnsi="Calibri" w:cs="Calibri"/>
                <w:color w:val="000000"/>
                <w:sz w:val="18"/>
                <w:szCs w:val="18"/>
                <w:lang w:eastAsia="fr-FR"/>
              </w:rPr>
              <w:t>Sadish</w:t>
            </w:r>
            <w:proofErr w:type="spellEnd"/>
            <w:r w:rsidRPr="00C66955">
              <w:rPr>
                <w:rFonts w:ascii="Calibri" w:eastAsia="Times New Roman" w:hAnsi="Calibri" w:cs="Calibri"/>
                <w:color w:val="000000"/>
                <w:sz w:val="18"/>
                <w:szCs w:val="18"/>
                <w:lang w:eastAsia="fr-FR"/>
              </w:rPr>
              <w:t xml:space="preserve"> Kumar ANEBAJAGANE</w:t>
            </w:r>
          </w:p>
        </w:tc>
      </w:tr>
      <w:tr w:rsidR="00247A10" w:rsidRPr="00C66955" w14:paraId="77A1A6D3" w14:textId="77777777" w:rsidTr="00247A10">
        <w:trPr>
          <w:trHeight w:val="540"/>
          <w:jc w:val="center"/>
        </w:trPr>
        <w:tc>
          <w:tcPr>
            <w:tcW w:w="3879" w:type="dxa"/>
            <w:shd w:val="clear" w:color="auto" w:fill="auto"/>
            <w:vAlign w:val="center"/>
            <w:hideMark/>
          </w:tcPr>
          <w:p w14:paraId="608FC3B4" w14:textId="77777777" w:rsidR="00247A10" w:rsidRPr="00C66955" w:rsidRDefault="00247A10" w:rsidP="00247A10">
            <w:pPr>
              <w:spacing w:after="0" w:line="240" w:lineRule="auto"/>
              <w:jc w:val="center"/>
              <w:rPr>
                <w:rFonts w:ascii="Calibri" w:eastAsia="Times New Roman" w:hAnsi="Calibri" w:cs="Calibri"/>
                <w:color w:val="000000"/>
                <w:sz w:val="18"/>
                <w:szCs w:val="18"/>
                <w:lang w:eastAsia="fr-FR"/>
              </w:rPr>
            </w:pPr>
            <w:r w:rsidRPr="00C66955">
              <w:rPr>
                <w:rFonts w:ascii="Calibri" w:eastAsia="Times New Roman" w:hAnsi="Calibri" w:cs="Calibri"/>
                <w:color w:val="000000"/>
                <w:sz w:val="18"/>
                <w:szCs w:val="18"/>
                <w:lang w:eastAsia="fr-FR"/>
              </w:rPr>
              <w:t>Hôpital Bonnet - CHI Fréjus-Saint-Raphaël</w:t>
            </w:r>
            <w:r w:rsidRPr="00C66955">
              <w:rPr>
                <w:rFonts w:ascii="Calibri" w:eastAsia="Times New Roman" w:hAnsi="Calibri" w:cs="Calibri"/>
                <w:color w:val="000000"/>
                <w:sz w:val="18"/>
                <w:szCs w:val="18"/>
                <w:lang w:eastAsia="fr-FR"/>
              </w:rPr>
              <w:br/>
              <w:t>FREJUS</w:t>
            </w:r>
          </w:p>
        </w:tc>
        <w:tc>
          <w:tcPr>
            <w:tcW w:w="1280" w:type="dxa"/>
            <w:shd w:val="clear" w:color="auto" w:fill="auto"/>
            <w:noWrap/>
            <w:vAlign w:val="center"/>
            <w:hideMark/>
          </w:tcPr>
          <w:p w14:paraId="0653C1E9" w14:textId="77777777" w:rsidR="00247A10" w:rsidRPr="00C66955" w:rsidRDefault="00247A10" w:rsidP="00247A10">
            <w:pPr>
              <w:spacing w:after="0" w:line="240" w:lineRule="auto"/>
              <w:jc w:val="center"/>
              <w:rPr>
                <w:rFonts w:ascii="Calibri" w:eastAsia="Times New Roman" w:hAnsi="Calibri" w:cs="Calibri"/>
                <w:color w:val="000000"/>
                <w:sz w:val="18"/>
                <w:szCs w:val="18"/>
                <w:lang w:eastAsia="fr-FR"/>
              </w:rPr>
            </w:pPr>
            <w:r w:rsidRPr="00C66955">
              <w:rPr>
                <w:rFonts w:ascii="Calibri" w:eastAsia="Times New Roman" w:hAnsi="Calibri" w:cs="Calibri"/>
                <w:color w:val="000000"/>
                <w:sz w:val="18"/>
                <w:szCs w:val="18"/>
                <w:lang w:eastAsia="fr-FR"/>
              </w:rPr>
              <w:t>CH</w:t>
            </w:r>
          </w:p>
        </w:tc>
        <w:tc>
          <w:tcPr>
            <w:tcW w:w="1192" w:type="dxa"/>
            <w:shd w:val="clear" w:color="auto" w:fill="auto"/>
            <w:noWrap/>
            <w:vAlign w:val="center"/>
            <w:hideMark/>
          </w:tcPr>
          <w:p w14:paraId="5642C23D" w14:textId="77777777" w:rsidR="00247A10" w:rsidRPr="00C66955" w:rsidRDefault="00247A10" w:rsidP="00247A10">
            <w:pPr>
              <w:spacing w:after="0" w:line="240" w:lineRule="auto"/>
              <w:jc w:val="center"/>
              <w:rPr>
                <w:rFonts w:ascii="Calibri" w:eastAsia="Times New Roman" w:hAnsi="Calibri" w:cs="Calibri"/>
                <w:color w:val="000000"/>
                <w:sz w:val="18"/>
                <w:szCs w:val="18"/>
                <w:lang w:eastAsia="fr-FR"/>
              </w:rPr>
            </w:pPr>
            <w:r w:rsidRPr="00C66955">
              <w:rPr>
                <w:rFonts w:ascii="Calibri" w:eastAsia="Times New Roman" w:hAnsi="Calibri" w:cs="Calibri"/>
                <w:color w:val="000000"/>
                <w:sz w:val="18"/>
                <w:szCs w:val="18"/>
                <w:lang w:eastAsia="fr-FR"/>
              </w:rPr>
              <w:t>4</w:t>
            </w:r>
          </w:p>
        </w:tc>
        <w:tc>
          <w:tcPr>
            <w:tcW w:w="1827" w:type="dxa"/>
            <w:shd w:val="clear" w:color="auto" w:fill="auto"/>
            <w:vAlign w:val="center"/>
            <w:hideMark/>
          </w:tcPr>
          <w:p w14:paraId="5A2279A5" w14:textId="77777777" w:rsidR="00247A10" w:rsidRPr="00C66955" w:rsidRDefault="00247A10" w:rsidP="00247A10">
            <w:pPr>
              <w:spacing w:after="0" w:line="240" w:lineRule="auto"/>
              <w:jc w:val="center"/>
              <w:rPr>
                <w:rFonts w:ascii="Calibri" w:eastAsia="Times New Roman" w:hAnsi="Calibri" w:cs="Calibri"/>
                <w:color w:val="000000"/>
                <w:sz w:val="18"/>
                <w:szCs w:val="18"/>
                <w:lang w:eastAsia="fr-FR"/>
              </w:rPr>
            </w:pPr>
            <w:r w:rsidRPr="00C66955">
              <w:rPr>
                <w:rFonts w:ascii="Calibri" w:eastAsia="Times New Roman" w:hAnsi="Calibri" w:cs="Calibri"/>
                <w:color w:val="000000"/>
                <w:sz w:val="18"/>
                <w:szCs w:val="18"/>
                <w:lang w:eastAsia="fr-FR"/>
              </w:rPr>
              <w:t>Mathilde DEMONCHY</w:t>
            </w:r>
          </w:p>
        </w:tc>
      </w:tr>
      <w:tr w:rsidR="00247A10" w:rsidRPr="00C66955" w14:paraId="2A6FD114" w14:textId="77777777" w:rsidTr="00247A10">
        <w:trPr>
          <w:trHeight w:val="540"/>
          <w:jc w:val="center"/>
        </w:trPr>
        <w:tc>
          <w:tcPr>
            <w:tcW w:w="3879" w:type="dxa"/>
            <w:shd w:val="clear" w:color="auto" w:fill="auto"/>
            <w:vAlign w:val="center"/>
            <w:hideMark/>
          </w:tcPr>
          <w:p w14:paraId="7D42883C" w14:textId="77777777" w:rsidR="00247A10" w:rsidRPr="00C66955" w:rsidRDefault="00247A10" w:rsidP="00247A10">
            <w:pPr>
              <w:spacing w:after="0" w:line="240" w:lineRule="auto"/>
              <w:jc w:val="center"/>
              <w:rPr>
                <w:rFonts w:ascii="Calibri" w:eastAsia="Times New Roman" w:hAnsi="Calibri" w:cs="Calibri"/>
                <w:color w:val="000000"/>
                <w:sz w:val="18"/>
                <w:szCs w:val="18"/>
                <w:lang w:eastAsia="fr-FR"/>
              </w:rPr>
            </w:pPr>
            <w:r w:rsidRPr="00C66955">
              <w:rPr>
                <w:rFonts w:ascii="Calibri" w:eastAsia="Times New Roman" w:hAnsi="Calibri" w:cs="Calibri"/>
                <w:color w:val="000000"/>
                <w:sz w:val="18"/>
                <w:szCs w:val="18"/>
                <w:lang w:eastAsia="fr-FR"/>
              </w:rPr>
              <w:t>Hôpital Bicêtre - AP-HP</w:t>
            </w:r>
            <w:r w:rsidRPr="00C66955">
              <w:rPr>
                <w:rFonts w:ascii="Calibri" w:eastAsia="Times New Roman" w:hAnsi="Calibri" w:cs="Calibri"/>
                <w:color w:val="000000"/>
                <w:sz w:val="18"/>
                <w:szCs w:val="18"/>
                <w:lang w:eastAsia="fr-FR"/>
              </w:rPr>
              <w:br/>
              <w:t>LE KREMLIN-BICETRE</w:t>
            </w:r>
          </w:p>
        </w:tc>
        <w:tc>
          <w:tcPr>
            <w:tcW w:w="1280" w:type="dxa"/>
            <w:shd w:val="clear" w:color="auto" w:fill="auto"/>
            <w:vAlign w:val="center"/>
            <w:hideMark/>
          </w:tcPr>
          <w:p w14:paraId="7C71536A" w14:textId="77777777" w:rsidR="00247A10" w:rsidRPr="00C66955" w:rsidRDefault="00247A10" w:rsidP="00247A10">
            <w:pPr>
              <w:spacing w:after="0" w:line="240" w:lineRule="auto"/>
              <w:jc w:val="center"/>
              <w:rPr>
                <w:rFonts w:ascii="Calibri" w:eastAsia="Times New Roman" w:hAnsi="Calibri" w:cs="Calibri"/>
                <w:sz w:val="18"/>
                <w:szCs w:val="18"/>
                <w:lang w:eastAsia="fr-FR"/>
              </w:rPr>
            </w:pPr>
            <w:r w:rsidRPr="00C66955">
              <w:rPr>
                <w:rFonts w:ascii="Calibri" w:eastAsia="Times New Roman" w:hAnsi="Calibri" w:cs="Calibri"/>
                <w:sz w:val="18"/>
                <w:szCs w:val="18"/>
                <w:lang w:eastAsia="fr-FR"/>
              </w:rPr>
              <w:t>CH</w:t>
            </w:r>
          </w:p>
        </w:tc>
        <w:tc>
          <w:tcPr>
            <w:tcW w:w="1192" w:type="dxa"/>
            <w:shd w:val="clear" w:color="auto" w:fill="auto"/>
            <w:vAlign w:val="center"/>
            <w:hideMark/>
          </w:tcPr>
          <w:p w14:paraId="2299FFD2" w14:textId="77777777" w:rsidR="00247A10" w:rsidRPr="00C66955" w:rsidRDefault="00247A10" w:rsidP="00247A10">
            <w:pPr>
              <w:spacing w:after="0" w:line="240" w:lineRule="auto"/>
              <w:jc w:val="center"/>
              <w:rPr>
                <w:rFonts w:ascii="Calibri" w:eastAsia="Times New Roman" w:hAnsi="Calibri" w:cs="Calibri"/>
                <w:color w:val="000000"/>
                <w:sz w:val="18"/>
                <w:szCs w:val="18"/>
                <w:lang w:eastAsia="fr-FR"/>
              </w:rPr>
            </w:pPr>
            <w:r w:rsidRPr="00C66955">
              <w:rPr>
                <w:rFonts w:ascii="Calibri" w:eastAsia="Times New Roman" w:hAnsi="Calibri" w:cs="Calibri"/>
                <w:color w:val="000000"/>
                <w:sz w:val="18"/>
                <w:szCs w:val="18"/>
                <w:lang w:eastAsia="fr-FR"/>
              </w:rPr>
              <w:t>2</w:t>
            </w:r>
          </w:p>
        </w:tc>
        <w:tc>
          <w:tcPr>
            <w:tcW w:w="1827" w:type="dxa"/>
            <w:shd w:val="clear" w:color="auto" w:fill="auto"/>
            <w:vAlign w:val="center"/>
            <w:hideMark/>
          </w:tcPr>
          <w:p w14:paraId="08F7EDF0" w14:textId="77777777" w:rsidR="00247A10" w:rsidRPr="00C66955" w:rsidRDefault="00247A10" w:rsidP="00247A10">
            <w:pPr>
              <w:spacing w:after="0" w:line="240" w:lineRule="auto"/>
              <w:jc w:val="center"/>
              <w:rPr>
                <w:rFonts w:ascii="Calibri" w:eastAsia="Times New Roman" w:hAnsi="Calibri" w:cs="Calibri"/>
                <w:color w:val="000000"/>
                <w:sz w:val="18"/>
                <w:szCs w:val="18"/>
                <w:lang w:eastAsia="fr-FR"/>
              </w:rPr>
            </w:pPr>
            <w:r w:rsidRPr="00C66955">
              <w:rPr>
                <w:rFonts w:ascii="Calibri" w:eastAsia="Times New Roman" w:hAnsi="Calibri" w:cs="Calibri"/>
                <w:color w:val="000000"/>
                <w:sz w:val="18"/>
                <w:szCs w:val="18"/>
                <w:lang w:eastAsia="fr-FR"/>
              </w:rPr>
              <w:t>Aurélie FORBES</w:t>
            </w:r>
          </w:p>
        </w:tc>
      </w:tr>
      <w:tr w:rsidR="00247A10" w:rsidRPr="00C66955" w14:paraId="36BD75B8" w14:textId="77777777" w:rsidTr="00247A10">
        <w:trPr>
          <w:trHeight w:val="540"/>
          <w:jc w:val="center"/>
        </w:trPr>
        <w:tc>
          <w:tcPr>
            <w:tcW w:w="3879" w:type="dxa"/>
            <w:shd w:val="clear" w:color="auto" w:fill="auto"/>
            <w:vAlign w:val="center"/>
          </w:tcPr>
          <w:p w14:paraId="2A57B848" w14:textId="576FADA4" w:rsidR="00247A10" w:rsidRPr="00C66955" w:rsidRDefault="00247A10" w:rsidP="00247A10">
            <w:pPr>
              <w:spacing w:after="0" w:line="240" w:lineRule="auto"/>
              <w:jc w:val="center"/>
              <w:rPr>
                <w:rFonts w:ascii="Calibri" w:eastAsia="Times New Roman" w:hAnsi="Calibri" w:cs="Calibri"/>
                <w:color w:val="000000"/>
                <w:sz w:val="18"/>
                <w:szCs w:val="18"/>
                <w:lang w:eastAsia="fr-FR"/>
              </w:rPr>
            </w:pPr>
            <w:r w:rsidRPr="00C66955">
              <w:rPr>
                <w:rFonts w:ascii="Calibri" w:eastAsia="Times New Roman" w:hAnsi="Calibri" w:cs="Calibri"/>
                <w:color w:val="000000"/>
                <w:sz w:val="18"/>
                <w:szCs w:val="18"/>
                <w:lang w:eastAsia="fr-FR"/>
              </w:rPr>
              <w:t>Hospices Civils de Lyon</w:t>
            </w:r>
            <w:r w:rsidRPr="00C66955">
              <w:rPr>
                <w:rFonts w:ascii="Calibri" w:eastAsia="Times New Roman" w:hAnsi="Calibri" w:cs="Calibri"/>
                <w:color w:val="000000"/>
                <w:sz w:val="18"/>
                <w:szCs w:val="18"/>
                <w:lang w:eastAsia="fr-FR"/>
              </w:rPr>
              <w:br/>
            </w:r>
            <w:proofErr w:type="spellStart"/>
            <w:r w:rsidRPr="00C66955">
              <w:rPr>
                <w:rFonts w:ascii="Calibri" w:eastAsia="Times New Roman" w:hAnsi="Calibri" w:cs="Calibri"/>
                <w:color w:val="000000"/>
                <w:sz w:val="18"/>
                <w:szCs w:val="18"/>
                <w:lang w:eastAsia="fr-FR"/>
              </w:rPr>
              <w:t>LYON</w:t>
            </w:r>
            <w:proofErr w:type="spellEnd"/>
          </w:p>
        </w:tc>
        <w:tc>
          <w:tcPr>
            <w:tcW w:w="1280" w:type="dxa"/>
            <w:shd w:val="clear" w:color="auto" w:fill="auto"/>
            <w:noWrap/>
            <w:vAlign w:val="center"/>
          </w:tcPr>
          <w:p w14:paraId="024569F1" w14:textId="72654C42" w:rsidR="00247A10" w:rsidRPr="00C66955" w:rsidRDefault="00247A10" w:rsidP="00247A10">
            <w:pPr>
              <w:spacing w:after="0" w:line="240" w:lineRule="auto"/>
              <w:jc w:val="center"/>
              <w:rPr>
                <w:rFonts w:ascii="Calibri" w:eastAsia="Times New Roman" w:hAnsi="Calibri" w:cs="Calibri"/>
                <w:color w:val="000000"/>
                <w:sz w:val="18"/>
                <w:szCs w:val="18"/>
                <w:lang w:eastAsia="fr-FR"/>
              </w:rPr>
            </w:pPr>
            <w:r w:rsidRPr="00C66955">
              <w:rPr>
                <w:rFonts w:ascii="Calibri" w:eastAsia="Times New Roman" w:hAnsi="Calibri" w:cs="Calibri"/>
                <w:color w:val="000000"/>
                <w:sz w:val="18"/>
                <w:szCs w:val="18"/>
                <w:lang w:eastAsia="fr-FR"/>
              </w:rPr>
              <w:t>CH</w:t>
            </w:r>
          </w:p>
        </w:tc>
        <w:tc>
          <w:tcPr>
            <w:tcW w:w="1192" w:type="dxa"/>
            <w:shd w:val="clear" w:color="auto" w:fill="auto"/>
            <w:noWrap/>
            <w:vAlign w:val="center"/>
          </w:tcPr>
          <w:p w14:paraId="3BFDF67A" w14:textId="332B7E75" w:rsidR="00247A10" w:rsidRPr="00C66955" w:rsidRDefault="00247A10" w:rsidP="00247A10">
            <w:pPr>
              <w:spacing w:after="0" w:line="240" w:lineRule="auto"/>
              <w:jc w:val="center"/>
              <w:rPr>
                <w:rFonts w:ascii="Calibri" w:eastAsia="Times New Roman" w:hAnsi="Calibri" w:cs="Calibri"/>
                <w:color w:val="000000"/>
                <w:sz w:val="18"/>
                <w:szCs w:val="18"/>
                <w:lang w:eastAsia="fr-FR"/>
              </w:rPr>
            </w:pPr>
            <w:r w:rsidRPr="00C66955">
              <w:rPr>
                <w:rFonts w:ascii="Calibri" w:eastAsia="Times New Roman" w:hAnsi="Calibri" w:cs="Calibri"/>
                <w:color w:val="000000"/>
                <w:sz w:val="18"/>
                <w:szCs w:val="18"/>
                <w:lang w:eastAsia="fr-FR"/>
              </w:rPr>
              <w:t>4</w:t>
            </w:r>
          </w:p>
        </w:tc>
        <w:tc>
          <w:tcPr>
            <w:tcW w:w="1827" w:type="dxa"/>
            <w:shd w:val="clear" w:color="auto" w:fill="auto"/>
            <w:vAlign w:val="center"/>
          </w:tcPr>
          <w:p w14:paraId="18E57B72" w14:textId="269F195C" w:rsidR="00247A10" w:rsidRPr="00C66955" w:rsidRDefault="00247A10" w:rsidP="00247A10">
            <w:pPr>
              <w:spacing w:after="0" w:line="240" w:lineRule="auto"/>
              <w:jc w:val="center"/>
              <w:rPr>
                <w:rFonts w:ascii="Calibri" w:eastAsia="Times New Roman" w:hAnsi="Calibri" w:cs="Calibri"/>
                <w:color w:val="000000"/>
                <w:sz w:val="18"/>
                <w:szCs w:val="18"/>
                <w:lang w:eastAsia="fr-FR"/>
              </w:rPr>
            </w:pPr>
            <w:r w:rsidRPr="00C66955">
              <w:rPr>
                <w:rFonts w:ascii="Calibri" w:eastAsia="Times New Roman" w:hAnsi="Calibri" w:cs="Calibri"/>
                <w:color w:val="000000"/>
                <w:sz w:val="18"/>
                <w:szCs w:val="18"/>
                <w:lang w:eastAsia="fr-FR"/>
              </w:rPr>
              <w:t>Perrine TYLSKI</w:t>
            </w:r>
          </w:p>
        </w:tc>
      </w:tr>
      <w:tr w:rsidR="00247A10" w:rsidRPr="00C66955" w14:paraId="15D0A139" w14:textId="77777777" w:rsidTr="00247A10">
        <w:trPr>
          <w:trHeight w:val="540"/>
          <w:jc w:val="center"/>
        </w:trPr>
        <w:tc>
          <w:tcPr>
            <w:tcW w:w="3879" w:type="dxa"/>
            <w:shd w:val="clear" w:color="auto" w:fill="auto"/>
            <w:vAlign w:val="center"/>
            <w:hideMark/>
          </w:tcPr>
          <w:p w14:paraId="322B2EE9" w14:textId="77777777" w:rsidR="00247A10" w:rsidRPr="00C66955" w:rsidRDefault="00247A10" w:rsidP="00247A10">
            <w:pPr>
              <w:spacing w:after="0" w:line="240" w:lineRule="auto"/>
              <w:jc w:val="center"/>
              <w:rPr>
                <w:rFonts w:ascii="Calibri" w:eastAsia="Times New Roman" w:hAnsi="Calibri" w:cs="Calibri"/>
                <w:color w:val="000000"/>
                <w:sz w:val="18"/>
                <w:szCs w:val="18"/>
                <w:lang w:eastAsia="fr-FR"/>
              </w:rPr>
            </w:pPr>
            <w:r w:rsidRPr="00C66955">
              <w:rPr>
                <w:rFonts w:ascii="Calibri" w:eastAsia="Times New Roman" w:hAnsi="Calibri" w:cs="Calibri"/>
                <w:color w:val="000000"/>
                <w:sz w:val="18"/>
                <w:szCs w:val="18"/>
                <w:lang w:eastAsia="fr-FR"/>
              </w:rPr>
              <w:t>CHU La Timone</w:t>
            </w:r>
            <w:r w:rsidRPr="00C66955">
              <w:rPr>
                <w:rFonts w:ascii="Calibri" w:eastAsia="Times New Roman" w:hAnsi="Calibri" w:cs="Calibri"/>
                <w:color w:val="000000"/>
                <w:sz w:val="18"/>
                <w:szCs w:val="18"/>
                <w:lang w:eastAsia="fr-FR"/>
              </w:rPr>
              <w:br/>
              <w:t>MARSEILLE</w:t>
            </w:r>
          </w:p>
        </w:tc>
        <w:tc>
          <w:tcPr>
            <w:tcW w:w="1280" w:type="dxa"/>
            <w:shd w:val="clear" w:color="auto" w:fill="auto"/>
            <w:noWrap/>
            <w:vAlign w:val="center"/>
            <w:hideMark/>
          </w:tcPr>
          <w:p w14:paraId="3DB37504" w14:textId="77777777" w:rsidR="00247A10" w:rsidRPr="00C66955" w:rsidRDefault="00247A10" w:rsidP="00247A10">
            <w:pPr>
              <w:spacing w:after="0" w:line="240" w:lineRule="auto"/>
              <w:jc w:val="center"/>
              <w:rPr>
                <w:rFonts w:ascii="Calibri" w:eastAsia="Times New Roman" w:hAnsi="Calibri" w:cs="Calibri"/>
                <w:color w:val="000000"/>
                <w:sz w:val="18"/>
                <w:szCs w:val="18"/>
                <w:lang w:eastAsia="fr-FR"/>
              </w:rPr>
            </w:pPr>
            <w:r w:rsidRPr="00C66955">
              <w:rPr>
                <w:rFonts w:ascii="Calibri" w:eastAsia="Times New Roman" w:hAnsi="Calibri" w:cs="Calibri"/>
                <w:color w:val="000000"/>
                <w:sz w:val="18"/>
                <w:szCs w:val="18"/>
                <w:lang w:eastAsia="fr-FR"/>
              </w:rPr>
              <w:t>CHU</w:t>
            </w:r>
          </w:p>
        </w:tc>
        <w:tc>
          <w:tcPr>
            <w:tcW w:w="1192" w:type="dxa"/>
            <w:shd w:val="clear" w:color="auto" w:fill="auto"/>
            <w:vAlign w:val="center"/>
            <w:hideMark/>
          </w:tcPr>
          <w:p w14:paraId="289CE229" w14:textId="77777777" w:rsidR="00247A10" w:rsidRPr="00C66955" w:rsidRDefault="00247A10" w:rsidP="00247A10">
            <w:pPr>
              <w:spacing w:after="0" w:line="240" w:lineRule="auto"/>
              <w:jc w:val="center"/>
              <w:rPr>
                <w:rFonts w:ascii="Calibri" w:eastAsia="Times New Roman" w:hAnsi="Calibri" w:cs="Calibri"/>
                <w:color w:val="000000"/>
                <w:sz w:val="18"/>
                <w:szCs w:val="18"/>
                <w:lang w:eastAsia="fr-FR"/>
              </w:rPr>
            </w:pPr>
            <w:r w:rsidRPr="00C66955">
              <w:rPr>
                <w:rFonts w:ascii="Calibri" w:eastAsia="Times New Roman" w:hAnsi="Calibri" w:cs="Calibri"/>
                <w:color w:val="000000"/>
                <w:sz w:val="18"/>
                <w:szCs w:val="18"/>
                <w:lang w:eastAsia="fr-FR"/>
              </w:rPr>
              <w:t>4</w:t>
            </w:r>
          </w:p>
        </w:tc>
        <w:tc>
          <w:tcPr>
            <w:tcW w:w="1827" w:type="dxa"/>
            <w:shd w:val="clear" w:color="auto" w:fill="auto"/>
            <w:vAlign w:val="center"/>
            <w:hideMark/>
          </w:tcPr>
          <w:p w14:paraId="259D1237" w14:textId="77777777" w:rsidR="00247A10" w:rsidRPr="00C66955" w:rsidRDefault="00247A10" w:rsidP="00247A10">
            <w:pPr>
              <w:spacing w:after="0" w:line="240" w:lineRule="auto"/>
              <w:jc w:val="center"/>
              <w:rPr>
                <w:rFonts w:ascii="Calibri" w:eastAsia="Times New Roman" w:hAnsi="Calibri" w:cs="Calibri"/>
                <w:color w:val="000000"/>
                <w:sz w:val="18"/>
                <w:szCs w:val="18"/>
                <w:lang w:eastAsia="fr-FR"/>
              </w:rPr>
            </w:pPr>
            <w:proofErr w:type="spellStart"/>
            <w:r w:rsidRPr="00C66955">
              <w:rPr>
                <w:rFonts w:ascii="Calibri" w:eastAsia="Times New Roman" w:hAnsi="Calibri" w:cs="Calibri"/>
                <w:color w:val="000000"/>
                <w:sz w:val="18"/>
                <w:szCs w:val="18"/>
                <w:lang w:eastAsia="fr-FR"/>
              </w:rPr>
              <w:t>Bardia</w:t>
            </w:r>
            <w:proofErr w:type="spellEnd"/>
            <w:r w:rsidRPr="00C66955">
              <w:rPr>
                <w:rFonts w:ascii="Calibri" w:eastAsia="Times New Roman" w:hAnsi="Calibri" w:cs="Calibri"/>
                <w:color w:val="000000"/>
                <w:sz w:val="18"/>
                <w:szCs w:val="18"/>
                <w:lang w:eastAsia="fr-FR"/>
              </w:rPr>
              <w:t xml:space="preserve"> FARMAN</w:t>
            </w:r>
          </w:p>
        </w:tc>
      </w:tr>
      <w:tr w:rsidR="00247A10" w:rsidRPr="00C66955" w14:paraId="7DD73907" w14:textId="77777777" w:rsidTr="00247A10">
        <w:trPr>
          <w:trHeight w:val="540"/>
          <w:jc w:val="center"/>
        </w:trPr>
        <w:tc>
          <w:tcPr>
            <w:tcW w:w="3879" w:type="dxa"/>
            <w:shd w:val="clear" w:color="auto" w:fill="auto"/>
            <w:vAlign w:val="center"/>
          </w:tcPr>
          <w:p w14:paraId="1B3D0410" w14:textId="5677FF2D" w:rsidR="00247A10" w:rsidRPr="00C66955" w:rsidRDefault="00247A10" w:rsidP="00247A10">
            <w:pPr>
              <w:spacing w:after="0" w:line="240" w:lineRule="auto"/>
              <w:jc w:val="center"/>
              <w:rPr>
                <w:rFonts w:ascii="Calibri" w:eastAsia="Times New Roman" w:hAnsi="Calibri" w:cs="Calibri"/>
                <w:color w:val="000000"/>
                <w:sz w:val="18"/>
                <w:szCs w:val="18"/>
                <w:lang w:eastAsia="fr-FR"/>
              </w:rPr>
            </w:pPr>
            <w:r w:rsidRPr="00C66955">
              <w:rPr>
                <w:rFonts w:ascii="Calibri" w:eastAsia="Times New Roman" w:hAnsi="Calibri" w:cs="Calibri"/>
                <w:color w:val="000000"/>
                <w:sz w:val="18"/>
                <w:szCs w:val="18"/>
                <w:lang w:eastAsia="fr-FR"/>
              </w:rPr>
              <w:t>Centre Hospitalier Princesse Grace</w:t>
            </w:r>
            <w:r w:rsidRPr="00C66955">
              <w:rPr>
                <w:rFonts w:ascii="Calibri" w:eastAsia="Times New Roman" w:hAnsi="Calibri" w:cs="Calibri"/>
                <w:color w:val="000000"/>
                <w:sz w:val="18"/>
                <w:szCs w:val="18"/>
                <w:lang w:eastAsia="fr-FR"/>
              </w:rPr>
              <w:br/>
              <w:t>MONACO</w:t>
            </w:r>
          </w:p>
        </w:tc>
        <w:tc>
          <w:tcPr>
            <w:tcW w:w="1280" w:type="dxa"/>
            <w:shd w:val="clear" w:color="auto" w:fill="auto"/>
            <w:vAlign w:val="center"/>
          </w:tcPr>
          <w:p w14:paraId="0ED19D2D" w14:textId="54853EC8" w:rsidR="00247A10" w:rsidRPr="00C66955" w:rsidRDefault="00247A10" w:rsidP="00247A10">
            <w:pPr>
              <w:spacing w:after="0" w:line="240" w:lineRule="auto"/>
              <w:jc w:val="center"/>
              <w:rPr>
                <w:rFonts w:ascii="Calibri" w:eastAsia="Times New Roman" w:hAnsi="Calibri" w:cs="Calibri"/>
                <w:sz w:val="18"/>
                <w:szCs w:val="18"/>
                <w:lang w:eastAsia="fr-FR"/>
              </w:rPr>
            </w:pPr>
            <w:r w:rsidRPr="00C66955">
              <w:rPr>
                <w:rFonts w:ascii="Calibri" w:eastAsia="Times New Roman" w:hAnsi="Calibri" w:cs="Calibri"/>
                <w:color w:val="000000"/>
                <w:sz w:val="18"/>
                <w:szCs w:val="18"/>
                <w:lang w:eastAsia="fr-FR"/>
              </w:rPr>
              <w:t>CH</w:t>
            </w:r>
          </w:p>
        </w:tc>
        <w:tc>
          <w:tcPr>
            <w:tcW w:w="1192" w:type="dxa"/>
            <w:shd w:val="clear" w:color="auto" w:fill="auto"/>
            <w:vAlign w:val="center"/>
          </w:tcPr>
          <w:p w14:paraId="1A878624" w14:textId="16C66BE8" w:rsidR="00247A10" w:rsidRPr="00C66955" w:rsidRDefault="00247A10" w:rsidP="00247A10">
            <w:pPr>
              <w:spacing w:after="0" w:line="240" w:lineRule="auto"/>
              <w:jc w:val="center"/>
              <w:rPr>
                <w:rFonts w:ascii="Calibri" w:eastAsia="Times New Roman" w:hAnsi="Calibri" w:cs="Calibri"/>
                <w:color w:val="000000"/>
                <w:sz w:val="18"/>
                <w:szCs w:val="18"/>
                <w:lang w:eastAsia="fr-FR"/>
              </w:rPr>
            </w:pPr>
            <w:r w:rsidRPr="00C66955">
              <w:rPr>
                <w:rFonts w:ascii="Calibri" w:eastAsia="Times New Roman" w:hAnsi="Calibri" w:cs="Calibri"/>
                <w:color w:val="000000"/>
                <w:sz w:val="18"/>
                <w:szCs w:val="18"/>
                <w:lang w:eastAsia="fr-FR"/>
              </w:rPr>
              <w:t>1</w:t>
            </w:r>
          </w:p>
        </w:tc>
        <w:tc>
          <w:tcPr>
            <w:tcW w:w="1827" w:type="dxa"/>
            <w:shd w:val="clear" w:color="auto" w:fill="auto"/>
            <w:vAlign w:val="center"/>
          </w:tcPr>
          <w:p w14:paraId="5C31CECB" w14:textId="55265050" w:rsidR="00247A10" w:rsidRPr="00C66955" w:rsidRDefault="00247A10" w:rsidP="00247A10">
            <w:pPr>
              <w:spacing w:after="0" w:line="240" w:lineRule="auto"/>
              <w:jc w:val="center"/>
              <w:rPr>
                <w:rFonts w:ascii="Calibri" w:eastAsia="Times New Roman" w:hAnsi="Calibri" w:cs="Calibri"/>
                <w:color w:val="000000"/>
                <w:sz w:val="18"/>
                <w:szCs w:val="18"/>
                <w:lang w:eastAsia="fr-FR"/>
              </w:rPr>
            </w:pPr>
            <w:r w:rsidRPr="00C66955">
              <w:rPr>
                <w:rFonts w:ascii="Calibri" w:eastAsia="Times New Roman" w:hAnsi="Calibri" w:cs="Calibri"/>
                <w:color w:val="000000"/>
                <w:sz w:val="18"/>
                <w:szCs w:val="18"/>
                <w:lang w:eastAsia="fr-FR"/>
              </w:rPr>
              <w:t>Benjamin SERRANO</w:t>
            </w:r>
          </w:p>
        </w:tc>
      </w:tr>
      <w:tr w:rsidR="00247A10" w:rsidRPr="00C66955" w14:paraId="38FC1F2B" w14:textId="77777777" w:rsidTr="00247A10">
        <w:trPr>
          <w:trHeight w:val="540"/>
          <w:jc w:val="center"/>
        </w:trPr>
        <w:tc>
          <w:tcPr>
            <w:tcW w:w="3879" w:type="dxa"/>
            <w:shd w:val="clear" w:color="auto" w:fill="auto"/>
            <w:vAlign w:val="center"/>
            <w:hideMark/>
          </w:tcPr>
          <w:p w14:paraId="0950E921" w14:textId="77777777" w:rsidR="00247A10" w:rsidRPr="00C66955" w:rsidRDefault="00247A10" w:rsidP="00247A10">
            <w:pPr>
              <w:spacing w:after="0" w:line="240" w:lineRule="auto"/>
              <w:jc w:val="center"/>
              <w:rPr>
                <w:rFonts w:ascii="Calibri" w:eastAsia="Times New Roman" w:hAnsi="Calibri" w:cs="Calibri"/>
                <w:color w:val="000000"/>
                <w:sz w:val="18"/>
                <w:szCs w:val="18"/>
                <w:lang w:eastAsia="fr-FR"/>
              </w:rPr>
            </w:pPr>
            <w:r w:rsidRPr="00C66955">
              <w:rPr>
                <w:rFonts w:ascii="Calibri" w:eastAsia="Times New Roman" w:hAnsi="Calibri" w:cs="Calibri"/>
                <w:color w:val="000000"/>
                <w:sz w:val="18"/>
                <w:szCs w:val="18"/>
                <w:lang w:eastAsia="fr-FR"/>
              </w:rPr>
              <w:t>ICM Val d'Aurelle</w:t>
            </w:r>
            <w:r w:rsidRPr="00C66955">
              <w:rPr>
                <w:rFonts w:ascii="Calibri" w:eastAsia="Times New Roman" w:hAnsi="Calibri" w:cs="Calibri"/>
                <w:color w:val="000000"/>
                <w:sz w:val="18"/>
                <w:szCs w:val="18"/>
                <w:lang w:eastAsia="fr-FR"/>
              </w:rPr>
              <w:br/>
              <w:t>MONTPELLIER</w:t>
            </w:r>
          </w:p>
        </w:tc>
        <w:tc>
          <w:tcPr>
            <w:tcW w:w="1280" w:type="dxa"/>
            <w:shd w:val="clear" w:color="auto" w:fill="auto"/>
            <w:noWrap/>
            <w:vAlign w:val="center"/>
            <w:hideMark/>
          </w:tcPr>
          <w:p w14:paraId="000C485F" w14:textId="77777777" w:rsidR="00247A10" w:rsidRPr="00C66955" w:rsidRDefault="00247A10" w:rsidP="00247A10">
            <w:pPr>
              <w:spacing w:after="0" w:line="240" w:lineRule="auto"/>
              <w:jc w:val="center"/>
              <w:rPr>
                <w:rFonts w:ascii="Calibri" w:eastAsia="Times New Roman" w:hAnsi="Calibri" w:cs="Calibri"/>
                <w:color w:val="000000"/>
                <w:sz w:val="18"/>
                <w:szCs w:val="18"/>
                <w:lang w:eastAsia="fr-FR"/>
              </w:rPr>
            </w:pPr>
            <w:r w:rsidRPr="00C66955">
              <w:rPr>
                <w:rFonts w:ascii="Calibri" w:eastAsia="Times New Roman" w:hAnsi="Calibri" w:cs="Calibri"/>
                <w:color w:val="000000"/>
                <w:sz w:val="18"/>
                <w:szCs w:val="18"/>
                <w:lang w:eastAsia="fr-FR"/>
              </w:rPr>
              <w:t>CLCC</w:t>
            </w:r>
          </w:p>
        </w:tc>
        <w:tc>
          <w:tcPr>
            <w:tcW w:w="1192" w:type="dxa"/>
            <w:shd w:val="clear" w:color="auto" w:fill="auto"/>
            <w:noWrap/>
            <w:vAlign w:val="center"/>
            <w:hideMark/>
          </w:tcPr>
          <w:p w14:paraId="72412384" w14:textId="77777777" w:rsidR="00247A10" w:rsidRPr="00C66955" w:rsidRDefault="00247A10" w:rsidP="00247A10">
            <w:pPr>
              <w:spacing w:after="0" w:line="240" w:lineRule="auto"/>
              <w:jc w:val="center"/>
              <w:rPr>
                <w:rFonts w:ascii="Calibri" w:eastAsia="Times New Roman" w:hAnsi="Calibri" w:cs="Calibri"/>
                <w:color w:val="000000"/>
                <w:sz w:val="18"/>
                <w:szCs w:val="18"/>
                <w:lang w:eastAsia="fr-FR"/>
              </w:rPr>
            </w:pPr>
            <w:r w:rsidRPr="00C66955">
              <w:rPr>
                <w:rFonts w:ascii="Calibri" w:eastAsia="Times New Roman" w:hAnsi="Calibri" w:cs="Calibri"/>
                <w:color w:val="000000"/>
                <w:sz w:val="18"/>
                <w:szCs w:val="18"/>
                <w:lang w:eastAsia="fr-FR"/>
              </w:rPr>
              <w:t>4</w:t>
            </w:r>
          </w:p>
        </w:tc>
        <w:tc>
          <w:tcPr>
            <w:tcW w:w="1827" w:type="dxa"/>
            <w:shd w:val="clear" w:color="auto" w:fill="auto"/>
            <w:vAlign w:val="center"/>
            <w:hideMark/>
          </w:tcPr>
          <w:p w14:paraId="47FC66AF" w14:textId="77777777" w:rsidR="00247A10" w:rsidRPr="00C66955" w:rsidRDefault="00247A10" w:rsidP="00247A10">
            <w:pPr>
              <w:spacing w:after="0" w:line="240" w:lineRule="auto"/>
              <w:jc w:val="center"/>
              <w:rPr>
                <w:rFonts w:ascii="Calibri" w:eastAsia="Times New Roman" w:hAnsi="Calibri" w:cs="Calibri"/>
                <w:color w:val="000000"/>
                <w:sz w:val="18"/>
                <w:szCs w:val="18"/>
                <w:lang w:eastAsia="fr-FR"/>
              </w:rPr>
            </w:pPr>
            <w:r w:rsidRPr="00C66955">
              <w:rPr>
                <w:rFonts w:ascii="Calibri" w:eastAsia="Times New Roman" w:hAnsi="Calibri" w:cs="Calibri"/>
                <w:color w:val="000000"/>
                <w:sz w:val="18"/>
                <w:szCs w:val="18"/>
                <w:lang w:eastAsia="fr-FR"/>
              </w:rPr>
              <w:t>Lore SANTORO</w:t>
            </w:r>
          </w:p>
        </w:tc>
      </w:tr>
      <w:tr w:rsidR="00247A10" w:rsidRPr="00C66955" w14:paraId="039C5745" w14:textId="77777777" w:rsidTr="00247A10">
        <w:trPr>
          <w:trHeight w:val="540"/>
          <w:jc w:val="center"/>
        </w:trPr>
        <w:tc>
          <w:tcPr>
            <w:tcW w:w="3879" w:type="dxa"/>
            <w:shd w:val="clear" w:color="auto" w:fill="auto"/>
            <w:vAlign w:val="center"/>
            <w:hideMark/>
          </w:tcPr>
          <w:p w14:paraId="38C6690F" w14:textId="77777777" w:rsidR="00247A10" w:rsidRPr="00C66955" w:rsidRDefault="00247A10" w:rsidP="00247A10">
            <w:pPr>
              <w:spacing w:after="0" w:line="240" w:lineRule="auto"/>
              <w:jc w:val="center"/>
              <w:rPr>
                <w:rFonts w:ascii="Calibri" w:eastAsia="Times New Roman" w:hAnsi="Calibri" w:cs="Calibri"/>
                <w:color w:val="000000"/>
                <w:sz w:val="18"/>
                <w:szCs w:val="18"/>
                <w:lang w:eastAsia="fr-FR"/>
              </w:rPr>
            </w:pPr>
            <w:r w:rsidRPr="00C66955">
              <w:rPr>
                <w:rFonts w:ascii="Calibri" w:eastAsia="Times New Roman" w:hAnsi="Calibri" w:cs="Calibri"/>
                <w:color w:val="000000"/>
                <w:sz w:val="18"/>
                <w:szCs w:val="18"/>
                <w:lang w:eastAsia="fr-FR"/>
              </w:rPr>
              <w:t xml:space="preserve">Institut de cancérologie de l'Ouest </w:t>
            </w:r>
            <w:proofErr w:type="spellStart"/>
            <w:r w:rsidRPr="00C66955">
              <w:rPr>
                <w:rFonts w:ascii="Calibri" w:eastAsia="Times New Roman" w:hAnsi="Calibri" w:cs="Calibri"/>
                <w:color w:val="000000"/>
                <w:sz w:val="18"/>
                <w:szCs w:val="18"/>
                <w:lang w:eastAsia="fr-FR"/>
              </w:rPr>
              <w:t>R.Gauducheau</w:t>
            </w:r>
            <w:proofErr w:type="spellEnd"/>
            <w:r w:rsidRPr="00C66955">
              <w:rPr>
                <w:rFonts w:ascii="Calibri" w:eastAsia="Times New Roman" w:hAnsi="Calibri" w:cs="Calibri"/>
                <w:color w:val="000000"/>
                <w:sz w:val="18"/>
                <w:szCs w:val="18"/>
                <w:lang w:eastAsia="fr-FR"/>
              </w:rPr>
              <w:br/>
              <w:t>NANTES</w:t>
            </w:r>
          </w:p>
        </w:tc>
        <w:tc>
          <w:tcPr>
            <w:tcW w:w="1280" w:type="dxa"/>
            <w:shd w:val="clear" w:color="auto" w:fill="auto"/>
            <w:vAlign w:val="center"/>
            <w:hideMark/>
          </w:tcPr>
          <w:p w14:paraId="2EB93406" w14:textId="77777777" w:rsidR="00247A10" w:rsidRPr="00C66955" w:rsidRDefault="00247A10" w:rsidP="00247A10">
            <w:pPr>
              <w:spacing w:after="0" w:line="240" w:lineRule="auto"/>
              <w:jc w:val="center"/>
              <w:rPr>
                <w:rFonts w:ascii="Calibri" w:eastAsia="Times New Roman" w:hAnsi="Calibri" w:cs="Calibri"/>
                <w:sz w:val="18"/>
                <w:szCs w:val="18"/>
                <w:lang w:eastAsia="fr-FR"/>
              </w:rPr>
            </w:pPr>
            <w:r w:rsidRPr="00C66955">
              <w:rPr>
                <w:rFonts w:ascii="Calibri" w:eastAsia="Times New Roman" w:hAnsi="Calibri" w:cs="Calibri"/>
                <w:sz w:val="18"/>
                <w:szCs w:val="18"/>
                <w:lang w:eastAsia="fr-FR"/>
              </w:rPr>
              <w:t>CLCC</w:t>
            </w:r>
          </w:p>
        </w:tc>
        <w:tc>
          <w:tcPr>
            <w:tcW w:w="1192" w:type="dxa"/>
            <w:shd w:val="clear" w:color="auto" w:fill="auto"/>
            <w:vAlign w:val="center"/>
            <w:hideMark/>
          </w:tcPr>
          <w:p w14:paraId="120DA047" w14:textId="77777777" w:rsidR="00247A10" w:rsidRPr="00C66955" w:rsidRDefault="00247A10" w:rsidP="00247A10">
            <w:pPr>
              <w:spacing w:after="0" w:line="240" w:lineRule="auto"/>
              <w:jc w:val="center"/>
              <w:rPr>
                <w:rFonts w:ascii="Calibri" w:eastAsia="Times New Roman" w:hAnsi="Calibri" w:cs="Calibri"/>
                <w:color w:val="000000"/>
                <w:sz w:val="18"/>
                <w:szCs w:val="18"/>
                <w:lang w:eastAsia="fr-FR"/>
              </w:rPr>
            </w:pPr>
            <w:r w:rsidRPr="00C66955">
              <w:rPr>
                <w:rFonts w:ascii="Calibri" w:eastAsia="Times New Roman" w:hAnsi="Calibri" w:cs="Calibri"/>
                <w:color w:val="000000"/>
                <w:sz w:val="18"/>
                <w:szCs w:val="18"/>
                <w:lang w:eastAsia="fr-FR"/>
              </w:rPr>
              <w:t>4</w:t>
            </w:r>
          </w:p>
        </w:tc>
        <w:tc>
          <w:tcPr>
            <w:tcW w:w="1827" w:type="dxa"/>
            <w:shd w:val="clear" w:color="auto" w:fill="auto"/>
            <w:vAlign w:val="center"/>
            <w:hideMark/>
          </w:tcPr>
          <w:p w14:paraId="2FCA6BF5" w14:textId="77777777" w:rsidR="00247A10" w:rsidRPr="00C66955" w:rsidRDefault="00247A10" w:rsidP="00247A10">
            <w:pPr>
              <w:spacing w:after="0" w:line="240" w:lineRule="auto"/>
              <w:jc w:val="center"/>
              <w:rPr>
                <w:rFonts w:ascii="Calibri" w:eastAsia="Times New Roman" w:hAnsi="Calibri" w:cs="Calibri"/>
                <w:color w:val="000000"/>
                <w:sz w:val="18"/>
                <w:szCs w:val="18"/>
                <w:lang w:eastAsia="fr-FR"/>
              </w:rPr>
            </w:pPr>
            <w:r w:rsidRPr="00C66955">
              <w:rPr>
                <w:rFonts w:ascii="Calibri" w:eastAsia="Times New Roman" w:hAnsi="Calibri" w:cs="Calibri"/>
                <w:color w:val="000000"/>
                <w:sz w:val="18"/>
                <w:szCs w:val="18"/>
                <w:lang w:eastAsia="fr-FR"/>
              </w:rPr>
              <w:t>Nicolas VARMENOT</w:t>
            </w:r>
          </w:p>
        </w:tc>
      </w:tr>
      <w:tr w:rsidR="00247A10" w:rsidRPr="00C66955" w14:paraId="4BD24E9A" w14:textId="77777777" w:rsidTr="00247A10">
        <w:trPr>
          <w:trHeight w:val="540"/>
          <w:jc w:val="center"/>
        </w:trPr>
        <w:tc>
          <w:tcPr>
            <w:tcW w:w="3879" w:type="dxa"/>
            <w:shd w:val="clear" w:color="auto" w:fill="auto"/>
            <w:vAlign w:val="center"/>
            <w:hideMark/>
          </w:tcPr>
          <w:p w14:paraId="37B7F6CF" w14:textId="77777777" w:rsidR="00247A10" w:rsidRPr="00C66955" w:rsidRDefault="00247A10" w:rsidP="00247A10">
            <w:pPr>
              <w:spacing w:after="0" w:line="240" w:lineRule="auto"/>
              <w:jc w:val="center"/>
              <w:rPr>
                <w:rFonts w:ascii="Calibri" w:eastAsia="Times New Roman" w:hAnsi="Calibri" w:cs="Calibri"/>
                <w:color w:val="000000"/>
                <w:sz w:val="18"/>
                <w:szCs w:val="18"/>
                <w:lang w:eastAsia="fr-FR"/>
              </w:rPr>
            </w:pPr>
            <w:r w:rsidRPr="00C66955">
              <w:rPr>
                <w:rFonts w:ascii="Calibri" w:eastAsia="Times New Roman" w:hAnsi="Calibri" w:cs="Calibri"/>
                <w:color w:val="000000"/>
                <w:sz w:val="18"/>
                <w:szCs w:val="18"/>
                <w:lang w:eastAsia="fr-FR"/>
              </w:rPr>
              <w:t>Centre TEP - Hôpital l'Archet</w:t>
            </w:r>
            <w:r w:rsidRPr="00C66955">
              <w:rPr>
                <w:rFonts w:ascii="Calibri" w:eastAsia="Times New Roman" w:hAnsi="Calibri" w:cs="Calibri"/>
                <w:color w:val="000000"/>
                <w:sz w:val="18"/>
                <w:szCs w:val="18"/>
                <w:lang w:eastAsia="fr-FR"/>
              </w:rPr>
              <w:br/>
              <w:t>NICE</w:t>
            </w:r>
          </w:p>
        </w:tc>
        <w:tc>
          <w:tcPr>
            <w:tcW w:w="1280" w:type="dxa"/>
            <w:shd w:val="clear" w:color="auto" w:fill="auto"/>
            <w:vAlign w:val="center"/>
            <w:hideMark/>
          </w:tcPr>
          <w:p w14:paraId="278437CC" w14:textId="77777777" w:rsidR="00247A10" w:rsidRPr="00C66955" w:rsidRDefault="00247A10" w:rsidP="00247A10">
            <w:pPr>
              <w:spacing w:after="0" w:line="240" w:lineRule="auto"/>
              <w:jc w:val="center"/>
              <w:rPr>
                <w:rFonts w:ascii="Calibri" w:eastAsia="Times New Roman" w:hAnsi="Calibri" w:cs="Calibri"/>
                <w:sz w:val="18"/>
                <w:szCs w:val="18"/>
                <w:lang w:eastAsia="fr-FR"/>
              </w:rPr>
            </w:pPr>
            <w:r w:rsidRPr="00C66955">
              <w:rPr>
                <w:rFonts w:ascii="Calibri" w:eastAsia="Times New Roman" w:hAnsi="Calibri" w:cs="Calibri"/>
                <w:sz w:val="18"/>
                <w:szCs w:val="18"/>
                <w:lang w:eastAsia="fr-FR"/>
              </w:rPr>
              <w:t>CHU</w:t>
            </w:r>
          </w:p>
        </w:tc>
        <w:tc>
          <w:tcPr>
            <w:tcW w:w="1192" w:type="dxa"/>
            <w:shd w:val="clear" w:color="auto" w:fill="auto"/>
            <w:noWrap/>
            <w:vAlign w:val="center"/>
            <w:hideMark/>
          </w:tcPr>
          <w:p w14:paraId="165D435C" w14:textId="77777777" w:rsidR="00247A10" w:rsidRPr="00C66955" w:rsidRDefault="00247A10" w:rsidP="00247A10">
            <w:pPr>
              <w:spacing w:after="0" w:line="240" w:lineRule="auto"/>
              <w:jc w:val="center"/>
              <w:rPr>
                <w:rFonts w:ascii="Calibri" w:eastAsia="Times New Roman" w:hAnsi="Calibri" w:cs="Calibri"/>
                <w:color w:val="000000"/>
                <w:sz w:val="18"/>
                <w:szCs w:val="18"/>
                <w:lang w:eastAsia="fr-FR"/>
              </w:rPr>
            </w:pPr>
            <w:r w:rsidRPr="00C66955">
              <w:rPr>
                <w:rFonts w:ascii="Calibri" w:eastAsia="Times New Roman" w:hAnsi="Calibri" w:cs="Calibri"/>
                <w:color w:val="000000"/>
                <w:sz w:val="18"/>
                <w:szCs w:val="18"/>
                <w:lang w:eastAsia="fr-FR"/>
              </w:rPr>
              <w:t>1</w:t>
            </w:r>
          </w:p>
        </w:tc>
        <w:tc>
          <w:tcPr>
            <w:tcW w:w="1827" w:type="dxa"/>
            <w:shd w:val="clear" w:color="auto" w:fill="auto"/>
            <w:vAlign w:val="center"/>
            <w:hideMark/>
          </w:tcPr>
          <w:p w14:paraId="12EDE762" w14:textId="77777777" w:rsidR="00247A10" w:rsidRPr="00C66955" w:rsidRDefault="00247A10" w:rsidP="00247A10">
            <w:pPr>
              <w:spacing w:after="0" w:line="240" w:lineRule="auto"/>
              <w:jc w:val="center"/>
              <w:rPr>
                <w:rFonts w:ascii="Calibri" w:eastAsia="Times New Roman" w:hAnsi="Calibri" w:cs="Calibri"/>
                <w:color w:val="000000"/>
                <w:sz w:val="18"/>
                <w:szCs w:val="18"/>
                <w:lang w:eastAsia="fr-FR"/>
              </w:rPr>
            </w:pPr>
            <w:r w:rsidRPr="00C66955">
              <w:rPr>
                <w:rFonts w:ascii="Calibri" w:eastAsia="Times New Roman" w:hAnsi="Calibri" w:cs="Calibri"/>
                <w:color w:val="000000"/>
                <w:sz w:val="18"/>
                <w:szCs w:val="18"/>
                <w:lang w:eastAsia="fr-FR"/>
              </w:rPr>
              <w:t>Fabien MAUREL</w:t>
            </w:r>
          </w:p>
        </w:tc>
      </w:tr>
      <w:tr w:rsidR="00247A10" w:rsidRPr="00C66955" w14:paraId="0468DDCF" w14:textId="77777777" w:rsidTr="00247A10">
        <w:trPr>
          <w:trHeight w:val="540"/>
          <w:jc w:val="center"/>
        </w:trPr>
        <w:tc>
          <w:tcPr>
            <w:tcW w:w="3879" w:type="dxa"/>
            <w:shd w:val="clear" w:color="auto" w:fill="auto"/>
            <w:vAlign w:val="center"/>
            <w:hideMark/>
          </w:tcPr>
          <w:p w14:paraId="5DD43215" w14:textId="77777777" w:rsidR="00247A10" w:rsidRPr="00C66955" w:rsidRDefault="00247A10" w:rsidP="00247A10">
            <w:pPr>
              <w:spacing w:after="0" w:line="240" w:lineRule="auto"/>
              <w:jc w:val="center"/>
              <w:rPr>
                <w:rFonts w:ascii="Calibri" w:eastAsia="Times New Roman" w:hAnsi="Calibri" w:cs="Calibri"/>
                <w:color w:val="000000"/>
                <w:sz w:val="18"/>
                <w:szCs w:val="18"/>
                <w:lang w:eastAsia="fr-FR"/>
              </w:rPr>
            </w:pPr>
            <w:r w:rsidRPr="00C66955">
              <w:rPr>
                <w:rFonts w:ascii="Calibri" w:eastAsia="Times New Roman" w:hAnsi="Calibri" w:cs="Calibri"/>
                <w:color w:val="000000"/>
                <w:sz w:val="18"/>
                <w:szCs w:val="18"/>
                <w:lang w:eastAsia="fr-FR"/>
              </w:rPr>
              <w:t xml:space="preserve">Hôpital Universitaire </w:t>
            </w:r>
            <w:proofErr w:type="spellStart"/>
            <w:r w:rsidRPr="00C66955">
              <w:rPr>
                <w:rFonts w:ascii="Calibri" w:eastAsia="Times New Roman" w:hAnsi="Calibri" w:cs="Calibri"/>
                <w:color w:val="000000"/>
                <w:sz w:val="18"/>
                <w:szCs w:val="18"/>
                <w:lang w:eastAsia="fr-FR"/>
              </w:rPr>
              <w:t>Caremeau</w:t>
            </w:r>
            <w:proofErr w:type="spellEnd"/>
            <w:r w:rsidRPr="00C66955">
              <w:rPr>
                <w:rFonts w:ascii="Calibri" w:eastAsia="Times New Roman" w:hAnsi="Calibri" w:cs="Calibri"/>
                <w:color w:val="000000"/>
                <w:sz w:val="18"/>
                <w:szCs w:val="18"/>
                <w:lang w:eastAsia="fr-FR"/>
              </w:rPr>
              <w:br/>
              <w:t>NIMES</w:t>
            </w:r>
          </w:p>
        </w:tc>
        <w:tc>
          <w:tcPr>
            <w:tcW w:w="1280" w:type="dxa"/>
            <w:shd w:val="clear" w:color="auto" w:fill="auto"/>
            <w:vAlign w:val="center"/>
            <w:hideMark/>
          </w:tcPr>
          <w:p w14:paraId="3092421F" w14:textId="77777777" w:rsidR="00247A10" w:rsidRPr="00C66955" w:rsidRDefault="00247A10" w:rsidP="00247A10">
            <w:pPr>
              <w:spacing w:after="0" w:line="240" w:lineRule="auto"/>
              <w:jc w:val="center"/>
              <w:rPr>
                <w:rFonts w:ascii="Calibri" w:eastAsia="Times New Roman" w:hAnsi="Calibri" w:cs="Calibri"/>
                <w:sz w:val="18"/>
                <w:szCs w:val="18"/>
                <w:lang w:eastAsia="fr-FR"/>
              </w:rPr>
            </w:pPr>
            <w:r w:rsidRPr="00C66955">
              <w:rPr>
                <w:rFonts w:ascii="Calibri" w:eastAsia="Times New Roman" w:hAnsi="Calibri" w:cs="Calibri"/>
                <w:sz w:val="18"/>
                <w:szCs w:val="18"/>
                <w:lang w:eastAsia="fr-FR"/>
              </w:rPr>
              <w:t>CHU</w:t>
            </w:r>
          </w:p>
        </w:tc>
        <w:tc>
          <w:tcPr>
            <w:tcW w:w="1192" w:type="dxa"/>
            <w:shd w:val="clear" w:color="auto" w:fill="auto"/>
            <w:noWrap/>
            <w:vAlign w:val="center"/>
            <w:hideMark/>
          </w:tcPr>
          <w:p w14:paraId="75FF67B7" w14:textId="77777777" w:rsidR="00247A10" w:rsidRPr="00C66955" w:rsidRDefault="00247A10" w:rsidP="00247A10">
            <w:pPr>
              <w:spacing w:after="0" w:line="240" w:lineRule="auto"/>
              <w:jc w:val="center"/>
              <w:rPr>
                <w:rFonts w:ascii="Calibri" w:eastAsia="Times New Roman" w:hAnsi="Calibri" w:cs="Calibri"/>
                <w:color w:val="000000"/>
                <w:sz w:val="18"/>
                <w:szCs w:val="18"/>
                <w:lang w:eastAsia="fr-FR"/>
              </w:rPr>
            </w:pPr>
            <w:r w:rsidRPr="00C66955">
              <w:rPr>
                <w:rFonts w:ascii="Calibri" w:eastAsia="Times New Roman" w:hAnsi="Calibri" w:cs="Calibri"/>
                <w:color w:val="000000"/>
                <w:sz w:val="18"/>
                <w:szCs w:val="18"/>
                <w:lang w:eastAsia="fr-FR"/>
              </w:rPr>
              <w:t>4</w:t>
            </w:r>
          </w:p>
        </w:tc>
        <w:tc>
          <w:tcPr>
            <w:tcW w:w="1827" w:type="dxa"/>
            <w:shd w:val="clear" w:color="auto" w:fill="auto"/>
            <w:vAlign w:val="center"/>
            <w:hideMark/>
          </w:tcPr>
          <w:p w14:paraId="623ACA1E" w14:textId="77777777" w:rsidR="00247A10" w:rsidRPr="00C66955" w:rsidRDefault="00247A10" w:rsidP="00247A10">
            <w:pPr>
              <w:spacing w:after="0" w:line="240" w:lineRule="auto"/>
              <w:jc w:val="center"/>
              <w:rPr>
                <w:rFonts w:ascii="Calibri" w:eastAsia="Times New Roman" w:hAnsi="Calibri" w:cs="Calibri"/>
                <w:color w:val="000000"/>
                <w:sz w:val="18"/>
                <w:szCs w:val="18"/>
                <w:lang w:eastAsia="fr-FR"/>
              </w:rPr>
            </w:pPr>
            <w:r w:rsidRPr="00C66955">
              <w:rPr>
                <w:rFonts w:ascii="Calibri" w:eastAsia="Times New Roman" w:hAnsi="Calibri" w:cs="Calibri"/>
                <w:color w:val="000000"/>
                <w:sz w:val="18"/>
                <w:szCs w:val="18"/>
                <w:lang w:eastAsia="fr-FR"/>
              </w:rPr>
              <w:t>Bérengère PIRON</w:t>
            </w:r>
          </w:p>
        </w:tc>
      </w:tr>
      <w:tr w:rsidR="00247A10" w:rsidRPr="00C66955" w14:paraId="045A3DCA" w14:textId="77777777" w:rsidTr="00247A10">
        <w:trPr>
          <w:trHeight w:val="540"/>
          <w:jc w:val="center"/>
        </w:trPr>
        <w:tc>
          <w:tcPr>
            <w:tcW w:w="3879" w:type="dxa"/>
            <w:shd w:val="clear" w:color="auto" w:fill="auto"/>
            <w:vAlign w:val="center"/>
            <w:hideMark/>
          </w:tcPr>
          <w:p w14:paraId="11408CA4" w14:textId="77777777" w:rsidR="00247A10" w:rsidRPr="00C66955" w:rsidRDefault="00247A10" w:rsidP="00247A10">
            <w:pPr>
              <w:spacing w:after="0" w:line="240" w:lineRule="auto"/>
              <w:jc w:val="center"/>
              <w:rPr>
                <w:rFonts w:ascii="Calibri" w:eastAsia="Times New Roman" w:hAnsi="Calibri" w:cs="Calibri"/>
                <w:color w:val="000000"/>
                <w:sz w:val="18"/>
                <w:szCs w:val="18"/>
                <w:lang w:eastAsia="fr-FR"/>
              </w:rPr>
            </w:pPr>
            <w:r w:rsidRPr="00C66955">
              <w:rPr>
                <w:rFonts w:ascii="Calibri" w:eastAsia="Times New Roman" w:hAnsi="Calibri" w:cs="Calibri"/>
                <w:color w:val="000000"/>
                <w:sz w:val="18"/>
                <w:szCs w:val="18"/>
                <w:lang w:eastAsia="fr-FR"/>
              </w:rPr>
              <w:t>Centre Hospitalier Régional d'Orléans</w:t>
            </w:r>
            <w:r w:rsidRPr="00C66955">
              <w:rPr>
                <w:rFonts w:ascii="Calibri" w:eastAsia="Times New Roman" w:hAnsi="Calibri" w:cs="Calibri"/>
                <w:color w:val="000000"/>
                <w:sz w:val="18"/>
                <w:szCs w:val="18"/>
                <w:lang w:eastAsia="fr-FR"/>
              </w:rPr>
              <w:br/>
              <w:t>ORLEANS LA SOURCE</w:t>
            </w:r>
          </w:p>
        </w:tc>
        <w:tc>
          <w:tcPr>
            <w:tcW w:w="1280" w:type="dxa"/>
            <w:shd w:val="clear" w:color="auto" w:fill="auto"/>
            <w:vAlign w:val="center"/>
            <w:hideMark/>
          </w:tcPr>
          <w:p w14:paraId="74603BC7" w14:textId="77777777" w:rsidR="00247A10" w:rsidRPr="00C66955" w:rsidRDefault="00247A10" w:rsidP="00247A10">
            <w:pPr>
              <w:spacing w:after="0" w:line="240" w:lineRule="auto"/>
              <w:jc w:val="center"/>
              <w:rPr>
                <w:rFonts w:ascii="Calibri" w:eastAsia="Times New Roman" w:hAnsi="Calibri" w:cs="Calibri"/>
                <w:sz w:val="18"/>
                <w:szCs w:val="18"/>
                <w:lang w:eastAsia="fr-FR"/>
              </w:rPr>
            </w:pPr>
            <w:r w:rsidRPr="00C66955">
              <w:rPr>
                <w:rFonts w:ascii="Calibri" w:eastAsia="Times New Roman" w:hAnsi="Calibri" w:cs="Calibri"/>
                <w:sz w:val="18"/>
                <w:szCs w:val="18"/>
                <w:lang w:eastAsia="fr-FR"/>
              </w:rPr>
              <w:t>CH</w:t>
            </w:r>
          </w:p>
        </w:tc>
        <w:tc>
          <w:tcPr>
            <w:tcW w:w="1192" w:type="dxa"/>
            <w:shd w:val="clear" w:color="auto" w:fill="auto"/>
            <w:vAlign w:val="center"/>
            <w:hideMark/>
          </w:tcPr>
          <w:p w14:paraId="2AE23715" w14:textId="77777777" w:rsidR="00247A10" w:rsidRPr="00C66955" w:rsidRDefault="00247A10" w:rsidP="00247A10">
            <w:pPr>
              <w:spacing w:after="0" w:line="240" w:lineRule="auto"/>
              <w:jc w:val="center"/>
              <w:rPr>
                <w:rFonts w:ascii="Calibri" w:eastAsia="Times New Roman" w:hAnsi="Calibri" w:cs="Calibri"/>
                <w:color w:val="000000"/>
                <w:sz w:val="18"/>
                <w:szCs w:val="18"/>
                <w:lang w:eastAsia="fr-FR"/>
              </w:rPr>
            </w:pPr>
            <w:r w:rsidRPr="00C66955">
              <w:rPr>
                <w:rFonts w:ascii="Calibri" w:eastAsia="Times New Roman" w:hAnsi="Calibri" w:cs="Calibri"/>
                <w:color w:val="000000"/>
                <w:sz w:val="18"/>
                <w:szCs w:val="18"/>
                <w:lang w:eastAsia="fr-FR"/>
              </w:rPr>
              <w:t>4</w:t>
            </w:r>
          </w:p>
        </w:tc>
        <w:tc>
          <w:tcPr>
            <w:tcW w:w="1827" w:type="dxa"/>
            <w:shd w:val="clear" w:color="auto" w:fill="auto"/>
            <w:vAlign w:val="center"/>
            <w:hideMark/>
          </w:tcPr>
          <w:p w14:paraId="4367E8C9" w14:textId="77777777" w:rsidR="00247A10" w:rsidRPr="00C66955" w:rsidRDefault="00247A10" w:rsidP="00247A10">
            <w:pPr>
              <w:spacing w:after="0" w:line="240" w:lineRule="auto"/>
              <w:jc w:val="center"/>
              <w:rPr>
                <w:rFonts w:ascii="Calibri" w:eastAsia="Times New Roman" w:hAnsi="Calibri" w:cs="Calibri"/>
                <w:color w:val="000000"/>
                <w:sz w:val="18"/>
                <w:szCs w:val="18"/>
                <w:lang w:eastAsia="fr-FR"/>
              </w:rPr>
            </w:pPr>
            <w:r w:rsidRPr="00C66955">
              <w:rPr>
                <w:rFonts w:ascii="Calibri" w:eastAsia="Times New Roman" w:hAnsi="Calibri" w:cs="Calibri"/>
                <w:color w:val="000000"/>
                <w:sz w:val="18"/>
                <w:szCs w:val="18"/>
                <w:lang w:eastAsia="fr-FR"/>
              </w:rPr>
              <w:t>Gilles LE ROUZIC</w:t>
            </w:r>
          </w:p>
        </w:tc>
      </w:tr>
      <w:tr w:rsidR="00247A10" w:rsidRPr="00C66955" w14:paraId="6641E878" w14:textId="77777777" w:rsidTr="00247A10">
        <w:trPr>
          <w:trHeight w:val="540"/>
          <w:jc w:val="center"/>
        </w:trPr>
        <w:tc>
          <w:tcPr>
            <w:tcW w:w="3879" w:type="dxa"/>
            <w:shd w:val="clear" w:color="auto" w:fill="auto"/>
            <w:vAlign w:val="center"/>
            <w:hideMark/>
          </w:tcPr>
          <w:p w14:paraId="4FB3C242" w14:textId="77777777" w:rsidR="00247A10" w:rsidRPr="00C66955" w:rsidRDefault="00247A10" w:rsidP="00247A10">
            <w:pPr>
              <w:spacing w:after="0" w:line="240" w:lineRule="auto"/>
              <w:jc w:val="center"/>
              <w:rPr>
                <w:rFonts w:ascii="Calibri" w:eastAsia="Times New Roman" w:hAnsi="Calibri" w:cs="Calibri"/>
                <w:color w:val="000000"/>
                <w:sz w:val="18"/>
                <w:szCs w:val="18"/>
                <w:lang w:eastAsia="fr-FR"/>
              </w:rPr>
            </w:pPr>
            <w:r w:rsidRPr="00C66955">
              <w:rPr>
                <w:rFonts w:ascii="Calibri" w:eastAsia="Times New Roman" w:hAnsi="Calibri" w:cs="Calibri"/>
                <w:color w:val="000000"/>
                <w:sz w:val="18"/>
                <w:szCs w:val="18"/>
                <w:lang w:eastAsia="fr-FR"/>
              </w:rPr>
              <w:t>Hôpital Cochin - AP-HP</w:t>
            </w:r>
            <w:r w:rsidRPr="00C66955">
              <w:rPr>
                <w:rFonts w:ascii="Calibri" w:eastAsia="Times New Roman" w:hAnsi="Calibri" w:cs="Calibri"/>
                <w:color w:val="000000"/>
                <w:sz w:val="18"/>
                <w:szCs w:val="18"/>
                <w:lang w:eastAsia="fr-FR"/>
              </w:rPr>
              <w:br/>
              <w:t>PARIS</w:t>
            </w:r>
          </w:p>
        </w:tc>
        <w:tc>
          <w:tcPr>
            <w:tcW w:w="1280" w:type="dxa"/>
            <w:shd w:val="clear" w:color="auto" w:fill="auto"/>
            <w:noWrap/>
            <w:vAlign w:val="center"/>
            <w:hideMark/>
          </w:tcPr>
          <w:p w14:paraId="3E303CE9" w14:textId="77777777" w:rsidR="00247A10" w:rsidRPr="00C66955" w:rsidRDefault="00247A10" w:rsidP="00247A10">
            <w:pPr>
              <w:spacing w:after="0" w:line="240" w:lineRule="auto"/>
              <w:jc w:val="center"/>
              <w:rPr>
                <w:rFonts w:ascii="Calibri" w:eastAsia="Times New Roman" w:hAnsi="Calibri" w:cs="Calibri"/>
                <w:color w:val="000000"/>
                <w:sz w:val="18"/>
                <w:szCs w:val="18"/>
                <w:lang w:eastAsia="fr-FR"/>
              </w:rPr>
            </w:pPr>
            <w:r w:rsidRPr="00C66955">
              <w:rPr>
                <w:rFonts w:ascii="Calibri" w:eastAsia="Times New Roman" w:hAnsi="Calibri" w:cs="Calibri"/>
                <w:color w:val="000000"/>
                <w:sz w:val="18"/>
                <w:szCs w:val="18"/>
                <w:lang w:eastAsia="fr-FR"/>
              </w:rPr>
              <w:t>CH</w:t>
            </w:r>
          </w:p>
        </w:tc>
        <w:tc>
          <w:tcPr>
            <w:tcW w:w="1192" w:type="dxa"/>
            <w:shd w:val="clear" w:color="auto" w:fill="auto"/>
            <w:vAlign w:val="center"/>
            <w:hideMark/>
          </w:tcPr>
          <w:p w14:paraId="5B9D95CD" w14:textId="77777777" w:rsidR="00247A10" w:rsidRPr="00C66955" w:rsidRDefault="00247A10" w:rsidP="00247A10">
            <w:pPr>
              <w:spacing w:after="0" w:line="240" w:lineRule="auto"/>
              <w:jc w:val="center"/>
              <w:rPr>
                <w:rFonts w:ascii="Calibri" w:eastAsia="Times New Roman" w:hAnsi="Calibri" w:cs="Calibri"/>
                <w:color w:val="000000"/>
                <w:sz w:val="18"/>
                <w:szCs w:val="18"/>
                <w:lang w:eastAsia="fr-FR"/>
              </w:rPr>
            </w:pPr>
            <w:r w:rsidRPr="00C66955">
              <w:rPr>
                <w:rFonts w:ascii="Calibri" w:eastAsia="Times New Roman" w:hAnsi="Calibri" w:cs="Calibri"/>
                <w:color w:val="000000"/>
                <w:sz w:val="18"/>
                <w:szCs w:val="18"/>
                <w:lang w:eastAsia="fr-FR"/>
              </w:rPr>
              <w:t>3</w:t>
            </w:r>
          </w:p>
        </w:tc>
        <w:tc>
          <w:tcPr>
            <w:tcW w:w="1827" w:type="dxa"/>
            <w:shd w:val="clear" w:color="auto" w:fill="auto"/>
            <w:vAlign w:val="center"/>
            <w:hideMark/>
          </w:tcPr>
          <w:p w14:paraId="4788CD89" w14:textId="77777777" w:rsidR="00247A10" w:rsidRPr="00C66955" w:rsidRDefault="00247A10" w:rsidP="00247A10">
            <w:pPr>
              <w:spacing w:after="0" w:line="240" w:lineRule="auto"/>
              <w:jc w:val="center"/>
              <w:rPr>
                <w:rFonts w:ascii="Calibri" w:eastAsia="Times New Roman" w:hAnsi="Calibri" w:cs="Calibri"/>
                <w:color w:val="000000"/>
                <w:sz w:val="18"/>
                <w:szCs w:val="18"/>
                <w:lang w:eastAsia="fr-FR"/>
              </w:rPr>
            </w:pPr>
            <w:r w:rsidRPr="00C66955">
              <w:rPr>
                <w:rFonts w:ascii="Calibri" w:eastAsia="Times New Roman" w:hAnsi="Calibri" w:cs="Calibri"/>
                <w:color w:val="000000"/>
                <w:sz w:val="18"/>
                <w:szCs w:val="18"/>
                <w:lang w:eastAsia="fr-FR"/>
              </w:rPr>
              <w:t>Aurélie FORBES</w:t>
            </w:r>
          </w:p>
        </w:tc>
      </w:tr>
      <w:tr w:rsidR="00247A10" w:rsidRPr="00C66955" w14:paraId="1D893FDF" w14:textId="77777777" w:rsidTr="00247A10">
        <w:trPr>
          <w:trHeight w:val="540"/>
          <w:jc w:val="center"/>
        </w:trPr>
        <w:tc>
          <w:tcPr>
            <w:tcW w:w="3879" w:type="dxa"/>
            <w:shd w:val="clear" w:color="auto" w:fill="auto"/>
            <w:vAlign w:val="center"/>
            <w:hideMark/>
          </w:tcPr>
          <w:p w14:paraId="3B736467" w14:textId="77777777" w:rsidR="00247A10" w:rsidRPr="00C66955" w:rsidRDefault="00247A10" w:rsidP="00247A10">
            <w:pPr>
              <w:spacing w:after="0" w:line="240" w:lineRule="auto"/>
              <w:jc w:val="center"/>
              <w:rPr>
                <w:rFonts w:ascii="Calibri" w:eastAsia="Times New Roman" w:hAnsi="Calibri" w:cs="Calibri"/>
                <w:color w:val="000000"/>
                <w:sz w:val="18"/>
                <w:szCs w:val="18"/>
                <w:lang w:eastAsia="fr-FR"/>
              </w:rPr>
            </w:pPr>
            <w:r w:rsidRPr="00C66955">
              <w:rPr>
                <w:rFonts w:ascii="Calibri" w:eastAsia="Times New Roman" w:hAnsi="Calibri" w:cs="Calibri"/>
                <w:color w:val="000000"/>
                <w:sz w:val="18"/>
                <w:szCs w:val="18"/>
                <w:lang w:eastAsia="fr-FR"/>
              </w:rPr>
              <w:t>Groupe Hospitalier Pitié-Salpêtrière - AP-HP</w:t>
            </w:r>
            <w:r w:rsidRPr="00C66955">
              <w:rPr>
                <w:rFonts w:ascii="Calibri" w:eastAsia="Times New Roman" w:hAnsi="Calibri" w:cs="Calibri"/>
                <w:color w:val="000000"/>
                <w:sz w:val="18"/>
                <w:szCs w:val="18"/>
                <w:lang w:eastAsia="fr-FR"/>
              </w:rPr>
              <w:br/>
              <w:t>PARIS</w:t>
            </w:r>
          </w:p>
        </w:tc>
        <w:tc>
          <w:tcPr>
            <w:tcW w:w="1280" w:type="dxa"/>
            <w:shd w:val="clear" w:color="auto" w:fill="auto"/>
            <w:vAlign w:val="center"/>
            <w:hideMark/>
          </w:tcPr>
          <w:p w14:paraId="54DFA182" w14:textId="77777777" w:rsidR="00247A10" w:rsidRPr="00C66955" w:rsidRDefault="00247A10" w:rsidP="00247A10">
            <w:pPr>
              <w:spacing w:after="0" w:line="240" w:lineRule="auto"/>
              <w:jc w:val="center"/>
              <w:rPr>
                <w:rFonts w:ascii="Calibri" w:eastAsia="Times New Roman" w:hAnsi="Calibri" w:cs="Calibri"/>
                <w:sz w:val="18"/>
                <w:szCs w:val="18"/>
                <w:lang w:eastAsia="fr-FR"/>
              </w:rPr>
            </w:pPr>
            <w:r w:rsidRPr="00C66955">
              <w:rPr>
                <w:rFonts w:ascii="Calibri" w:eastAsia="Times New Roman" w:hAnsi="Calibri" w:cs="Calibri"/>
                <w:sz w:val="18"/>
                <w:szCs w:val="18"/>
                <w:lang w:eastAsia="fr-FR"/>
              </w:rPr>
              <w:t>CH</w:t>
            </w:r>
          </w:p>
        </w:tc>
        <w:tc>
          <w:tcPr>
            <w:tcW w:w="1192" w:type="dxa"/>
            <w:shd w:val="clear" w:color="auto" w:fill="auto"/>
            <w:noWrap/>
            <w:vAlign w:val="center"/>
            <w:hideMark/>
          </w:tcPr>
          <w:p w14:paraId="2243DF54" w14:textId="77777777" w:rsidR="00247A10" w:rsidRPr="00C66955" w:rsidRDefault="00247A10" w:rsidP="00247A10">
            <w:pPr>
              <w:spacing w:after="0" w:line="240" w:lineRule="auto"/>
              <w:jc w:val="center"/>
              <w:rPr>
                <w:rFonts w:ascii="Calibri" w:eastAsia="Times New Roman" w:hAnsi="Calibri" w:cs="Calibri"/>
                <w:color w:val="000000"/>
                <w:sz w:val="18"/>
                <w:szCs w:val="18"/>
                <w:lang w:eastAsia="fr-FR"/>
              </w:rPr>
            </w:pPr>
            <w:r w:rsidRPr="00C66955">
              <w:rPr>
                <w:rFonts w:ascii="Calibri" w:eastAsia="Times New Roman" w:hAnsi="Calibri" w:cs="Calibri"/>
                <w:color w:val="000000"/>
                <w:sz w:val="18"/>
                <w:szCs w:val="18"/>
                <w:lang w:eastAsia="fr-FR"/>
              </w:rPr>
              <w:t>1</w:t>
            </w:r>
          </w:p>
        </w:tc>
        <w:tc>
          <w:tcPr>
            <w:tcW w:w="1827" w:type="dxa"/>
            <w:shd w:val="clear" w:color="auto" w:fill="auto"/>
            <w:vAlign w:val="center"/>
            <w:hideMark/>
          </w:tcPr>
          <w:p w14:paraId="20DB70F6" w14:textId="77777777" w:rsidR="00247A10" w:rsidRPr="00C66955" w:rsidRDefault="00247A10" w:rsidP="00247A10">
            <w:pPr>
              <w:spacing w:after="0" w:line="240" w:lineRule="auto"/>
              <w:jc w:val="center"/>
              <w:rPr>
                <w:rFonts w:ascii="Calibri" w:eastAsia="Times New Roman" w:hAnsi="Calibri" w:cs="Calibri"/>
                <w:color w:val="000000"/>
                <w:sz w:val="18"/>
                <w:szCs w:val="18"/>
                <w:lang w:eastAsia="fr-FR"/>
              </w:rPr>
            </w:pPr>
            <w:r w:rsidRPr="00C66955">
              <w:rPr>
                <w:rFonts w:ascii="Calibri" w:eastAsia="Times New Roman" w:hAnsi="Calibri" w:cs="Calibri"/>
                <w:color w:val="000000"/>
                <w:sz w:val="18"/>
                <w:szCs w:val="18"/>
                <w:lang w:eastAsia="fr-FR"/>
              </w:rPr>
              <w:t>Jacques-Antoine MAISONOBE</w:t>
            </w:r>
          </w:p>
        </w:tc>
      </w:tr>
      <w:tr w:rsidR="00247A10" w:rsidRPr="00C66955" w14:paraId="12A86DF8" w14:textId="77777777" w:rsidTr="00247A10">
        <w:trPr>
          <w:trHeight w:val="540"/>
          <w:jc w:val="center"/>
        </w:trPr>
        <w:tc>
          <w:tcPr>
            <w:tcW w:w="3879" w:type="dxa"/>
            <w:shd w:val="clear" w:color="auto" w:fill="auto"/>
            <w:vAlign w:val="center"/>
            <w:hideMark/>
          </w:tcPr>
          <w:p w14:paraId="401982C1" w14:textId="77777777" w:rsidR="00247A10" w:rsidRPr="00C66955" w:rsidRDefault="00247A10" w:rsidP="00247A10">
            <w:pPr>
              <w:spacing w:after="0" w:line="240" w:lineRule="auto"/>
              <w:jc w:val="center"/>
              <w:rPr>
                <w:rFonts w:ascii="Calibri" w:eastAsia="Times New Roman" w:hAnsi="Calibri" w:cs="Calibri"/>
                <w:color w:val="000000"/>
                <w:sz w:val="18"/>
                <w:szCs w:val="18"/>
                <w:lang w:eastAsia="fr-FR"/>
              </w:rPr>
            </w:pPr>
            <w:r w:rsidRPr="00C66955">
              <w:rPr>
                <w:rFonts w:ascii="Calibri" w:eastAsia="Times New Roman" w:hAnsi="Calibri" w:cs="Calibri"/>
                <w:color w:val="000000"/>
                <w:sz w:val="18"/>
                <w:szCs w:val="18"/>
                <w:lang w:eastAsia="fr-FR"/>
              </w:rPr>
              <w:t>CHITS -Hôpital Sainte Musse</w:t>
            </w:r>
            <w:r w:rsidRPr="00C66955">
              <w:rPr>
                <w:rFonts w:ascii="Calibri" w:eastAsia="Times New Roman" w:hAnsi="Calibri" w:cs="Calibri"/>
                <w:color w:val="000000"/>
                <w:sz w:val="18"/>
                <w:szCs w:val="18"/>
                <w:lang w:eastAsia="fr-FR"/>
              </w:rPr>
              <w:br/>
              <w:t>TOULON</w:t>
            </w:r>
          </w:p>
        </w:tc>
        <w:tc>
          <w:tcPr>
            <w:tcW w:w="1280" w:type="dxa"/>
            <w:shd w:val="clear" w:color="auto" w:fill="auto"/>
            <w:vAlign w:val="center"/>
            <w:hideMark/>
          </w:tcPr>
          <w:p w14:paraId="2DB9F517" w14:textId="77777777" w:rsidR="00247A10" w:rsidRPr="00C66955" w:rsidRDefault="00247A10" w:rsidP="00247A10">
            <w:pPr>
              <w:spacing w:after="0" w:line="240" w:lineRule="auto"/>
              <w:jc w:val="center"/>
              <w:rPr>
                <w:rFonts w:ascii="Calibri" w:eastAsia="Times New Roman" w:hAnsi="Calibri" w:cs="Calibri"/>
                <w:sz w:val="18"/>
                <w:szCs w:val="18"/>
                <w:lang w:eastAsia="fr-FR"/>
              </w:rPr>
            </w:pPr>
            <w:r w:rsidRPr="00C66955">
              <w:rPr>
                <w:rFonts w:ascii="Calibri" w:eastAsia="Times New Roman" w:hAnsi="Calibri" w:cs="Calibri"/>
                <w:sz w:val="18"/>
                <w:szCs w:val="18"/>
                <w:lang w:eastAsia="fr-FR"/>
              </w:rPr>
              <w:t>CH</w:t>
            </w:r>
          </w:p>
        </w:tc>
        <w:tc>
          <w:tcPr>
            <w:tcW w:w="1192" w:type="dxa"/>
            <w:shd w:val="clear" w:color="auto" w:fill="auto"/>
            <w:noWrap/>
            <w:vAlign w:val="center"/>
            <w:hideMark/>
          </w:tcPr>
          <w:p w14:paraId="51FC3810" w14:textId="77777777" w:rsidR="00247A10" w:rsidRPr="00C66955" w:rsidRDefault="00247A10" w:rsidP="00247A10">
            <w:pPr>
              <w:spacing w:after="0" w:line="240" w:lineRule="auto"/>
              <w:jc w:val="center"/>
              <w:rPr>
                <w:rFonts w:ascii="Calibri" w:eastAsia="Times New Roman" w:hAnsi="Calibri" w:cs="Calibri"/>
                <w:color w:val="000000"/>
                <w:sz w:val="18"/>
                <w:szCs w:val="18"/>
                <w:lang w:eastAsia="fr-FR"/>
              </w:rPr>
            </w:pPr>
            <w:r w:rsidRPr="00C66955">
              <w:rPr>
                <w:rFonts w:ascii="Calibri" w:eastAsia="Times New Roman" w:hAnsi="Calibri" w:cs="Calibri"/>
                <w:color w:val="000000"/>
                <w:sz w:val="18"/>
                <w:szCs w:val="18"/>
                <w:lang w:eastAsia="fr-FR"/>
              </w:rPr>
              <w:t>4</w:t>
            </w:r>
          </w:p>
        </w:tc>
        <w:tc>
          <w:tcPr>
            <w:tcW w:w="1827" w:type="dxa"/>
            <w:shd w:val="clear" w:color="auto" w:fill="auto"/>
            <w:vAlign w:val="center"/>
            <w:hideMark/>
          </w:tcPr>
          <w:p w14:paraId="53FFAD4E" w14:textId="77777777" w:rsidR="00247A10" w:rsidRPr="00C66955" w:rsidRDefault="00247A10" w:rsidP="00247A10">
            <w:pPr>
              <w:spacing w:after="0" w:line="240" w:lineRule="auto"/>
              <w:jc w:val="center"/>
              <w:rPr>
                <w:rFonts w:ascii="Calibri" w:eastAsia="Times New Roman" w:hAnsi="Calibri" w:cs="Calibri"/>
                <w:color w:val="000000"/>
                <w:sz w:val="18"/>
                <w:szCs w:val="18"/>
                <w:lang w:eastAsia="fr-FR"/>
              </w:rPr>
            </w:pPr>
            <w:r w:rsidRPr="00C66955">
              <w:rPr>
                <w:rFonts w:ascii="Calibri" w:eastAsia="Times New Roman" w:hAnsi="Calibri" w:cs="Calibri"/>
                <w:color w:val="000000"/>
                <w:sz w:val="18"/>
                <w:szCs w:val="18"/>
                <w:lang w:eastAsia="fr-FR"/>
              </w:rPr>
              <w:t>Geneviève BROUQUIERES</w:t>
            </w:r>
          </w:p>
        </w:tc>
      </w:tr>
    </w:tbl>
    <w:p w14:paraId="09C8130F" w14:textId="77777777" w:rsidR="00B114CC" w:rsidRDefault="00B114CC" w:rsidP="00CB2F2A"/>
    <w:p w14:paraId="3A181A37" w14:textId="77777777" w:rsidR="00B114CC" w:rsidRDefault="00B114CC" w:rsidP="00CB2F2A"/>
    <w:p w14:paraId="62BCBF2E" w14:textId="77777777" w:rsidR="00B114CC" w:rsidRPr="00287FAE" w:rsidRDefault="00B114CC">
      <w:r>
        <w:br w:type="page"/>
      </w:r>
    </w:p>
    <w:p w14:paraId="0B5EE9DB" w14:textId="44D771CD" w:rsidR="00287FAE" w:rsidRDefault="00287FAE" w:rsidP="00287FAE">
      <w:pPr>
        <w:pStyle w:val="Titre2"/>
        <w:numPr>
          <w:ilvl w:val="0"/>
          <w:numId w:val="0"/>
        </w:numPr>
        <w:ind w:left="576"/>
      </w:pPr>
      <w:bookmarkStart w:id="2852" w:name="_Ref184158263"/>
      <w:bookmarkStart w:id="2853" w:name="_Toc193972844"/>
      <w:bookmarkStart w:id="2854" w:name="_Ref184158482"/>
      <w:bookmarkStart w:id="2855" w:name="_Ref183881831"/>
      <w:r>
        <w:lastRenderedPageBreak/>
        <w:t xml:space="preserve">Annexe </w:t>
      </w:r>
      <w:fldSimple w:instr=" SEQ Annexe \* ARABIC ">
        <w:r w:rsidR="00C30592">
          <w:rPr>
            <w:noProof/>
          </w:rPr>
          <w:t>3</w:t>
        </w:r>
      </w:fldSimple>
      <w:bookmarkEnd w:id="2852"/>
      <w:r>
        <w:t xml:space="preserve"> : </w:t>
      </w:r>
      <w:r w:rsidRPr="002346ED">
        <w:t xml:space="preserve">Fantômes locaux utilisés pour </w:t>
      </w:r>
      <w:r>
        <w:t>l’étalonnage</w:t>
      </w:r>
      <w:r w:rsidRPr="002346ED">
        <w:t xml:space="preserve"> de la fixation thyroïdienne</w:t>
      </w:r>
      <w:bookmarkEnd w:id="2853"/>
    </w:p>
    <w:tbl>
      <w:tblPr>
        <w:tblW w:w="10207" w:type="dxa"/>
        <w:tblInd w:w="-431" w:type="dxa"/>
        <w:tblCellMar>
          <w:left w:w="70" w:type="dxa"/>
          <w:right w:w="70" w:type="dxa"/>
        </w:tblCellMar>
        <w:tblLook w:val="04A0" w:firstRow="1" w:lastRow="0" w:firstColumn="1" w:lastColumn="0" w:noHBand="0" w:noVBand="1"/>
      </w:tblPr>
      <w:tblGrid>
        <w:gridCol w:w="710"/>
        <w:gridCol w:w="5245"/>
        <w:gridCol w:w="4252"/>
      </w:tblGrid>
      <w:tr w:rsidR="00287FAE" w:rsidRPr="00E3791C" w14:paraId="3333D010" w14:textId="77777777" w:rsidTr="00287FAE">
        <w:trPr>
          <w:trHeight w:val="191"/>
        </w:trPr>
        <w:tc>
          <w:tcPr>
            <w:tcW w:w="710" w:type="dxa"/>
            <w:tcBorders>
              <w:top w:val="single" w:sz="4" w:space="0" w:color="auto"/>
              <w:left w:val="single" w:sz="4" w:space="0" w:color="auto"/>
              <w:bottom w:val="single" w:sz="4" w:space="0" w:color="auto"/>
              <w:right w:val="single" w:sz="4" w:space="0" w:color="auto"/>
            </w:tcBorders>
            <w:shd w:val="clear" w:color="auto" w:fill="BDD6EE" w:themeFill="accent5" w:themeFillTint="66"/>
            <w:noWrap/>
            <w:vAlign w:val="center"/>
            <w:hideMark/>
          </w:tcPr>
          <w:p w14:paraId="533E1C19" w14:textId="77777777" w:rsidR="00287FAE" w:rsidRPr="003A78BC" w:rsidRDefault="00287FAE" w:rsidP="00287FAE">
            <w:pPr>
              <w:spacing w:after="0" w:line="240" w:lineRule="auto"/>
              <w:jc w:val="center"/>
              <w:rPr>
                <w:rFonts w:ascii="Calibri" w:eastAsia="Times New Roman" w:hAnsi="Calibri" w:cs="Calibri"/>
                <w:color w:val="000000"/>
                <w:sz w:val="20"/>
                <w:szCs w:val="20"/>
                <w:lang w:eastAsia="fr-FR"/>
              </w:rPr>
            </w:pPr>
            <w:r w:rsidRPr="003A78BC">
              <w:rPr>
                <w:rFonts w:ascii="Calibri" w:eastAsia="Times New Roman" w:hAnsi="Calibri" w:cs="Calibri"/>
                <w:color w:val="000000"/>
                <w:sz w:val="20"/>
                <w:szCs w:val="20"/>
                <w:lang w:eastAsia="fr-FR"/>
              </w:rPr>
              <w:t>Centre</w:t>
            </w:r>
          </w:p>
        </w:tc>
        <w:tc>
          <w:tcPr>
            <w:tcW w:w="5245" w:type="dxa"/>
            <w:tcBorders>
              <w:top w:val="single" w:sz="4" w:space="0" w:color="auto"/>
              <w:left w:val="nil"/>
              <w:bottom w:val="single" w:sz="4" w:space="0" w:color="auto"/>
              <w:right w:val="single" w:sz="4" w:space="0" w:color="auto"/>
            </w:tcBorders>
            <w:shd w:val="clear" w:color="auto" w:fill="BDD6EE" w:themeFill="accent5" w:themeFillTint="66"/>
            <w:noWrap/>
            <w:vAlign w:val="center"/>
            <w:hideMark/>
          </w:tcPr>
          <w:p w14:paraId="10C8C500" w14:textId="77777777" w:rsidR="00287FAE" w:rsidRPr="00E3791C" w:rsidRDefault="00287FAE" w:rsidP="00287FAE">
            <w:pPr>
              <w:spacing w:after="0" w:line="240" w:lineRule="auto"/>
              <w:jc w:val="center"/>
              <w:rPr>
                <w:rFonts w:ascii="Calibri" w:eastAsia="Times New Roman" w:hAnsi="Calibri" w:cs="Calibri"/>
                <w:color w:val="000000"/>
                <w:sz w:val="20"/>
                <w:szCs w:val="20"/>
                <w:lang w:eastAsia="fr-FR"/>
              </w:rPr>
            </w:pPr>
            <w:r>
              <w:rPr>
                <w:rFonts w:ascii="Calibri" w:eastAsia="Times New Roman" w:hAnsi="Calibri" w:cs="Calibri"/>
                <w:color w:val="000000"/>
                <w:sz w:val="20"/>
                <w:szCs w:val="20"/>
                <w:lang w:eastAsia="fr-FR"/>
              </w:rPr>
              <w:t>Type de F</w:t>
            </w:r>
            <w:r w:rsidRPr="00E3791C">
              <w:rPr>
                <w:rFonts w:ascii="Calibri" w:eastAsia="Times New Roman" w:hAnsi="Calibri" w:cs="Calibri"/>
                <w:color w:val="000000"/>
                <w:sz w:val="20"/>
                <w:szCs w:val="20"/>
                <w:lang w:eastAsia="fr-FR"/>
              </w:rPr>
              <w:t>ant</w:t>
            </w:r>
            <w:r>
              <w:rPr>
                <w:rFonts w:ascii="Calibri" w:eastAsia="Times New Roman" w:hAnsi="Calibri" w:cs="Calibri"/>
                <w:color w:val="000000"/>
                <w:sz w:val="20"/>
                <w:szCs w:val="20"/>
                <w:lang w:eastAsia="fr-FR"/>
              </w:rPr>
              <w:t>ôme</w:t>
            </w:r>
          </w:p>
        </w:tc>
        <w:tc>
          <w:tcPr>
            <w:tcW w:w="4252" w:type="dxa"/>
            <w:tcBorders>
              <w:top w:val="single" w:sz="4" w:space="0" w:color="auto"/>
              <w:left w:val="nil"/>
              <w:bottom w:val="single" w:sz="4" w:space="0" w:color="auto"/>
              <w:right w:val="single" w:sz="4" w:space="0" w:color="auto"/>
            </w:tcBorders>
            <w:shd w:val="clear" w:color="auto" w:fill="BDD6EE" w:themeFill="accent5" w:themeFillTint="66"/>
            <w:noWrap/>
            <w:vAlign w:val="center"/>
            <w:hideMark/>
          </w:tcPr>
          <w:p w14:paraId="013A4348" w14:textId="4027E7CE" w:rsidR="00287FAE" w:rsidRPr="00E3791C" w:rsidRDefault="00287FAE" w:rsidP="00287FAE">
            <w:pPr>
              <w:spacing w:after="0" w:line="240" w:lineRule="auto"/>
              <w:jc w:val="center"/>
              <w:rPr>
                <w:rFonts w:ascii="Calibri" w:eastAsia="Times New Roman" w:hAnsi="Calibri" w:cs="Calibri"/>
                <w:color w:val="000000"/>
                <w:sz w:val="20"/>
                <w:szCs w:val="20"/>
                <w:lang w:eastAsia="fr-FR"/>
              </w:rPr>
            </w:pPr>
            <w:r w:rsidRPr="00E3791C">
              <w:rPr>
                <w:rFonts w:ascii="Calibri" w:eastAsia="Times New Roman" w:hAnsi="Calibri" w:cs="Calibri"/>
                <w:color w:val="000000"/>
                <w:sz w:val="20"/>
                <w:szCs w:val="20"/>
                <w:lang w:eastAsia="fr-FR"/>
              </w:rPr>
              <w:t>Marque</w:t>
            </w:r>
            <w:r w:rsidR="00F61482">
              <w:rPr>
                <w:rFonts w:ascii="Calibri" w:eastAsia="Times New Roman" w:hAnsi="Calibri" w:cs="Calibri"/>
                <w:color w:val="000000"/>
                <w:sz w:val="20"/>
                <w:szCs w:val="20"/>
                <w:lang w:eastAsia="fr-FR"/>
              </w:rPr>
              <w:t xml:space="preserve"> </w:t>
            </w:r>
            <w:r>
              <w:rPr>
                <w:rFonts w:ascii="Calibri" w:eastAsia="Times New Roman" w:hAnsi="Calibri" w:cs="Calibri"/>
                <w:color w:val="000000"/>
                <w:sz w:val="20"/>
                <w:szCs w:val="20"/>
                <w:lang w:eastAsia="fr-FR"/>
              </w:rPr>
              <w:t>- Réf.</w:t>
            </w:r>
          </w:p>
        </w:tc>
      </w:tr>
      <w:tr w:rsidR="00287FAE" w:rsidRPr="00244BA6" w14:paraId="6855D1BA" w14:textId="77777777" w:rsidTr="00287FAE">
        <w:trPr>
          <w:trHeight w:val="82"/>
        </w:trPr>
        <w:tc>
          <w:tcPr>
            <w:tcW w:w="710" w:type="dxa"/>
            <w:tcBorders>
              <w:top w:val="nil"/>
              <w:left w:val="single" w:sz="4" w:space="0" w:color="auto"/>
              <w:bottom w:val="single" w:sz="4" w:space="0" w:color="auto"/>
              <w:right w:val="single" w:sz="4" w:space="0" w:color="auto"/>
            </w:tcBorders>
            <w:shd w:val="clear" w:color="auto" w:fill="auto"/>
            <w:noWrap/>
            <w:vAlign w:val="center"/>
            <w:hideMark/>
          </w:tcPr>
          <w:p w14:paraId="65C1C469" w14:textId="77777777" w:rsidR="00287FAE" w:rsidRPr="00E3791C" w:rsidRDefault="00287FAE" w:rsidP="00287FAE">
            <w:pPr>
              <w:spacing w:after="0" w:line="240" w:lineRule="auto"/>
              <w:jc w:val="center"/>
              <w:rPr>
                <w:rFonts w:ascii="Calibri" w:eastAsia="Times New Roman" w:hAnsi="Calibri" w:cs="Calibri"/>
                <w:b/>
                <w:bCs/>
                <w:color w:val="000000"/>
                <w:sz w:val="24"/>
                <w:szCs w:val="24"/>
                <w:lang w:eastAsia="fr-FR"/>
              </w:rPr>
            </w:pPr>
            <w:r w:rsidRPr="00E3791C">
              <w:rPr>
                <w:rFonts w:ascii="Calibri" w:eastAsia="Times New Roman" w:hAnsi="Calibri" w:cs="Calibri"/>
                <w:b/>
                <w:bCs/>
                <w:color w:val="000000"/>
                <w:sz w:val="24"/>
                <w:szCs w:val="24"/>
                <w:lang w:eastAsia="fr-FR"/>
              </w:rPr>
              <w:t>1</w:t>
            </w:r>
          </w:p>
        </w:tc>
        <w:tc>
          <w:tcPr>
            <w:tcW w:w="5245" w:type="dxa"/>
            <w:tcBorders>
              <w:top w:val="nil"/>
              <w:left w:val="nil"/>
              <w:bottom w:val="single" w:sz="4" w:space="0" w:color="auto"/>
              <w:right w:val="single" w:sz="4" w:space="0" w:color="auto"/>
            </w:tcBorders>
            <w:shd w:val="clear" w:color="auto" w:fill="auto"/>
            <w:vAlign w:val="center"/>
            <w:hideMark/>
          </w:tcPr>
          <w:p w14:paraId="5598EA3D" w14:textId="77777777" w:rsidR="00287FAE" w:rsidRPr="000C1BD3" w:rsidRDefault="00287FAE" w:rsidP="00287FAE">
            <w:pPr>
              <w:spacing w:after="0" w:line="240" w:lineRule="auto"/>
              <w:jc w:val="center"/>
              <w:rPr>
                <w:rFonts w:ascii="Calibri" w:eastAsia="Times New Roman" w:hAnsi="Calibri" w:cs="Calibri"/>
                <w:sz w:val="20"/>
                <w:szCs w:val="20"/>
                <w:lang w:eastAsia="fr-FR"/>
              </w:rPr>
            </w:pPr>
            <w:r w:rsidRPr="000C1BD3">
              <w:rPr>
                <w:rFonts w:ascii="Calibri" w:eastAsia="Times New Roman" w:hAnsi="Calibri" w:cs="Calibri"/>
                <w:sz w:val="20"/>
                <w:szCs w:val="20"/>
                <w:lang w:eastAsia="fr-FR"/>
              </w:rPr>
              <w:t xml:space="preserve">Flacon </w:t>
            </w:r>
            <w:proofErr w:type="spellStart"/>
            <w:r w:rsidRPr="000C1BD3">
              <w:rPr>
                <w:rFonts w:ascii="Calibri" w:eastAsia="Times New Roman" w:hAnsi="Calibri" w:cs="Calibri"/>
                <w:sz w:val="20"/>
                <w:szCs w:val="20"/>
                <w:lang w:eastAsia="fr-FR"/>
              </w:rPr>
              <w:t>CisBio</w:t>
            </w:r>
            <w:proofErr w:type="spellEnd"/>
            <w:r w:rsidRPr="000C1BD3">
              <w:rPr>
                <w:rFonts w:ascii="Calibri" w:eastAsia="Times New Roman" w:hAnsi="Calibri" w:cs="Calibri"/>
                <w:sz w:val="20"/>
                <w:szCs w:val="20"/>
                <w:lang w:eastAsia="fr-FR"/>
              </w:rPr>
              <w:t xml:space="preserve"> + fantôme cylindrique ANSI/IAEA </w:t>
            </w:r>
          </w:p>
        </w:tc>
        <w:tc>
          <w:tcPr>
            <w:tcW w:w="4252" w:type="dxa"/>
            <w:tcBorders>
              <w:top w:val="nil"/>
              <w:left w:val="nil"/>
              <w:bottom w:val="single" w:sz="4" w:space="0" w:color="auto"/>
              <w:right w:val="single" w:sz="4" w:space="0" w:color="auto"/>
            </w:tcBorders>
            <w:shd w:val="clear" w:color="auto" w:fill="auto"/>
            <w:vAlign w:val="center"/>
            <w:hideMark/>
          </w:tcPr>
          <w:p w14:paraId="665F1281" w14:textId="3175009F" w:rsidR="00287FAE" w:rsidRPr="000C1BD3" w:rsidRDefault="00287FAE" w:rsidP="00287FAE">
            <w:pPr>
              <w:spacing w:after="0" w:line="240" w:lineRule="auto"/>
              <w:jc w:val="center"/>
              <w:rPr>
                <w:rFonts w:ascii="Calibri" w:eastAsia="Times New Roman" w:hAnsi="Calibri" w:cs="Calibri"/>
                <w:sz w:val="20"/>
                <w:szCs w:val="20"/>
                <w:lang w:val="en-US" w:eastAsia="fr-FR"/>
              </w:rPr>
            </w:pPr>
            <w:proofErr w:type="spellStart"/>
            <w:r>
              <w:rPr>
                <w:rFonts w:ascii="Calibri" w:eastAsia="Times New Roman" w:hAnsi="Calibri" w:cs="Calibri"/>
                <w:sz w:val="20"/>
                <w:szCs w:val="20"/>
                <w:lang w:val="en-US" w:eastAsia="fr-FR"/>
              </w:rPr>
              <w:t>Biodex</w:t>
            </w:r>
            <w:proofErr w:type="spellEnd"/>
            <w:r>
              <w:rPr>
                <w:rFonts w:ascii="Calibri" w:eastAsia="Times New Roman" w:hAnsi="Calibri" w:cs="Calibri"/>
                <w:sz w:val="20"/>
                <w:szCs w:val="20"/>
                <w:lang w:val="en-US" w:eastAsia="fr-FR"/>
              </w:rPr>
              <w:t xml:space="preserve"> </w:t>
            </w:r>
            <w:r w:rsidRPr="000C1BD3">
              <w:rPr>
                <w:rFonts w:ascii="Calibri" w:eastAsia="Times New Roman" w:hAnsi="Calibri" w:cs="Calibri"/>
                <w:sz w:val="20"/>
                <w:szCs w:val="20"/>
                <w:lang w:val="en-US" w:eastAsia="fr-FR"/>
              </w:rPr>
              <w:t>Thyroid Uptake Neck Phantom</w:t>
            </w:r>
            <w:r w:rsidRPr="00B531D9">
              <w:rPr>
                <w:rFonts w:ascii="Calibri" w:eastAsia="Times New Roman" w:hAnsi="Calibri" w:cs="Calibri"/>
                <w:color w:val="000000"/>
                <w:sz w:val="20"/>
                <w:szCs w:val="20"/>
                <w:vertAlign w:val="superscript"/>
                <w:lang w:eastAsia="fr-FR"/>
              </w:rPr>
              <w:fldChar w:fldCharType="begin"/>
            </w:r>
            <w:r w:rsidRPr="00B531D9">
              <w:rPr>
                <w:rFonts w:ascii="Calibri" w:eastAsia="Times New Roman" w:hAnsi="Calibri" w:cs="Calibri"/>
                <w:color w:val="000000"/>
                <w:sz w:val="20"/>
                <w:szCs w:val="20"/>
                <w:vertAlign w:val="superscript"/>
                <w:lang w:val="en-GB" w:eastAsia="fr-FR"/>
              </w:rPr>
              <w:instrText xml:space="preserve"> REF _Ref183174048 \h  \* MERGEFORMAT </w:instrText>
            </w:r>
            <w:r w:rsidRPr="00B531D9">
              <w:rPr>
                <w:rFonts w:ascii="Calibri" w:eastAsia="Times New Roman" w:hAnsi="Calibri" w:cs="Calibri"/>
                <w:color w:val="000000"/>
                <w:sz w:val="20"/>
                <w:szCs w:val="20"/>
                <w:vertAlign w:val="superscript"/>
                <w:lang w:eastAsia="fr-FR"/>
              </w:rPr>
            </w:r>
            <w:r w:rsidRPr="00B531D9">
              <w:rPr>
                <w:rFonts w:ascii="Calibri" w:eastAsia="Times New Roman" w:hAnsi="Calibri" w:cs="Calibri"/>
                <w:color w:val="000000"/>
                <w:sz w:val="20"/>
                <w:szCs w:val="20"/>
                <w:vertAlign w:val="superscript"/>
                <w:lang w:eastAsia="fr-FR"/>
              </w:rPr>
              <w:fldChar w:fldCharType="separate"/>
            </w:r>
            <w:r w:rsidR="00C30592" w:rsidRPr="00C30592">
              <w:rPr>
                <w:rFonts w:asciiTheme="majorHAnsi" w:hAnsiTheme="majorHAnsi"/>
                <w:noProof/>
                <w:szCs w:val="24"/>
                <w:lang w:val="en-GB"/>
              </w:rPr>
              <w:t>c</w:t>
            </w:r>
            <w:r w:rsidRPr="00B531D9">
              <w:rPr>
                <w:rFonts w:ascii="Calibri" w:eastAsia="Times New Roman" w:hAnsi="Calibri" w:cs="Calibri"/>
                <w:color w:val="000000"/>
                <w:sz w:val="20"/>
                <w:szCs w:val="20"/>
                <w:vertAlign w:val="superscript"/>
                <w:lang w:eastAsia="fr-FR"/>
              </w:rPr>
              <w:fldChar w:fldCharType="end"/>
            </w:r>
          </w:p>
        </w:tc>
      </w:tr>
      <w:tr w:rsidR="00287FAE" w:rsidRPr="00E3791C" w14:paraId="41F982E5" w14:textId="77777777" w:rsidTr="00287FAE">
        <w:trPr>
          <w:trHeight w:val="200"/>
        </w:trPr>
        <w:tc>
          <w:tcPr>
            <w:tcW w:w="710" w:type="dxa"/>
            <w:tcBorders>
              <w:top w:val="nil"/>
              <w:left w:val="single" w:sz="4" w:space="0" w:color="auto"/>
              <w:bottom w:val="single" w:sz="4" w:space="0" w:color="auto"/>
              <w:right w:val="single" w:sz="4" w:space="0" w:color="auto"/>
            </w:tcBorders>
            <w:shd w:val="clear" w:color="auto" w:fill="auto"/>
            <w:noWrap/>
            <w:vAlign w:val="center"/>
            <w:hideMark/>
          </w:tcPr>
          <w:p w14:paraId="3F5BB7DE" w14:textId="77777777" w:rsidR="00287FAE" w:rsidRPr="00E3791C" w:rsidRDefault="00287FAE" w:rsidP="00287FAE">
            <w:pPr>
              <w:spacing w:after="0" w:line="240" w:lineRule="auto"/>
              <w:jc w:val="center"/>
              <w:rPr>
                <w:rFonts w:ascii="Calibri" w:eastAsia="Times New Roman" w:hAnsi="Calibri" w:cs="Calibri"/>
                <w:b/>
                <w:bCs/>
                <w:color w:val="000000"/>
                <w:sz w:val="24"/>
                <w:szCs w:val="24"/>
                <w:lang w:eastAsia="fr-FR"/>
              </w:rPr>
            </w:pPr>
            <w:r w:rsidRPr="00E3791C">
              <w:rPr>
                <w:rFonts w:ascii="Calibri" w:eastAsia="Times New Roman" w:hAnsi="Calibri" w:cs="Calibri"/>
                <w:b/>
                <w:bCs/>
                <w:color w:val="000000"/>
                <w:sz w:val="24"/>
                <w:szCs w:val="24"/>
                <w:lang w:eastAsia="fr-FR"/>
              </w:rPr>
              <w:t>2</w:t>
            </w:r>
          </w:p>
        </w:tc>
        <w:tc>
          <w:tcPr>
            <w:tcW w:w="5245" w:type="dxa"/>
            <w:tcBorders>
              <w:top w:val="nil"/>
              <w:left w:val="nil"/>
              <w:bottom w:val="single" w:sz="4" w:space="0" w:color="auto"/>
              <w:right w:val="single" w:sz="4" w:space="0" w:color="auto"/>
            </w:tcBorders>
            <w:shd w:val="clear" w:color="auto" w:fill="auto"/>
            <w:noWrap/>
            <w:vAlign w:val="center"/>
            <w:hideMark/>
          </w:tcPr>
          <w:p w14:paraId="3CA99DAF" w14:textId="77777777" w:rsidR="00287FAE" w:rsidRPr="000C1BD3" w:rsidRDefault="00287FAE" w:rsidP="00287FAE">
            <w:pPr>
              <w:spacing w:after="0" w:line="240" w:lineRule="auto"/>
              <w:jc w:val="center"/>
              <w:rPr>
                <w:rFonts w:ascii="Calibri" w:eastAsia="Times New Roman" w:hAnsi="Calibri" w:cs="Calibri"/>
                <w:sz w:val="20"/>
                <w:szCs w:val="20"/>
                <w:lang w:eastAsia="fr-FR"/>
              </w:rPr>
            </w:pPr>
            <w:r w:rsidRPr="000C1BD3">
              <w:rPr>
                <w:rFonts w:ascii="Calibri" w:eastAsia="Times New Roman" w:hAnsi="Calibri" w:cs="Calibri"/>
                <w:sz w:val="20"/>
                <w:szCs w:val="20"/>
                <w:lang w:eastAsia="fr-FR"/>
              </w:rPr>
              <w:t>Seringue dans l'air</w:t>
            </w:r>
          </w:p>
        </w:tc>
        <w:tc>
          <w:tcPr>
            <w:tcW w:w="4252" w:type="dxa"/>
            <w:tcBorders>
              <w:top w:val="nil"/>
              <w:left w:val="nil"/>
              <w:bottom w:val="single" w:sz="4" w:space="0" w:color="auto"/>
              <w:right w:val="single" w:sz="4" w:space="0" w:color="auto"/>
            </w:tcBorders>
            <w:shd w:val="clear" w:color="auto" w:fill="auto"/>
            <w:noWrap/>
            <w:vAlign w:val="center"/>
            <w:hideMark/>
          </w:tcPr>
          <w:p w14:paraId="52131AD7" w14:textId="47BBC762" w:rsidR="00287FAE" w:rsidRPr="000C1BD3" w:rsidRDefault="00287FAE" w:rsidP="00287FAE">
            <w:pPr>
              <w:spacing w:after="0" w:line="240" w:lineRule="auto"/>
              <w:jc w:val="center"/>
              <w:rPr>
                <w:rFonts w:ascii="Calibri" w:eastAsia="Times New Roman" w:hAnsi="Calibri" w:cs="Calibri"/>
                <w:sz w:val="20"/>
                <w:szCs w:val="20"/>
                <w:lang w:eastAsia="fr-FR"/>
              </w:rPr>
            </w:pPr>
            <w:r w:rsidRPr="000C1BD3">
              <w:rPr>
                <w:rFonts w:ascii="Calibri" w:eastAsia="Times New Roman" w:hAnsi="Calibri" w:cs="Calibri"/>
                <w:sz w:val="20"/>
                <w:szCs w:val="20"/>
                <w:lang w:eastAsia="fr-FR"/>
              </w:rPr>
              <w:t>Seringue BD -</w:t>
            </w:r>
            <w:r w:rsidR="00F61482">
              <w:rPr>
                <w:rFonts w:ascii="Calibri" w:eastAsia="Times New Roman" w:hAnsi="Calibri" w:cs="Calibri"/>
                <w:sz w:val="20"/>
                <w:szCs w:val="20"/>
                <w:lang w:eastAsia="fr-FR"/>
              </w:rPr>
              <w:t xml:space="preserve"> </w:t>
            </w:r>
            <w:r w:rsidRPr="000C1BD3">
              <w:rPr>
                <w:rFonts w:ascii="Calibri" w:eastAsia="Times New Roman" w:hAnsi="Calibri" w:cs="Calibri"/>
                <w:sz w:val="20"/>
                <w:szCs w:val="20"/>
                <w:lang w:eastAsia="fr-FR"/>
              </w:rPr>
              <w:t xml:space="preserve">2,5ml </w:t>
            </w:r>
            <w:proofErr w:type="spellStart"/>
            <w:r w:rsidRPr="000C1BD3">
              <w:rPr>
                <w:rFonts w:ascii="Calibri" w:eastAsia="Times New Roman" w:hAnsi="Calibri" w:cs="Calibri"/>
                <w:sz w:val="20"/>
                <w:szCs w:val="20"/>
                <w:lang w:eastAsia="fr-FR"/>
              </w:rPr>
              <w:t>Luer</w:t>
            </w:r>
            <w:proofErr w:type="spellEnd"/>
            <w:r w:rsidRPr="000C1BD3">
              <w:rPr>
                <w:rFonts w:ascii="Calibri" w:eastAsia="Times New Roman" w:hAnsi="Calibri" w:cs="Calibri"/>
                <w:sz w:val="20"/>
                <w:szCs w:val="20"/>
                <w:lang w:eastAsia="fr-FR"/>
              </w:rPr>
              <w:t xml:space="preserve"> Slip</w:t>
            </w:r>
          </w:p>
        </w:tc>
      </w:tr>
      <w:tr w:rsidR="00287FAE" w:rsidRPr="00E3791C" w14:paraId="2B939E41" w14:textId="77777777" w:rsidTr="00287FAE">
        <w:trPr>
          <w:trHeight w:val="70"/>
        </w:trPr>
        <w:tc>
          <w:tcPr>
            <w:tcW w:w="710" w:type="dxa"/>
            <w:tcBorders>
              <w:top w:val="nil"/>
              <w:left w:val="single" w:sz="4" w:space="0" w:color="auto"/>
              <w:bottom w:val="single" w:sz="4" w:space="0" w:color="auto"/>
              <w:right w:val="single" w:sz="4" w:space="0" w:color="auto"/>
            </w:tcBorders>
            <w:shd w:val="clear" w:color="auto" w:fill="auto"/>
            <w:noWrap/>
            <w:vAlign w:val="center"/>
            <w:hideMark/>
          </w:tcPr>
          <w:p w14:paraId="1C1F6E66" w14:textId="77777777" w:rsidR="00287FAE" w:rsidRPr="00E3791C" w:rsidRDefault="00287FAE" w:rsidP="00287FAE">
            <w:pPr>
              <w:spacing w:after="0" w:line="240" w:lineRule="auto"/>
              <w:jc w:val="center"/>
              <w:rPr>
                <w:rFonts w:ascii="Calibri" w:eastAsia="Times New Roman" w:hAnsi="Calibri" w:cs="Calibri"/>
                <w:b/>
                <w:bCs/>
                <w:color w:val="000000"/>
                <w:sz w:val="24"/>
                <w:szCs w:val="24"/>
                <w:lang w:eastAsia="fr-FR"/>
              </w:rPr>
            </w:pPr>
            <w:r w:rsidRPr="00E3791C">
              <w:rPr>
                <w:rFonts w:ascii="Calibri" w:eastAsia="Times New Roman" w:hAnsi="Calibri" w:cs="Calibri"/>
                <w:b/>
                <w:bCs/>
                <w:color w:val="000000"/>
                <w:sz w:val="24"/>
                <w:szCs w:val="24"/>
                <w:lang w:eastAsia="fr-FR"/>
              </w:rPr>
              <w:t>3</w:t>
            </w:r>
          </w:p>
        </w:tc>
        <w:tc>
          <w:tcPr>
            <w:tcW w:w="5245" w:type="dxa"/>
            <w:tcBorders>
              <w:top w:val="nil"/>
              <w:left w:val="nil"/>
              <w:bottom w:val="single" w:sz="4" w:space="0" w:color="auto"/>
              <w:right w:val="single" w:sz="4" w:space="0" w:color="auto"/>
            </w:tcBorders>
            <w:shd w:val="clear" w:color="auto" w:fill="auto"/>
            <w:noWrap/>
            <w:vAlign w:val="center"/>
            <w:hideMark/>
          </w:tcPr>
          <w:p w14:paraId="7CDB0569" w14:textId="77777777" w:rsidR="00287FAE" w:rsidRPr="000C1BD3" w:rsidRDefault="00287FAE" w:rsidP="00287FAE">
            <w:pPr>
              <w:spacing w:after="0" w:line="240" w:lineRule="auto"/>
              <w:jc w:val="center"/>
              <w:rPr>
                <w:rFonts w:ascii="Calibri" w:eastAsia="Times New Roman" w:hAnsi="Calibri" w:cs="Calibri"/>
                <w:sz w:val="20"/>
                <w:szCs w:val="20"/>
                <w:lang w:eastAsia="fr-FR"/>
              </w:rPr>
            </w:pPr>
            <w:r w:rsidRPr="000C1BD3">
              <w:rPr>
                <w:rFonts w:ascii="Calibri" w:eastAsia="Times New Roman" w:hAnsi="Calibri" w:cs="Calibri"/>
                <w:sz w:val="20"/>
                <w:szCs w:val="20"/>
                <w:lang w:eastAsia="fr-FR"/>
              </w:rPr>
              <w:t>Seringue dans l'air</w:t>
            </w:r>
          </w:p>
        </w:tc>
        <w:tc>
          <w:tcPr>
            <w:tcW w:w="4252" w:type="dxa"/>
            <w:tcBorders>
              <w:top w:val="nil"/>
              <w:left w:val="nil"/>
              <w:bottom w:val="single" w:sz="4" w:space="0" w:color="auto"/>
              <w:right w:val="single" w:sz="4" w:space="0" w:color="auto"/>
            </w:tcBorders>
            <w:shd w:val="clear" w:color="auto" w:fill="auto"/>
            <w:noWrap/>
            <w:vAlign w:val="center"/>
            <w:hideMark/>
          </w:tcPr>
          <w:p w14:paraId="796B7C7C" w14:textId="77777777" w:rsidR="00287FAE" w:rsidRPr="000C1BD3" w:rsidRDefault="00287FAE" w:rsidP="00287FAE">
            <w:pPr>
              <w:spacing w:after="0" w:line="240" w:lineRule="auto"/>
              <w:jc w:val="center"/>
              <w:rPr>
                <w:rFonts w:ascii="Calibri" w:eastAsia="Times New Roman" w:hAnsi="Calibri" w:cs="Calibri"/>
                <w:sz w:val="20"/>
                <w:szCs w:val="20"/>
                <w:lang w:eastAsia="fr-FR"/>
              </w:rPr>
            </w:pPr>
            <w:r w:rsidRPr="000C1BD3">
              <w:rPr>
                <w:rFonts w:ascii="Calibri" w:eastAsia="Times New Roman" w:hAnsi="Calibri" w:cs="Calibri"/>
                <w:sz w:val="20"/>
                <w:szCs w:val="20"/>
                <w:lang w:eastAsia="fr-FR"/>
              </w:rPr>
              <w:t>Seringue</w:t>
            </w:r>
          </w:p>
        </w:tc>
      </w:tr>
      <w:tr w:rsidR="00287FAE" w:rsidRPr="00E3791C" w14:paraId="5BE65D64" w14:textId="77777777" w:rsidTr="00287FAE">
        <w:trPr>
          <w:trHeight w:val="70"/>
        </w:trPr>
        <w:tc>
          <w:tcPr>
            <w:tcW w:w="710" w:type="dxa"/>
            <w:tcBorders>
              <w:top w:val="nil"/>
              <w:left w:val="single" w:sz="4" w:space="0" w:color="auto"/>
              <w:bottom w:val="single" w:sz="4" w:space="0" w:color="auto"/>
              <w:right w:val="single" w:sz="4" w:space="0" w:color="auto"/>
            </w:tcBorders>
            <w:shd w:val="clear" w:color="auto" w:fill="auto"/>
            <w:noWrap/>
            <w:vAlign w:val="center"/>
            <w:hideMark/>
          </w:tcPr>
          <w:p w14:paraId="592AEB2B" w14:textId="77777777" w:rsidR="00287FAE" w:rsidRPr="00E3791C" w:rsidRDefault="00287FAE" w:rsidP="00287FAE">
            <w:pPr>
              <w:spacing w:after="0" w:line="240" w:lineRule="auto"/>
              <w:jc w:val="center"/>
              <w:rPr>
                <w:rFonts w:ascii="Calibri" w:eastAsia="Times New Roman" w:hAnsi="Calibri" w:cs="Calibri"/>
                <w:b/>
                <w:bCs/>
                <w:color w:val="000000"/>
                <w:sz w:val="24"/>
                <w:szCs w:val="24"/>
                <w:lang w:eastAsia="fr-FR"/>
              </w:rPr>
            </w:pPr>
            <w:r>
              <w:rPr>
                <w:rFonts w:ascii="Calibri" w:eastAsia="Times New Roman" w:hAnsi="Calibri" w:cs="Calibri"/>
                <w:b/>
                <w:bCs/>
                <w:color w:val="000000"/>
                <w:sz w:val="24"/>
                <w:szCs w:val="24"/>
                <w:lang w:eastAsia="fr-FR"/>
              </w:rPr>
              <w:t>4</w:t>
            </w:r>
          </w:p>
        </w:tc>
        <w:tc>
          <w:tcPr>
            <w:tcW w:w="5245" w:type="dxa"/>
            <w:tcBorders>
              <w:top w:val="nil"/>
              <w:left w:val="nil"/>
              <w:bottom w:val="single" w:sz="4" w:space="0" w:color="auto"/>
              <w:right w:val="single" w:sz="4" w:space="0" w:color="auto"/>
            </w:tcBorders>
            <w:shd w:val="clear" w:color="auto" w:fill="auto"/>
            <w:noWrap/>
            <w:vAlign w:val="center"/>
            <w:hideMark/>
          </w:tcPr>
          <w:p w14:paraId="5E8CBC5E" w14:textId="77777777" w:rsidR="00287FAE" w:rsidRPr="000C1BD3" w:rsidRDefault="00287FAE" w:rsidP="00287FAE">
            <w:pPr>
              <w:spacing w:after="0" w:line="240" w:lineRule="auto"/>
              <w:jc w:val="center"/>
              <w:rPr>
                <w:rFonts w:ascii="Calibri" w:eastAsia="Times New Roman" w:hAnsi="Calibri" w:cs="Calibri"/>
                <w:sz w:val="20"/>
                <w:szCs w:val="20"/>
                <w:lang w:eastAsia="fr-FR"/>
              </w:rPr>
            </w:pPr>
            <w:r w:rsidRPr="000C1BD3">
              <w:rPr>
                <w:rFonts w:ascii="Calibri" w:eastAsia="Times New Roman" w:hAnsi="Calibri" w:cs="Calibri"/>
                <w:sz w:val="20"/>
                <w:szCs w:val="20"/>
                <w:lang w:eastAsia="fr-FR"/>
              </w:rPr>
              <w:t>Seringue dans l'air</w:t>
            </w:r>
          </w:p>
        </w:tc>
        <w:tc>
          <w:tcPr>
            <w:tcW w:w="4252" w:type="dxa"/>
            <w:tcBorders>
              <w:top w:val="nil"/>
              <w:left w:val="nil"/>
              <w:bottom w:val="single" w:sz="4" w:space="0" w:color="auto"/>
              <w:right w:val="single" w:sz="4" w:space="0" w:color="auto"/>
            </w:tcBorders>
            <w:shd w:val="clear" w:color="auto" w:fill="auto"/>
            <w:noWrap/>
            <w:vAlign w:val="center"/>
          </w:tcPr>
          <w:p w14:paraId="582343A1" w14:textId="77777777" w:rsidR="00287FAE" w:rsidRPr="000C1BD3" w:rsidRDefault="00287FAE" w:rsidP="00287FAE">
            <w:pPr>
              <w:spacing w:after="0" w:line="240" w:lineRule="auto"/>
              <w:jc w:val="center"/>
              <w:rPr>
                <w:rFonts w:ascii="Calibri" w:eastAsia="Times New Roman" w:hAnsi="Calibri" w:cs="Calibri"/>
                <w:sz w:val="20"/>
                <w:szCs w:val="20"/>
                <w:lang w:eastAsia="fr-FR"/>
              </w:rPr>
            </w:pPr>
            <w:r w:rsidRPr="000C1BD3">
              <w:rPr>
                <w:rFonts w:ascii="Calibri" w:eastAsia="Times New Roman" w:hAnsi="Calibri" w:cs="Calibri"/>
                <w:sz w:val="20"/>
                <w:szCs w:val="20"/>
                <w:lang w:eastAsia="fr-FR"/>
              </w:rPr>
              <w:t>Seringue</w:t>
            </w:r>
          </w:p>
        </w:tc>
      </w:tr>
      <w:tr w:rsidR="00287FAE" w:rsidRPr="00E3791C" w14:paraId="38B703B5" w14:textId="77777777" w:rsidTr="00287FAE">
        <w:trPr>
          <w:trHeight w:val="284"/>
        </w:trPr>
        <w:tc>
          <w:tcPr>
            <w:tcW w:w="710" w:type="dxa"/>
            <w:tcBorders>
              <w:top w:val="nil"/>
              <w:left w:val="single" w:sz="4" w:space="0" w:color="auto"/>
              <w:bottom w:val="single" w:sz="4" w:space="0" w:color="auto"/>
              <w:right w:val="single" w:sz="4" w:space="0" w:color="auto"/>
            </w:tcBorders>
            <w:shd w:val="clear" w:color="auto" w:fill="auto"/>
            <w:noWrap/>
            <w:vAlign w:val="center"/>
            <w:hideMark/>
          </w:tcPr>
          <w:p w14:paraId="2F99A05E" w14:textId="77777777" w:rsidR="00287FAE" w:rsidRPr="00E3791C" w:rsidRDefault="00287FAE" w:rsidP="00287FAE">
            <w:pPr>
              <w:spacing w:after="0" w:line="240" w:lineRule="auto"/>
              <w:jc w:val="center"/>
              <w:rPr>
                <w:rFonts w:ascii="Calibri" w:eastAsia="Times New Roman" w:hAnsi="Calibri" w:cs="Calibri"/>
                <w:b/>
                <w:bCs/>
                <w:color w:val="000000"/>
                <w:sz w:val="24"/>
                <w:szCs w:val="24"/>
                <w:lang w:eastAsia="fr-FR"/>
              </w:rPr>
            </w:pPr>
            <w:r w:rsidRPr="00E3791C">
              <w:rPr>
                <w:rFonts w:ascii="Calibri" w:eastAsia="Times New Roman" w:hAnsi="Calibri" w:cs="Calibri"/>
                <w:b/>
                <w:bCs/>
                <w:color w:val="000000"/>
                <w:sz w:val="24"/>
                <w:szCs w:val="24"/>
                <w:lang w:eastAsia="fr-FR"/>
              </w:rPr>
              <w:t>5</w:t>
            </w:r>
          </w:p>
        </w:tc>
        <w:tc>
          <w:tcPr>
            <w:tcW w:w="5245" w:type="dxa"/>
            <w:tcBorders>
              <w:top w:val="nil"/>
              <w:left w:val="nil"/>
              <w:bottom w:val="single" w:sz="4" w:space="0" w:color="auto"/>
              <w:right w:val="single" w:sz="4" w:space="0" w:color="auto"/>
            </w:tcBorders>
            <w:shd w:val="clear" w:color="auto" w:fill="auto"/>
            <w:vAlign w:val="center"/>
            <w:hideMark/>
          </w:tcPr>
          <w:p w14:paraId="33AA043A" w14:textId="77777777" w:rsidR="00287FAE" w:rsidRDefault="00287FAE" w:rsidP="00287FAE">
            <w:pPr>
              <w:spacing w:after="0" w:line="240" w:lineRule="auto"/>
              <w:jc w:val="center"/>
              <w:rPr>
                <w:rFonts w:ascii="Calibri" w:eastAsia="Times New Roman" w:hAnsi="Calibri" w:cs="Calibri"/>
                <w:sz w:val="20"/>
                <w:szCs w:val="20"/>
                <w:lang w:eastAsia="fr-FR"/>
              </w:rPr>
            </w:pPr>
            <w:r w:rsidRPr="000C1BD3">
              <w:rPr>
                <w:rFonts w:ascii="Calibri" w:eastAsia="Times New Roman" w:hAnsi="Calibri" w:cs="Calibri"/>
                <w:sz w:val="20"/>
                <w:szCs w:val="20"/>
                <w:lang w:eastAsia="fr-FR"/>
              </w:rPr>
              <w:t xml:space="preserve">Seringue </w:t>
            </w:r>
            <w:proofErr w:type="spellStart"/>
            <w:r w:rsidRPr="000C1BD3">
              <w:rPr>
                <w:rFonts w:ascii="Calibri" w:eastAsia="Times New Roman" w:hAnsi="Calibri" w:cs="Calibri"/>
                <w:sz w:val="20"/>
                <w:szCs w:val="20"/>
                <w:lang w:eastAsia="fr-FR"/>
              </w:rPr>
              <w:t>Luer</w:t>
            </w:r>
            <w:proofErr w:type="spellEnd"/>
            <w:r w:rsidRPr="000C1BD3">
              <w:rPr>
                <w:rFonts w:ascii="Calibri" w:eastAsia="Times New Roman" w:hAnsi="Calibri" w:cs="Calibri"/>
                <w:sz w:val="20"/>
                <w:szCs w:val="20"/>
                <w:lang w:eastAsia="fr-FR"/>
              </w:rPr>
              <w:t xml:space="preserve"> Loc</w:t>
            </w:r>
            <w:r>
              <w:rPr>
                <w:rFonts w:ascii="Calibri" w:eastAsia="Times New Roman" w:hAnsi="Calibri" w:cs="Calibri"/>
                <w:sz w:val="20"/>
                <w:szCs w:val="20"/>
                <w:lang w:eastAsia="fr-FR"/>
              </w:rPr>
              <w:t>k de 3mL contenant entre</w:t>
            </w:r>
          </w:p>
          <w:p w14:paraId="1C70E2E3" w14:textId="77777777" w:rsidR="00287FAE" w:rsidRPr="000C1BD3" w:rsidRDefault="00287FAE" w:rsidP="00287FAE">
            <w:pPr>
              <w:spacing w:after="0" w:line="240" w:lineRule="auto"/>
              <w:jc w:val="center"/>
              <w:rPr>
                <w:rFonts w:ascii="Calibri" w:eastAsia="Times New Roman" w:hAnsi="Calibri" w:cs="Calibri"/>
                <w:sz w:val="20"/>
                <w:szCs w:val="20"/>
                <w:lang w:eastAsia="fr-FR"/>
              </w:rPr>
            </w:pPr>
            <w:r w:rsidRPr="000C1BD3">
              <w:rPr>
                <w:rFonts w:ascii="Calibri" w:eastAsia="Times New Roman" w:hAnsi="Calibri" w:cs="Calibri"/>
                <w:sz w:val="20"/>
                <w:szCs w:val="20"/>
                <w:lang w:eastAsia="fr-FR"/>
              </w:rPr>
              <w:t>0,5mL et 1mL posée sur la table avec le matelas</w:t>
            </w:r>
          </w:p>
        </w:tc>
        <w:tc>
          <w:tcPr>
            <w:tcW w:w="4252" w:type="dxa"/>
            <w:tcBorders>
              <w:top w:val="nil"/>
              <w:left w:val="nil"/>
              <w:bottom w:val="single" w:sz="4" w:space="0" w:color="auto"/>
              <w:right w:val="single" w:sz="4" w:space="0" w:color="auto"/>
            </w:tcBorders>
            <w:shd w:val="clear" w:color="auto" w:fill="auto"/>
            <w:noWrap/>
            <w:vAlign w:val="center"/>
            <w:hideMark/>
          </w:tcPr>
          <w:p w14:paraId="31BCF2AF" w14:textId="77777777" w:rsidR="00287FAE" w:rsidRPr="000C1BD3" w:rsidRDefault="00287FAE" w:rsidP="00287FAE">
            <w:pPr>
              <w:spacing w:after="0" w:line="240" w:lineRule="auto"/>
              <w:jc w:val="center"/>
              <w:rPr>
                <w:rFonts w:ascii="Calibri" w:eastAsia="Times New Roman" w:hAnsi="Calibri" w:cs="Calibri"/>
                <w:sz w:val="20"/>
                <w:szCs w:val="20"/>
                <w:lang w:eastAsia="fr-FR"/>
              </w:rPr>
            </w:pPr>
            <w:r w:rsidRPr="000C1BD3">
              <w:rPr>
                <w:rFonts w:ascii="Calibri" w:eastAsia="Times New Roman" w:hAnsi="Calibri" w:cs="Calibri"/>
                <w:sz w:val="20"/>
                <w:szCs w:val="20"/>
                <w:lang w:eastAsia="fr-FR"/>
              </w:rPr>
              <w:t xml:space="preserve">Seringue </w:t>
            </w:r>
            <w:proofErr w:type="spellStart"/>
            <w:r w:rsidRPr="000C1BD3">
              <w:rPr>
                <w:rFonts w:ascii="Calibri" w:eastAsia="Times New Roman" w:hAnsi="Calibri" w:cs="Calibri"/>
                <w:sz w:val="20"/>
                <w:szCs w:val="20"/>
                <w:lang w:eastAsia="fr-FR"/>
              </w:rPr>
              <w:t>Luer</w:t>
            </w:r>
            <w:proofErr w:type="spellEnd"/>
            <w:r w:rsidRPr="000C1BD3">
              <w:rPr>
                <w:rFonts w:ascii="Calibri" w:eastAsia="Times New Roman" w:hAnsi="Calibri" w:cs="Calibri"/>
                <w:sz w:val="20"/>
                <w:szCs w:val="20"/>
                <w:lang w:eastAsia="fr-FR"/>
              </w:rPr>
              <w:t xml:space="preserve"> Lock de 3mL</w:t>
            </w:r>
          </w:p>
        </w:tc>
      </w:tr>
      <w:tr w:rsidR="00287FAE" w:rsidRPr="00E3791C" w14:paraId="6678F492" w14:textId="77777777" w:rsidTr="00287FAE">
        <w:trPr>
          <w:trHeight w:val="537"/>
        </w:trPr>
        <w:tc>
          <w:tcPr>
            <w:tcW w:w="710" w:type="dxa"/>
            <w:tcBorders>
              <w:top w:val="nil"/>
              <w:left w:val="single" w:sz="4" w:space="0" w:color="auto"/>
              <w:bottom w:val="single" w:sz="4" w:space="0" w:color="auto"/>
              <w:right w:val="single" w:sz="4" w:space="0" w:color="auto"/>
            </w:tcBorders>
            <w:shd w:val="clear" w:color="auto" w:fill="auto"/>
            <w:noWrap/>
            <w:vAlign w:val="center"/>
            <w:hideMark/>
          </w:tcPr>
          <w:p w14:paraId="60161251" w14:textId="77777777" w:rsidR="00287FAE" w:rsidRPr="00E3791C" w:rsidRDefault="00287FAE" w:rsidP="00287FAE">
            <w:pPr>
              <w:spacing w:after="0" w:line="240" w:lineRule="auto"/>
              <w:jc w:val="center"/>
              <w:rPr>
                <w:rFonts w:ascii="Calibri" w:eastAsia="Times New Roman" w:hAnsi="Calibri" w:cs="Calibri"/>
                <w:b/>
                <w:bCs/>
                <w:color w:val="000000"/>
                <w:sz w:val="24"/>
                <w:szCs w:val="24"/>
                <w:lang w:eastAsia="fr-FR"/>
              </w:rPr>
            </w:pPr>
            <w:r w:rsidRPr="00E3791C">
              <w:rPr>
                <w:rFonts w:ascii="Calibri" w:eastAsia="Times New Roman" w:hAnsi="Calibri" w:cs="Calibri"/>
                <w:b/>
                <w:bCs/>
                <w:color w:val="000000"/>
                <w:sz w:val="24"/>
                <w:szCs w:val="24"/>
                <w:lang w:eastAsia="fr-FR"/>
              </w:rPr>
              <w:t>6</w:t>
            </w:r>
          </w:p>
        </w:tc>
        <w:tc>
          <w:tcPr>
            <w:tcW w:w="5245" w:type="dxa"/>
            <w:tcBorders>
              <w:top w:val="nil"/>
              <w:left w:val="nil"/>
              <w:bottom w:val="single" w:sz="4" w:space="0" w:color="auto"/>
              <w:right w:val="single" w:sz="4" w:space="0" w:color="auto"/>
            </w:tcBorders>
            <w:shd w:val="clear" w:color="auto" w:fill="auto"/>
            <w:vAlign w:val="center"/>
            <w:hideMark/>
          </w:tcPr>
          <w:p w14:paraId="49C985EA" w14:textId="43267A94" w:rsidR="00287FAE" w:rsidRPr="007013CD" w:rsidRDefault="00287FAE" w:rsidP="00287FAE">
            <w:pPr>
              <w:spacing w:after="0" w:line="240" w:lineRule="auto"/>
              <w:rPr>
                <w:rFonts w:ascii="Calibri" w:eastAsia="Times New Roman" w:hAnsi="Calibri" w:cs="Calibri"/>
                <w:color w:val="000000"/>
                <w:sz w:val="20"/>
                <w:szCs w:val="20"/>
                <w:lang w:eastAsia="fr-FR"/>
              </w:rPr>
            </w:pPr>
            <w:r w:rsidRPr="007013CD">
              <w:rPr>
                <w:rFonts w:ascii="Calibri" w:eastAsia="Times New Roman" w:hAnsi="Calibri" w:cs="Calibri"/>
                <w:bCs/>
                <w:color w:val="000000"/>
                <w:sz w:val="20"/>
                <w:szCs w:val="20"/>
                <w:lang w:eastAsia="fr-FR"/>
              </w:rPr>
              <w:t>Pour le Tc-99m</w:t>
            </w:r>
            <w:r w:rsidR="00881E2D">
              <w:rPr>
                <w:rFonts w:ascii="Calibri" w:eastAsia="Times New Roman" w:hAnsi="Calibri" w:cs="Calibri"/>
                <w:bCs/>
                <w:color w:val="000000"/>
                <w:sz w:val="20"/>
                <w:szCs w:val="20"/>
                <w:lang w:eastAsia="fr-FR"/>
              </w:rPr>
              <w:t> </w:t>
            </w:r>
            <w:r w:rsidR="00881E2D">
              <w:rPr>
                <w:rFonts w:ascii="Calibri" w:eastAsia="Times New Roman" w:hAnsi="Calibri" w:cs="Calibri"/>
                <w:color w:val="000000"/>
                <w:sz w:val="20"/>
                <w:szCs w:val="20"/>
                <w:lang w:eastAsia="fr-FR"/>
              </w:rPr>
              <w:t xml:space="preserve">: </w:t>
            </w:r>
            <w:r w:rsidRPr="007013CD">
              <w:rPr>
                <w:rFonts w:ascii="Calibri" w:eastAsia="Times New Roman" w:hAnsi="Calibri" w:cs="Calibri"/>
                <w:color w:val="000000"/>
                <w:sz w:val="20"/>
                <w:szCs w:val="20"/>
                <w:lang w:eastAsia="fr-FR"/>
              </w:rPr>
              <w:t xml:space="preserve">seringue remplie à 2 </w:t>
            </w:r>
            <w:proofErr w:type="spellStart"/>
            <w:r w:rsidRPr="007013CD">
              <w:rPr>
                <w:rFonts w:ascii="Calibri" w:eastAsia="Times New Roman" w:hAnsi="Calibri" w:cs="Calibri"/>
                <w:color w:val="000000"/>
                <w:sz w:val="20"/>
                <w:szCs w:val="20"/>
                <w:lang w:eastAsia="fr-FR"/>
              </w:rPr>
              <w:t>mL</w:t>
            </w:r>
            <w:proofErr w:type="spellEnd"/>
            <w:r w:rsidRPr="007013CD">
              <w:rPr>
                <w:rFonts w:ascii="Calibri" w:eastAsia="Times New Roman" w:hAnsi="Calibri" w:cs="Calibri"/>
                <w:color w:val="000000"/>
                <w:sz w:val="20"/>
                <w:szCs w:val="20"/>
                <w:lang w:eastAsia="fr-FR"/>
              </w:rPr>
              <w:t xml:space="preserve"> sur le matelas</w:t>
            </w:r>
          </w:p>
          <w:p w14:paraId="53234FB4" w14:textId="693F68DE" w:rsidR="00287FAE" w:rsidRPr="00E3791C" w:rsidRDefault="00287FAE" w:rsidP="00287FAE">
            <w:pPr>
              <w:spacing w:after="0" w:line="240" w:lineRule="auto"/>
              <w:rPr>
                <w:rFonts w:ascii="Calibri" w:eastAsia="Times New Roman" w:hAnsi="Calibri" w:cs="Calibri"/>
                <w:color w:val="000000"/>
                <w:sz w:val="20"/>
                <w:szCs w:val="20"/>
                <w:lang w:eastAsia="fr-FR"/>
              </w:rPr>
            </w:pPr>
            <w:r w:rsidRPr="007013CD">
              <w:rPr>
                <w:rFonts w:ascii="Calibri" w:eastAsia="Times New Roman" w:hAnsi="Calibri" w:cs="Calibri"/>
                <w:bCs/>
                <w:color w:val="000000"/>
                <w:sz w:val="20"/>
                <w:szCs w:val="20"/>
                <w:lang w:eastAsia="fr-FR"/>
              </w:rPr>
              <w:t>Pour l’I-123</w:t>
            </w:r>
            <w:r w:rsidR="00881E2D">
              <w:rPr>
                <w:rFonts w:ascii="Calibri" w:eastAsia="Times New Roman" w:hAnsi="Calibri" w:cs="Calibri"/>
                <w:bCs/>
                <w:color w:val="000000"/>
                <w:sz w:val="20"/>
                <w:szCs w:val="20"/>
                <w:lang w:eastAsia="fr-FR"/>
              </w:rPr>
              <w:t> </w:t>
            </w:r>
            <w:r w:rsidR="00881E2D">
              <w:rPr>
                <w:rFonts w:ascii="Calibri" w:eastAsia="Times New Roman" w:hAnsi="Calibri" w:cs="Calibri"/>
                <w:color w:val="000000"/>
                <w:sz w:val="20"/>
                <w:szCs w:val="20"/>
                <w:lang w:eastAsia="fr-FR"/>
              </w:rPr>
              <w:t xml:space="preserve">: </w:t>
            </w:r>
            <w:r w:rsidRPr="007013CD">
              <w:rPr>
                <w:rFonts w:ascii="Calibri" w:eastAsia="Times New Roman" w:hAnsi="Calibri" w:cs="Calibri"/>
                <w:color w:val="000000"/>
                <w:sz w:val="20"/>
                <w:szCs w:val="20"/>
                <w:lang w:eastAsia="fr-FR"/>
              </w:rPr>
              <w:t>seringue</w:t>
            </w:r>
            <w:r w:rsidRPr="00E3791C">
              <w:rPr>
                <w:rFonts w:ascii="Calibri" w:eastAsia="Times New Roman" w:hAnsi="Calibri" w:cs="Calibri"/>
                <w:color w:val="000000"/>
                <w:sz w:val="20"/>
                <w:szCs w:val="20"/>
                <w:lang w:eastAsia="fr-FR"/>
              </w:rPr>
              <w:t xml:space="preserve"> </w:t>
            </w:r>
            <w:r>
              <w:rPr>
                <w:rFonts w:ascii="Calibri" w:eastAsia="Times New Roman" w:hAnsi="Calibri" w:cs="Calibri"/>
                <w:color w:val="000000"/>
                <w:sz w:val="20"/>
                <w:szCs w:val="20"/>
                <w:lang w:eastAsia="fr-FR"/>
              </w:rPr>
              <w:t xml:space="preserve">remplie à 1 </w:t>
            </w:r>
            <w:proofErr w:type="spellStart"/>
            <w:r>
              <w:rPr>
                <w:rFonts w:ascii="Calibri" w:eastAsia="Times New Roman" w:hAnsi="Calibri" w:cs="Calibri"/>
                <w:color w:val="000000"/>
                <w:sz w:val="20"/>
                <w:szCs w:val="20"/>
                <w:lang w:eastAsia="fr-FR"/>
              </w:rPr>
              <w:t>mL</w:t>
            </w:r>
            <w:proofErr w:type="spellEnd"/>
            <w:r>
              <w:rPr>
                <w:rFonts w:ascii="Calibri" w:eastAsia="Times New Roman" w:hAnsi="Calibri" w:cs="Calibri"/>
                <w:color w:val="000000"/>
                <w:sz w:val="20"/>
                <w:szCs w:val="20"/>
                <w:lang w:eastAsia="fr-FR"/>
              </w:rPr>
              <w:t xml:space="preserve"> dans un fantôme cou</w:t>
            </w:r>
          </w:p>
        </w:tc>
        <w:tc>
          <w:tcPr>
            <w:tcW w:w="4252" w:type="dxa"/>
            <w:tcBorders>
              <w:top w:val="nil"/>
              <w:left w:val="single" w:sz="4" w:space="0" w:color="auto"/>
              <w:bottom w:val="single" w:sz="4" w:space="0" w:color="auto"/>
              <w:right w:val="single" w:sz="4" w:space="0" w:color="auto"/>
            </w:tcBorders>
            <w:shd w:val="clear" w:color="auto" w:fill="auto"/>
            <w:vAlign w:val="center"/>
            <w:hideMark/>
          </w:tcPr>
          <w:p w14:paraId="0CB5833C" w14:textId="77777777" w:rsidR="00287FAE" w:rsidRDefault="00287FAE" w:rsidP="00287FAE">
            <w:pPr>
              <w:spacing w:after="0" w:line="240" w:lineRule="auto"/>
              <w:jc w:val="center"/>
              <w:rPr>
                <w:rFonts w:ascii="Calibri" w:eastAsia="Times New Roman" w:hAnsi="Calibri" w:cs="Calibri"/>
                <w:color w:val="000000"/>
                <w:sz w:val="20"/>
                <w:szCs w:val="20"/>
                <w:lang w:eastAsia="fr-FR"/>
              </w:rPr>
            </w:pPr>
            <w:r>
              <w:rPr>
                <w:rFonts w:ascii="Calibri" w:eastAsia="Times New Roman" w:hAnsi="Calibri" w:cs="Calibri"/>
                <w:color w:val="000000"/>
                <w:sz w:val="20"/>
                <w:szCs w:val="20"/>
                <w:lang w:eastAsia="fr-FR"/>
              </w:rPr>
              <w:t xml:space="preserve">Seringues de 5 </w:t>
            </w:r>
            <w:proofErr w:type="spellStart"/>
            <w:r>
              <w:rPr>
                <w:rFonts w:ascii="Calibri" w:eastAsia="Times New Roman" w:hAnsi="Calibri" w:cs="Calibri"/>
                <w:color w:val="000000"/>
                <w:sz w:val="20"/>
                <w:szCs w:val="20"/>
                <w:lang w:eastAsia="fr-FR"/>
              </w:rPr>
              <w:t>mL</w:t>
            </w:r>
            <w:proofErr w:type="spellEnd"/>
            <w:r>
              <w:rPr>
                <w:rFonts w:ascii="Calibri" w:eastAsia="Times New Roman" w:hAnsi="Calibri" w:cs="Calibri"/>
                <w:color w:val="000000"/>
                <w:sz w:val="20"/>
                <w:szCs w:val="20"/>
                <w:lang w:eastAsia="fr-FR"/>
              </w:rPr>
              <w:t xml:space="preserve"> (Tc-99m) et 2,5 </w:t>
            </w:r>
            <w:proofErr w:type="spellStart"/>
            <w:r>
              <w:rPr>
                <w:rFonts w:ascii="Calibri" w:eastAsia="Times New Roman" w:hAnsi="Calibri" w:cs="Calibri"/>
                <w:color w:val="000000"/>
                <w:sz w:val="20"/>
                <w:szCs w:val="20"/>
                <w:lang w:eastAsia="fr-FR"/>
              </w:rPr>
              <w:t>mL</w:t>
            </w:r>
            <w:proofErr w:type="spellEnd"/>
            <w:r>
              <w:rPr>
                <w:rFonts w:ascii="Calibri" w:eastAsia="Times New Roman" w:hAnsi="Calibri" w:cs="Calibri"/>
                <w:color w:val="000000"/>
                <w:sz w:val="20"/>
                <w:szCs w:val="20"/>
                <w:lang w:eastAsia="fr-FR"/>
              </w:rPr>
              <w:t xml:space="preserve"> (I-123)</w:t>
            </w:r>
          </w:p>
          <w:p w14:paraId="2A785C48" w14:textId="19C515E1" w:rsidR="00287FAE" w:rsidRPr="00E3791C" w:rsidRDefault="00287FAE" w:rsidP="00287FAE">
            <w:pPr>
              <w:spacing w:after="0" w:line="240" w:lineRule="auto"/>
              <w:jc w:val="center"/>
              <w:rPr>
                <w:rFonts w:ascii="Calibri" w:eastAsia="Times New Roman" w:hAnsi="Calibri" w:cs="Calibri"/>
                <w:color w:val="000000"/>
                <w:sz w:val="20"/>
                <w:szCs w:val="20"/>
                <w:lang w:eastAsia="fr-FR"/>
              </w:rPr>
            </w:pPr>
            <w:r>
              <w:rPr>
                <w:rFonts w:ascii="Calibri" w:eastAsia="Times New Roman" w:hAnsi="Calibri" w:cs="Calibri"/>
                <w:color w:val="000000"/>
                <w:sz w:val="20"/>
                <w:szCs w:val="20"/>
                <w:lang w:eastAsia="fr-FR"/>
              </w:rPr>
              <w:t xml:space="preserve">+Fantôme cou </w:t>
            </w:r>
            <w:proofErr w:type="spellStart"/>
            <w:r>
              <w:rPr>
                <w:rFonts w:ascii="Calibri" w:eastAsia="Times New Roman" w:hAnsi="Calibri" w:cs="Calibri"/>
                <w:color w:val="000000"/>
                <w:sz w:val="20"/>
                <w:szCs w:val="20"/>
                <w:lang w:eastAsia="fr-FR"/>
              </w:rPr>
              <w:t>ESTIMABL</w:t>
            </w:r>
            <w:r w:rsidRPr="00B531D9">
              <w:rPr>
                <w:rFonts w:ascii="Calibri" w:eastAsia="Times New Roman" w:hAnsi="Calibri" w:cs="Calibri"/>
                <w:color w:val="000000"/>
                <w:sz w:val="20"/>
                <w:szCs w:val="20"/>
                <w:vertAlign w:val="superscript"/>
                <w:lang w:eastAsia="fr-FR"/>
              </w:rPr>
              <w:fldChar w:fldCharType="begin"/>
            </w:r>
            <w:r w:rsidRPr="00B531D9">
              <w:rPr>
                <w:rFonts w:ascii="Calibri" w:eastAsia="Times New Roman" w:hAnsi="Calibri" w:cs="Calibri"/>
                <w:color w:val="000000"/>
                <w:sz w:val="20"/>
                <w:szCs w:val="20"/>
                <w:vertAlign w:val="superscript"/>
                <w:lang w:eastAsia="fr-FR"/>
              </w:rPr>
              <w:instrText xml:space="preserve"> REF _Ref183174157 \h </w:instrText>
            </w:r>
            <w:r>
              <w:rPr>
                <w:rFonts w:ascii="Calibri" w:eastAsia="Times New Roman" w:hAnsi="Calibri" w:cs="Calibri"/>
                <w:color w:val="000000"/>
                <w:sz w:val="20"/>
                <w:szCs w:val="20"/>
                <w:vertAlign w:val="superscript"/>
                <w:lang w:eastAsia="fr-FR"/>
              </w:rPr>
              <w:instrText xml:space="preserve"> \* MERGEFORMAT </w:instrText>
            </w:r>
            <w:r w:rsidRPr="00B531D9">
              <w:rPr>
                <w:rFonts w:ascii="Calibri" w:eastAsia="Times New Roman" w:hAnsi="Calibri" w:cs="Calibri"/>
                <w:color w:val="000000"/>
                <w:sz w:val="20"/>
                <w:szCs w:val="20"/>
                <w:vertAlign w:val="superscript"/>
                <w:lang w:eastAsia="fr-FR"/>
              </w:rPr>
            </w:r>
            <w:r w:rsidRPr="00B531D9">
              <w:rPr>
                <w:rFonts w:ascii="Calibri" w:eastAsia="Times New Roman" w:hAnsi="Calibri" w:cs="Calibri"/>
                <w:color w:val="000000"/>
                <w:sz w:val="20"/>
                <w:szCs w:val="20"/>
                <w:vertAlign w:val="superscript"/>
                <w:lang w:eastAsia="fr-FR"/>
              </w:rPr>
              <w:fldChar w:fldCharType="separate"/>
            </w:r>
            <w:r w:rsidR="00C30592">
              <w:rPr>
                <w:rFonts w:asciiTheme="majorHAnsi" w:hAnsiTheme="majorHAnsi"/>
                <w:noProof/>
                <w:szCs w:val="24"/>
              </w:rPr>
              <w:t>b</w:t>
            </w:r>
            <w:proofErr w:type="spellEnd"/>
            <w:r w:rsidRPr="00B531D9">
              <w:rPr>
                <w:rFonts w:ascii="Calibri" w:eastAsia="Times New Roman" w:hAnsi="Calibri" w:cs="Calibri"/>
                <w:color w:val="000000"/>
                <w:sz w:val="20"/>
                <w:szCs w:val="20"/>
                <w:vertAlign w:val="superscript"/>
                <w:lang w:eastAsia="fr-FR"/>
              </w:rPr>
              <w:fldChar w:fldCharType="end"/>
            </w:r>
          </w:p>
        </w:tc>
      </w:tr>
      <w:tr w:rsidR="00287FAE" w:rsidRPr="00244BA6" w14:paraId="6C060DFA" w14:textId="77777777" w:rsidTr="00287FAE">
        <w:trPr>
          <w:trHeight w:val="78"/>
        </w:trPr>
        <w:tc>
          <w:tcPr>
            <w:tcW w:w="710" w:type="dxa"/>
            <w:tcBorders>
              <w:top w:val="nil"/>
              <w:left w:val="single" w:sz="4" w:space="0" w:color="auto"/>
              <w:bottom w:val="single" w:sz="4" w:space="0" w:color="auto"/>
              <w:right w:val="single" w:sz="4" w:space="0" w:color="auto"/>
            </w:tcBorders>
            <w:shd w:val="clear" w:color="auto" w:fill="auto"/>
            <w:noWrap/>
            <w:vAlign w:val="center"/>
            <w:hideMark/>
          </w:tcPr>
          <w:p w14:paraId="494B6AA4" w14:textId="77777777" w:rsidR="00287FAE" w:rsidRPr="00E3791C" w:rsidRDefault="00287FAE" w:rsidP="00287FAE">
            <w:pPr>
              <w:spacing w:after="0" w:line="240" w:lineRule="auto"/>
              <w:jc w:val="center"/>
              <w:rPr>
                <w:rFonts w:ascii="Calibri" w:eastAsia="Times New Roman" w:hAnsi="Calibri" w:cs="Calibri"/>
                <w:b/>
                <w:bCs/>
                <w:color w:val="000000"/>
                <w:sz w:val="24"/>
                <w:szCs w:val="24"/>
                <w:lang w:eastAsia="fr-FR"/>
              </w:rPr>
            </w:pPr>
            <w:r w:rsidRPr="00E3791C">
              <w:rPr>
                <w:rFonts w:ascii="Calibri" w:eastAsia="Times New Roman" w:hAnsi="Calibri" w:cs="Calibri"/>
                <w:b/>
                <w:bCs/>
                <w:color w:val="000000"/>
                <w:sz w:val="24"/>
                <w:szCs w:val="24"/>
                <w:lang w:eastAsia="fr-FR"/>
              </w:rPr>
              <w:t>7</w:t>
            </w:r>
          </w:p>
        </w:tc>
        <w:tc>
          <w:tcPr>
            <w:tcW w:w="5245" w:type="dxa"/>
            <w:tcBorders>
              <w:top w:val="nil"/>
              <w:left w:val="nil"/>
              <w:bottom w:val="single" w:sz="4" w:space="0" w:color="auto"/>
              <w:right w:val="single" w:sz="4" w:space="0" w:color="auto"/>
            </w:tcBorders>
            <w:shd w:val="clear" w:color="auto" w:fill="auto"/>
            <w:noWrap/>
            <w:vAlign w:val="center"/>
            <w:hideMark/>
          </w:tcPr>
          <w:p w14:paraId="6D46FB1B" w14:textId="77777777" w:rsidR="00287FAE" w:rsidRPr="00E3791C" w:rsidRDefault="00287FAE" w:rsidP="00287FAE">
            <w:pPr>
              <w:spacing w:after="0" w:line="240" w:lineRule="auto"/>
              <w:jc w:val="center"/>
              <w:rPr>
                <w:rFonts w:ascii="Calibri" w:eastAsia="Times New Roman" w:hAnsi="Calibri" w:cs="Calibri"/>
                <w:color w:val="000000"/>
                <w:sz w:val="20"/>
                <w:szCs w:val="20"/>
                <w:lang w:eastAsia="fr-FR"/>
              </w:rPr>
            </w:pPr>
            <w:r w:rsidRPr="00E3791C">
              <w:rPr>
                <w:rFonts w:ascii="Calibri" w:eastAsia="Times New Roman" w:hAnsi="Calibri" w:cs="Calibri"/>
                <w:color w:val="000000"/>
                <w:sz w:val="20"/>
                <w:szCs w:val="20"/>
                <w:lang w:eastAsia="fr-FR"/>
              </w:rPr>
              <w:t>Seringue dans un fantôme cou</w:t>
            </w:r>
          </w:p>
        </w:tc>
        <w:tc>
          <w:tcPr>
            <w:tcW w:w="4252" w:type="dxa"/>
            <w:tcBorders>
              <w:top w:val="nil"/>
              <w:left w:val="nil"/>
              <w:bottom w:val="single" w:sz="4" w:space="0" w:color="auto"/>
              <w:right w:val="single" w:sz="4" w:space="0" w:color="auto"/>
            </w:tcBorders>
            <w:shd w:val="clear" w:color="auto" w:fill="auto"/>
            <w:vAlign w:val="center"/>
            <w:hideMark/>
          </w:tcPr>
          <w:p w14:paraId="571C195E" w14:textId="084600DD" w:rsidR="00287FAE" w:rsidRPr="001A73CF" w:rsidRDefault="00287FAE" w:rsidP="00287FAE">
            <w:pPr>
              <w:spacing w:after="0" w:line="240" w:lineRule="auto"/>
              <w:jc w:val="center"/>
              <w:rPr>
                <w:rFonts w:ascii="Calibri" w:eastAsia="Times New Roman" w:hAnsi="Calibri" w:cs="Calibri"/>
                <w:color w:val="000000"/>
                <w:sz w:val="20"/>
                <w:szCs w:val="20"/>
                <w:lang w:val="en-US" w:eastAsia="fr-FR"/>
              </w:rPr>
            </w:pPr>
            <w:r>
              <w:rPr>
                <w:rFonts w:ascii="Calibri" w:eastAsia="Times New Roman" w:hAnsi="Calibri" w:cs="Calibri"/>
                <w:color w:val="000000"/>
                <w:sz w:val="20"/>
                <w:szCs w:val="20"/>
                <w:lang w:val="en-US" w:eastAsia="fr-FR"/>
              </w:rPr>
              <w:t>PTW</w:t>
            </w:r>
            <w:r w:rsidRPr="001A73CF">
              <w:rPr>
                <w:rFonts w:ascii="Calibri" w:eastAsia="Times New Roman" w:hAnsi="Calibri" w:cs="Calibri"/>
                <w:color w:val="000000"/>
                <w:sz w:val="20"/>
                <w:szCs w:val="20"/>
                <w:lang w:val="en-US" w:eastAsia="fr-FR"/>
              </w:rPr>
              <w:t xml:space="preserve"> L991220 Thyroid uptake neck phantom</w:t>
            </w:r>
            <w:r w:rsidRPr="00B531D9">
              <w:rPr>
                <w:rFonts w:ascii="Calibri" w:eastAsia="Times New Roman" w:hAnsi="Calibri" w:cs="Calibri"/>
                <w:color w:val="000000"/>
                <w:sz w:val="20"/>
                <w:szCs w:val="20"/>
                <w:vertAlign w:val="superscript"/>
                <w:lang w:eastAsia="fr-FR"/>
              </w:rPr>
              <w:fldChar w:fldCharType="begin"/>
            </w:r>
            <w:r w:rsidRPr="00B531D9">
              <w:rPr>
                <w:rFonts w:ascii="Calibri" w:eastAsia="Times New Roman" w:hAnsi="Calibri" w:cs="Calibri"/>
                <w:color w:val="000000"/>
                <w:sz w:val="20"/>
                <w:szCs w:val="20"/>
                <w:vertAlign w:val="superscript"/>
                <w:lang w:val="en-GB" w:eastAsia="fr-FR"/>
              </w:rPr>
              <w:instrText xml:space="preserve"> REF _Ref183174040 \h  \* MERGEFORMAT </w:instrText>
            </w:r>
            <w:r w:rsidRPr="00B531D9">
              <w:rPr>
                <w:rFonts w:ascii="Calibri" w:eastAsia="Times New Roman" w:hAnsi="Calibri" w:cs="Calibri"/>
                <w:color w:val="000000"/>
                <w:sz w:val="20"/>
                <w:szCs w:val="20"/>
                <w:vertAlign w:val="superscript"/>
                <w:lang w:eastAsia="fr-FR"/>
              </w:rPr>
            </w:r>
            <w:r w:rsidRPr="00B531D9">
              <w:rPr>
                <w:rFonts w:ascii="Calibri" w:eastAsia="Times New Roman" w:hAnsi="Calibri" w:cs="Calibri"/>
                <w:color w:val="000000"/>
                <w:sz w:val="20"/>
                <w:szCs w:val="20"/>
                <w:vertAlign w:val="superscript"/>
                <w:lang w:eastAsia="fr-FR"/>
              </w:rPr>
              <w:fldChar w:fldCharType="separate"/>
            </w:r>
            <w:r w:rsidR="00C30592" w:rsidRPr="00C30592">
              <w:rPr>
                <w:rFonts w:asciiTheme="majorHAnsi" w:hAnsiTheme="majorHAnsi"/>
                <w:noProof/>
                <w:szCs w:val="24"/>
                <w:lang w:val="en-GB"/>
              </w:rPr>
              <w:t>d</w:t>
            </w:r>
            <w:r w:rsidRPr="00B531D9">
              <w:rPr>
                <w:rFonts w:ascii="Calibri" w:eastAsia="Times New Roman" w:hAnsi="Calibri" w:cs="Calibri"/>
                <w:color w:val="000000"/>
                <w:sz w:val="20"/>
                <w:szCs w:val="20"/>
                <w:vertAlign w:val="superscript"/>
                <w:lang w:eastAsia="fr-FR"/>
              </w:rPr>
              <w:fldChar w:fldCharType="end"/>
            </w:r>
          </w:p>
        </w:tc>
      </w:tr>
      <w:tr w:rsidR="00287FAE" w:rsidRPr="00E3791C" w14:paraId="6B70AA01" w14:textId="77777777" w:rsidTr="00287FAE">
        <w:trPr>
          <w:trHeight w:val="70"/>
        </w:trPr>
        <w:tc>
          <w:tcPr>
            <w:tcW w:w="710" w:type="dxa"/>
            <w:tcBorders>
              <w:top w:val="nil"/>
              <w:left w:val="single" w:sz="4" w:space="0" w:color="auto"/>
              <w:bottom w:val="single" w:sz="4" w:space="0" w:color="auto"/>
              <w:right w:val="single" w:sz="4" w:space="0" w:color="auto"/>
            </w:tcBorders>
            <w:shd w:val="clear" w:color="auto" w:fill="auto"/>
            <w:noWrap/>
            <w:vAlign w:val="center"/>
            <w:hideMark/>
          </w:tcPr>
          <w:p w14:paraId="3F532010" w14:textId="77777777" w:rsidR="00287FAE" w:rsidRPr="00E3791C" w:rsidRDefault="00287FAE" w:rsidP="00287FAE">
            <w:pPr>
              <w:spacing w:after="0" w:line="240" w:lineRule="auto"/>
              <w:jc w:val="center"/>
              <w:rPr>
                <w:rFonts w:ascii="Calibri" w:eastAsia="Times New Roman" w:hAnsi="Calibri" w:cs="Calibri"/>
                <w:b/>
                <w:bCs/>
                <w:color w:val="000000"/>
                <w:sz w:val="24"/>
                <w:szCs w:val="24"/>
                <w:lang w:eastAsia="fr-FR"/>
              </w:rPr>
            </w:pPr>
            <w:r w:rsidRPr="00E3791C">
              <w:rPr>
                <w:rFonts w:ascii="Calibri" w:eastAsia="Times New Roman" w:hAnsi="Calibri" w:cs="Calibri"/>
                <w:b/>
                <w:bCs/>
                <w:color w:val="000000"/>
                <w:sz w:val="24"/>
                <w:szCs w:val="24"/>
                <w:lang w:eastAsia="fr-FR"/>
              </w:rPr>
              <w:t>8</w:t>
            </w:r>
          </w:p>
        </w:tc>
        <w:tc>
          <w:tcPr>
            <w:tcW w:w="5245" w:type="dxa"/>
            <w:tcBorders>
              <w:top w:val="nil"/>
              <w:left w:val="nil"/>
              <w:bottom w:val="single" w:sz="4" w:space="0" w:color="auto"/>
              <w:right w:val="single" w:sz="4" w:space="0" w:color="auto"/>
            </w:tcBorders>
            <w:shd w:val="clear" w:color="auto" w:fill="auto"/>
            <w:vAlign w:val="center"/>
            <w:hideMark/>
          </w:tcPr>
          <w:p w14:paraId="7301E38C" w14:textId="77777777" w:rsidR="00287FAE" w:rsidRDefault="00287FAE" w:rsidP="00287FAE">
            <w:pPr>
              <w:spacing w:after="0" w:line="240" w:lineRule="auto"/>
              <w:jc w:val="center"/>
              <w:rPr>
                <w:rFonts w:ascii="Calibri" w:eastAsia="Times New Roman" w:hAnsi="Calibri" w:cs="Calibri"/>
                <w:color w:val="000000"/>
                <w:sz w:val="20"/>
                <w:szCs w:val="20"/>
                <w:lang w:eastAsia="fr-FR"/>
              </w:rPr>
            </w:pPr>
            <w:r>
              <w:rPr>
                <w:rFonts w:ascii="Calibri" w:eastAsia="Times New Roman" w:hAnsi="Calibri" w:cs="Calibri"/>
                <w:color w:val="000000"/>
                <w:sz w:val="20"/>
                <w:szCs w:val="20"/>
                <w:lang w:eastAsia="fr-FR"/>
              </w:rPr>
              <w:t>F</w:t>
            </w:r>
            <w:r w:rsidRPr="00E3791C">
              <w:rPr>
                <w:rFonts w:ascii="Calibri" w:eastAsia="Times New Roman" w:hAnsi="Calibri" w:cs="Calibri"/>
                <w:color w:val="000000"/>
                <w:sz w:val="20"/>
                <w:szCs w:val="20"/>
                <w:lang w:eastAsia="fr-FR"/>
              </w:rPr>
              <w:t>antôme mais</w:t>
            </w:r>
            <w:r>
              <w:rPr>
                <w:rFonts w:ascii="Calibri" w:eastAsia="Times New Roman" w:hAnsi="Calibri" w:cs="Calibri"/>
                <w:color w:val="000000"/>
                <w:sz w:val="20"/>
                <w:szCs w:val="20"/>
                <w:lang w:eastAsia="fr-FR"/>
              </w:rPr>
              <w:t xml:space="preserve">on simulant un </w:t>
            </w:r>
            <w:proofErr w:type="spellStart"/>
            <w:r>
              <w:rPr>
                <w:rFonts w:ascii="Calibri" w:eastAsia="Times New Roman" w:hAnsi="Calibri" w:cs="Calibri"/>
                <w:color w:val="000000"/>
                <w:sz w:val="20"/>
                <w:szCs w:val="20"/>
                <w:lang w:eastAsia="fr-FR"/>
              </w:rPr>
              <w:t>cou</w:t>
            </w:r>
            <w:proofErr w:type="spellEnd"/>
            <w:r>
              <w:rPr>
                <w:rFonts w:ascii="Calibri" w:eastAsia="Times New Roman" w:hAnsi="Calibri" w:cs="Calibri"/>
                <w:color w:val="000000"/>
                <w:sz w:val="20"/>
                <w:szCs w:val="20"/>
                <w:lang w:eastAsia="fr-FR"/>
              </w:rPr>
              <w:t xml:space="preserve"> avec trachée</w:t>
            </w:r>
          </w:p>
          <w:p w14:paraId="2A83549E" w14:textId="77777777" w:rsidR="00287FAE" w:rsidRPr="00E3791C" w:rsidRDefault="00287FAE" w:rsidP="00287FAE">
            <w:pPr>
              <w:spacing w:after="0" w:line="240" w:lineRule="auto"/>
              <w:jc w:val="center"/>
              <w:rPr>
                <w:rFonts w:ascii="Calibri" w:eastAsia="Times New Roman" w:hAnsi="Calibri" w:cs="Calibri"/>
                <w:color w:val="000000"/>
                <w:sz w:val="20"/>
                <w:szCs w:val="20"/>
                <w:lang w:eastAsia="fr-FR"/>
              </w:rPr>
            </w:pPr>
            <w:r w:rsidRPr="00E3791C">
              <w:rPr>
                <w:rFonts w:ascii="Calibri" w:eastAsia="Times New Roman" w:hAnsi="Calibri" w:cs="Calibri"/>
                <w:color w:val="000000"/>
                <w:sz w:val="20"/>
                <w:szCs w:val="20"/>
                <w:lang w:eastAsia="fr-FR"/>
              </w:rPr>
              <w:t>avec insert de 28</w:t>
            </w:r>
            <w:r>
              <w:rPr>
                <w:rFonts w:ascii="Calibri" w:eastAsia="Times New Roman" w:hAnsi="Calibri" w:cs="Calibri"/>
                <w:color w:val="000000"/>
                <w:sz w:val="20"/>
                <w:szCs w:val="20"/>
                <w:lang w:eastAsia="fr-FR"/>
              </w:rPr>
              <w:t> </w:t>
            </w:r>
            <w:proofErr w:type="spellStart"/>
            <w:r w:rsidRPr="00E3791C">
              <w:rPr>
                <w:rFonts w:ascii="Calibri" w:eastAsia="Times New Roman" w:hAnsi="Calibri" w:cs="Calibri"/>
                <w:color w:val="000000"/>
                <w:sz w:val="20"/>
                <w:szCs w:val="20"/>
                <w:lang w:eastAsia="fr-FR"/>
              </w:rPr>
              <w:t>mL</w:t>
            </w:r>
            <w:proofErr w:type="spellEnd"/>
            <w:r w:rsidRPr="00E3791C">
              <w:rPr>
                <w:rFonts w:ascii="Calibri" w:eastAsia="Times New Roman" w:hAnsi="Calibri" w:cs="Calibri"/>
                <w:color w:val="000000"/>
                <w:sz w:val="20"/>
                <w:szCs w:val="20"/>
                <w:lang w:eastAsia="fr-FR"/>
              </w:rPr>
              <w:t xml:space="preserve"> pour source liquide</w:t>
            </w:r>
          </w:p>
        </w:tc>
        <w:tc>
          <w:tcPr>
            <w:tcW w:w="4252" w:type="dxa"/>
            <w:tcBorders>
              <w:top w:val="nil"/>
              <w:left w:val="nil"/>
              <w:bottom w:val="single" w:sz="4" w:space="0" w:color="auto"/>
              <w:right w:val="single" w:sz="4" w:space="0" w:color="auto"/>
            </w:tcBorders>
            <w:shd w:val="clear" w:color="auto" w:fill="auto"/>
            <w:noWrap/>
            <w:vAlign w:val="center"/>
            <w:hideMark/>
          </w:tcPr>
          <w:p w14:paraId="0B51F476" w14:textId="3F388288" w:rsidR="00287FAE" w:rsidRDefault="00287FAE" w:rsidP="00287FAE">
            <w:pPr>
              <w:spacing w:after="0" w:line="240" w:lineRule="auto"/>
              <w:jc w:val="center"/>
              <w:rPr>
                <w:rFonts w:ascii="Calibri" w:eastAsia="Times New Roman" w:hAnsi="Calibri" w:cs="Calibri"/>
                <w:color w:val="000000"/>
                <w:sz w:val="20"/>
                <w:szCs w:val="20"/>
                <w:lang w:eastAsia="fr-FR"/>
              </w:rPr>
            </w:pPr>
            <w:r>
              <w:rPr>
                <w:rFonts w:ascii="Calibri" w:eastAsia="Times New Roman" w:hAnsi="Calibri" w:cs="Calibri"/>
                <w:color w:val="000000"/>
                <w:sz w:val="20"/>
                <w:szCs w:val="20"/>
                <w:lang w:eastAsia="fr-FR"/>
              </w:rPr>
              <w:t>Fantôme cou ESTIMABL2</w:t>
            </w:r>
            <w:r w:rsidRPr="00B531D9">
              <w:rPr>
                <w:rFonts w:ascii="Calibri" w:eastAsia="Times New Roman" w:hAnsi="Calibri" w:cs="Calibri"/>
                <w:color w:val="000000"/>
                <w:sz w:val="20"/>
                <w:szCs w:val="20"/>
                <w:vertAlign w:val="superscript"/>
                <w:lang w:eastAsia="fr-FR"/>
              </w:rPr>
              <w:fldChar w:fldCharType="begin"/>
            </w:r>
            <w:r w:rsidRPr="00B531D9">
              <w:rPr>
                <w:rFonts w:ascii="Calibri" w:eastAsia="Times New Roman" w:hAnsi="Calibri" w:cs="Calibri"/>
                <w:color w:val="000000"/>
                <w:sz w:val="20"/>
                <w:szCs w:val="20"/>
                <w:vertAlign w:val="superscript"/>
                <w:lang w:eastAsia="fr-FR"/>
              </w:rPr>
              <w:instrText xml:space="preserve"> REF _Ref183174157 \h </w:instrText>
            </w:r>
            <w:r>
              <w:rPr>
                <w:rFonts w:ascii="Calibri" w:eastAsia="Times New Roman" w:hAnsi="Calibri" w:cs="Calibri"/>
                <w:color w:val="000000"/>
                <w:sz w:val="20"/>
                <w:szCs w:val="20"/>
                <w:vertAlign w:val="superscript"/>
                <w:lang w:eastAsia="fr-FR"/>
              </w:rPr>
              <w:instrText xml:space="preserve"> \* MERGEFORMAT </w:instrText>
            </w:r>
            <w:r w:rsidRPr="00B531D9">
              <w:rPr>
                <w:rFonts w:ascii="Calibri" w:eastAsia="Times New Roman" w:hAnsi="Calibri" w:cs="Calibri"/>
                <w:color w:val="000000"/>
                <w:sz w:val="20"/>
                <w:szCs w:val="20"/>
                <w:vertAlign w:val="superscript"/>
                <w:lang w:eastAsia="fr-FR"/>
              </w:rPr>
            </w:r>
            <w:r w:rsidRPr="00B531D9">
              <w:rPr>
                <w:rFonts w:ascii="Calibri" w:eastAsia="Times New Roman" w:hAnsi="Calibri" w:cs="Calibri"/>
                <w:color w:val="000000"/>
                <w:sz w:val="20"/>
                <w:szCs w:val="20"/>
                <w:vertAlign w:val="superscript"/>
                <w:lang w:eastAsia="fr-FR"/>
              </w:rPr>
              <w:fldChar w:fldCharType="separate"/>
            </w:r>
            <w:r w:rsidR="00C30592">
              <w:rPr>
                <w:rFonts w:asciiTheme="majorHAnsi" w:hAnsiTheme="majorHAnsi"/>
                <w:noProof/>
                <w:szCs w:val="24"/>
              </w:rPr>
              <w:t>b</w:t>
            </w:r>
            <w:r w:rsidRPr="00B531D9">
              <w:rPr>
                <w:rFonts w:ascii="Calibri" w:eastAsia="Times New Roman" w:hAnsi="Calibri" w:cs="Calibri"/>
                <w:color w:val="000000"/>
                <w:sz w:val="20"/>
                <w:szCs w:val="20"/>
                <w:vertAlign w:val="superscript"/>
                <w:lang w:eastAsia="fr-FR"/>
              </w:rPr>
              <w:fldChar w:fldCharType="end"/>
            </w:r>
          </w:p>
          <w:p w14:paraId="621C1C25" w14:textId="77777777" w:rsidR="00287FAE" w:rsidRPr="00E3791C" w:rsidRDefault="00287FAE" w:rsidP="00287FAE">
            <w:pPr>
              <w:spacing w:after="0" w:line="240" w:lineRule="auto"/>
              <w:jc w:val="center"/>
              <w:rPr>
                <w:rFonts w:ascii="Calibri" w:eastAsia="Times New Roman" w:hAnsi="Calibri" w:cs="Calibri"/>
                <w:color w:val="000000"/>
                <w:sz w:val="20"/>
                <w:szCs w:val="20"/>
                <w:lang w:eastAsia="fr-FR"/>
              </w:rPr>
            </w:pPr>
            <w:r>
              <w:rPr>
                <w:rFonts w:ascii="Calibri" w:eastAsia="Times New Roman" w:hAnsi="Calibri" w:cs="Calibri"/>
                <w:color w:val="000000"/>
                <w:sz w:val="20"/>
                <w:szCs w:val="20"/>
                <w:lang w:eastAsia="fr-FR"/>
              </w:rPr>
              <w:t>(+insert maison)</w:t>
            </w:r>
          </w:p>
        </w:tc>
      </w:tr>
      <w:tr w:rsidR="00287FAE" w:rsidRPr="00E3791C" w14:paraId="3A048240" w14:textId="77777777" w:rsidTr="00287FAE">
        <w:trPr>
          <w:trHeight w:val="70"/>
        </w:trPr>
        <w:tc>
          <w:tcPr>
            <w:tcW w:w="710" w:type="dxa"/>
            <w:tcBorders>
              <w:top w:val="nil"/>
              <w:left w:val="single" w:sz="4" w:space="0" w:color="auto"/>
              <w:bottom w:val="single" w:sz="4" w:space="0" w:color="auto"/>
              <w:right w:val="single" w:sz="4" w:space="0" w:color="auto"/>
            </w:tcBorders>
            <w:shd w:val="clear" w:color="auto" w:fill="auto"/>
            <w:noWrap/>
            <w:vAlign w:val="center"/>
            <w:hideMark/>
          </w:tcPr>
          <w:p w14:paraId="5C36DE26" w14:textId="77777777" w:rsidR="00287FAE" w:rsidRPr="00E3791C" w:rsidRDefault="00287FAE" w:rsidP="00287FAE">
            <w:pPr>
              <w:spacing w:after="0" w:line="240" w:lineRule="auto"/>
              <w:jc w:val="center"/>
              <w:rPr>
                <w:rFonts w:ascii="Calibri" w:eastAsia="Times New Roman" w:hAnsi="Calibri" w:cs="Calibri"/>
                <w:b/>
                <w:bCs/>
                <w:color w:val="000000"/>
                <w:sz w:val="24"/>
                <w:szCs w:val="24"/>
                <w:lang w:eastAsia="fr-FR"/>
              </w:rPr>
            </w:pPr>
            <w:r w:rsidRPr="00E3791C">
              <w:rPr>
                <w:rFonts w:ascii="Calibri" w:eastAsia="Times New Roman" w:hAnsi="Calibri" w:cs="Calibri"/>
                <w:b/>
                <w:bCs/>
                <w:color w:val="000000"/>
                <w:sz w:val="24"/>
                <w:szCs w:val="24"/>
                <w:lang w:eastAsia="fr-FR"/>
              </w:rPr>
              <w:t>9</w:t>
            </w:r>
          </w:p>
        </w:tc>
        <w:tc>
          <w:tcPr>
            <w:tcW w:w="5245" w:type="dxa"/>
            <w:tcBorders>
              <w:top w:val="nil"/>
              <w:left w:val="nil"/>
              <w:bottom w:val="single" w:sz="4" w:space="0" w:color="auto"/>
              <w:right w:val="single" w:sz="4" w:space="0" w:color="auto"/>
            </w:tcBorders>
            <w:shd w:val="clear" w:color="auto" w:fill="auto"/>
            <w:vAlign w:val="center"/>
            <w:hideMark/>
          </w:tcPr>
          <w:p w14:paraId="3FF54653" w14:textId="77777777" w:rsidR="00287FAE" w:rsidRPr="00E3791C" w:rsidRDefault="00287FAE" w:rsidP="00287FAE">
            <w:pPr>
              <w:spacing w:after="0" w:line="240" w:lineRule="auto"/>
              <w:jc w:val="center"/>
              <w:rPr>
                <w:rFonts w:ascii="Calibri" w:eastAsia="Times New Roman" w:hAnsi="Calibri" w:cs="Calibri"/>
                <w:color w:val="000000"/>
                <w:sz w:val="20"/>
                <w:szCs w:val="20"/>
                <w:lang w:eastAsia="fr-FR"/>
              </w:rPr>
            </w:pPr>
            <w:r>
              <w:rPr>
                <w:rFonts w:ascii="Calibri" w:eastAsia="Times New Roman" w:hAnsi="Calibri" w:cs="Calibri"/>
                <w:color w:val="000000"/>
                <w:sz w:val="20"/>
                <w:szCs w:val="20"/>
                <w:lang w:eastAsia="fr-FR"/>
              </w:rPr>
              <w:t>Seringue</w:t>
            </w:r>
            <w:r w:rsidRPr="00E3791C">
              <w:rPr>
                <w:rFonts w:ascii="Calibri" w:eastAsia="Times New Roman" w:hAnsi="Calibri" w:cs="Calibri"/>
                <w:color w:val="000000"/>
                <w:sz w:val="20"/>
                <w:szCs w:val="20"/>
                <w:lang w:eastAsia="fr-FR"/>
              </w:rPr>
              <w:t xml:space="preserve"> dans un fantôme thyroïdien en PMMA dédié, fourni au service dans le cadre du protocole de recherche</w:t>
            </w:r>
            <w:r>
              <w:rPr>
                <w:rFonts w:ascii="Calibri" w:eastAsia="Times New Roman" w:hAnsi="Calibri" w:cs="Calibri"/>
                <w:color w:val="000000"/>
                <w:sz w:val="20"/>
                <w:szCs w:val="20"/>
                <w:lang w:eastAsia="fr-FR"/>
              </w:rPr>
              <w:t xml:space="preserve"> Estimabl2</w:t>
            </w:r>
          </w:p>
        </w:tc>
        <w:tc>
          <w:tcPr>
            <w:tcW w:w="4252" w:type="dxa"/>
            <w:tcBorders>
              <w:top w:val="nil"/>
              <w:left w:val="nil"/>
              <w:bottom w:val="single" w:sz="4" w:space="0" w:color="auto"/>
              <w:right w:val="single" w:sz="4" w:space="0" w:color="auto"/>
            </w:tcBorders>
            <w:shd w:val="clear" w:color="auto" w:fill="auto"/>
            <w:noWrap/>
            <w:vAlign w:val="center"/>
            <w:hideMark/>
          </w:tcPr>
          <w:p w14:paraId="3F97B4EB" w14:textId="3CAAA6A0" w:rsidR="00287FAE" w:rsidRPr="00E3791C" w:rsidRDefault="00287FAE" w:rsidP="00287FAE">
            <w:pPr>
              <w:spacing w:after="0" w:line="240" w:lineRule="auto"/>
              <w:jc w:val="center"/>
              <w:rPr>
                <w:rFonts w:ascii="Calibri" w:eastAsia="Times New Roman" w:hAnsi="Calibri" w:cs="Calibri"/>
                <w:color w:val="000000"/>
                <w:sz w:val="20"/>
                <w:szCs w:val="20"/>
                <w:lang w:eastAsia="fr-FR"/>
              </w:rPr>
            </w:pPr>
            <w:r>
              <w:rPr>
                <w:rFonts w:ascii="Calibri" w:eastAsia="Times New Roman" w:hAnsi="Calibri" w:cs="Calibri"/>
                <w:color w:val="000000"/>
                <w:sz w:val="20"/>
                <w:szCs w:val="20"/>
                <w:lang w:eastAsia="fr-FR"/>
              </w:rPr>
              <w:t xml:space="preserve">Fantôme cou </w:t>
            </w:r>
            <w:r w:rsidRPr="00E3791C">
              <w:rPr>
                <w:rFonts w:ascii="Calibri" w:eastAsia="Times New Roman" w:hAnsi="Calibri" w:cs="Calibri"/>
                <w:color w:val="000000"/>
                <w:sz w:val="20"/>
                <w:szCs w:val="20"/>
                <w:lang w:eastAsia="fr-FR"/>
              </w:rPr>
              <w:t>ESTIMABL2</w:t>
            </w:r>
            <w:r w:rsidRPr="00B531D9">
              <w:rPr>
                <w:rFonts w:ascii="Calibri" w:eastAsia="Times New Roman" w:hAnsi="Calibri" w:cs="Calibri"/>
                <w:color w:val="000000"/>
                <w:sz w:val="20"/>
                <w:szCs w:val="20"/>
                <w:vertAlign w:val="superscript"/>
                <w:lang w:eastAsia="fr-FR"/>
              </w:rPr>
              <w:fldChar w:fldCharType="begin"/>
            </w:r>
            <w:r w:rsidRPr="00B531D9">
              <w:rPr>
                <w:rFonts w:ascii="Calibri" w:eastAsia="Times New Roman" w:hAnsi="Calibri" w:cs="Calibri"/>
                <w:color w:val="000000"/>
                <w:sz w:val="20"/>
                <w:szCs w:val="20"/>
                <w:vertAlign w:val="superscript"/>
                <w:lang w:eastAsia="fr-FR"/>
              </w:rPr>
              <w:instrText xml:space="preserve"> REF _Ref183174157 \h </w:instrText>
            </w:r>
            <w:r>
              <w:rPr>
                <w:rFonts w:ascii="Calibri" w:eastAsia="Times New Roman" w:hAnsi="Calibri" w:cs="Calibri"/>
                <w:color w:val="000000"/>
                <w:sz w:val="20"/>
                <w:szCs w:val="20"/>
                <w:vertAlign w:val="superscript"/>
                <w:lang w:eastAsia="fr-FR"/>
              </w:rPr>
              <w:instrText xml:space="preserve"> \* MERGEFORMAT </w:instrText>
            </w:r>
            <w:r w:rsidRPr="00B531D9">
              <w:rPr>
                <w:rFonts w:ascii="Calibri" w:eastAsia="Times New Roman" w:hAnsi="Calibri" w:cs="Calibri"/>
                <w:color w:val="000000"/>
                <w:sz w:val="20"/>
                <w:szCs w:val="20"/>
                <w:vertAlign w:val="superscript"/>
                <w:lang w:eastAsia="fr-FR"/>
              </w:rPr>
            </w:r>
            <w:r w:rsidRPr="00B531D9">
              <w:rPr>
                <w:rFonts w:ascii="Calibri" w:eastAsia="Times New Roman" w:hAnsi="Calibri" w:cs="Calibri"/>
                <w:color w:val="000000"/>
                <w:sz w:val="20"/>
                <w:szCs w:val="20"/>
                <w:vertAlign w:val="superscript"/>
                <w:lang w:eastAsia="fr-FR"/>
              </w:rPr>
              <w:fldChar w:fldCharType="separate"/>
            </w:r>
            <w:r w:rsidR="00C30592">
              <w:rPr>
                <w:rFonts w:asciiTheme="majorHAnsi" w:hAnsiTheme="majorHAnsi"/>
                <w:noProof/>
                <w:szCs w:val="24"/>
              </w:rPr>
              <w:t>b</w:t>
            </w:r>
            <w:r w:rsidRPr="00B531D9">
              <w:rPr>
                <w:rFonts w:ascii="Calibri" w:eastAsia="Times New Roman" w:hAnsi="Calibri" w:cs="Calibri"/>
                <w:color w:val="000000"/>
                <w:sz w:val="20"/>
                <w:szCs w:val="20"/>
                <w:vertAlign w:val="superscript"/>
                <w:lang w:eastAsia="fr-FR"/>
              </w:rPr>
              <w:fldChar w:fldCharType="end"/>
            </w:r>
          </w:p>
        </w:tc>
      </w:tr>
      <w:tr w:rsidR="00287FAE" w:rsidRPr="00E3791C" w14:paraId="1C331BFE" w14:textId="77777777" w:rsidTr="00287FAE">
        <w:trPr>
          <w:trHeight w:val="70"/>
        </w:trPr>
        <w:tc>
          <w:tcPr>
            <w:tcW w:w="710" w:type="dxa"/>
            <w:tcBorders>
              <w:top w:val="nil"/>
              <w:left w:val="single" w:sz="4" w:space="0" w:color="auto"/>
              <w:bottom w:val="single" w:sz="4" w:space="0" w:color="auto"/>
              <w:right w:val="single" w:sz="4" w:space="0" w:color="auto"/>
            </w:tcBorders>
            <w:shd w:val="clear" w:color="auto" w:fill="auto"/>
            <w:noWrap/>
            <w:vAlign w:val="center"/>
            <w:hideMark/>
          </w:tcPr>
          <w:p w14:paraId="5A0593C9" w14:textId="77777777" w:rsidR="00287FAE" w:rsidRPr="00E3791C" w:rsidRDefault="00287FAE" w:rsidP="00287FAE">
            <w:pPr>
              <w:spacing w:after="0" w:line="240" w:lineRule="auto"/>
              <w:jc w:val="center"/>
              <w:rPr>
                <w:rFonts w:ascii="Calibri" w:eastAsia="Times New Roman" w:hAnsi="Calibri" w:cs="Calibri"/>
                <w:b/>
                <w:bCs/>
                <w:color w:val="000000"/>
                <w:sz w:val="24"/>
                <w:szCs w:val="24"/>
                <w:lang w:eastAsia="fr-FR"/>
              </w:rPr>
            </w:pPr>
            <w:r w:rsidRPr="00E3791C">
              <w:rPr>
                <w:rFonts w:ascii="Calibri" w:eastAsia="Times New Roman" w:hAnsi="Calibri" w:cs="Calibri"/>
                <w:b/>
                <w:bCs/>
                <w:color w:val="000000"/>
                <w:sz w:val="24"/>
                <w:szCs w:val="24"/>
                <w:lang w:eastAsia="fr-FR"/>
              </w:rPr>
              <w:t>10</w:t>
            </w:r>
          </w:p>
        </w:tc>
        <w:tc>
          <w:tcPr>
            <w:tcW w:w="5245" w:type="dxa"/>
            <w:tcBorders>
              <w:top w:val="nil"/>
              <w:left w:val="nil"/>
              <w:bottom w:val="single" w:sz="4" w:space="0" w:color="auto"/>
              <w:right w:val="single" w:sz="4" w:space="0" w:color="auto"/>
            </w:tcBorders>
            <w:shd w:val="clear" w:color="auto" w:fill="auto"/>
            <w:noWrap/>
            <w:vAlign w:val="center"/>
            <w:hideMark/>
          </w:tcPr>
          <w:p w14:paraId="23036B40" w14:textId="77777777" w:rsidR="00287FAE" w:rsidRPr="00AD1915" w:rsidRDefault="00287FAE" w:rsidP="00287FAE">
            <w:pPr>
              <w:spacing w:after="0" w:line="240" w:lineRule="auto"/>
              <w:jc w:val="center"/>
              <w:rPr>
                <w:rFonts w:ascii="Calibri" w:eastAsia="Times New Roman" w:hAnsi="Calibri" w:cs="Calibri"/>
                <w:color w:val="000000"/>
                <w:sz w:val="20"/>
                <w:szCs w:val="20"/>
                <w:lang w:eastAsia="fr-FR"/>
              </w:rPr>
            </w:pPr>
            <w:r w:rsidRPr="00AD1915">
              <w:rPr>
                <w:rFonts w:ascii="Calibri" w:eastAsia="Times New Roman" w:hAnsi="Calibri" w:cs="Calibri"/>
                <w:color w:val="000000"/>
                <w:sz w:val="20"/>
                <w:szCs w:val="20"/>
                <w:lang w:eastAsia="fr-FR"/>
              </w:rPr>
              <w:t>Seringue</w:t>
            </w:r>
            <w:r>
              <w:rPr>
                <w:rFonts w:ascii="Calibri" w:eastAsia="Times New Roman" w:hAnsi="Calibri" w:cs="Calibri"/>
                <w:color w:val="000000"/>
                <w:sz w:val="20"/>
                <w:szCs w:val="20"/>
                <w:lang w:eastAsia="fr-FR"/>
              </w:rPr>
              <w:t xml:space="preserve"> dans l’air</w:t>
            </w:r>
          </w:p>
        </w:tc>
        <w:tc>
          <w:tcPr>
            <w:tcW w:w="4252" w:type="dxa"/>
            <w:tcBorders>
              <w:top w:val="nil"/>
              <w:left w:val="nil"/>
              <w:bottom w:val="single" w:sz="4" w:space="0" w:color="auto"/>
              <w:right w:val="single" w:sz="4" w:space="0" w:color="auto"/>
            </w:tcBorders>
            <w:shd w:val="clear" w:color="auto" w:fill="auto"/>
            <w:noWrap/>
            <w:vAlign w:val="center"/>
            <w:hideMark/>
          </w:tcPr>
          <w:p w14:paraId="553638EF" w14:textId="77777777" w:rsidR="00287FAE" w:rsidRPr="00DA2521" w:rsidRDefault="00287FAE" w:rsidP="00287FAE">
            <w:pPr>
              <w:spacing w:after="0" w:line="240" w:lineRule="auto"/>
              <w:jc w:val="center"/>
              <w:rPr>
                <w:rFonts w:ascii="Calibri" w:eastAsia="Times New Roman" w:hAnsi="Calibri" w:cs="Calibri"/>
                <w:sz w:val="20"/>
                <w:szCs w:val="20"/>
                <w:lang w:eastAsia="fr-FR"/>
              </w:rPr>
            </w:pPr>
            <w:r>
              <w:rPr>
                <w:rFonts w:ascii="Calibri" w:eastAsia="Times New Roman" w:hAnsi="Calibri" w:cs="Calibri"/>
                <w:sz w:val="20"/>
                <w:szCs w:val="20"/>
                <w:lang w:eastAsia="fr-FR"/>
              </w:rPr>
              <w:t>Seringue</w:t>
            </w:r>
          </w:p>
        </w:tc>
      </w:tr>
      <w:tr w:rsidR="00287FAE" w:rsidRPr="00E3791C" w14:paraId="06AB1C15" w14:textId="77777777" w:rsidTr="00287FAE">
        <w:trPr>
          <w:trHeight w:val="172"/>
        </w:trPr>
        <w:tc>
          <w:tcPr>
            <w:tcW w:w="710" w:type="dxa"/>
            <w:tcBorders>
              <w:top w:val="nil"/>
              <w:left w:val="single" w:sz="4" w:space="0" w:color="auto"/>
              <w:bottom w:val="single" w:sz="4" w:space="0" w:color="auto"/>
              <w:right w:val="single" w:sz="4" w:space="0" w:color="auto"/>
            </w:tcBorders>
            <w:shd w:val="clear" w:color="auto" w:fill="auto"/>
            <w:noWrap/>
            <w:vAlign w:val="center"/>
            <w:hideMark/>
          </w:tcPr>
          <w:p w14:paraId="6FC599B7" w14:textId="77777777" w:rsidR="00287FAE" w:rsidRPr="00E3791C" w:rsidRDefault="00287FAE" w:rsidP="00287FAE">
            <w:pPr>
              <w:spacing w:after="0" w:line="240" w:lineRule="auto"/>
              <w:jc w:val="center"/>
              <w:rPr>
                <w:rFonts w:ascii="Calibri" w:eastAsia="Times New Roman" w:hAnsi="Calibri" w:cs="Calibri"/>
                <w:b/>
                <w:bCs/>
                <w:color w:val="000000"/>
                <w:sz w:val="24"/>
                <w:szCs w:val="24"/>
                <w:lang w:eastAsia="fr-FR"/>
              </w:rPr>
            </w:pPr>
            <w:r w:rsidRPr="00E3791C">
              <w:rPr>
                <w:rFonts w:ascii="Calibri" w:eastAsia="Times New Roman" w:hAnsi="Calibri" w:cs="Calibri"/>
                <w:b/>
                <w:bCs/>
                <w:color w:val="000000"/>
                <w:sz w:val="24"/>
                <w:szCs w:val="24"/>
                <w:lang w:eastAsia="fr-FR"/>
              </w:rPr>
              <w:t>11</w:t>
            </w:r>
          </w:p>
        </w:tc>
        <w:tc>
          <w:tcPr>
            <w:tcW w:w="5245" w:type="dxa"/>
            <w:tcBorders>
              <w:top w:val="nil"/>
              <w:left w:val="nil"/>
              <w:bottom w:val="single" w:sz="4" w:space="0" w:color="auto"/>
              <w:right w:val="single" w:sz="4" w:space="0" w:color="auto"/>
            </w:tcBorders>
            <w:shd w:val="clear" w:color="auto" w:fill="auto"/>
            <w:noWrap/>
            <w:vAlign w:val="center"/>
            <w:hideMark/>
          </w:tcPr>
          <w:p w14:paraId="0AA6F566" w14:textId="77777777" w:rsidR="00287FAE" w:rsidRPr="007013CD" w:rsidRDefault="00287FAE" w:rsidP="00287FAE">
            <w:pPr>
              <w:spacing w:after="0" w:line="240" w:lineRule="auto"/>
              <w:jc w:val="center"/>
              <w:rPr>
                <w:rFonts w:ascii="Calibri" w:eastAsia="Times New Roman" w:hAnsi="Calibri" w:cs="Calibri"/>
                <w:sz w:val="20"/>
                <w:szCs w:val="20"/>
                <w:lang w:eastAsia="fr-FR"/>
              </w:rPr>
            </w:pPr>
            <w:r w:rsidRPr="007013CD">
              <w:rPr>
                <w:rFonts w:ascii="Calibri" w:eastAsia="Times New Roman" w:hAnsi="Calibri" w:cs="Calibri"/>
                <w:sz w:val="20"/>
                <w:szCs w:val="20"/>
                <w:lang w:eastAsia="fr-FR"/>
              </w:rPr>
              <w:t>Seringue posée sur la table</w:t>
            </w:r>
          </w:p>
        </w:tc>
        <w:tc>
          <w:tcPr>
            <w:tcW w:w="4252" w:type="dxa"/>
            <w:tcBorders>
              <w:top w:val="nil"/>
              <w:left w:val="nil"/>
              <w:bottom w:val="single" w:sz="4" w:space="0" w:color="auto"/>
              <w:right w:val="single" w:sz="4" w:space="0" w:color="auto"/>
            </w:tcBorders>
            <w:shd w:val="clear" w:color="auto" w:fill="auto"/>
            <w:noWrap/>
            <w:vAlign w:val="center"/>
            <w:hideMark/>
          </w:tcPr>
          <w:p w14:paraId="4220FD88" w14:textId="77777777" w:rsidR="00287FAE" w:rsidRPr="00DA2521" w:rsidRDefault="00287FAE" w:rsidP="00287FAE">
            <w:pPr>
              <w:spacing w:after="0" w:line="240" w:lineRule="auto"/>
              <w:jc w:val="center"/>
              <w:rPr>
                <w:rFonts w:ascii="Calibri" w:eastAsia="Times New Roman" w:hAnsi="Calibri" w:cs="Calibri"/>
                <w:sz w:val="20"/>
                <w:szCs w:val="20"/>
                <w:lang w:eastAsia="fr-FR"/>
              </w:rPr>
            </w:pPr>
            <w:r>
              <w:rPr>
                <w:rFonts w:ascii="Calibri" w:eastAsia="Times New Roman" w:hAnsi="Calibri" w:cs="Calibri"/>
                <w:sz w:val="20"/>
                <w:szCs w:val="20"/>
                <w:lang w:eastAsia="fr-FR"/>
              </w:rPr>
              <w:t>Seringue</w:t>
            </w:r>
          </w:p>
        </w:tc>
      </w:tr>
      <w:tr w:rsidR="00287FAE" w:rsidRPr="00E3791C" w14:paraId="2A868BEA" w14:textId="77777777" w:rsidTr="00287FAE">
        <w:trPr>
          <w:trHeight w:val="70"/>
        </w:trPr>
        <w:tc>
          <w:tcPr>
            <w:tcW w:w="710" w:type="dxa"/>
            <w:tcBorders>
              <w:top w:val="nil"/>
              <w:left w:val="single" w:sz="4" w:space="0" w:color="auto"/>
              <w:bottom w:val="single" w:sz="4" w:space="0" w:color="auto"/>
              <w:right w:val="single" w:sz="4" w:space="0" w:color="auto"/>
            </w:tcBorders>
            <w:shd w:val="clear" w:color="auto" w:fill="auto"/>
            <w:noWrap/>
            <w:vAlign w:val="center"/>
            <w:hideMark/>
          </w:tcPr>
          <w:p w14:paraId="6D6104A7" w14:textId="77777777" w:rsidR="00287FAE" w:rsidRPr="00E3791C" w:rsidRDefault="00287FAE" w:rsidP="00287FAE">
            <w:pPr>
              <w:spacing w:after="0" w:line="240" w:lineRule="auto"/>
              <w:jc w:val="center"/>
              <w:rPr>
                <w:rFonts w:ascii="Calibri" w:eastAsia="Times New Roman" w:hAnsi="Calibri" w:cs="Calibri"/>
                <w:b/>
                <w:bCs/>
                <w:color w:val="000000"/>
                <w:sz w:val="24"/>
                <w:szCs w:val="24"/>
                <w:lang w:eastAsia="fr-FR"/>
              </w:rPr>
            </w:pPr>
            <w:r w:rsidRPr="00E3791C">
              <w:rPr>
                <w:rFonts w:ascii="Calibri" w:eastAsia="Times New Roman" w:hAnsi="Calibri" w:cs="Calibri"/>
                <w:b/>
                <w:bCs/>
                <w:color w:val="000000"/>
                <w:sz w:val="24"/>
                <w:szCs w:val="24"/>
                <w:lang w:eastAsia="fr-FR"/>
              </w:rPr>
              <w:t>12</w:t>
            </w:r>
          </w:p>
        </w:tc>
        <w:tc>
          <w:tcPr>
            <w:tcW w:w="5245" w:type="dxa"/>
            <w:tcBorders>
              <w:top w:val="nil"/>
              <w:left w:val="nil"/>
              <w:bottom w:val="single" w:sz="4" w:space="0" w:color="auto"/>
              <w:right w:val="single" w:sz="4" w:space="0" w:color="auto"/>
            </w:tcBorders>
            <w:shd w:val="clear" w:color="auto" w:fill="auto"/>
            <w:noWrap/>
            <w:vAlign w:val="center"/>
            <w:hideMark/>
          </w:tcPr>
          <w:p w14:paraId="3DFC6F42" w14:textId="77777777" w:rsidR="00287FAE" w:rsidRPr="007013CD" w:rsidRDefault="00287FAE" w:rsidP="00287FAE">
            <w:pPr>
              <w:spacing w:after="0" w:line="240" w:lineRule="auto"/>
              <w:jc w:val="center"/>
              <w:rPr>
                <w:rFonts w:ascii="Calibri" w:eastAsia="Times New Roman" w:hAnsi="Calibri" w:cs="Calibri"/>
                <w:sz w:val="20"/>
                <w:szCs w:val="20"/>
                <w:lang w:eastAsia="fr-FR"/>
              </w:rPr>
            </w:pPr>
            <w:r w:rsidRPr="007013CD">
              <w:rPr>
                <w:rFonts w:ascii="Calibri" w:eastAsia="Times New Roman" w:hAnsi="Calibri" w:cs="Calibri"/>
                <w:sz w:val="20"/>
                <w:szCs w:val="20"/>
                <w:lang w:eastAsia="fr-FR"/>
              </w:rPr>
              <w:t>Cupule posée sur la table </w:t>
            </w:r>
          </w:p>
        </w:tc>
        <w:tc>
          <w:tcPr>
            <w:tcW w:w="4252" w:type="dxa"/>
            <w:tcBorders>
              <w:top w:val="nil"/>
              <w:left w:val="nil"/>
              <w:bottom w:val="single" w:sz="4" w:space="0" w:color="auto"/>
              <w:right w:val="single" w:sz="4" w:space="0" w:color="auto"/>
            </w:tcBorders>
            <w:shd w:val="clear" w:color="auto" w:fill="auto"/>
            <w:noWrap/>
            <w:vAlign w:val="center"/>
            <w:hideMark/>
          </w:tcPr>
          <w:p w14:paraId="184502BB" w14:textId="5982C521" w:rsidR="00287FAE" w:rsidRPr="00E3791C" w:rsidRDefault="00287FAE" w:rsidP="00287FAE">
            <w:pPr>
              <w:spacing w:after="0" w:line="240" w:lineRule="auto"/>
              <w:jc w:val="center"/>
              <w:rPr>
                <w:rFonts w:ascii="Calibri" w:eastAsia="Times New Roman" w:hAnsi="Calibri" w:cs="Calibri"/>
                <w:color w:val="000000"/>
                <w:sz w:val="20"/>
                <w:szCs w:val="20"/>
                <w:lang w:eastAsia="fr-FR"/>
              </w:rPr>
            </w:pPr>
            <w:proofErr w:type="spellStart"/>
            <w:r>
              <w:rPr>
                <w:rFonts w:ascii="Calibri" w:eastAsia="Times New Roman" w:hAnsi="Calibri" w:cs="Calibri"/>
                <w:color w:val="000000"/>
                <w:sz w:val="20"/>
                <w:szCs w:val="20"/>
                <w:lang w:eastAsia="fr-FR"/>
              </w:rPr>
              <w:t>Cupule</w:t>
            </w:r>
            <w:r w:rsidRPr="00B531D9">
              <w:rPr>
                <w:rFonts w:ascii="Calibri" w:eastAsia="Times New Roman" w:hAnsi="Calibri" w:cs="Calibri"/>
                <w:color w:val="000000"/>
                <w:sz w:val="20"/>
                <w:szCs w:val="20"/>
                <w:vertAlign w:val="superscript"/>
                <w:lang w:eastAsia="fr-FR"/>
              </w:rPr>
              <w:fldChar w:fldCharType="begin"/>
            </w:r>
            <w:r w:rsidRPr="00B531D9">
              <w:rPr>
                <w:rFonts w:ascii="Calibri" w:eastAsia="Times New Roman" w:hAnsi="Calibri" w:cs="Calibri"/>
                <w:color w:val="000000"/>
                <w:sz w:val="20"/>
                <w:szCs w:val="20"/>
                <w:vertAlign w:val="superscript"/>
                <w:lang w:eastAsia="fr-FR"/>
              </w:rPr>
              <w:instrText xml:space="preserve"> REF _Ref183174131 \h </w:instrText>
            </w:r>
            <w:r>
              <w:rPr>
                <w:rFonts w:ascii="Calibri" w:eastAsia="Times New Roman" w:hAnsi="Calibri" w:cs="Calibri"/>
                <w:color w:val="000000"/>
                <w:sz w:val="20"/>
                <w:szCs w:val="20"/>
                <w:vertAlign w:val="superscript"/>
                <w:lang w:eastAsia="fr-FR"/>
              </w:rPr>
              <w:instrText xml:space="preserve"> \* MERGEFORMAT </w:instrText>
            </w:r>
            <w:r w:rsidRPr="00B531D9">
              <w:rPr>
                <w:rFonts w:ascii="Calibri" w:eastAsia="Times New Roman" w:hAnsi="Calibri" w:cs="Calibri"/>
                <w:color w:val="000000"/>
                <w:sz w:val="20"/>
                <w:szCs w:val="20"/>
                <w:vertAlign w:val="superscript"/>
                <w:lang w:eastAsia="fr-FR"/>
              </w:rPr>
            </w:r>
            <w:r w:rsidRPr="00B531D9">
              <w:rPr>
                <w:rFonts w:ascii="Calibri" w:eastAsia="Times New Roman" w:hAnsi="Calibri" w:cs="Calibri"/>
                <w:color w:val="000000"/>
                <w:sz w:val="20"/>
                <w:szCs w:val="20"/>
                <w:vertAlign w:val="superscript"/>
                <w:lang w:eastAsia="fr-FR"/>
              </w:rPr>
              <w:fldChar w:fldCharType="separate"/>
            </w:r>
            <w:r w:rsidR="00C30592">
              <w:rPr>
                <w:rFonts w:asciiTheme="majorHAnsi" w:hAnsiTheme="majorHAnsi"/>
                <w:noProof/>
                <w:szCs w:val="24"/>
              </w:rPr>
              <w:t>f</w:t>
            </w:r>
            <w:proofErr w:type="spellEnd"/>
            <w:r w:rsidRPr="00B531D9">
              <w:rPr>
                <w:rFonts w:ascii="Calibri" w:eastAsia="Times New Roman" w:hAnsi="Calibri" w:cs="Calibri"/>
                <w:color w:val="000000"/>
                <w:sz w:val="20"/>
                <w:szCs w:val="20"/>
                <w:vertAlign w:val="superscript"/>
                <w:lang w:eastAsia="fr-FR"/>
              </w:rPr>
              <w:fldChar w:fldCharType="end"/>
            </w:r>
          </w:p>
        </w:tc>
      </w:tr>
      <w:tr w:rsidR="00287FAE" w:rsidRPr="00E3791C" w14:paraId="619AE015" w14:textId="77777777" w:rsidTr="00287FAE">
        <w:trPr>
          <w:trHeight w:val="137"/>
        </w:trPr>
        <w:tc>
          <w:tcPr>
            <w:tcW w:w="710" w:type="dxa"/>
            <w:tcBorders>
              <w:top w:val="nil"/>
              <w:left w:val="single" w:sz="4" w:space="0" w:color="auto"/>
              <w:bottom w:val="single" w:sz="4" w:space="0" w:color="auto"/>
              <w:right w:val="single" w:sz="4" w:space="0" w:color="auto"/>
            </w:tcBorders>
            <w:shd w:val="clear" w:color="auto" w:fill="auto"/>
            <w:noWrap/>
            <w:vAlign w:val="center"/>
            <w:hideMark/>
          </w:tcPr>
          <w:p w14:paraId="06B24A88" w14:textId="77777777" w:rsidR="00287FAE" w:rsidRPr="00E3791C" w:rsidRDefault="00287FAE" w:rsidP="00287FAE">
            <w:pPr>
              <w:spacing w:after="0" w:line="240" w:lineRule="auto"/>
              <w:jc w:val="center"/>
              <w:rPr>
                <w:rFonts w:ascii="Calibri" w:eastAsia="Times New Roman" w:hAnsi="Calibri" w:cs="Calibri"/>
                <w:b/>
                <w:bCs/>
                <w:color w:val="000000"/>
                <w:sz w:val="24"/>
                <w:szCs w:val="24"/>
                <w:lang w:eastAsia="fr-FR"/>
              </w:rPr>
            </w:pPr>
            <w:r w:rsidRPr="00E3791C">
              <w:rPr>
                <w:rFonts w:ascii="Calibri" w:eastAsia="Times New Roman" w:hAnsi="Calibri" w:cs="Calibri"/>
                <w:b/>
                <w:bCs/>
                <w:color w:val="000000"/>
                <w:sz w:val="24"/>
                <w:szCs w:val="24"/>
                <w:lang w:eastAsia="fr-FR"/>
              </w:rPr>
              <w:t>13</w:t>
            </w:r>
          </w:p>
        </w:tc>
        <w:tc>
          <w:tcPr>
            <w:tcW w:w="5245" w:type="dxa"/>
            <w:tcBorders>
              <w:top w:val="nil"/>
              <w:left w:val="nil"/>
              <w:bottom w:val="single" w:sz="4" w:space="0" w:color="auto"/>
              <w:right w:val="single" w:sz="4" w:space="0" w:color="auto"/>
            </w:tcBorders>
            <w:shd w:val="clear" w:color="auto" w:fill="auto"/>
            <w:noWrap/>
            <w:vAlign w:val="center"/>
            <w:hideMark/>
          </w:tcPr>
          <w:p w14:paraId="00E1F191" w14:textId="77777777" w:rsidR="00287FAE" w:rsidRPr="00E3791C" w:rsidRDefault="00287FAE" w:rsidP="00287FAE">
            <w:pPr>
              <w:spacing w:after="0" w:line="240" w:lineRule="auto"/>
              <w:jc w:val="center"/>
              <w:rPr>
                <w:rFonts w:ascii="Calibri" w:eastAsia="Times New Roman" w:hAnsi="Calibri" w:cs="Calibri"/>
                <w:color w:val="000000"/>
                <w:sz w:val="20"/>
                <w:szCs w:val="20"/>
                <w:lang w:eastAsia="fr-FR"/>
              </w:rPr>
            </w:pPr>
            <w:r w:rsidRPr="00E3791C">
              <w:rPr>
                <w:rFonts w:ascii="Calibri" w:eastAsia="Times New Roman" w:hAnsi="Calibri" w:cs="Calibri"/>
                <w:color w:val="000000"/>
                <w:sz w:val="20"/>
                <w:szCs w:val="20"/>
                <w:lang w:eastAsia="fr-FR"/>
              </w:rPr>
              <w:t>Fantôme anthropomorphique 2D</w:t>
            </w:r>
          </w:p>
        </w:tc>
        <w:tc>
          <w:tcPr>
            <w:tcW w:w="4252" w:type="dxa"/>
            <w:tcBorders>
              <w:top w:val="nil"/>
              <w:left w:val="nil"/>
              <w:bottom w:val="single" w:sz="4" w:space="0" w:color="auto"/>
              <w:right w:val="single" w:sz="4" w:space="0" w:color="auto"/>
            </w:tcBorders>
            <w:shd w:val="clear" w:color="auto" w:fill="auto"/>
            <w:noWrap/>
            <w:vAlign w:val="center"/>
            <w:hideMark/>
          </w:tcPr>
          <w:p w14:paraId="76FCF6F4" w14:textId="002D7B28" w:rsidR="00287FAE" w:rsidRPr="00E3791C" w:rsidRDefault="00287FAE" w:rsidP="00287FAE">
            <w:pPr>
              <w:spacing w:after="0" w:line="240" w:lineRule="auto"/>
              <w:jc w:val="center"/>
              <w:rPr>
                <w:rFonts w:ascii="Calibri" w:eastAsia="Times New Roman" w:hAnsi="Calibri" w:cs="Calibri"/>
                <w:color w:val="000000"/>
                <w:sz w:val="20"/>
                <w:szCs w:val="20"/>
                <w:lang w:eastAsia="fr-FR"/>
              </w:rPr>
            </w:pPr>
            <w:r w:rsidRPr="00E3791C">
              <w:rPr>
                <w:rFonts w:ascii="Calibri" w:eastAsia="Times New Roman" w:hAnsi="Calibri" w:cs="Calibri"/>
                <w:color w:val="000000"/>
                <w:sz w:val="20"/>
                <w:szCs w:val="20"/>
                <w:lang w:eastAsia="fr-FR"/>
              </w:rPr>
              <w:t>Fantôme anthropomorphique 2D</w:t>
            </w:r>
            <w:r w:rsidRPr="00972D3C">
              <w:rPr>
                <w:rFonts w:ascii="Calibri" w:eastAsia="Times New Roman" w:hAnsi="Calibri" w:cs="Calibri"/>
                <w:color w:val="000000"/>
                <w:sz w:val="20"/>
                <w:szCs w:val="20"/>
                <w:vertAlign w:val="superscript"/>
                <w:lang w:eastAsia="fr-FR"/>
              </w:rPr>
              <w:fldChar w:fldCharType="begin"/>
            </w:r>
            <w:r w:rsidRPr="00972D3C">
              <w:rPr>
                <w:rFonts w:ascii="Calibri" w:eastAsia="Times New Roman" w:hAnsi="Calibri" w:cs="Calibri"/>
                <w:color w:val="000000"/>
                <w:sz w:val="20"/>
                <w:szCs w:val="20"/>
                <w:vertAlign w:val="superscript"/>
                <w:lang w:eastAsia="fr-FR"/>
              </w:rPr>
              <w:instrText xml:space="preserve"> REF _Ref183173915 \h </w:instrText>
            </w:r>
            <w:r>
              <w:rPr>
                <w:rFonts w:ascii="Calibri" w:eastAsia="Times New Roman" w:hAnsi="Calibri" w:cs="Calibri"/>
                <w:color w:val="000000"/>
                <w:sz w:val="20"/>
                <w:szCs w:val="20"/>
                <w:vertAlign w:val="superscript"/>
                <w:lang w:eastAsia="fr-FR"/>
              </w:rPr>
              <w:instrText xml:space="preserve"> \* MERGEFORMAT </w:instrText>
            </w:r>
            <w:r w:rsidRPr="00972D3C">
              <w:rPr>
                <w:rFonts w:ascii="Calibri" w:eastAsia="Times New Roman" w:hAnsi="Calibri" w:cs="Calibri"/>
                <w:color w:val="000000"/>
                <w:sz w:val="20"/>
                <w:szCs w:val="20"/>
                <w:vertAlign w:val="superscript"/>
                <w:lang w:eastAsia="fr-FR"/>
              </w:rPr>
            </w:r>
            <w:r w:rsidRPr="00972D3C">
              <w:rPr>
                <w:rFonts w:ascii="Calibri" w:eastAsia="Times New Roman" w:hAnsi="Calibri" w:cs="Calibri"/>
                <w:color w:val="000000"/>
                <w:sz w:val="20"/>
                <w:szCs w:val="20"/>
                <w:vertAlign w:val="superscript"/>
                <w:lang w:eastAsia="fr-FR"/>
              </w:rPr>
              <w:fldChar w:fldCharType="separate"/>
            </w:r>
            <w:r w:rsidR="00C30592">
              <w:rPr>
                <w:rFonts w:asciiTheme="majorHAnsi" w:hAnsiTheme="majorHAnsi"/>
                <w:noProof/>
                <w:szCs w:val="24"/>
              </w:rPr>
              <w:t>a</w:t>
            </w:r>
            <w:r w:rsidRPr="00972D3C">
              <w:rPr>
                <w:rFonts w:ascii="Calibri" w:eastAsia="Times New Roman" w:hAnsi="Calibri" w:cs="Calibri"/>
                <w:color w:val="000000"/>
                <w:sz w:val="20"/>
                <w:szCs w:val="20"/>
                <w:vertAlign w:val="superscript"/>
                <w:lang w:eastAsia="fr-FR"/>
              </w:rPr>
              <w:fldChar w:fldCharType="end"/>
            </w:r>
          </w:p>
        </w:tc>
      </w:tr>
      <w:tr w:rsidR="00287FAE" w:rsidRPr="00E3791C" w14:paraId="0F0CB8A7" w14:textId="77777777" w:rsidTr="00287FAE">
        <w:trPr>
          <w:trHeight w:val="81"/>
        </w:trPr>
        <w:tc>
          <w:tcPr>
            <w:tcW w:w="710" w:type="dxa"/>
            <w:tcBorders>
              <w:top w:val="nil"/>
              <w:left w:val="single" w:sz="4" w:space="0" w:color="auto"/>
              <w:bottom w:val="single" w:sz="4" w:space="0" w:color="auto"/>
              <w:right w:val="single" w:sz="4" w:space="0" w:color="auto"/>
            </w:tcBorders>
            <w:shd w:val="clear" w:color="auto" w:fill="auto"/>
            <w:noWrap/>
            <w:vAlign w:val="center"/>
            <w:hideMark/>
          </w:tcPr>
          <w:p w14:paraId="0D936B29" w14:textId="77777777" w:rsidR="00287FAE" w:rsidRPr="00E3791C" w:rsidRDefault="00287FAE" w:rsidP="00287FAE">
            <w:pPr>
              <w:spacing w:after="0" w:line="240" w:lineRule="auto"/>
              <w:jc w:val="center"/>
              <w:rPr>
                <w:rFonts w:ascii="Calibri" w:eastAsia="Times New Roman" w:hAnsi="Calibri" w:cs="Calibri"/>
                <w:b/>
                <w:bCs/>
                <w:color w:val="000000"/>
                <w:sz w:val="24"/>
                <w:szCs w:val="24"/>
                <w:lang w:eastAsia="fr-FR"/>
              </w:rPr>
            </w:pPr>
            <w:r w:rsidRPr="00E3791C">
              <w:rPr>
                <w:rFonts w:ascii="Calibri" w:eastAsia="Times New Roman" w:hAnsi="Calibri" w:cs="Calibri"/>
                <w:b/>
                <w:bCs/>
                <w:color w:val="000000"/>
                <w:sz w:val="24"/>
                <w:szCs w:val="24"/>
                <w:lang w:eastAsia="fr-FR"/>
              </w:rPr>
              <w:t>14</w:t>
            </w:r>
          </w:p>
        </w:tc>
        <w:tc>
          <w:tcPr>
            <w:tcW w:w="5245" w:type="dxa"/>
            <w:tcBorders>
              <w:top w:val="nil"/>
              <w:left w:val="nil"/>
              <w:bottom w:val="single" w:sz="4" w:space="0" w:color="auto"/>
              <w:right w:val="single" w:sz="4" w:space="0" w:color="auto"/>
            </w:tcBorders>
            <w:shd w:val="clear" w:color="auto" w:fill="auto"/>
            <w:noWrap/>
            <w:vAlign w:val="center"/>
            <w:hideMark/>
          </w:tcPr>
          <w:p w14:paraId="6B82BC17" w14:textId="77777777" w:rsidR="00287FAE" w:rsidRPr="00E3791C" w:rsidRDefault="00287FAE" w:rsidP="00287FAE">
            <w:pPr>
              <w:spacing w:after="0" w:line="240" w:lineRule="auto"/>
              <w:jc w:val="center"/>
              <w:rPr>
                <w:rFonts w:ascii="Calibri" w:eastAsia="Times New Roman" w:hAnsi="Calibri" w:cs="Calibri"/>
                <w:color w:val="000000"/>
                <w:sz w:val="20"/>
                <w:szCs w:val="20"/>
                <w:lang w:eastAsia="fr-FR"/>
              </w:rPr>
            </w:pPr>
            <w:r>
              <w:rPr>
                <w:rFonts w:ascii="Calibri" w:eastAsia="Times New Roman" w:hAnsi="Calibri" w:cs="Calibri"/>
                <w:color w:val="000000"/>
                <w:sz w:val="20"/>
                <w:szCs w:val="20"/>
                <w:lang w:eastAsia="fr-FR"/>
              </w:rPr>
              <w:t>Fantôme MERAIODE</w:t>
            </w:r>
          </w:p>
        </w:tc>
        <w:tc>
          <w:tcPr>
            <w:tcW w:w="4252" w:type="dxa"/>
            <w:tcBorders>
              <w:top w:val="nil"/>
              <w:left w:val="nil"/>
              <w:bottom w:val="single" w:sz="4" w:space="0" w:color="auto"/>
              <w:right w:val="single" w:sz="4" w:space="0" w:color="auto"/>
            </w:tcBorders>
            <w:shd w:val="clear" w:color="auto" w:fill="auto"/>
            <w:noWrap/>
            <w:vAlign w:val="center"/>
            <w:hideMark/>
          </w:tcPr>
          <w:p w14:paraId="1176A10A" w14:textId="5791741F" w:rsidR="00287FAE" w:rsidRPr="00E3791C" w:rsidRDefault="00287FAE" w:rsidP="00287FAE">
            <w:pPr>
              <w:spacing w:after="0" w:line="240" w:lineRule="auto"/>
              <w:jc w:val="center"/>
              <w:rPr>
                <w:rFonts w:ascii="Calibri" w:eastAsia="Times New Roman" w:hAnsi="Calibri" w:cs="Calibri"/>
                <w:color w:val="000000"/>
                <w:sz w:val="20"/>
                <w:szCs w:val="20"/>
                <w:lang w:eastAsia="fr-FR"/>
              </w:rPr>
            </w:pPr>
            <w:r>
              <w:rPr>
                <w:rFonts w:ascii="Calibri" w:eastAsia="Times New Roman" w:hAnsi="Calibri" w:cs="Calibri"/>
                <w:color w:val="000000"/>
                <w:sz w:val="20"/>
                <w:szCs w:val="20"/>
                <w:lang w:eastAsia="fr-FR"/>
              </w:rPr>
              <w:t xml:space="preserve">Fantôme </w:t>
            </w:r>
            <w:proofErr w:type="spellStart"/>
            <w:r>
              <w:rPr>
                <w:rFonts w:ascii="Calibri" w:eastAsia="Times New Roman" w:hAnsi="Calibri" w:cs="Calibri"/>
                <w:color w:val="000000"/>
                <w:sz w:val="20"/>
                <w:szCs w:val="20"/>
                <w:lang w:eastAsia="fr-FR"/>
              </w:rPr>
              <w:t>MERAIODE</w:t>
            </w:r>
            <w:r w:rsidRPr="00A66BD5">
              <w:rPr>
                <w:rFonts w:ascii="Calibri" w:eastAsia="Times New Roman" w:hAnsi="Calibri" w:cs="Calibri"/>
                <w:color w:val="000000"/>
                <w:sz w:val="20"/>
                <w:szCs w:val="20"/>
                <w:vertAlign w:val="superscript"/>
                <w:lang w:eastAsia="fr-FR"/>
              </w:rPr>
              <w:fldChar w:fldCharType="begin"/>
            </w:r>
            <w:r w:rsidRPr="00A66BD5">
              <w:rPr>
                <w:rFonts w:ascii="Calibri" w:eastAsia="Times New Roman" w:hAnsi="Calibri" w:cs="Calibri"/>
                <w:color w:val="000000"/>
                <w:sz w:val="20"/>
                <w:szCs w:val="20"/>
                <w:vertAlign w:val="superscript"/>
                <w:lang w:eastAsia="fr-FR"/>
              </w:rPr>
              <w:instrText xml:space="preserve"> REF _Ref183179285 \h </w:instrText>
            </w:r>
            <w:r>
              <w:rPr>
                <w:rFonts w:ascii="Calibri" w:eastAsia="Times New Roman" w:hAnsi="Calibri" w:cs="Calibri"/>
                <w:color w:val="000000"/>
                <w:sz w:val="20"/>
                <w:szCs w:val="20"/>
                <w:vertAlign w:val="superscript"/>
                <w:lang w:eastAsia="fr-FR"/>
              </w:rPr>
              <w:instrText xml:space="preserve"> \* MERGEFORMAT </w:instrText>
            </w:r>
            <w:r w:rsidRPr="00A66BD5">
              <w:rPr>
                <w:rFonts w:ascii="Calibri" w:eastAsia="Times New Roman" w:hAnsi="Calibri" w:cs="Calibri"/>
                <w:color w:val="000000"/>
                <w:sz w:val="20"/>
                <w:szCs w:val="20"/>
                <w:vertAlign w:val="superscript"/>
                <w:lang w:eastAsia="fr-FR"/>
              </w:rPr>
            </w:r>
            <w:r w:rsidRPr="00A66BD5">
              <w:rPr>
                <w:rFonts w:ascii="Calibri" w:eastAsia="Times New Roman" w:hAnsi="Calibri" w:cs="Calibri"/>
                <w:color w:val="000000"/>
                <w:sz w:val="20"/>
                <w:szCs w:val="20"/>
                <w:vertAlign w:val="superscript"/>
                <w:lang w:eastAsia="fr-FR"/>
              </w:rPr>
              <w:fldChar w:fldCharType="separate"/>
            </w:r>
            <w:r w:rsidR="00C30592">
              <w:rPr>
                <w:rFonts w:asciiTheme="majorHAnsi" w:hAnsiTheme="majorHAnsi"/>
                <w:noProof/>
                <w:szCs w:val="24"/>
              </w:rPr>
              <w:t>e</w:t>
            </w:r>
            <w:proofErr w:type="spellEnd"/>
            <w:r w:rsidRPr="00A66BD5">
              <w:rPr>
                <w:rFonts w:ascii="Calibri" w:eastAsia="Times New Roman" w:hAnsi="Calibri" w:cs="Calibri"/>
                <w:color w:val="000000"/>
                <w:sz w:val="20"/>
                <w:szCs w:val="20"/>
                <w:vertAlign w:val="superscript"/>
                <w:lang w:eastAsia="fr-FR"/>
              </w:rPr>
              <w:fldChar w:fldCharType="end"/>
            </w:r>
          </w:p>
        </w:tc>
      </w:tr>
      <w:tr w:rsidR="00287FAE" w:rsidRPr="00E3791C" w14:paraId="29AE217F" w14:textId="77777777" w:rsidTr="00287FAE">
        <w:trPr>
          <w:trHeight w:val="71"/>
        </w:trPr>
        <w:tc>
          <w:tcPr>
            <w:tcW w:w="710" w:type="dxa"/>
            <w:tcBorders>
              <w:top w:val="nil"/>
              <w:left w:val="single" w:sz="4" w:space="0" w:color="auto"/>
              <w:bottom w:val="single" w:sz="4" w:space="0" w:color="auto"/>
              <w:right w:val="single" w:sz="4" w:space="0" w:color="auto"/>
            </w:tcBorders>
            <w:shd w:val="clear" w:color="auto" w:fill="auto"/>
            <w:noWrap/>
            <w:vAlign w:val="center"/>
            <w:hideMark/>
          </w:tcPr>
          <w:p w14:paraId="7614A519" w14:textId="77777777" w:rsidR="00287FAE" w:rsidRPr="00E3791C" w:rsidRDefault="00287FAE" w:rsidP="00287FAE">
            <w:pPr>
              <w:spacing w:after="0" w:line="240" w:lineRule="auto"/>
              <w:jc w:val="center"/>
              <w:rPr>
                <w:rFonts w:ascii="Calibri" w:eastAsia="Times New Roman" w:hAnsi="Calibri" w:cs="Calibri"/>
                <w:b/>
                <w:bCs/>
                <w:color w:val="000000"/>
                <w:sz w:val="24"/>
                <w:szCs w:val="24"/>
                <w:lang w:eastAsia="fr-FR"/>
              </w:rPr>
            </w:pPr>
            <w:r w:rsidRPr="00E3791C">
              <w:rPr>
                <w:rFonts w:ascii="Calibri" w:eastAsia="Times New Roman" w:hAnsi="Calibri" w:cs="Calibri"/>
                <w:b/>
                <w:bCs/>
                <w:color w:val="000000"/>
                <w:sz w:val="24"/>
                <w:szCs w:val="24"/>
                <w:lang w:eastAsia="fr-FR"/>
              </w:rPr>
              <w:t>15</w:t>
            </w:r>
          </w:p>
        </w:tc>
        <w:tc>
          <w:tcPr>
            <w:tcW w:w="5245" w:type="dxa"/>
            <w:tcBorders>
              <w:top w:val="nil"/>
              <w:left w:val="nil"/>
              <w:bottom w:val="single" w:sz="4" w:space="0" w:color="auto"/>
              <w:right w:val="single" w:sz="4" w:space="0" w:color="auto"/>
            </w:tcBorders>
            <w:shd w:val="clear" w:color="auto" w:fill="auto"/>
            <w:noWrap/>
            <w:vAlign w:val="center"/>
            <w:hideMark/>
          </w:tcPr>
          <w:p w14:paraId="110EA666" w14:textId="77777777" w:rsidR="00287FAE" w:rsidRPr="00E3791C" w:rsidRDefault="00287FAE" w:rsidP="00287FAE">
            <w:pPr>
              <w:spacing w:after="0" w:line="240" w:lineRule="auto"/>
              <w:jc w:val="center"/>
              <w:rPr>
                <w:rFonts w:ascii="Calibri" w:eastAsia="Times New Roman" w:hAnsi="Calibri" w:cs="Calibri"/>
                <w:color w:val="000000"/>
                <w:sz w:val="20"/>
                <w:szCs w:val="20"/>
                <w:lang w:eastAsia="fr-FR"/>
              </w:rPr>
            </w:pPr>
            <w:r w:rsidRPr="00E3791C">
              <w:rPr>
                <w:rFonts w:ascii="Calibri" w:eastAsia="Times New Roman" w:hAnsi="Calibri" w:cs="Calibri"/>
                <w:color w:val="000000"/>
                <w:sz w:val="20"/>
                <w:szCs w:val="20"/>
                <w:lang w:eastAsia="fr-FR"/>
              </w:rPr>
              <w:t>Seringue dans l'air</w:t>
            </w:r>
          </w:p>
        </w:tc>
        <w:tc>
          <w:tcPr>
            <w:tcW w:w="4252" w:type="dxa"/>
            <w:tcBorders>
              <w:top w:val="nil"/>
              <w:left w:val="nil"/>
              <w:bottom w:val="single" w:sz="4" w:space="0" w:color="auto"/>
              <w:right w:val="single" w:sz="4" w:space="0" w:color="auto"/>
            </w:tcBorders>
            <w:shd w:val="clear" w:color="auto" w:fill="auto"/>
            <w:vAlign w:val="center"/>
            <w:hideMark/>
          </w:tcPr>
          <w:p w14:paraId="7A124356" w14:textId="77777777" w:rsidR="00287FAE" w:rsidRPr="00E3791C" w:rsidRDefault="00287FAE" w:rsidP="00287FAE">
            <w:pPr>
              <w:spacing w:after="0" w:line="240" w:lineRule="auto"/>
              <w:jc w:val="center"/>
              <w:rPr>
                <w:rFonts w:ascii="Calibri" w:eastAsia="Times New Roman" w:hAnsi="Calibri" w:cs="Calibri"/>
                <w:color w:val="000000"/>
                <w:sz w:val="20"/>
                <w:szCs w:val="20"/>
                <w:lang w:eastAsia="fr-FR"/>
              </w:rPr>
            </w:pPr>
            <w:r>
              <w:rPr>
                <w:rFonts w:ascii="Calibri" w:eastAsia="Times New Roman" w:hAnsi="Calibri" w:cs="Calibri"/>
                <w:color w:val="000000"/>
                <w:sz w:val="20"/>
                <w:szCs w:val="20"/>
                <w:lang w:eastAsia="fr-FR"/>
              </w:rPr>
              <w:t>S</w:t>
            </w:r>
            <w:r w:rsidRPr="00E3791C">
              <w:rPr>
                <w:rFonts w:ascii="Calibri" w:eastAsia="Times New Roman" w:hAnsi="Calibri" w:cs="Calibri"/>
                <w:color w:val="000000"/>
                <w:sz w:val="20"/>
                <w:szCs w:val="20"/>
                <w:lang w:eastAsia="fr-FR"/>
              </w:rPr>
              <w:t>eringue de 3 ml</w:t>
            </w:r>
          </w:p>
        </w:tc>
      </w:tr>
      <w:tr w:rsidR="00287FAE" w:rsidRPr="00E3791C" w14:paraId="5FB65E4C" w14:textId="77777777" w:rsidTr="00287FAE">
        <w:trPr>
          <w:trHeight w:val="70"/>
        </w:trPr>
        <w:tc>
          <w:tcPr>
            <w:tcW w:w="710" w:type="dxa"/>
            <w:tcBorders>
              <w:top w:val="nil"/>
              <w:left w:val="single" w:sz="4" w:space="0" w:color="auto"/>
              <w:bottom w:val="single" w:sz="4" w:space="0" w:color="auto"/>
              <w:right w:val="single" w:sz="4" w:space="0" w:color="auto"/>
            </w:tcBorders>
            <w:shd w:val="clear" w:color="auto" w:fill="auto"/>
            <w:noWrap/>
            <w:vAlign w:val="center"/>
            <w:hideMark/>
          </w:tcPr>
          <w:p w14:paraId="1847C44E" w14:textId="77777777" w:rsidR="00287FAE" w:rsidRPr="00E3791C" w:rsidRDefault="00287FAE" w:rsidP="00287FAE">
            <w:pPr>
              <w:spacing w:after="0" w:line="240" w:lineRule="auto"/>
              <w:jc w:val="center"/>
              <w:rPr>
                <w:rFonts w:ascii="Calibri" w:eastAsia="Times New Roman" w:hAnsi="Calibri" w:cs="Calibri"/>
                <w:b/>
                <w:bCs/>
                <w:color w:val="000000"/>
                <w:sz w:val="24"/>
                <w:szCs w:val="24"/>
                <w:lang w:eastAsia="fr-FR"/>
              </w:rPr>
            </w:pPr>
            <w:r w:rsidRPr="00E3791C">
              <w:rPr>
                <w:rFonts w:ascii="Calibri" w:eastAsia="Times New Roman" w:hAnsi="Calibri" w:cs="Calibri"/>
                <w:b/>
                <w:bCs/>
                <w:color w:val="000000"/>
                <w:sz w:val="24"/>
                <w:szCs w:val="24"/>
                <w:lang w:eastAsia="fr-FR"/>
              </w:rPr>
              <w:t>16</w:t>
            </w:r>
          </w:p>
        </w:tc>
        <w:tc>
          <w:tcPr>
            <w:tcW w:w="5245" w:type="dxa"/>
            <w:tcBorders>
              <w:top w:val="nil"/>
              <w:left w:val="nil"/>
              <w:bottom w:val="single" w:sz="4" w:space="0" w:color="auto"/>
              <w:right w:val="single" w:sz="4" w:space="0" w:color="auto"/>
            </w:tcBorders>
            <w:shd w:val="clear" w:color="auto" w:fill="auto"/>
            <w:noWrap/>
            <w:vAlign w:val="center"/>
            <w:hideMark/>
          </w:tcPr>
          <w:p w14:paraId="14429C89" w14:textId="77777777" w:rsidR="00287FAE" w:rsidRPr="00E3791C" w:rsidRDefault="00287FAE" w:rsidP="00287FAE">
            <w:pPr>
              <w:spacing w:after="0" w:line="240" w:lineRule="auto"/>
              <w:jc w:val="center"/>
              <w:rPr>
                <w:rFonts w:ascii="Calibri" w:eastAsia="Times New Roman" w:hAnsi="Calibri" w:cs="Calibri"/>
                <w:color w:val="000000"/>
                <w:sz w:val="20"/>
                <w:szCs w:val="20"/>
                <w:lang w:eastAsia="fr-FR"/>
              </w:rPr>
            </w:pPr>
            <w:r>
              <w:rPr>
                <w:rFonts w:ascii="Calibri" w:eastAsia="Times New Roman" w:hAnsi="Calibri" w:cs="Calibri"/>
                <w:color w:val="000000"/>
                <w:sz w:val="20"/>
                <w:szCs w:val="20"/>
                <w:lang w:eastAsia="fr-FR"/>
              </w:rPr>
              <w:t>Seringue dans l’air</w:t>
            </w:r>
          </w:p>
        </w:tc>
        <w:tc>
          <w:tcPr>
            <w:tcW w:w="4252" w:type="dxa"/>
            <w:tcBorders>
              <w:top w:val="nil"/>
              <w:left w:val="nil"/>
              <w:bottom w:val="single" w:sz="4" w:space="0" w:color="auto"/>
              <w:right w:val="single" w:sz="4" w:space="0" w:color="auto"/>
            </w:tcBorders>
            <w:shd w:val="clear" w:color="auto" w:fill="auto"/>
            <w:noWrap/>
            <w:vAlign w:val="center"/>
            <w:hideMark/>
          </w:tcPr>
          <w:p w14:paraId="5A7BF016" w14:textId="77777777" w:rsidR="00287FAE" w:rsidRPr="00E3791C" w:rsidRDefault="00287FAE" w:rsidP="00287FAE">
            <w:pPr>
              <w:spacing w:after="0" w:line="240" w:lineRule="auto"/>
              <w:jc w:val="center"/>
              <w:rPr>
                <w:rFonts w:ascii="Calibri" w:eastAsia="Times New Roman" w:hAnsi="Calibri" w:cs="Calibri"/>
                <w:color w:val="000000"/>
                <w:sz w:val="20"/>
                <w:szCs w:val="20"/>
                <w:lang w:eastAsia="fr-FR"/>
              </w:rPr>
            </w:pPr>
            <w:r>
              <w:rPr>
                <w:rFonts w:ascii="Calibri" w:eastAsia="Times New Roman" w:hAnsi="Calibri" w:cs="Calibri"/>
                <w:color w:val="000000"/>
                <w:sz w:val="20"/>
                <w:szCs w:val="20"/>
                <w:lang w:eastAsia="fr-FR"/>
              </w:rPr>
              <w:t xml:space="preserve">Seringue </w:t>
            </w:r>
            <w:proofErr w:type="spellStart"/>
            <w:r>
              <w:rPr>
                <w:rFonts w:ascii="Calibri" w:eastAsia="Times New Roman" w:hAnsi="Calibri" w:cs="Calibri"/>
                <w:color w:val="000000"/>
                <w:sz w:val="20"/>
                <w:szCs w:val="20"/>
                <w:lang w:eastAsia="fr-FR"/>
              </w:rPr>
              <w:t>Pentaferte</w:t>
            </w:r>
            <w:proofErr w:type="spellEnd"/>
          </w:p>
        </w:tc>
      </w:tr>
      <w:tr w:rsidR="00287FAE" w:rsidRPr="00E3791C" w14:paraId="2ADDE51B" w14:textId="77777777" w:rsidTr="00287FAE">
        <w:trPr>
          <w:trHeight w:val="70"/>
        </w:trPr>
        <w:tc>
          <w:tcPr>
            <w:tcW w:w="710" w:type="dxa"/>
            <w:tcBorders>
              <w:top w:val="nil"/>
              <w:left w:val="single" w:sz="4" w:space="0" w:color="auto"/>
              <w:bottom w:val="single" w:sz="4" w:space="0" w:color="auto"/>
              <w:right w:val="single" w:sz="4" w:space="0" w:color="auto"/>
            </w:tcBorders>
            <w:shd w:val="clear" w:color="auto" w:fill="auto"/>
            <w:noWrap/>
            <w:vAlign w:val="center"/>
            <w:hideMark/>
          </w:tcPr>
          <w:p w14:paraId="724C6F6F" w14:textId="77777777" w:rsidR="00287FAE" w:rsidRPr="00E3791C" w:rsidRDefault="00287FAE" w:rsidP="00287FAE">
            <w:pPr>
              <w:spacing w:after="0" w:line="240" w:lineRule="auto"/>
              <w:jc w:val="center"/>
              <w:rPr>
                <w:rFonts w:ascii="Calibri" w:eastAsia="Times New Roman" w:hAnsi="Calibri" w:cs="Calibri"/>
                <w:b/>
                <w:bCs/>
                <w:color w:val="000000"/>
                <w:sz w:val="24"/>
                <w:szCs w:val="24"/>
                <w:lang w:eastAsia="fr-FR"/>
              </w:rPr>
            </w:pPr>
            <w:r w:rsidRPr="00E3791C">
              <w:rPr>
                <w:rFonts w:ascii="Calibri" w:eastAsia="Times New Roman" w:hAnsi="Calibri" w:cs="Calibri"/>
                <w:b/>
                <w:bCs/>
                <w:color w:val="000000"/>
                <w:sz w:val="24"/>
                <w:szCs w:val="24"/>
                <w:lang w:eastAsia="fr-FR"/>
              </w:rPr>
              <w:t>17</w:t>
            </w:r>
          </w:p>
        </w:tc>
        <w:tc>
          <w:tcPr>
            <w:tcW w:w="5245" w:type="dxa"/>
            <w:tcBorders>
              <w:top w:val="nil"/>
              <w:left w:val="nil"/>
              <w:bottom w:val="single" w:sz="4" w:space="0" w:color="auto"/>
              <w:right w:val="single" w:sz="4" w:space="0" w:color="auto"/>
            </w:tcBorders>
            <w:shd w:val="clear" w:color="auto" w:fill="auto"/>
            <w:noWrap/>
            <w:vAlign w:val="center"/>
            <w:hideMark/>
          </w:tcPr>
          <w:p w14:paraId="795BEFC1" w14:textId="77777777" w:rsidR="00287FAE" w:rsidRPr="00E3791C" w:rsidRDefault="00287FAE" w:rsidP="00287FAE">
            <w:pPr>
              <w:spacing w:after="0" w:line="240" w:lineRule="auto"/>
              <w:jc w:val="center"/>
              <w:rPr>
                <w:rFonts w:ascii="Calibri" w:eastAsia="Times New Roman" w:hAnsi="Calibri" w:cs="Calibri"/>
                <w:color w:val="000000"/>
                <w:sz w:val="20"/>
                <w:szCs w:val="20"/>
                <w:lang w:eastAsia="fr-FR"/>
              </w:rPr>
            </w:pPr>
            <w:r>
              <w:rPr>
                <w:rFonts w:ascii="Calibri" w:eastAsia="Times New Roman" w:hAnsi="Calibri" w:cs="Calibri"/>
                <w:color w:val="000000"/>
                <w:sz w:val="20"/>
                <w:szCs w:val="20"/>
                <w:lang w:eastAsia="fr-FR"/>
              </w:rPr>
              <w:t>Seringue dans l’air</w:t>
            </w:r>
          </w:p>
        </w:tc>
        <w:tc>
          <w:tcPr>
            <w:tcW w:w="4252" w:type="dxa"/>
            <w:tcBorders>
              <w:top w:val="nil"/>
              <w:left w:val="nil"/>
              <w:bottom w:val="single" w:sz="4" w:space="0" w:color="auto"/>
              <w:right w:val="single" w:sz="4" w:space="0" w:color="auto"/>
            </w:tcBorders>
            <w:shd w:val="clear" w:color="auto" w:fill="auto"/>
            <w:noWrap/>
            <w:vAlign w:val="center"/>
            <w:hideMark/>
          </w:tcPr>
          <w:p w14:paraId="5709B7D2" w14:textId="1BB52325" w:rsidR="00287FAE" w:rsidRPr="00E3791C" w:rsidRDefault="00287FAE" w:rsidP="00287FAE">
            <w:pPr>
              <w:spacing w:after="0" w:line="240" w:lineRule="auto"/>
              <w:jc w:val="center"/>
              <w:rPr>
                <w:rFonts w:ascii="Calibri" w:eastAsia="Times New Roman" w:hAnsi="Calibri" w:cs="Calibri"/>
                <w:color w:val="000000"/>
                <w:sz w:val="20"/>
                <w:szCs w:val="20"/>
                <w:lang w:eastAsia="fr-FR"/>
              </w:rPr>
            </w:pPr>
            <w:r>
              <w:rPr>
                <w:rFonts w:ascii="Calibri" w:eastAsia="Times New Roman" w:hAnsi="Calibri" w:cs="Calibri"/>
                <w:color w:val="000000"/>
                <w:sz w:val="20"/>
                <w:szCs w:val="20"/>
                <w:lang w:eastAsia="fr-FR"/>
              </w:rPr>
              <w:t xml:space="preserve">Seringue (le centre dispose d’un fantôme </w:t>
            </w:r>
            <w:proofErr w:type="spellStart"/>
            <w:r>
              <w:rPr>
                <w:rFonts w:ascii="Calibri" w:eastAsia="Times New Roman" w:hAnsi="Calibri" w:cs="Calibri"/>
                <w:color w:val="000000"/>
                <w:sz w:val="20"/>
                <w:szCs w:val="20"/>
                <w:lang w:eastAsia="fr-FR"/>
              </w:rPr>
              <w:t>PICKER</w:t>
            </w:r>
            <w:r w:rsidRPr="00972D3C">
              <w:rPr>
                <w:rFonts w:ascii="Calibri" w:eastAsia="Times New Roman" w:hAnsi="Calibri" w:cs="Calibri"/>
                <w:color w:val="000000"/>
                <w:sz w:val="20"/>
                <w:szCs w:val="20"/>
                <w:vertAlign w:val="superscript"/>
                <w:lang w:eastAsia="fr-FR"/>
              </w:rPr>
              <w:fldChar w:fldCharType="begin"/>
            </w:r>
            <w:r w:rsidRPr="00972D3C">
              <w:rPr>
                <w:rFonts w:ascii="Calibri" w:eastAsia="Times New Roman" w:hAnsi="Calibri" w:cs="Calibri"/>
                <w:color w:val="000000"/>
                <w:sz w:val="20"/>
                <w:szCs w:val="20"/>
                <w:vertAlign w:val="superscript"/>
                <w:lang w:eastAsia="fr-FR"/>
              </w:rPr>
              <w:instrText xml:space="preserve"> REF _Ref183173915 \h </w:instrText>
            </w:r>
            <w:r>
              <w:rPr>
                <w:rFonts w:ascii="Calibri" w:eastAsia="Times New Roman" w:hAnsi="Calibri" w:cs="Calibri"/>
                <w:color w:val="000000"/>
                <w:sz w:val="20"/>
                <w:szCs w:val="20"/>
                <w:vertAlign w:val="superscript"/>
                <w:lang w:eastAsia="fr-FR"/>
              </w:rPr>
              <w:instrText xml:space="preserve"> \* MERGEFORMAT </w:instrText>
            </w:r>
            <w:r w:rsidRPr="00972D3C">
              <w:rPr>
                <w:rFonts w:ascii="Calibri" w:eastAsia="Times New Roman" w:hAnsi="Calibri" w:cs="Calibri"/>
                <w:color w:val="000000"/>
                <w:sz w:val="20"/>
                <w:szCs w:val="20"/>
                <w:vertAlign w:val="superscript"/>
                <w:lang w:eastAsia="fr-FR"/>
              </w:rPr>
            </w:r>
            <w:r w:rsidRPr="00972D3C">
              <w:rPr>
                <w:rFonts w:ascii="Calibri" w:eastAsia="Times New Roman" w:hAnsi="Calibri" w:cs="Calibri"/>
                <w:color w:val="000000"/>
                <w:sz w:val="20"/>
                <w:szCs w:val="20"/>
                <w:vertAlign w:val="superscript"/>
                <w:lang w:eastAsia="fr-FR"/>
              </w:rPr>
              <w:fldChar w:fldCharType="separate"/>
            </w:r>
            <w:r w:rsidR="00C30592">
              <w:rPr>
                <w:rFonts w:asciiTheme="majorHAnsi" w:hAnsiTheme="majorHAnsi"/>
                <w:noProof/>
                <w:szCs w:val="24"/>
              </w:rPr>
              <w:t>a</w:t>
            </w:r>
            <w:proofErr w:type="spellEnd"/>
            <w:r w:rsidRPr="00972D3C">
              <w:rPr>
                <w:rFonts w:ascii="Calibri" w:eastAsia="Times New Roman" w:hAnsi="Calibri" w:cs="Calibri"/>
                <w:color w:val="000000"/>
                <w:sz w:val="20"/>
                <w:szCs w:val="20"/>
                <w:vertAlign w:val="superscript"/>
                <w:lang w:eastAsia="fr-FR"/>
              </w:rPr>
              <w:fldChar w:fldCharType="end"/>
            </w:r>
            <w:r>
              <w:rPr>
                <w:rFonts w:ascii="Calibri" w:eastAsia="Times New Roman" w:hAnsi="Calibri" w:cs="Calibri"/>
                <w:color w:val="000000"/>
                <w:sz w:val="20"/>
                <w:szCs w:val="20"/>
                <w:lang w:eastAsia="fr-FR"/>
              </w:rPr>
              <w:t>)</w:t>
            </w:r>
          </w:p>
        </w:tc>
      </w:tr>
      <w:tr w:rsidR="00287FAE" w:rsidRPr="00E3791C" w14:paraId="729E43B7" w14:textId="77777777" w:rsidTr="00287FAE">
        <w:trPr>
          <w:trHeight w:val="70"/>
        </w:trPr>
        <w:tc>
          <w:tcPr>
            <w:tcW w:w="710" w:type="dxa"/>
            <w:tcBorders>
              <w:top w:val="nil"/>
              <w:left w:val="single" w:sz="4" w:space="0" w:color="auto"/>
              <w:bottom w:val="single" w:sz="4" w:space="0" w:color="auto"/>
              <w:right w:val="single" w:sz="4" w:space="0" w:color="auto"/>
            </w:tcBorders>
            <w:shd w:val="clear" w:color="auto" w:fill="auto"/>
            <w:noWrap/>
            <w:vAlign w:val="center"/>
            <w:hideMark/>
          </w:tcPr>
          <w:p w14:paraId="1DAB1347" w14:textId="77777777" w:rsidR="00287FAE" w:rsidRPr="00E3791C" w:rsidRDefault="00287FAE" w:rsidP="00287FAE">
            <w:pPr>
              <w:spacing w:after="0" w:line="240" w:lineRule="auto"/>
              <w:jc w:val="center"/>
              <w:rPr>
                <w:rFonts w:ascii="Calibri" w:eastAsia="Times New Roman" w:hAnsi="Calibri" w:cs="Calibri"/>
                <w:b/>
                <w:bCs/>
                <w:color w:val="000000"/>
                <w:sz w:val="24"/>
                <w:szCs w:val="24"/>
                <w:lang w:eastAsia="fr-FR"/>
              </w:rPr>
            </w:pPr>
            <w:r w:rsidRPr="00E3791C">
              <w:rPr>
                <w:rFonts w:ascii="Calibri" w:eastAsia="Times New Roman" w:hAnsi="Calibri" w:cs="Calibri"/>
                <w:b/>
                <w:bCs/>
                <w:color w:val="000000"/>
                <w:sz w:val="24"/>
                <w:szCs w:val="24"/>
                <w:lang w:eastAsia="fr-FR"/>
              </w:rPr>
              <w:t>18</w:t>
            </w:r>
          </w:p>
        </w:tc>
        <w:tc>
          <w:tcPr>
            <w:tcW w:w="5245" w:type="dxa"/>
            <w:tcBorders>
              <w:top w:val="nil"/>
              <w:left w:val="nil"/>
              <w:bottom w:val="single" w:sz="4" w:space="0" w:color="auto"/>
              <w:right w:val="single" w:sz="4" w:space="0" w:color="auto"/>
            </w:tcBorders>
            <w:shd w:val="clear" w:color="auto" w:fill="auto"/>
            <w:noWrap/>
            <w:vAlign w:val="center"/>
            <w:hideMark/>
          </w:tcPr>
          <w:p w14:paraId="470F55CC" w14:textId="77777777" w:rsidR="00287FAE" w:rsidRPr="00E3791C" w:rsidRDefault="00287FAE" w:rsidP="00287FAE">
            <w:pPr>
              <w:spacing w:after="0" w:line="240" w:lineRule="auto"/>
              <w:jc w:val="center"/>
              <w:rPr>
                <w:rFonts w:ascii="Calibri" w:eastAsia="Times New Roman" w:hAnsi="Calibri" w:cs="Calibri"/>
                <w:color w:val="000000"/>
                <w:sz w:val="20"/>
                <w:szCs w:val="20"/>
                <w:lang w:eastAsia="fr-FR"/>
              </w:rPr>
            </w:pPr>
            <w:r w:rsidRPr="00E3791C">
              <w:rPr>
                <w:rFonts w:ascii="Calibri" w:eastAsia="Times New Roman" w:hAnsi="Calibri" w:cs="Calibri"/>
                <w:color w:val="000000"/>
                <w:sz w:val="20"/>
                <w:szCs w:val="20"/>
                <w:lang w:eastAsia="fr-FR"/>
              </w:rPr>
              <w:t>Seringue dans un fantôme maison</w:t>
            </w:r>
          </w:p>
        </w:tc>
        <w:tc>
          <w:tcPr>
            <w:tcW w:w="4252" w:type="dxa"/>
            <w:tcBorders>
              <w:top w:val="nil"/>
              <w:left w:val="nil"/>
              <w:bottom w:val="single" w:sz="4" w:space="0" w:color="auto"/>
              <w:right w:val="single" w:sz="4" w:space="0" w:color="auto"/>
            </w:tcBorders>
            <w:shd w:val="clear" w:color="auto" w:fill="auto"/>
            <w:noWrap/>
            <w:vAlign w:val="center"/>
            <w:hideMark/>
          </w:tcPr>
          <w:p w14:paraId="325B4622" w14:textId="6745E890" w:rsidR="00287FAE" w:rsidRPr="00E3791C" w:rsidRDefault="00287FAE" w:rsidP="00287FAE">
            <w:pPr>
              <w:spacing w:after="0" w:line="240" w:lineRule="auto"/>
              <w:jc w:val="center"/>
              <w:rPr>
                <w:rFonts w:ascii="Calibri" w:eastAsia="Times New Roman" w:hAnsi="Calibri" w:cs="Calibri"/>
                <w:color w:val="000000"/>
                <w:sz w:val="20"/>
                <w:szCs w:val="20"/>
                <w:lang w:eastAsia="fr-FR"/>
              </w:rPr>
            </w:pPr>
            <w:r>
              <w:rPr>
                <w:rFonts w:ascii="Calibri" w:eastAsia="Times New Roman" w:hAnsi="Calibri" w:cs="Calibri"/>
                <w:color w:val="000000"/>
                <w:sz w:val="20"/>
                <w:szCs w:val="20"/>
                <w:lang w:eastAsia="fr-FR"/>
              </w:rPr>
              <w:t xml:space="preserve">Fantôme </w:t>
            </w:r>
            <w:proofErr w:type="spellStart"/>
            <w:r>
              <w:rPr>
                <w:rFonts w:ascii="Calibri" w:eastAsia="Times New Roman" w:hAnsi="Calibri" w:cs="Calibri"/>
                <w:color w:val="000000"/>
                <w:sz w:val="20"/>
                <w:szCs w:val="20"/>
                <w:lang w:eastAsia="fr-FR"/>
              </w:rPr>
              <w:t>maison</w:t>
            </w:r>
            <w:r w:rsidRPr="00B531D9">
              <w:rPr>
                <w:rFonts w:ascii="Calibri" w:eastAsia="Times New Roman" w:hAnsi="Calibri" w:cs="Calibri"/>
                <w:color w:val="000000"/>
                <w:sz w:val="20"/>
                <w:szCs w:val="20"/>
                <w:vertAlign w:val="superscript"/>
                <w:lang w:eastAsia="fr-FR"/>
              </w:rPr>
              <w:fldChar w:fldCharType="begin"/>
            </w:r>
            <w:r w:rsidRPr="00B531D9">
              <w:rPr>
                <w:rFonts w:ascii="Calibri" w:eastAsia="Times New Roman" w:hAnsi="Calibri" w:cs="Calibri"/>
                <w:color w:val="000000"/>
                <w:sz w:val="20"/>
                <w:szCs w:val="20"/>
                <w:vertAlign w:val="superscript"/>
                <w:lang w:eastAsia="fr-FR"/>
              </w:rPr>
              <w:instrText xml:space="preserve"> REF _Ref183174131 \h </w:instrText>
            </w:r>
            <w:r>
              <w:rPr>
                <w:rFonts w:ascii="Calibri" w:eastAsia="Times New Roman" w:hAnsi="Calibri" w:cs="Calibri"/>
                <w:color w:val="000000"/>
                <w:sz w:val="20"/>
                <w:szCs w:val="20"/>
                <w:vertAlign w:val="superscript"/>
                <w:lang w:eastAsia="fr-FR"/>
              </w:rPr>
              <w:instrText xml:space="preserve"> \* MERGEFORMAT </w:instrText>
            </w:r>
            <w:r w:rsidRPr="00B531D9">
              <w:rPr>
                <w:rFonts w:ascii="Calibri" w:eastAsia="Times New Roman" w:hAnsi="Calibri" w:cs="Calibri"/>
                <w:color w:val="000000"/>
                <w:sz w:val="20"/>
                <w:szCs w:val="20"/>
                <w:vertAlign w:val="superscript"/>
                <w:lang w:eastAsia="fr-FR"/>
              </w:rPr>
            </w:r>
            <w:r w:rsidRPr="00B531D9">
              <w:rPr>
                <w:rFonts w:ascii="Calibri" w:eastAsia="Times New Roman" w:hAnsi="Calibri" w:cs="Calibri"/>
                <w:color w:val="000000"/>
                <w:sz w:val="20"/>
                <w:szCs w:val="20"/>
                <w:vertAlign w:val="superscript"/>
                <w:lang w:eastAsia="fr-FR"/>
              </w:rPr>
              <w:fldChar w:fldCharType="separate"/>
            </w:r>
            <w:r w:rsidR="00C30592">
              <w:rPr>
                <w:rFonts w:asciiTheme="majorHAnsi" w:hAnsiTheme="majorHAnsi"/>
                <w:noProof/>
                <w:szCs w:val="24"/>
              </w:rPr>
              <w:t>f</w:t>
            </w:r>
            <w:proofErr w:type="spellEnd"/>
            <w:r w:rsidRPr="00B531D9">
              <w:rPr>
                <w:rFonts w:ascii="Calibri" w:eastAsia="Times New Roman" w:hAnsi="Calibri" w:cs="Calibri"/>
                <w:color w:val="000000"/>
                <w:sz w:val="20"/>
                <w:szCs w:val="20"/>
                <w:vertAlign w:val="superscript"/>
                <w:lang w:eastAsia="fr-FR"/>
              </w:rPr>
              <w:fldChar w:fldCharType="end"/>
            </w:r>
          </w:p>
        </w:tc>
      </w:tr>
      <w:tr w:rsidR="00287FAE" w:rsidRPr="00E3791C" w14:paraId="28C1B144" w14:textId="77777777" w:rsidTr="00287FAE">
        <w:trPr>
          <w:trHeight w:val="70"/>
        </w:trPr>
        <w:tc>
          <w:tcPr>
            <w:tcW w:w="710" w:type="dxa"/>
            <w:tcBorders>
              <w:top w:val="nil"/>
              <w:left w:val="single" w:sz="4" w:space="0" w:color="auto"/>
              <w:bottom w:val="single" w:sz="4" w:space="0" w:color="auto"/>
              <w:right w:val="single" w:sz="4" w:space="0" w:color="auto"/>
            </w:tcBorders>
            <w:shd w:val="clear" w:color="auto" w:fill="auto"/>
            <w:noWrap/>
            <w:vAlign w:val="center"/>
            <w:hideMark/>
          </w:tcPr>
          <w:p w14:paraId="3C98BA9E" w14:textId="77777777" w:rsidR="00287FAE" w:rsidRPr="00E3791C" w:rsidRDefault="00287FAE" w:rsidP="00287FAE">
            <w:pPr>
              <w:spacing w:after="0" w:line="240" w:lineRule="auto"/>
              <w:jc w:val="center"/>
              <w:rPr>
                <w:rFonts w:ascii="Calibri" w:eastAsia="Times New Roman" w:hAnsi="Calibri" w:cs="Calibri"/>
                <w:b/>
                <w:bCs/>
                <w:color w:val="000000"/>
                <w:sz w:val="24"/>
                <w:szCs w:val="24"/>
                <w:lang w:eastAsia="fr-FR"/>
              </w:rPr>
            </w:pPr>
            <w:r w:rsidRPr="00E3791C">
              <w:rPr>
                <w:rFonts w:ascii="Calibri" w:eastAsia="Times New Roman" w:hAnsi="Calibri" w:cs="Calibri"/>
                <w:b/>
                <w:bCs/>
                <w:color w:val="000000"/>
                <w:sz w:val="24"/>
                <w:szCs w:val="24"/>
                <w:lang w:eastAsia="fr-FR"/>
              </w:rPr>
              <w:t>19</w:t>
            </w:r>
          </w:p>
        </w:tc>
        <w:tc>
          <w:tcPr>
            <w:tcW w:w="5245" w:type="dxa"/>
            <w:tcBorders>
              <w:top w:val="nil"/>
              <w:left w:val="nil"/>
              <w:bottom w:val="single" w:sz="4" w:space="0" w:color="auto"/>
              <w:right w:val="single" w:sz="4" w:space="0" w:color="auto"/>
            </w:tcBorders>
            <w:shd w:val="clear" w:color="auto" w:fill="auto"/>
            <w:noWrap/>
            <w:vAlign w:val="center"/>
            <w:hideMark/>
          </w:tcPr>
          <w:p w14:paraId="4A3C120B" w14:textId="77777777" w:rsidR="00287FAE" w:rsidRPr="003E6937" w:rsidRDefault="00287FAE" w:rsidP="00287FAE">
            <w:pPr>
              <w:spacing w:after="0" w:line="240" w:lineRule="auto"/>
              <w:jc w:val="center"/>
              <w:rPr>
                <w:rFonts w:ascii="Calibri" w:eastAsia="Times New Roman" w:hAnsi="Calibri" w:cs="Calibri"/>
                <w:color w:val="000000"/>
                <w:sz w:val="20"/>
                <w:szCs w:val="20"/>
                <w:lang w:eastAsia="fr-FR"/>
              </w:rPr>
            </w:pPr>
            <w:r>
              <w:rPr>
                <w:rFonts w:ascii="Calibri" w:eastAsia="Times New Roman" w:hAnsi="Calibri" w:cs="Calibri"/>
                <w:color w:val="000000"/>
                <w:sz w:val="20"/>
                <w:szCs w:val="20"/>
                <w:lang w:eastAsia="fr-FR"/>
              </w:rPr>
              <w:t>S</w:t>
            </w:r>
            <w:r w:rsidRPr="003E6937">
              <w:rPr>
                <w:rFonts w:ascii="Calibri" w:eastAsia="Times New Roman" w:hAnsi="Calibri" w:cs="Calibri"/>
                <w:color w:val="000000"/>
                <w:sz w:val="20"/>
                <w:szCs w:val="20"/>
                <w:lang w:eastAsia="fr-FR"/>
              </w:rPr>
              <w:t>eringue de 3mL</w:t>
            </w:r>
          </w:p>
        </w:tc>
        <w:tc>
          <w:tcPr>
            <w:tcW w:w="4252" w:type="dxa"/>
            <w:tcBorders>
              <w:top w:val="nil"/>
              <w:left w:val="nil"/>
              <w:bottom w:val="single" w:sz="4" w:space="0" w:color="auto"/>
              <w:right w:val="single" w:sz="4" w:space="0" w:color="auto"/>
            </w:tcBorders>
            <w:shd w:val="clear" w:color="auto" w:fill="auto"/>
            <w:noWrap/>
            <w:vAlign w:val="center"/>
            <w:hideMark/>
          </w:tcPr>
          <w:p w14:paraId="7D8D173E" w14:textId="77777777" w:rsidR="00287FAE" w:rsidRPr="00E3791C" w:rsidRDefault="00287FAE" w:rsidP="00287FAE">
            <w:pPr>
              <w:spacing w:after="0" w:line="240" w:lineRule="auto"/>
              <w:jc w:val="center"/>
              <w:rPr>
                <w:rFonts w:ascii="Calibri" w:eastAsia="Times New Roman" w:hAnsi="Calibri" w:cs="Calibri"/>
                <w:color w:val="000000"/>
                <w:sz w:val="20"/>
                <w:szCs w:val="20"/>
                <w:lang w:eastAsia="fr-FR"/>
              </w:rPr>
            </w:pPr>
            <w:r>
              <w:rPr>
                <w:rFonts w:ascii="Calibri" w:eastAsia="Times New Roman" w:hAnsi="Calibri" w:cs="Calibri"/>
                <w:color w:val="000000"/>
                <w:sz w:val="20"/>
                <w:szCs w:val="20"/>
                <w:lang w:eastAsia="fr-FR"/>
              </w:rPr>
              <w:t xml:space="preserve">Seringue </w:t>
            </w:r>
            <w:proofErr w:type="spellStart"/>
            <w:r>
              <w:rPr>
                <w:rFonts w:ascii="Calibri" w:eastAsia="Times New Roman" w:hAnsi="Calibri" w:cs="Calibri"/>
                <w:color w:val="000000"/>
                <w:sz w:val="20"/>
                <w:szCs w:val="20"/>
                <w:lang w:eastAsia="fr-FR"/>
              </w:rPr>
              <w:t>Nipro</w:t>
            </w:r>
            <w:proofErr w:type="spellEnd"/>
          </w:p>
        </w:tc>
      </w:tr>
      <w:tr w:rsidR="00287FAE" w:rsidRPr="00D87B94" w14:paraId="546850A7" w14:textId="77777777" w:rsidTr="00287FAE">
        <w:trPr>
          <w:trHeight w:val="70"/>
        </w:trPr>
        <w:tc>
          <w:tcPr>
            <w:tcW w:w="710" w:type="dxa"/>
            <w:tcBorders>
              <w:top w:val="nil"/>
              <w:left w:val="single" w:sz="4" w:space="0" w:color="auto"/>
              <w:bottom w:val="single" w:sz="4" w:space="0" w:color="auto"/>
              <w:right w:val="single" w:sz="4" w:space="0" w:color="auto"/>
            </w:tcBorders>
            <w:shd w:val="clear" w:color="auto" w:fill="auto"/>
            <w:noWrap/>
            <w:vAlign w:val="center"/>
            <w:hideMark/>
          </w:tcPr>
          <w:p w14:paraId="29BA4E67" w14:textId="77777777" w:rsidR="00287FAE" w:rsidRPr="00E3791C" w:rsidRDefault="00287FAE" w:rsidP="00287FAE">
            <w:pPr>
              <w:spacing w:after="0" w:line="240" w:lineRule="auto"/>
              <w:jc w:val="center"/>
              <w:rPr>
                <w:rFonts w:ascii="Calibri" w:eastAsia="Times New Roman" w:hAnsi="Calibri" w:cs="Calibri"/>
                <w:b/>
                <w:bCs/>
                <w:color w:val="000000"/>
                <w:sz w:val="24"/>
                <w:szCs w:val="24"/>
                <w:lang w:eastAsia="fr-FR"/>
              </w:rPr>
            </w:pPr>
            <w:r w:rsidRPr="00E3791C">
              <w:rPr>
                <w:rFonts w:ascii="Calibri" w:eastAsia="Times New Roman" w:hAnsi="Calibri" w:cs="Calibri"/>
                <w:b/>
                <w:bCs/>
                <w:color w:val="000000"/>
                <w:sz w:val="24"/>
                <w:szCs w:val="24"/>
                <w:lang w:eastAsia="fr-FR"/>
              </w:rPr>
              <w:t>20</w:t>
            </w:r>
          </w:p>
        </w:tc>
        <w:tc>
          <w:tcPr>
            <w:tcW w:w="5245" w:type="dxa"/>
            <w:tcBorders>
              <w:top w:val="nil"/>
              <w:left w:val="nil"/>
              <w:bottom w:val="single" w:sz="4" w:space="0" w:color="auto"/>
              <w:right w:val="single" w:sz="4" w:space="0" w:color="auto"/>
            </w:tcBorders>
            <w:shd w:val="clear" w:color="auto" w:fill="auto"/>
            <w:noWrap/>
            <w:vAlign w:val="center"/>
            <w:hideMark/>
          </w:tcPr>
          <w:p w14:paraId="6B5E90F2" w14:textId="77777777" w:rsidR="00287FAE" w:rsidRPr="00E3791C" w:rsidRDefault="00287FAE" w:rsidP="00287FAE">
            <w:pPr>
              <w:spacing w:after="0" w:line="240" w:lineRule="auto"/>
              <w:jc w:val="center"/>
              <w:rPr>
                <w:rFonts w:ascii="Calibri" w:eastAsia="Times New Roman" w:hAnsi="Calibri" w:cs="Calibri"/>
                <w:color w:val="000000"/>
                <w:sz w:val="20"/>
                <w:szCs w:val="20"/>
                <w:lang w:eastAsia="fr-FR"/>
              </w:rPr>
            </w:pPr>
            <w:r>
              <w:rPr>
                <w:rFonts w:ascii="Calibri" w:eastAsia="Times New Roman" w:hAnsi="Calibri" w:cs="Calibri"/>
                <w:color w:val="000000"/>
                <w:sz w:val="20"/>
                <w:szCs w:val="20"/>
                <w:lang w:eastAsia="fr-FR"/>
              </w:rPr>
              <w:t>S</w:t>
            </w:r>
            <w:r w:rsidRPr="00E23567">
              <w:rPr>
                <w:rFonts w:ascii="Calibri" w:eastAsia="Times New Roman" w:hAnsi="Calibri" w:cs="Calibri"/>
                <w:color w:val="000000"/>
                <w:sz w:val="20"/>
                <w:szCs w:val="20"/>
                <w:lang w:eastAsia="fr-FR"/>
              </w:rPr>
              <w:t>eringue d'iode 123 dans fantôme cou</w:t>
            </w:r>
          </w:p>
        </w:tc>
        <w:tc>
          <w:tcPr>
            <w:tcW w:w="4252" w:type="dxa"/>
            <w:tcBorders>
              <w:top w:val="nil"/>
              <w:left w:val="nil"/>
              <w:bottom w:val="single" w:sz="4" w:space="0" w:color="auto"/>
              <w:right w:val="single" w:sz="4" w:space="0" w:color="auto"/>
            </w:tcBorders>
            <w:shd w:val="clear" w:color="auto" w:fill="auto"/>
            <w:noWrap/>
            <w:vAlign w:val="center"/>
            <w:hideMark/>
          </w:tcPr>
          <w:p w14:paraId="25EB715A" w14:textId="74B1FA94" w:rsidR="00287FAE" w:rsidRPr="00464766" w:rsidRDefault="00287FAE" w:rsidP="00287FAE">
            <w:pPr>
              <w:spacing w:after="0" w:line="240" w:lineRule="auto"/>
              <w:jc w:val="center"/>
              <w:rPr>
                <w:rFonts w:ascii="Calibri" w:eastAsia="Times New Roman" w:hAnsi="Calibri" w:cs="Calibri"/>
                <w:color w:val="000000"/>
                <w:sz w:val="20"/>
                <w:szCs w:val="20"/>
                <w:lang w:val="pt-PT" w:eastAsia="fr-FR"/>
              </w:rPr>
            </w:pPr>
            <w:r w:rsidRPr="00464766">
              <w:rPr>
                <w:rFonts w:ascii="Calibri" w:eastAsia="Times New Roman" w:hAnsi="Calibri" w:cs="Calibri"/>
                <w:color w:val="000000"/>
                <w:sz w:val="20"/>
                <w:szCs w:val="20"/>
                <w:lang w:val="pt-PT" w:eastAsia="fr-FR"/>
              </w:rPr>
              <w:t>Fantôme cou CAPINTEC</w:t>
            </w:r>
            <w:r w:rsidRPr="00B531D9">
              <w:rPr>
                <w:rFonts w:ascii="Calibri" w:eastAsia="Times New Roman" w:hAnsi="Calibri" w:cs="Calibri"/>
                <w:color w:val="000000"/>
                <w:sz w:val="20"/>
                <w:szCs w:val="20"/>
                <w:vertAlign w:val="superscript"/>
                <w:lang w:eastAsia="fr-FR"/>
              </w:rPr>
              <w:fldChar w:fldCharType="begin"/>
            </w:r>
            <w:r w:rsidRPr="00464766">
              <w:rPr>
                <w:rFonts w:ascii="Calibri" w:eastAsia="Times New Roman" w:hAnsi="Calibri" w:cs="Calibri"/>
                <w:color w:val="000000"/>
                <w:sz w:val="20"/>
                <w:szCs w:val="20"/>
                <w:vertAlign w:val="superscript"/>
                <w:lang w:val="pt-PT" w:eastAsia="fr-FR"/>
              </w:rPr>
              <w:instrText xml:space="preserve"> REF _Ref183174048 \h  \* MERGEFORMAT </w:instrText>
            </w:r>
            <w:r w:rsidRPr="00B531D9">
              <w:rPr>
                <w:rFonts w:ascii="Calibri" w:eastAsia="Times New Roman" w:hAnsi="Calibri" w:cs="Calibri"/>
                <w:color w:val="000000"/>
                <w:sz w:val="20"/>
                <w:szCs w:val="20"/>
                <w:vertAlign w:val="superscript"/>
                <w:lang w:eastAsia="fr-FR"/>
              </w:rPr>
            </w:r>
            <w:r w:rsidRPr="00B531D9">
              <w:rPr>
                <w:rFonts w:ascii="Calibri" w:eastAsia="Times New Roman" w:hAnsi="Calibri" w:cs="Calibri"/>
                <w:color w:val="000000"/>
                <w:sz w:val="20"/>
                <w:szCs w:val="20"/>
                <w:vertAlign w:val="superscript"/>
                <w:lang w:eastAsia="fr-FR"/>
              </w:rPr>
              <w:fldChar w:fldCharType="separate"/>
            </w:r>
            <w:r w:rsidR="00C30592" w:rsidRPr="00C30592">
              <w:rPr>
                <w:rFonts w:asciiTheme="majorHAnsi" w:hAnsiTheme="majorHAnsi"/>
                <w:noProof/>
                <w:szCs w:val="24"/>
                <w:lang w:val="pt-PT"/>
              </w:rPr>
              <w:t>c</w:t>
            </w:r>
            <w:r w:rsidRPr="00B531D9">
              <w:rPr>
                <w:rFonts w:ascii="Calibri" w:eastAsia="Times New Roman" w:hAnsi="Calibri" w:cs="Calibri"/>
                <w:color w:val="000000"/>
                <w:sz w:val="20"/>
                <w:szCs w:val="20"/>
                <w:vertAlign w:val="superscript"/>
                <w:lang w:eastAsia="fr-FR"/>
              </w:rPr>
              <w:fldChar w:fldCharType="end"/>
            </w:r>
            <w:r w:rsidRPr="00464766">
              <w:rPr>
                <w:rFonts w:ascii="Calibri" w:eastAsia="Times New Roman" w:hAnsi="Calibri" w:cs="Calibri"/>
                <w:color w:val="000000"/>
                <w:sz w:val="20"/>
                <w:szCs w:val="20"/>
                <w:lang w:val="pt-PT" w:eastAsia="fr-FR"/>
              </w:rPr>
              <w:t xml:space="preserve"> ou DUPHAR</w:t>
            </w:r>
            <w:r w:rsidRPr="00A66BD5">
              <w:rPr>
                <w:rFonts w:ascii="Calibri" w:eastAsia="Times New Roman" w:hAnsi="Calibri" w:cs="Calibri"/>
                <w:color w:val="000000"/>
                <w:sz w:val="20"/>
                <w:szCs w:val="20"/>
                <w:vertAlign w:val="superscript"/>
                <w:lang w:eastAsia="fr-FR"/>
              </w:rPr>
              <w:fldChar w:fldCharType="begin"/>
            </w:r>
            <w:r w:rsidRPr="00464766">
              <w:rPr>
                <w:rFonts w:ascii="Calibri" w:eastAsia="Times New Roman" w:hAnsi="Calibri" w:cs="Calibri"/>
                <w:color w:val="000000"/>
                <w:sz w:val="20"/>
                <w:szCs w:val="20"/>
                <w:vertAlign w:val="superscript"/>
                <w:lang w:val="pt-PT" w:eastAsia="fr-FR"/>
              </w:rPr>
              <w:instrText xml:space="preserve"> REF _Ref183179285 \h  \* MERGEFORMAT </w:instrText>
            </w:r>
            <w:r w:rsidRPr="00A66BD5">
              <w:rPr>
                <w:rFonts w:ascii="Calibri" w:eastAsia="Times New Roman" w:hAnsi="Calibri" w:cs="Calibri"/>
                <w:color w:val="000000"/>
                <w:sz w:val="20"/>
                <w:szCs w:val="20"/>
                <w:vertAlign w:val="superscript"/>
                <w:lang w:eastAsia="fr-FR"/>
              </w:rPr>
            </w:r>
            <w:r w:rsidRPr="00A66BD5">
              <w:rPr>
                <w:rFonts w:ascii="Calibri" w:eastAsia="Times New Roman" w:hAnsi="Calibri" w:cs="Calibri"/>
                <w:color w:val="000000"/>
                <w:sz w:val="20"/>
                <w:szCs w:val="20"/>
                <w:vertAlign w:val="superscript"/>
                <w:lang w:eastAsia="fr-FR"/>
              </w:rPr>
              <w:fldChar w:fldCharType="separate"/>
            </w:r>
            <w:r w:rsidR="00C30592" w:rsidRPr="00C30592">
              <w:rPr>
                <w:rFonts w:asciiTheme="majorHAnsi" w:hAnsiTheme="majorHAnsi"/>
                <w:noProof/>
                <w:szCs w:val="24"/>
                <w:lang w:val="pt-PT"/>
              </w:rPr>
              <w:t>e</w:t>
            </w:r>
            <w:r w:rsidRPr="00A66BD5">
              <w:rPr>
                <w:rFonts w:ascii="Calibri" w:eastAsia="Times New Roman" w:hAnsi="Calibri" w:cs="Calibri"/>
                <w:color w:val="000000"/>
                <w:sz w:val="20"/>
                <w:szCs w:val="20"/>
                <w:vertAlign w:val="superscript"/>
                <w:lang w:eastAsia="fr-FR"/>
              </w:rPr>
              <w:fldChar w:fldCharType="end"/>
            </w:r>
          </w:p>
        </w:tc>
      </w:tr>
    </w:tbl>
    <w:p w14:paraId="40EAF108" w14:textId="77777777" w:rsidR="00287FAE" w:rsidRPr="00464766" w:rsidRDefault="00287FAE" w:rsidP="00287FAE">
      <w:pPr>
        <w:spacing w:after="0" w:line="240" w:lineRule="auto"/>
        <w:rPr>
          <w:lang w:val="pt-PT"/>
        </w:rPr>
      </w:pPr>
    </w:p>
    <w:p w14:paraId="102D9BFF" w14:textId="77777777" w:rsidR="00287FAE" w:rsidRPr="00464766" w:rsidRDefault="00287FAE" w:rsidP="00287FAE">
      <w:pPr>
        <w:spacing w:after="0" w:line="240" w:lineRule="auto"/>
        <w:rPr>
          <w:lang w:val="pt-PT"/>
        </w:rPr>
      </w:pPr>
    </w:p>
    <w:p w14:paraId="40C6422E" w14:textId="2ABFDD33" w:rsidR="00287FAE" w:rsidRPr="00126044" w:rsidRDefault="00287FAE" w:rsidP="00287FAE">
      <w:pPr>
        <w:pStyle w:val="Lgende"/>
        <w:spacing w:after="0"/>
        <w:rPr>
          <w:rFonts w:asciiTheme="majorHAnsi" w:hAnsiTheme="majorHAnsi"/>
          <w:sz w:val="22"/>
          <w:szCs w:val="24"/>
        </w:rPr>
      </w:pPr>
      <w:r>
        <w:rPr>
          <w:rFonts w:asciiTheme="majorHAnsi" w:hAnsiTheme="majorHAnsi"/>
          <w:sz w:val="22"/>
          <w:szCs w:val="24"/>
        </w:rPr>
        <w:fldChar w:fldCharType="begin"/>
      </w:r>
      <w:r>
        <w:rPr>
          <w:rFonts w:asciiTheme="majorHAnsi" w:hAnsiTheme="majorHAnsi"/>
          <w:sz w:val="22"/>
          <w:szCs w:val="24"/>
        </w:rPr>
        <w:instrText xml:space="preserve"> SEQ fantome \* alphabetic </w:instrText>
      </w:r>
      <w:r>
        <w:rPr>
          <w:rFonts w:asciiTheme="majorHAnsi" w:hAnsiTheme="majorHAnsi"/>
          <w:sz w:val="22"/>
          <w:szCs w:val="24"/>
        </w:rPr>
        <w:fldChar w:fldCharType="separate"/>
      </w:r>
      <w:bookmarkStart w:id="2856" w:name="_Ref183173915"/>
      <w:r w:rsidR="00C30592">
        <w:rPr>
          <w:rFonts w:asciiTheme="majorHAnsi" w:hAnsiTheme="majorHAnsi"/>
          <w:noProof/>
          <w:sz w:val="22"/>
          <w:szCs w:val="24"/>
        </w:rPr>
        <w:t>a</w:t>
      </w:r>
      <w:bookmarkEnd w:id="2856"/>
      <w:r>
        <w:rPr>
          <w:rFonts w:asciiTheme="majorHAnsi" w:hAnsiTheme="majorHAnsi"/>
          <w:sz w:val="22"/>
          <w:szCs w:val="24"/>
        </w:rPr>
        <w:fldChar w:fldCharType="end"/>
      </w:r>
      <w:r>
        <w:rPr>
          <w:rFonts w:asciiTheme="majorHAnsi" w:hAnsiTheme="majorHAnsi"/>
          <w:sz w:val="22"/>
          <w:szCs w:val="24"/>
        </w:rPr>
        <w:t xml:space="preserve">) </w:t>
      </w:r>
      <w:r w:rsidRPr="00126044">
        <w:rPr>
          <w:rFonts w:asciiTheme="majorHAnsi" w:hAnsiTheme="majorHAnsi"/>
          <w:sz w:val="22"/>
          <w:szCs w:val="24"/>
        </w:rPr>
        <w:t>Fantômes anthropomorphiques 2D :</w:t>
      </w:r>
    </w:p>
    <w:p w14:paraId="10E5AF90" w14:textId="77777777" w:rsidR="00287FAE" w:rsidRPr="00126044" w:rsidRDefault="00287FAE" w:rsidP="00287FAE">
      <w:pPr>
        <w:pStyle w:val="Lgende"/>
        <w:tabs>
          <w:tab w:val="left" w:pos="1134"/>
          <w:tab w:val="left" w:pos="4536"/>
        </w:tabs>
        <w:spacing w:after="0"/>
        <w:rPr>
          <w:rFonts w:asciiTheme="majorHAnsi" w:hAnsiTheme="majorHAnsi"/>
          <w:sz w:val="22"/>
          <w:szCs w:val="24"/>
        </w:rPr>
      </w:pPr>
      <w:r>
        <w:rPr>
          <w:rFonts w:asciiTheme="majorHAnsi" w:hAnsiTheme="majorHAnsi"/>
          <w:sz w:val="22"/>
          <w:szCs w:val="24"/>
        </w:rPr>
        <w:tab/>
      </w:r>
      <w:r w:rsidRPr="00126044">
        <w:rPr>
          <w:rFonts w:asciiTheme="majorHAnsi" w:hAnsiTheme="majorHAnsi"/>
          <w:sz w:val="22"/>
          <w:szCs w:val="24"/>
        </w:rPr>
        <w:t>Centre 13</w:t>
      </w:r>
      <w:r w:rsidRPr="00126044">
        <w:rPr>
          <w:rFonts w:asciiTheme="majorHAnsi" w:hAnsiTheme="majorHAnsi"/>
          <w:sz w:val="22"/>
          <w:szCs w:val="24"/>
        </w:rPr>
        <w:tab/>
      </w:r>
      <w:proofErr w:type="spellStart"/>
      <w:r w:rsidRPr="00126044">
        <w:rPr>
          <w:rFonts w:asciiTheme="majorHAnsi" w:hAnsiTheme="majorHAnsi"/>
          <w:sz w:val="22"/>
          <w:szCs w:val="24"/>
        </w:rPr>
        <w:t>Picker</w:t>
      </w:r>
      <w:proofErr w:type="spellEnd"/>
      <w:r w:rsidRPr="00126044">
        <w:rPr>
          <w:rFonts w:asciiTheme="majorHAnsi" w:hAnsiTheme="majorHAnsi"/>
          <w:sz w:val="22"/>
          <w:szCs w:val="24"/>
        </w:rPr>
        <w:t xml:space="preserve"> </w:t>
      </w:r>
      <w:proofErr w:type="spellStart"/>
      <w:r w:rsidRPr="00126044">
        <w:rPr>
          <w:rFonts w:asciiTheme="majorHAnsi" w:hAnsiTheme="majorHAnsi"/>
          <w:sz w:val="22"/>
          <w:szCs w:val="24"/>
        </w:rPr>
        <w:t>Thyroid</w:t>
      </w:r>
      <w:proofErr w:type="spellEnd"/>
      <w:r w:rsidRPr="00126044">
        <w:rPr>
          <w:rFonts w:asciiTheme="majorHAnsi" w:hAnsiTheme="majorHAnsi"/>
          <w:sz w:val="22"/>
          <w:szCs w:val="24"/>
        </w:rPr>
        <w:t xml:space="preserve"> Phantom (disponible</w:t>
      </w:r>
      <w:r>
        <w:rPr>
          <w:rFonts w:asciiTheme="majorHAnsi" w:hAnsiTheme="majorHAnsi"/>
          <w:sz w:val="22"/>
          <w:szCs w:val="24"/>
        </w:rPr>
        <w:t xml:space="preserve"> dans le</w:t>
      </w:r>
      <w:r w:rsidRPr="00126044">
        <w:rPr>
          <w:rFonts w:asciiTheme="majorHAnsi" w:hAnsiTheme="majorHAnsi"/>
          <w:sz w:val="22"/>
          <w:szCs w:val="24"/>
        </w:rPr>
        <w:t xml:space="preserve"> centre 17)</w:t>
      </w:r>
    </w:p>
    <w:p w14:paraId="568CDA6A" w14:textId="77777777" w:rsidR="00287FAE" w:rsidRDefault="00287FAE" w:rsidP="00287FAE">
      <w:pPr>
        <w:tabs>
          <w:tab w:val="left" w:pos="284"/>
          <w:tab w:val="left" w:pos="3828"/>
        </w:tabs>
        <w:spacing w:after="0" w:line="240" w:lineRule="auto"/>
      </w:pPr>
      <w:r>
        <w:tab/>
      </w:r>
      <w:r>
        <w:rPr>
          <w:noProof/>
          <w:lang w:eastAsia="fr-FR"/>
        </w:rPr>
        <w:drawing>
          <wp:inline distT="0" distB="0" distL="0" distR="0" wp14:anchorId="06A76E41" wp14:editId="603D70E7">
            <wp:extent cx="1646231" cy="1763818"/>
            <wp:effectExtent l="0" t="0" r="0" b="8255"/>
            <wp:docPr id="1231516553" name="Image 9">
              <a:extLst xmlns:a="http://schemas.openxmlformats.org/drawingml/2006/main">
                <a:ext uri="{FF2B5EF4-FFF2-40B4-BE49-F238E27FC236}">
                  <a16:creationId xmlns:a16="http://schemas.microsoft.com/office/drawing/2014/main" id="{C6C50BE2-0B47-4868-A325-F0F8321877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9">
                      <a:extLst>
                        <a:ext uri="{FF2B5EF4-FFF2-40B4-BE49-F238E27FC236}">
                          <a16:creationId xmlns:a16="http://schemas.microsoft.com/office/drawing/2014/main" id="{C6C50BE2-0B47-4868-A325-F0F832187757}"/>
                        </a:ext>
                      </a:extLst>
                    </pic:cNvPr>
                    <pic:cNvPicPr>
                      <a:picLocks noChangeAspect="1"/>
                    </pic:cNvPicPr>
                  </pic:nvPicPr>
                  <pic:blipFill>
                    <a:blip r:embed="rId99" cstate="screen">
                      <a:extLst>
                        <a:ext uri="{28A0092B-C50C-407E-A947-70E740481C1C}">
                          <a14:useLocalDpi xmlns:a14="http://schemas.microsoft.com/office/drawing/2010/main"/>
                        </a:ext>
                      </a:extLst>
                    </a:blip>
                    <a:stretch>
                      <a:fillRect/>
                    </a:stretch>
                  </pic:blipFill>
                  <pic:spPr>
                    <a:xfrm>
                      <a:off x="0" y="0"/>
                      <a:ext cx="1646231" cy="1763818"/>
                    </a:xfrm>
                    <a:prstGeom prst="rect">
                      <a:avLst/>
                    </a:prstGeom>
                  </pic:spPr>
                </pic:pic>
              </a:graphicData>
            </a:graphic>
          </wp:inline>
        </w:drawing>
      </w:r>
      <w:r>
        <w:t xml:space="preserve"> </w:t>
      </w:r>
      <w:r>
        <w:tab/>
        <w:t xml:space="preserve"> </w:t>
      </w:r>
      <w:r w:rsidRPr="00126044">
        <w:rPr>
          <w:noProof/>
          <w:lang w:eastAsia="fr-FR"/>
        </w:rPr>
        <w:drawing>
          <wp:inline distT="0" distB="0" distL="0" distR="0" wp14:anchorId="30213E16" wp14:editId="0657A89D">
            <wp:extent cx="1669605" cy="1764000"/>
            <wp:effectExtent l="0" t="0" r="6985" b="8255"/>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Z:\Mes documents\Etudes-Projets Recherche\2020 GT SFPM IRSN Thyroide\photos fantômes et cales\angers Fantôme Thyroïde Picker.jpg"/>
                    <pic:cNvPicPr>
                      <a:picLocks noChangeAspect="1" noChangeArrowheads="1"/>
                    </pic:cNvPicPr>
                  </pic:nvPicPr>
                  <pic:blipFill>
                    <a:blip r:embed="rId100">
                      <a:extLst>
                        <a:ext uri="{28A0092B-C50C-407E-A947-70E740481C1C}">
                          <a14:useLocalDpi xmlns:a14="http://schemas.microsoft.com/office/drawing/2010/main" val="0"/>
                        </a:ext>
                      </a:extLst>
                    </a:blip>
                    <a:stretch>
                      <a:fillRect/>
                    </a:stretch>
                  </pic:blipFill>
                  <pic:spPr bwMode="auto">
                    <a:xfrm>
                      <a:off x="0" y="0"/>
                      <a:ext cx="1669605" cy="1764000"/>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sidRPr="00126044">
        <w:rPr>
          <w:noProof/>
          <w:lang w:eastAsia="fr-FR"/>
        </w:rPr>
        <w:drawing>
          <wp:inline distT="0" distB="0" distL="0" distR="0" wp14:anchorId="6BEC419C" wp14:editId="619DEED0">
            <wp:extent cx="2080013" cy="1764000"/>
            <wp:effectExtent l="0" t="0" r="0" b="8255"/>
            <wp:docPr id="28" name="Image 28" descr="Z:\Mes documents\Etudes-Projets Recherche\2020 GT SFPM IRSN Thyroide\photos fantômes et cales\angers Fantôme Thyroïde PICKER Sché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Z:\Mes documents\Etudes-Projets Recherche\2020 GT SFPM IRSN Thyroide\photos fantômes et cales\angers Fantôme Thyroïde PICKER Schéma.png"/>
                    <pic:cNvPicPr>
                      <a:picLocks noChangeAspect="1" noChangeArrowheads="1"/>
                    </pic:cNvPicPr>
                  </pic:nvPicPr>
                  <pic:blipFill rotWithShape="1">
                    <a:blip r:embed="rId101" cstate="screen">
                      <a:extLst>
                        <a:ext uri="{28A0092B-C50C-407E-A947-70E740481C1C}">
                          <a14:useLocalDpi xmlns:a14="http://schemas.microsoft.com/office/drawing/2010/main"/>
                        </a:ext>
                      </a:extLst>
                    </a:blip>
                    <a:srcRect/>
                    <a:stretch/>
                  </pic:blipFill>
                  <pic:spPr bwMode="auto">
                    <a:xfrm>
                      <a:off x="0" y="0"/>
                      <a:ext cx="2080013" cy="1764000"/>
                    </a:xfrm>
                    <a:prstGeom prst="rect">
                      <a:avLst/>
                    </a:prstGeom>
                    <a:noFill/>
                    <a:ln>
                      <a:noFill/>
                    </a:ln>
                    <a:extLst>
                      <a:ext uri="{53640926-AAD7-44D8-BBD7-CCE9431645EC}">
                        <a14:shadowObscured xmlns:a14="http://schemas.microsoft.com/office/drawing/2010/main"/>
                      </a:ext>
                    </a:extLst>
                  </pic:spPr>
                </pic:pic>
              </a:graphicData>
            </a:graphic>
          </wp:inline>
        </w:drawing>
      </w:r>
    </w:p>
    <w:p w14:paraId="74A3E9B3" w14:textId="77777777" w:rsidR="00287FAE" w:rsidRDefault="00287FAE" w:rsidP="00287FAE">
      <w:pPr>
        <w:spacing w:after="0" w:line="240" w:lineRule="auto"/>
      </w:pPr>
    </w:p>
    <w:p w14:paraId="4F496605" w14:textId="0F89EFF6" w:rsidR="00287FAE" w:rsidRPr="004B1B30" w:rsidRDefault="00287FAE" w:rsidP="00287FAE">
      <w:pPr>
        <w:pStyle w:val="Lgende"/>
        <w:spacing w:after="0"/>
        <w:rPr>
          <w:rFonts w:asciiTheme="majorHAnsi" w:hAnsiTheme="majorHAnsi"/>
          <w:sz w:val="22"/>
          <w:szCs w:val="24"/>
        </w:rPr>
      </w:pPr>
      <w:r>
        <w:rPr>
          <w:rFonts w:asciiTheme="majorHAnsi" w:hAnsiTheme="majorHAnsi"/>
          <w:sz w:val="22"/>
          <w:szCs w:val="24"/>
        </w:rPr>
        <w:fldChar w:fldCharType="begin"/>
      </w:r>
      <w:r>
        <w:rPr>
          <w:rFonts w:asciiTheme="majorHAnsi" w:hAnsiTheme="majorHAnsi"/>
          <w:sz w:val="22"/>
          <w:szCs w:val="24"/>
        </w:rPr>
        <w:instrText xml:space="preserve"> SEQ fantome \* alphabetic </w:instrText>
      </w:r>
      <w:r>
        <w:rPr>
          <w:rFonts w:asciiTheme="majorHAnsi" w:hAnsiTheme="majorHAnsi"/>
          <w:sz w:val="22"/>
          <w:szCs w:val="24"/>
        </w:rPr>
        <w:fldChar w:fldCharType="separate"/>
      </w:r>
      <w:bookmarkStart w:id="2857" w:name="_Ref183174157"/>
      <w:r w:rsidR="00C30592">
        <w:rPr>
          <w:rFonts w:asciiTheme="majorHAnsi" w:hAnsiTheme="majorHAnsi"/>
          <w:noProof/>
          <w:sz w:val="22"/>
          <w:szCs w:val="24"/>
        </w:rPr>
        <w:t>b</w:t>
      </w:r>
      <w:bookmarkEnd w:id="2857"/>
      <w:r>
        <w:rPr>
          <w:rFonts w:asciiTheme="majorHAnsi" w:hAnsiTheme="majorHAnsi"/>
          <w:sz w:val="22"/>
          <w:szCs w:val="24"/>
        </w:rPr>
        <w:fldChar w:fldCharType="end"/>
      </w:r>
      <w:r>
        <w:rPr>
          <w:rFonts w:asciiTheme="majorHAnsi" w:hAnsiTheme="majorHAnsi"/>
          <w:sz w:val="22"/>
          <w:szCs w:val="24"/>
        </w:rPr>
        <w:t xml:space="preserve">) </w:t>
      </w:r>
      <w:r w:rsidRPr="004B1B30">
        <w:rPr>
          <w:rFonts w:asciiTheme="majorHAnsi" w:hAnsiTheme="majorHAnsi"/>
          <w:sz w:val="22"/>
          <w:szCs w:val="24"/>
        </w:rPr>
        <w:t>Fantômes cou des études ESTIMABL</w:t>
      </w:r>
      <w:r>
        <w:rPr>
          <w:rFonts w:asciiTheme="majorHAnsi" w:hAnsiTheme="majorHAnsi"/>
          <w:sz w:val="22"/>
          <w:szCs w:val="24"/>
        </w:rPr>
        <w:t xml:space="preserve"> (centres 6, 8 et 9) :</w:t>
      </w:r>
    </w:p>
    <w:p w14:paraId="4DDBC088" w14:textId="77777777" w:rsidR="00287FAE" w:rsidRDefault="00287FAE" w:rsidP="00287FAE">
      <w:pPr>
        <w:spacing w:after="0" w:line="240" w:lineRule="auto"/>
        <w:ind w:left="-709" w:right="-2"/>
        <w:jc w:val="center"/>
      </w:pPr>
      <w:r>
        <w:t xml:space="preserve">  </w:t>
      </w:r>
      <w:r w:rsidRPr="007718FC">
        <w:rPr>
          <w:noProof/>
          <w:lang w:eastAsia="fr-FR"/>
        </w:rPr>
        <w:drawing>
          <wp:inline distT="0" distB="0" distL="0" distR="0" wp14:anchorId="02DF8632" wp14:editId="542BDD77">
            <wp:extent cx="1689258" cy="1620000"/>
            <wp:effectExtent l="0" t="0" r="6350" b="0"/>
            <wp:docPr id="35" name="Image 35" descr="Z:\Mes documents\Etudes-Projets Recherche\2020 GT SFPM IRSN Thyroide\photos fantômes et cales\06_Tylski_ESTIMABL.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Z:\Mes documents\Etudes-Projets Recherche\2020 GT SFPM IRSN Thyroide\photos fantômes et cales\06_Tylski_ESTIMABL.bmp"/>
                    <pic:cNvPicPr>
                      <a:picLocks noChangeAspect="1" noChangeArrowheads="1"/>
                    </pic:cNvPicPr>
                  </pic:nvPicPr>
                  <pic:blipFill rotWithShape="1">
                    <a:blip r:embed="rId102" cstate="screen">
                      <a:extLst>
                        <a:ext uri="{BEBA8EAE-BF5A-486C-A8C5-ECC9F3942E4B}">
                          <a14:imgProps xmlns:a14="http://schemas.microsoft.com/office/drawing/2010/main">
                            <a14:imgLayer r:embed="rId103">
                              <a14:imgEffect>
                                <a14:brightnessContrast bright="20000"/>
                              </a14:imgEffect>
                            </a14:imgLayer>
                          </a14:imgProps>
                        </a:ext>
                        <a:ext uri="{28A0092B-C50C-407E-A947-70E740481C1C}">
                          <a14:useLocalDpi xmlns:a14="http://schemas.microsoft.com/office/drawing/2010/main"/>
                        </a:ext>
                      </a:extLst>
                    </a:blip>
                    <a:srcRect l="18338" t="14513" r="23375" b="10958"/>
                    <a:stretch/>
                  </pic:blipFill>
                  <pic:spPr bwMode="auto">
                    <a:xfrm>
                      <a:off x="0" y="0"/>
                      <a:ext cx="1689258" cy="1620000"/>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sidRPr="007718FC">
        <w:rPr>
          <w:noProof/>
          <w:lang w:eastAsia="fr-FR"/>
        </w:rPr>
        <w:drawing>
          <wp:inline distT="0" distB="0" distL="0" distR="0" wp14:anchorId="31DC0C01" wp14:editId="34AF4F6F">
            <wp:extent cx="1452211" cy="1614800"/>
            <wp:effectExtent l="0" t="0" r="0" b="508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Z:\Mes documents\Etudes-Projets Recherche\2020 GT SFPM IRSN Thyroide\photos fantômes et cales\08_PIRON_ESTIMABL2.bmp"/>
                    <pic:cNvPicPr>
                      <a:picLocks noChangeAspect="1" noChangeArrowheads="1"/>
                    </pic:cNvPicPr>
                  </pic:nvPicPr>
                  <pic:blipFill>
                    <a:blip r:embed="rId104" cstate="print">
                      <a:extLst>
                        <a:ext uri="{28A0092B-C50C-407E-A947-70E740481C1C}">
                          <a14:useLocalDpi xmlns:a14="http://schemas.microsoft.com/office/drawing/2010/main" val="0"/>
                        </a:ext>
                      </a:extLst>
                    </a:blip>
                    <a:stretch>
                      <a:fillRect/>
                    </a:stretch>
                  </pic:blipFill>
                  <pic:spPr bwMode="auto">
                    <a:xfrm>
                      <a:off x="0" y="0"/>
                      <a:ext cx="1452211" cy="1614800"/>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sidRPr="007718FC">
        <w:rPr>
          <w:noProof/>
          <w:lang w:eastAsia="fr-FR"/>
        </w:rPr>
        <w:drawing>
          <wp:inline distT="0" distB="0" distL="0" distR="0" wp14:anchorId="69BA1C38" wp14:editId="0D91FD4E">
            <wp:extent cx="1741589" cy="1620000"/>
            <wp:effectExtent l="0" t="0" r="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Z:\Mes documents\Etudes-Projets Recherche\2020 GT SFPM IRSN Thyroide\photos fantômes et cales\08_PIRON_ESTIMABL2.bmp"/>
                    <pic:cNvPicPr>
                      <a:picLocks noChangeAspect="1" noChangeArrowheads="1"/>
                    </pic:cNvPicPr>
                  </pic:nvPicPr>
                  <pic:blipFill>
                    <a:blip r:embed="rId105" cstate="print">
                      <a:extLst>
                        <a:ext uri="{28A0092B-C50C-407E-A947-70E740481C1C}">
                          <a14:useLocalDpi xmlns:a14="http://schemas.microsoft.com/office/drawing/2010/main" val="0"/>
                        </a:ext>
                      </a:extLst>
                    </a:blip>
                    <a:stretch>
                      <a:fillRect/>
                    </a:stretch>
                  </pic:blipFill>
                  <pic:spPr bwMode="auto">
                    <a:xfrm>
                      <a:off x="0" y="0"/>
                      <a:ext cx="1741589" cy="1620000"/>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sidRPr="007718FC">
        <w:rPr>
          <w:noProof/>
          <w:lang w:eastAsia="fr-FR"/>
        </w:rPr>
        <w:drawing>
          <wp:inline distT="0" distB="0" distL="0" distR="0" wp14:anchorId="689D09CB" wp14:editId="3D55545B">
            <wp:extent cx="1718181" cy="1620000"/>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Z:\Mes documents\Etudes-Projets Recherche\2020 GT SFPM IRSN Thyroide\photos fantômes et cales\09_MAISONOBE_ESTIMABL2.bmp"/>
                    <pic:cNvPicPr>
                      <a:picLocks noChangeAspect="1" noChangeArrowheads="1"/>
                    </pic:cNvPicPr>
                  </pic:nvPicPr>
                  <pic:blipFill>
                    <a:blip r:embed="rId106" cstate="print">
                      <a:extLst>
                        <a:ext uri="{28A0092B-C50C-407E-A947-70E740481C1C}">
                          <a14:useLocalDpi xmlns:a14="http://schemas.microsoft.com/office/drawing/2010/main" val="0"/>
                        </a:ext>
                      </a:extLst>
                    </a:blip>
                    <a:stretch>
                      <a:fillRect/>
                    </a:stretch>
                  </pic:blipFill>
                  <pic:spPr bwMode="auto">
                    <a:xfrm>
                      <a:off x="0" y="0"/>
                      <a:ext cx="1718181" cy="1620000"/>
                    </a:xfrm>
                    <a:prstGeom prst="rect">
                      <a:avLst/>
                    </a:prstGeom>
                    <a:noFill/>
                    <a:ln>
                      <a:noFill/>
                    </a:ln>
                    <a:extLst>
                      <a:ext uri="{53640926-AAD7-44D8-BBD7-CCE9431645EC}">
                        <a14:shadowObscured xmlns:a14="http://schemas.microsoft.com/office/drawing/2010/main"/>
                      </a:ext>
                    </a:extLst>
                  </pic:spPr>
                </pic:pic>
              </a:graphicData>
            </a:graphic>
          </wp:inline>
        </w:drawing>
      </w:r>
    </w:p>
    <w:p w14:paraId="0275FEC5" w14:textId="7F46BC91" w:rsidR="00287FAE" w:rsidRDefault="00287FAE" w:rsidP="00287FAE">
      <w:pPr>
        <w:pStyle w:val="Lgende"/>
        <w:spacing w:after="0"/>
        <w:rPr>
          <w:rFonts w:asciiTheme="majorHAnsi" w:hAnsiTheme="majorHAnsi"/>
          <w:sz w:val="22"/>
          <w:szCs w:val="24"/>
        </w:rPr>
      </w:pPr>
      <w:r>
        <w:rPr>
          <w:rFonts w:asciiTheme="majorHAnsi" w:hAnsiTheme="majorHAnsi"/>
          <w:sz w:val="22"/>
          <w:szCs w:val="24"/>
        </w:rPr>
        <w:lastRenderedPageBreak/>
        <w:fldChar w:fldCharType="begin"/>
      </w:r>
      <w:r>
        <w:rPr>
          <w:rFonts w:asciiTheme="majorHAnsi" w:hAnsiTheme="majorHAnsi"/>
          <w:sz w:val="22"/>
          <w:szCs w:val="24"/>
        </w:rPr>
        <w:instrText xml:space="preserve"> SEQ fantome \* alphabetic </w:instrText>
      </w:r>
      <w:r>
        <w:rPr>
          <w:rFonts w:asciiTheme="majorHAnsi" w:hAnsiTheme="majorHAnsi"/>
          <w:sz w:val="22"/>
          <w:szCs w:val="24"/>
        </w:rPr>
        <w:fldChar w:fldCharType="separate"/>
      </w:r>
      <w:bookmarkStart w:id="2858" w:name="_Ref183174048"/>
      <w:r w:rsidR="00C30592">
        <w:rPr>
          <w:rFonts w:asciiTheme="majorHAnsi" w:hAnsiTheme="majorHAnsi"/>
          <w:noProof/>
          <w:sz w:val="22"/>
          <w:szCs w:val="24"/>
        </w:rPr>
        <w:t>c</w:t>
      </w:r>
      <w:bookmarkEnd w:id="2858"/>
      <w:r>
        <w:rPr>
          <w:rFonts w:asciiTheme="majorHAnsi" w:hAnsiTheme="majorHAnsi"/>
          <w:sz w:val="22"/>
          <w:szCs w:val="24"/>
        </w:rPr>
        <w:fldChar w:fldCharType="end"/>
      </w:r>
      <w:r>
        <w:rPr>
          <w:rFonts w:asciiTheme="majorHAnsi" w:hAnsiTheme="majorHAnsi"/>
          <w:sz w:val="22"/>
          <w:szCs w:val="24"/>
        </w:rPr>
        <w:t xml:space="preserve">) </w:t>
      </w:r>
      <w:r w:rsidRPr="00972D3C">
        <w:rPr>
          <w:rFonts w:asciiTheme="majorHAnsi" w:hAnsiTheme="majorHAnsi"/>
          <w:sz w:val="22"/>
          <w:szCs w:val="24"/>
        </w:rPr>
        <w:t>Fant</w:t>
      </w:r>
      <w:r>
        <w:rPr>
          <w:rFonts w:asciiTheme="majorHAnsi" w:hAnsiTheme="majorHAnsi"/>
          <w:sz w:val="22"/>
          <w:szCs w:val="24"/>
        </w:rPr>
        <w:t>ôme cou en PMMA (</w:t>
      </w:r>
      <w:proofErr w:type="spellStart"/>
      <w:r>
        <w:rPr>
          <w:rFonts w:asciiTheme="majorHAnsi" w:hAnsiTheme="majorHAnsi"/>
          <w:sz w:val="22"/>
          <w:szCs w:val="24"/>
        </w:rPr>
        <w:t>polyméthacrylate</w:t>
      </w:r>
      <w:proofErr w:type="spellEnd"/>
      <w:r>
        <w:rPr>
          <w:rFonts w:asciiTheme="majorHAnsi" w:hAnsiTheme="majorHAnsi"/>
          <w:sz w:val="22"/>
          <w:szCs w:val="24"/>
        </w:rPr>
        <w:t xml:space="preserve"> de méthyle ou lucite ou plexiglas) (centres 1 et 20)</w:t>
      </w:r>
    </w:p>
    <w:p w14:paraId="03BB8B7C" w14:textId="77777777" w:rsidR="00287FAE" w:rsidRPr="00653F2A" w:rsidRDefault="00287FAE" w:rsidP="00287FAE">
      <w:pPr>
        <w:pStyle w:val="Lgende"/>
        <w:spacing w:after="0"/>
        <w:rPr>
          <w:rFonts w:asciiTheme="majorHAnsi" w:hAnsiTheme="majorHAnsi"/>
          <w:sz w:val="22"/>
          <w:szCs w:val="24"/>
        </w:rPr>
      </w:pPr>
      <w:r w:rsidRPr="00653F2A">
        <w:rPr>
          <w:rFonts w:asciiTheme="majorHAnsi" w:hAnsiTheme="majorHAnsi"/>
          <w:sz w:val="22"/>
          <w:szCs w:val="24"/>
        </w:rPr>
        <w:t xml:space="preserve">Dénominations </w:t>
      </w:r>
      <w:r>
        <w:rPr>
          <w:rFonts w:asciiTheme="majorHAnsi" w:hAnsiTheme="majorHAnsi"/>
          <w:sz w:val="22"/>
          <w:szCs w:val="24"/>
        </w:rPr>
        <w:t>rencontrées</w:t>
      </w:r>
      <w:r w:rsidRPr="00653F2A">
        <w:rPr>
          <w:rFonts w:asciiTheme="majorHAnsi" w:hAnsiTheme="majorHAnsi"/>
          <w:sz w:val="22"/>
          <w:szCs w:val="24"/>
        </w:rPr>
        <w:t xml:space="preserve"> : </w:t>
      </w:r>
      <w:r>
        <w:rPr>
          <w:rFonts w:asciiTheme="majorHAnsi" w:hAnsiTheme="majorHAnsi"/>
          <w:sz w:val="22"/>
          <w:szCs w:val="24"/>
        </w:rPr>
        <w:t xml:space="preserve">ANSI/IAEA </w:t>
      </w:r>
      <w:proofErr w:type="spellStart"/>
      <w:r w:rsidRPr="00653F2A">
        <w:rPr>
          <w:rFonts w:asciiTheme="majorHAnsi" w:hAnsiTheme="majorHAnsi"/>
          <w:sz w:val="22"/>
          <w:szCs w:val="24"/>
        </w:rPr>
        <w:t>Biodex</w:t>
      </w:r>
      <w:proofErr w:type="spellEnd"/>
      <w:r w:rsidRPr="00653F2A">
        <w:rPr>
          <w:rFonts w:asciiTheme="majorHAnsi" w:hAnsiTheme="majorHAnsi"/>
          <w:sz w:val="22"/>
          <w:szCs w:val="24"/>
        </w:rPr>
        <w:t xml:space="preserve"> </w:t>
      </w:r>
      <w:proofErr w:type="spellStart"/>
      <w:r w:rsidRPr="00653F2A">
        <w:rPr>
          <w:rFonts w:asciiTheme="majorHAnsi" w:hAnsiTheme="majorHAnsi"/>
          <w:sz w:val="22"/>
          <w:szCs w:val="24"/>
        </w:rPr>
        <w:t>Thyroid</w:t>
      </w:r>
      <w:proofErr w:type="spellEnd"/>
      <w:r w:rsidRPr="00653F2A">
        <w:rPr>
          <w:rFonts w:asciiTheme="majorHAnsi" w:hAnsiTheme="majorHAnsi"/>
          <w:sz w:val="22"/>
          <w:szCs w:val="24"/>
        </w:rPr>
        <w:t xml:space="preserve"> </w:t>
      </w:r>
      <w:proofErr w:type="spellStart"/>
      <w:r w:rsidRPr="00653F2A">
        <w:rPr>
          <w:rFonts w:asciiTheme="majorHAnsi" w:hAnsiTheme="majorHAnsi"/>
          <w:sz w:val="22"/>
          <w:szCs w:val="24"/>
        </w:rPr>
        <w:t>Uptake</w:t>
      </w:r>
      <w:proofErr w:type="spellEnd"/>
      <w:r w:rsidRPr="00653F2A">
        <w:rPr>
          <w:rFonts w:asciiTheme="majorHAnsi" w:hAnsiTheme="majorHAnsi"/>
          <w:sz w:val="22"/>
          <w:szCs w:val="24"/>
        </w:rPr>
        <w:t xml:space="preserve"> Neck Phantom</w:t>
      </w:r>
      <w:r>
        <w:rPr>
          <w:rFonts w:asciiTheme="majorHAnsi" w:hAnsiTheme="majorHAnsi"/>
          <w:sz w:val="22"/>
          <w:szCs w:val="24"/>
        </w:rPr>
        <w:t>, CAPINTEC</w:t>
      </w:r>
      <w:r w:rsidRPr="00653F2A">
        <w:rPr>
          <w:rFonts w:asciiTheme="majorHAnsi" w:hAnsiTheme="majorHAnsi"/>
          <w:sz w:val="22"/>
          <w:szCs w:val="24"/>
        </w:rPr>
        <w:t xml:space="preserve"> </w:t>
      </w:r>
      <w:proofErr w:type="spellStart"/>
      <w:r w:rsidRPr="00653F2A">
        <w:rPr>
          <w:rFonts w:asciiTheme="majorHAnsi" w:hAnsiTheme="majorHAnsi"/>
          <w:sz w:val="22"/>
          <w:szCs w:val="24"/>
        </w:rPr>
        <w:t>Captus</w:t>
      </w:r>
      <w:proofErr w:type="spellEnd"/>
      <w:r w:rsidRPr="00653F2A">
        <w:rPr>
          <w:rFonts w:asciiTheme="majorHAnsi" w:hAnsiTheme="majorHAnsi"/>
          <w:sz w:val="22"/>
          <w:szCs w:val="24"/>
        </w:rPr>
        <w:t xml:space="preserve"> Neck Phantom</w:t>
      </w:r>
    </w:p>
    <w:p w14:paraId="4CE2C534" w14:textId="77777777" w:rsidR="00287FAE" w:rsidRDefault="00287FAE" w:rsidP="00287FAE">
      <w:pPr>
        <w:spacing w:after="0" w:line="240" w:lineRule="auto"/>
        <w:jc w:val="center"/>
      </w:pPr>
      <w:r>
        <w:rPr>
          <w:noProof/>
          <w:lang w:eastAsia="fr-FR"/>
        </w:rPr>
        <w:drawing>
          <wp:inline distT="0" distB="0" distL="0" distR="0" wp14:anchorId="3368C75E" wp14:editId="55B531FF">
            <wp:extent cx="2516757" cy="2160000"/>
            <wp:effectExtent l="0" t="0" r="0" b="0"/>
            <wp:docPr id="47" name="Image 47" descr="Captus Neck phantom - Gammadata - Improving 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aptus Neck phantom - Gammadata - Improving Science"/>
                    <pic:cNvPicPr>
                      <a:picLocks noChangeAspect="1" noChangeArrowheads="1"/>
                    </pic:cNvPicPr>
                  </pic:nvPicPr>
                  <pic:blipFill rotWithShape="1">
                    <a:blip r:embed="rId107" cstate="email">
                      <a:extLst>
                        <a:ext uri="{28A0092B-C50C-407E-A947-70E740481C1C}">
                          <a14:useLocalDpi xmlns:a14="http://schemas.microsoft.com/office/drawing/2010/main"/>
                        </a:ext>
                      </a:extLst>
                    </a:blip>
                    <a:srcRect/>
                    <a:stretch/>
                  </pic:blipFill>
                  <pic:spPr bwMode="auto">
                    <a:xfrm>
                      <a:off x="0" y="0"/>
                      <a:ext cx="2516757" cy="2160000"/>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sidRPr="00653F2A">
        <w:rPr>
          <w:noProof/>
          <w:lang w:eastAsia="fr-FR"/>
        </w:rPr>
        <w:drawing>
          <wp:inline distT="0" distB="0" distL="0" distR="0" wp14:anchorId="234BDD1A" wp14:editId="306E03A4">
            <wp:extent cx="1840004" cy="2153573"/>
            <wp:effectExtent l="0" t="0" r="8255"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Z:\Mes documents\Etudes-Projets Recherche\2020 GT SFPM IRSN Thyroide\photos fantômes et cales\20_CAPINTEC2.bmp"/>
                    <pic:cNvPicPr>
                      <a:picLocks noChangeAspect="1" noChangeArrowheads="1"/>
                    </pic:cNvPicPr>
                  </pic:nvPicPr>
                  <pic:blipFill>
                    <a:blip r:embed="rId108">
                      <a:extLst>
                        <a:ext uri="{28A0092B-C50C-407E-A947-70E740481C1C}">
                          <a14:useLocalDpi xmlns:a14="http://schemas.microsoft.com/office/drawing/2010/main" val="0"/>
                        </a:ext>
                      </a:extLst>
                    </a:blip>
                    <a:stretch>
                      <a:fillRect/>
                    </a:stretch>
                  </pic:blipFill>
                  <pic:spPr bwMode="auto">
                    <a:xfrm>
                      <a:off x="0" y="0"/>
                      <a:ext cx="1840004" cy="2153573"/>
                    </a:xfrm>
                    <a:prstGeom prst="rect">
                      <a:avLst/>
                    </a:prstGeom>
                    <a:noFill/>
                    <a:ln>
                      <a:noFill/>
                    </a:ln>
                  </pic:spPr>
                </pic:pic>
              </a:graphicData>
            </a:graphic>
          </wp:inline>
        </w:drawing>
      </w:r>
    </w:p>
    <w:p w14:paraId="32B42C5B" w14:textId="77777777" w:rsidR="00287FAE" w:rsidRPr="00472A78" w:rsidRDefault="00287FAE" w:rsidP="00287FAE">
      <w:pPr>
        <w:spacing w:after="0" w:line="240" w:lineRule="auto"/>
      </w:pPr>
    </w:p>
    <w:p w14:paraId="45166CC2" w14:textId="2DDEA4F0" w:rsidR="00287FAE" w:rsidRPr="006172DC" w:rsidRDefault="00287FAE" w:rsidP="00287FAE">
      <w:pPr>
        <w:pStyle w:val="Lgende"/>
        <w:spacing w:after="0"/>
        <w:rPr>
          <w:rFonts w:asciiTheme="majorHAnsi" w:hAnsiTheme="majorHAnsi"/>
          <w:sz w:val="22"/>
          <w:szCs w:val="24"/>
        </w:rPr>
      </w:pPr>
      <w:r>
        <w:rPr>
          <w:rFonts w:asciiTheme="majorHAnsi" w:hAnsiTheme="majorHAnsi"/>
          <w:sz w:val="22"/>
          <w:szCs w:val="24"/>
        </w:rPr>
        <w:fldChar w:fldCharType="begin"/>
      </w:r>
      <w:r w:rsidRPr="006172DC">
        <w:rPr>
          <w:rFonts w:asciiTheme="majorHAnsi" w:hAnsiTheme="majorHAnsi"/>
          <w:sz w:val="22"/>
          <w:szCs w:val="24"/>
        </w:rPr>
        <w:instrText xml:space="preserve"> SEQ fantome \* alphabetic </w:instrText>
      </w:r>
      <w:r>
        <w:rPr>
          <w:rFonts w:asciiTheme="majorHAnsi" w:hAnsiTheme="majorHAnsi"/>
          <w:sz w:val="22"/>
          <w:szCs w:val="24"/>
        </w:rPr>
        <w:fldChar w:fldCharType="separate"/>
      </w:r>
      <w:bookmarkStart w:id="2859" w:name="_Ref183174040"/>
      <w:r w:rsidR="00C30592">
        <w:rPr>
          <w:rFonts w:asciiTheme="majorHAnsi" w:hAnsiTheme="majorHAnsi"/>
          <w:noProof/>
          <w:sz w:val="22"/>
          <w:szCs w:val="24"/>
        </w:rPr>
        <w:t>d</w:t>
      </w:r>
      <w:bookmarkEnd w:id="2859"/>
      <w:r>
        <w:rPr>
          <w:rFonts w:asciiTheme="majorHAnsi" w:hAnsiTheme="majorHAnsi"/>
          <w:sz w:val="22"/>
          <w:szCs w:val="24"/>
        </w:rPr>
        <w:fldChar w:fldCharType="end"/>
      </w:r>
      <w:r w:rsidRPr="006172DC">
        <w:rPr>
          <w:rFonts w:asciiTheme="majorHAnsi" w:hAnsiTheme="majorHAnsi"/>
          <w:sz w:val="22"/>
          <w:szCs w:val="24"/>
        </w:rPr>
        <w:t xml:space="preserve">) Fantôme cou PTW L991220 </w:t>
      </w:r>
      <w:proofErr w:type="spellStart"/>
      <w:r w:rsidRPr="006172DC">
        <w:rPr>
          <w:rFonts w:asciiTheme="majorHAnsi" w:hAnsiTheme="majorHAnsi"/>
          <w:sz w:val="22"/>
          <w:szCs w:val="24"/>
        </w:rPr>
        <w:t>Thyroid</w:t>
      </w:r>
      <w:proofErr w:type="spellEnd"/>
      <w:r w:rsidRPr="006172DC">
        <w:rPr>
          <w:rFonts w:asciiTheme="majorHAnsi" w:hAnsiTheme="majorHAnsi"/>
          <w:sz w:val="22"/>
          <w:szCs w:val="24"/>
        </w:rPr>
        <w:t xml:space="preserve"> </w:t>
      </w:r>
      <w:proofErr w:type="spellStart"/>
      <w:r w:rsidRPr="006172DC">
        <w:rPr>
          <w:rFonts w:asciiTheme="majorHAnsi" w:hAnsiTheme="majorHAnsi"/>
          <w:sz w:val="22"/>
          <w:szCs w:val="24"/>
        </w:rPr>
        <w:t>uptake</w:t>
      </w:r>
      <w:proofErr w:type="spellEnd"/>
      <w:r w:rsidRPr="006172DC">
        <w:rPr>
          <w:rFonts w:asciiTheme="majorHAnsi" w:hAnsiTheme="majorHAnsi"/>
          <w:sz w:val="22"/>
          <w:szCs w:val="24"/>
        </w:rPr>
        <w:t xml:space="preserve"> neck </w:t>
      </w:r>
      <w:proofErr w:type="spellStart"/>
      <w:r w:rsidRPr="006172DC">
        <w:rPr>
          <w:rFonts w:asciiTheme="majorHAnsi" w:hAnsiTheme="majorHAnsi"/>
          <w:sz w:val="22"/>
          <w:szCs w:val="24"/>
        </w:rPr>
        <w:t>phantom</w:t>
      </w:r>
      <w:proofErr w:type="spellEnd"/>
      <w:r w:rsidRPr="006172DC">
        <w:rPr>
          <w:rFonts w:asciiTheme="majorHAnsi" w:hAnsiTheme="majorHAnsi"/>
          <w:sz w:val="22"/>
          <w:szCs w:val="24"/>
        </w:rPr>
        <w:t xml:space="preserve"> (</w:t>
      </w:r>
      <w:r>
        <w:rPr>
          <w:rFonts w:asciiTheme="majorHAnsi" w:hAnsiTheme="majorHAnsi"/>
          <w:sz w:val="22"/>
          <w:szCs w:val="24"/>
        </w:rPr>
        <w:t>diamètre</w:t>
      </w:r>
      <w:r w:rsidRPr="006172DC">
        <w:rPr>
          <w:rFonts w:asciiTheme="majorHAnsi" w:hAnsiTheme="majorHAnsi"/>
          <w:sz w:val="22"/>
          <w:szCs w:val="24"/>
        </w:rPr>
        <w:t xml:space="preserve"> 130 mm, </w:t>
      </w:r>
      <w:r w:rsidR="00881E2D">
        <w:rPr>
          <w:rFonts w:asciiTheme="majorHAnsi" w:hAnsiTheme="majorHAnsi"/>
          <w:sz w:val="22"/>
          <w:szCs w:val="24"/>
        </w:rPr>
        <w:t>densité 0,96 g/cm3) (centre 7) :</w:t>
      </w:r>
    </w:p>
    <w:p w14:paraId="0857362E" w14:textId="77777777" w:rsidR="00287FAE" w:rsidRPr="006172DC" w:rsidRDefault="00287FAE" w:rsidP="00287FAE">
      <w:pPr>
        <w:spacing w:after="0" w:line="240" w:lineRule="auto"/>
        <w:jc w:val="center"/>
      </w:pPr>
      <w:r w:rsidRPr="00653F2A">
        <w:rPr>
          <w:noProof/>
          <w:lang w:eastAsia="fr-FR"/>
        </w:rPr>
        <w:drawing>
          <wp:inline distT="0" distB="0" distL="0" distR="0" wp14:anchorId="078E7237" wp14:editId="7EC04DF7">
            <wp:extent cx="2007653" cy="1980000"/>
            <wp:effectExtent l="0" t="0" r="0" b="127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Z:\Mes documents\Etudes-Projets Recherche\2020 GT SFPM IRSN Thyroide\photos fantômes et cales\07_DEMONCHY_PTW.bmp"/>
                    <pic:cNvPicPr>
                      <a:picLocks noChangeAspect="1" noChangeArrowheads="1"/>
                    </pic:cNvPicPr>
                  </pic:nvPicPr>
                  <pic:blipFill>
                    <a:blip r:embed="rId109">
                      <a:extLst>
                        <a:ext uri="{28A0092B-C50C-407E-A947-70E740481C1C}">
                          <a14:useLocalDpi xmlns:a14="http://schemas.microsoft.com/office/drawing/2010/main" val="0"/>
                        </a:ext>
                      </a:extLst>
                    </a:blip>
                    <a:stretch>
                      <a:fillRect/>
                    </a:stretch>
                  </pic:blipFill>
                  <pic:spPr bwMode="auto">
                    <a:xfrm>
                      <a:off x="0" y="0"/>
                      <a:ext cx="2007653" cy="1980000"/>
                    </a:xfrm>
                    <a:prstGeom prst="rect">
                      <a:avLst/>
                    </a:prstGeom>
                    <a:noFill/>
                    <a:ln>
                      <a:noFill/>
                    </a:ln>
                  </pic:spPr>
                </pic:pic>
              </a:graphicData>
            </a:graphic>
          </wp:inline>
        </w:drawing>
      </w:r>
      <w:r w:rsidRPr="006172DC">
        <w:t xml:space="preserve">      </w:t>
      </w:r>
      <w:r w:rsidRPr="00B473D0">
        <w:rPr>
          <w:noProof/>
          <w:lang w:eastAsia="fr-FR"/>
        </w:rPr>
        <w:drawing>
          <wp:inline distT="0" distB="0" distL="0" distR="0" wp14:anchorId="327C0075" wp14:editId="5A2A4891">
            <wp:extent cx="2236898" cy="1980000"/>
            <wp:effectExtent l="0" t="0" r="0" b="1270"/>
            <wp:docPr id="2046542770" name="Image 2046542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Z:\Mes documents\Etudes-Projets Recherche\2020 GT SFPM IRSN Thyroide\photos fantômes et cales\20190207_162402.jpg"/>
                    <pic:cNvPicPr>
                      <a:picLocks noChangeAspect="1" noChangeArrowheads="1"/>
                    </pic:cNvPicPr>
                  </pic:nvPicPr>
                  <pic:blipFill>
                    <a:blip r:embed="rId110">
                      <a:extLst>
                        <a:ext uri="{28A0092B-C50C-407E-A947-70E740481C1C}">
                          <a14:useLocalDpi xmlns:a14="http://schemas.microsoft.com/office/drawing/2010/main" val="0"/>
                        </a:ext>
                      </a:extLst>
                    </a:blip>
                    <a:stretch>
                      <a:fillRect/>
                    </a:stretch>
                  </pic:blipFill>
                  <pic:spPr bwMode="auto">
                    <a:xfrm>
                      <a:off x="0" y="0"/>
                      <a:ext cx="2236898" cy="1980000"/>
                    </a:xfrm>
                    <a:prstGeom prst="rect">
                      <a:avLst/>
                    </a:prstGeom>
                    <a:noFill/>
                    <a:ln>
                      <a:noFill/>
                    </a:ln>
                    <a:extLst>
                      <a:ext uri="{53640926-AAD7-44D8-BBD7-CCE9431645EC}">
                        <a14:shadowObscured xmlns:a14="http://schemas.microsoft.com/office/drawing/2010/main"/>
                      </a:ext>
                    </a:extLst>
                  </pic:spPr>
                </pic:pic>
              </a:graphicData>
            </a:graphic>
          </wp:inline>
        </w:drawing>
      </w:r>
    </w:p>
    <w:p w14:paraId="14C6452D" w14:textId="77777777" w:rsidR="00287FAE" w:rsidRPr="006172DC" w:rsidRDefault="00287FAE" w:rsidP="00287FAE">
      <w:pPr>
        <w:spacing w:after="0" w:line="240" w:lineRule="auto"/>
      </w:pPr>
    </w:p>
    <w:p w14:paraId="1558873F" w14:textId="00D7732D" w:rsidR="00287FAE" w:rsidRDefault="00287FAE" w:rsidP="00287FAE">
      <w:pPr>
        <w:pStyle w:val="Lgende"/>
        <w:spacing w:after="0"/>
        <w:rPr>
          <w:rFonts w:asciiTheme="majorHAnsi" w:hAnsiTheme="majorHAnsi"/>
          <w:sz w:val="22"/>
          <w:szCs w:val="24"/>
        </w:rPr>
      </w:pPr>
      <w:r>
        <w:rPr>
          <w:rFonts w:asciiTheme="majorHAnsi" w:hAnsiTheme="majorHAnsi"/>
          <w:sz w:val="22"/>
          <w:szCs w:val="24"/>
        </w:rPr>
        <w:fldChar w:fldCharType="begin"/>
      </w:r>
      <w:r>
        <w:rPr>
          <w:rFonts w:asciiTheme="majorHAnsi" w:hAnsiTheme="majorHAnsi"/>
          <w:sz w:val="22"/>
          <w:szCs w:val="24"/>
        </w:rPr>
        <w:instrText xml:space="preserve"> SEQ fantome \* alphabetic </w:instrText>
      </w:r>
      <w:r>
        <w:rPr>
          <w:rFonts w:asciiTheme="majorHAnsi" w:hAnsiTheme="majorHAnsi"/>
          <w:sz w:val="22"/>
          <w:szCs w:val="24"/>
        </w:rPr>
        <w:fldChar w:fldCharType="separate"/>
      </w:r>
      <w:bookmarkStart w:id="2860" w:name="_Ref183179285"/>
      <w:r w:rsidR="00C30592">
        <w:rPr>
          <w:rFonts w:asciiTheme="majorHAnsi" w:hAnsiTheme="majorHAnsi"/>
          <w:noProof/>
          <w:sz w:val="22"/>
          <w:szCs w:val="24"/>
        </w:rPr>
        <w:t>e</w:t>
      </w:r>
      <w:bookmarkEnd w:id="2860"/>
      <w:r>
        <w:rPr>
          <w:rFonts w:asciiTheme="majorHAnsi" w:hAnsiTheme="majorHAnsi"/>
          <w:sz w:val="22"/>
          <w:szCs w:val="24"/>
        </w:rPr>
        <w:fldChar w:fldCharType="end"/>
      </w:r>
      <w:r>
        <w:rPr>
          <w:rFonts w:asciiTheme="majorHAnsi" w:hAnsiTheme="majorHAnsi"/>
          <w:sz w:val="22"/>
          <w:szCs w:val="24"/>
        </w:rPr>
        <w:t xml:space="preserve">) </w:t>
      </w:r>
      <w:r w:rsidR="00881E2D">
        <w:rPr>
          <w:rFonts w:asciiTheme="majorHAnsi" w:hAnsiTheme="majorHAnsi"/>
          <w:sz w:val="22"/>
          <w:szCs w:val="24"/>
        </w:rPr>
        <w:t>Autres fantômes cou :</w:t>
      </w:r>
    </w:p>
    <w:p w14:paraId="004942B3" w14:textId="77777777" w:rsidR="00287FAE" w:rsidRPr="00A66BD5" w:rsidRDefault="00287FAE" w:rsidP="00287FAE">
      <w:pPr>
        <w:pStyle w:val="Lgende"/>
        <w:tabs>
          <w:tab w:val="left" w:pos="851"/>
          <w:tab w:val="left" w:pos="5245"/>
        </w:tabs>
        <w:spacing w:after="0"/>
        <w:rPr>
          <w:rFonts w:asciiTheme="majorHAnsi" w:hAnsiTheme="majorHAnsi"/>
          <w:sz w:val="22"/>
          <w:szCs w:val="24"/>
        </w:rPr>
      </w:pPr>
      <w:r>
        <w:rPr>
          <w:rFonts w:asciiTheme="majorHAnsi" w:hAnsiTheme="majorHAnsi"/>
          <w:sz w:val="22"/>
          <w:szCs w:val="24"/>
        </w:rPr>
        <w:tab/>
        <w:t>F</w:t>
      </w:r>
      <w:r w:rsidRPr="00A66BD5">
        <w:rPr>
          <w:rFonts w:asciiTheme="majorHAnsi" w:hAnsiTheme="majorHAnsi"/>
          <w:sz w:val="22"/>
          <w:szCs w:val="24"/>
        </w:rPr>
        <w:t>ant</w:t>
      </w:r>
      <w:r>
        <w:rPr>
          <w:rFonts w:asciiTheme="majorHAnsi" w:hAnsiTheme="majorHAnsi"/>
          <w:sz w:val="22"/>
          <w:szCs w:val="24"/>
        </w:rPr>
        <w:t xml:space="preserve">ôme MERAIODE (centre 14) </w:t>
      </w:r>
      <w:r>
        <w:rPr>
          <w:rFonts w:asciiTheme="majorHAnsi" w:hAnsiTheme="majorHAnsi"/>
          <w:sz w:val="22"/>
          <w:szCs w:val="24"/>
        </w:rPr>
        <w:tab/>
        <w:t>F</w:t>
      </w:r>
      <w:r w:rsidRPr="00A66BD5">
        <w:rPr>
          <w:rFonts w:asciiTheme="majorHAnsi" w:hAnsiTheme="majorHAnsi"/>
          <w:sz w:val="22"/>
          <w:szCs w:val="24"/>
        </w:rPr>
        <w:t>ant</w:t>
      </w:r>
      <w:r>
        <w:rPr>
          <w:rFonts w:asciiTheme="majorHAnsi" w:hAnsiTheme="majorHAnsi"/>
          <w:sz w:val="22"/>
          <w:szCs w:val="24"/>
        </w:rPr>
        <w:t xml:space="preserve">ôme </w:t>
      </w:r>
      <w:proofErr w:type="spellStart"/>
      <w:r>
        <w:rPr>
          <w:rFonts w:asciiTheme="majorHAnsi" w:hAnsiTheme="majorHAnsi"/>
          <w:sz w:val="22"/>
          <w:szCs w:val="24"/>
        </w:rPr>
        <w:t>DUph</w:t>
      </w:r>
      <w:r w:rsidRPr="00A66BD5">
        <w:rPr>
          <w:rFonts w:asciiTheme="majorHAnsi" w:hAnsiTheme="majorHAnsi"/>
          <w:sz w:val="22"/>
          <w:szCs w:val="24"/>
        </w:rPr>
        <w:t>AR</w:t>
      </w:r>
      <w:proofErr w:type="spellEnd"/>
      <w:r>
        <w:rPr>
          <w:rFonts w:asciiTheme="majorHAnsi" w:hAnsiTheme="majorHAnsi"/>
          <w:sz w:val="22"/>
          <w:szCs w:val="24"/>
        </w:rPr>
        <w:t xml:space="preserve"> </w:t>
      </w:r>
      <w:proofErr w:type="spellStart"/>
      <w:r>
        <w:rPr>
          <w:rFonts w:asciiTheme="majorHAnsi" w:hAnsiTheme="majorHAnsi"/>
          <w:sz w:val="22"/>
          <w:szCs w:val="24"/>
        </w:rPr>
        <w:t>Thyroid</w:t>
      </w:r>
      <w:proofErr w:type="spellEnd"/>
      <w:r>
        <w:rPr>
          <w:rFonts w:asciiTheme="majorHAnsi" w:hAnsiTheme="majorHAnsi"/>
          <w:sz w:val="22"/>
          <w:szCs w:val="24"/>
        </w:rPr>
        <w:t xml:space="preserve"> </w:t>
      </w:r>
      <w:proofErr w:type="spellStart"/>
      <w:r>
        <w:rPr>
          <w:rFonts w:asciiTheme="majorHAnsi" w:hAnsiTheme="majorHAnsi"/>
          <w:sz w:val="22"/>
          <w:szCs w:val="24"/>
        </w:rPr>
        <w:t>phantom</w:t>
      </w:r>
      <w:proofErr w:type="spellEnd"/>
      <w:r w:rsidRPr="00A66BD5">
        <w:rPr>
          <w:rFonts w:asciiTheme="majorHAnsi" w:hAnsiTheme="majorHAnsi"/>
          <w:sz w:val="22"/>
          <w:szCs w:val="24"/>
        </w:rPr>
        <w:t xml:space="preserve"> (centre 20)</w:t>
      </w:r>
    </w:p>
    <w:p w14:paraId="15907318" w14:textId="77777777" w:rsidR="00287FAE" w:rsidRDefault="00287FAE" w:rsidP="00287FAE">
      <w:pPr>
        <w:tabs>
          <w:tab w:val="left" w:pos="851"/>
          <w:tab w:val="left" w:pos="4678"/>
        </w:tabs>
        <w:spacing w:after="0" w:line="240" w:lineRule="auto"/>
      </w:pPr>
      <w:r>
        <w:tab/>
        <w:t xml:space="preserve">  </w:t>
      </w:r>
      <w:r w:rsidRPr="00283DF1">
        <w:rPr>
          <w:noProof/>
          <w:lang w:eastAsia="fr-FR"/>
        </w:rPr>
        <w:drawing>
          <wp:inline distT="0" distB="0" distL="0" distR="0" wp14:anchorId="232EC821" wp14:editId="54C07194">
            <wp:extent cx="1671035" cy="1728000"/>
            <wp:effectExtent l="0" t="0" r="5715" b="5715"/>
            <wp:docPr id="25" name="Image 25" descr="Z:\Mes documents\Etudes-Projets Recherche\2020 GT SFPM IRSN Thyroide\analyse résultats\fantom MERAIODE_CA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Mes documents\Etudes-Projets Recherche\2020 GT SFPM IRSN Thyroide\analyse résultats\fantom MERAIODE_CAEN.jpg"/>
                    <pic:cNvPicPr>
                      <a:picLocks noChangeAspect="1" noChangeArrowheads="1"/>
                    </pic:cNvPicPr>
                  </pic:nvPicPr>
                  <pic:blipFill rotWithShape="1">
                    <a:blip r:embed="rId111" cstate="screen">
                      <a:extLst>
                        <a:ext uri="{28A0092B-C50C-407E-A947-70E740481C1C}">
                          <a14:useLocalDpi xmlns:a14="http://schemas.microsoft.com/office/drawing/2010/main"/>
                        </a:ext>
                      </a:extLst>
                    </a:blip>
                    <a:srcRect/>
                    <a:stretch/>
                  </pic:blipFill>
                  <pic:spPr bwMode="auto">
                    <a:xfrm>
                      <a:off x="0" y="0"/>
                      <a:ext cx="1671035" cy="1728000"/>
                    </a:xfrm>
                    <a:prstGeom prst="rect">
                      <a:avLst/>
                    </a:prstGeom>
                    <a:noFill/>
                    <a:ln>
                      <a:noFill/>
                    </a:ln>
                    <a:extLst>
                      <a:ext uri="{53640926-AAD7-44D8-BBD7-CCE9431645EC}">
                        <a14:shadowObscured xmlns:a14="http://schemas.microsoft.com/office/drawing/2010/main"/>
                      </a:ext>
                    </a:extLst>
                  </pic:spPr>
                </pic:pic>
              </a:graphicData>
            </a:graphic>
          </wp:inline>
        </w:drawing>
      </w:r>
      <w:r>
        <w:tab/>
      </w:r>
      <w:r w:rsidRPr="00A66BD5">
        <w:rPr>
          <w:noProof/>
          <w:lang w:eastAsia="fr-FR"/>
        </w:rPr>
        <w:drawing>
          <wp:inline distT="0" distB="0" distL="0" distR="0" wp14:anchorId="75D22190" wp14:editId="195E999C">
            <wp:extent cx="1528614" cy="1728000"/>
            <wp:effectExtent l="0" t="0" r="0" b="5715"/>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Z:\Mes documents\Etudes-Projets Recherche\2020 GT SFPM IRSN Thyroide\photos fantômes et cales\20_DUPHAR1.bmp"/>
                    <pic:cNvPicPr>
                      <a:picLocks noChangeAspect="1" noChangeArrowheads="1"/>
                    </pic:cNvPicPr>
                  </pic:nvPicPr>
                  <pic:blipFill>
                    <a:blip r:embed="rId112">
                      <a:extLst>
                        <a:ext uri="{28A0092B-C50C-407E-A947-70E740481C1C}">
                          <a14:useLocalDpi xmlns:a14="http://schemas.microsoft.com/office/drawing/2010/main" val="0"/>
                        </a:ext>
                      </a:extLst>
                    </a:blip>
                    <a:stretch>
                      <a:fillRect/>
                    </a:stretch>
                  </pic:blipFill>
                  <pic:spPr bwMode="auto">
                    <a:xfrm>
                      <a:off x="0" y="0"/>
                      <a:ext cx="1528614" cy="1728000"/>
                    </a:xfrm>
                    <a:prstGeom prst="rect">
                      <a:avLst/>
                    </a:prstGeom>
                    <a:noFill/>
                    <a:ln>
                      <a:noFill/>
                    </a:ln>
                  </pic:spPr>
                </pic:pic>
              </a:graphicData>
            </a:graphic>
          </wp:inline>
        </w:drawing>
      </w:r>
      <w:r>
        <w:t xml:space="preserve">  </w:t>
      </w:r>
      <w:r w:rsidRPr="00A66BD5">
        <w:rPr>
          <w:noProof/>
          <w:lang w:eastAsia="fr-FR"/>
        </w:rPr>
        <w:drawing>
          <wp:inline distT="0" distB="0" distL="0" distR="0" wp14:anchorId="5D37B8BB" wp14:editId="3DB6CD94">
            <wp:extent cx="1722461" cy="1728000"/>
            <wp:effectExtent l="0" t="0" r="0" b="5715"/>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Z:\Mes documents\Etudes-Projets Recherche\2020 GT SFPM IRSN Thyroide\photos fantômes et cales\20_DUPHAR2.bmp"/>
                    <pic:cNvPicPr>
                      <a:picLocks noChangeAspect="1" noChangeArrowheads="1"/>
                    </pic:cNvPicPr>
                  </pic:nvPicPr>
                  <pic:blipFill>
                    <a:blip r:embed="rId113">
                      <a:extLst>
                        <a:ext uri="{28A0092B-C50C-407E-A947-70E740481C1C}">
                          <a14:useLocalDpi xmlns:a14="http://schemas.microsoft.com/office/drawing/2010/main" val="0"/>
                        </a:ext>
                      </a:extLst>
                    </a:blip>
                    <a:stretch>
                      <a:fillRect/>
                    </a:stretch>
                  </pic:blipFill>
                  <pic:spPr bwMode="auto">
                    <a:xfrm>
                      <a:off x="0" y="0"/>
                      <a:ext cx="1722461" cy="1728000"/>
                    </a:xfrm>
                    <a:prstGeom prst="rect">
                      <a:avLst/>
                    </a:prstGeom>
                    <a:noFill/>
                    <a:ln>
                      <a:noFill/>
                    </a:ln>
                  </pic:spPr>
                </pic:pic>
              </a:graphicData>
            </a:graphic>
          </wp:inline>
        </w:drawing>
      </w:r>
    </w:p>
    <w:p w14:paraId="619C1DAF" w14:textId="77777777" w:rsidR="00287FAE" w:rsidRPr="00A66BD5" w:rsidRDefault="00287FAE" w:rsidP="00287FAE">
      <w:pPr>
        <w:spacing w:after="0" w:line="240" w:lineRule="auto"/>
      </w:pPr>
    </w:p>
    <w:p w14:paraId="3D2BB319" w14:textId="6581F2F4" w:rsidR="00287FAE" w:rsidRPr="004B1B30" w:rsidRDefault="00287FAE" w:rsidP="00287FAE">
      <w:pPr>
        <w:pStyle w:val="Lgende"/>
        <w:spacing w:after="0"/>
        <w:rPr>
          <w:rFonts w:asciiTheme="majorHAnsi" w:hAnsiTheme="majorHAnsi"/>
          <w:sz w:val="22"/>
          <w:szCs w:val="24"/>
        </w:rPr>
      </w:pPr>
      <w:r>
        <w:rPr>
          <w:rFonts w:asciiTheme="majorHAnsi" w:hAnsiTheme="majorHAnsi"/>
          <w:sz w:val="22"/>
          <w:szCs w:val="24"/>
        </w:rPr>
        <w:fldChar w:fldCharType="begin"/>
      </w:r>
      <w:r>
        <w:rPr>
          <w:rFonts w:asciiTheme="majorHAnsi" w:hAnsiTheme="majorHAnsi"/>
          <w:sz w:val="22"/>
          <w:szCs w:val="24"/>
        </w:rPr>
        <w:instrText xml:space="preserve"> SEQ fantome \* alphabetic </w:instrText>
      </w:r>
      <w:r>
        <w:rPr>
          <w:rFonts w:asciiTheme="majorHAnsi" w:hAnsiTheme="majorHAnsi"/>
          <w:sz w:val="22"/>
          <w:szCs w:val="24"/>
        </w:rPr>
        <w:fldChar w:fldCharType="separate"/>
      </w:r>
      <w:bookmarkStart w:id="2861" w:name="_Ref183174131"/>
      <w:r w:rsidR="00C30592">
        <w:rPr>
          <w:rFonts w:asciiTheme="majorHAnsi" w:hAnsiTheme="majorHAnsi"/>
          <w:noProof/>
          <w:sz w:val="22"/>
          <w:szCs w:val="24"/>
        </w:rPr>
        <w:t>f</w:t>
      </w:r>
      <w:bookmarkEnd w:id="2861"/>
      <w:r>
        <w:rPr>
          <w:rFonts w:asciiTheme="majorHAnsi" w:hAnsiTheme="majorHAnsi"/>
          <w:sz w:val="22"/>
          <w:szCs w:val="24"/>
        </w:rPr>
        <w:fldChar w:fldCharType="end"/>
      </w:r>
      <w:r>
        <w:rPr>
          <w:rFonts w:asciiTheme="majorHAnsi" w:hAnsiTheme="majorHAnsi"/>
          <w:sz w:val="22"/>
          <w:szCs w:val="24"/>
        </w:rPr>
        <w:t xml:space="preserve">) </w:t>
      </w:r>
      <w:r w:rsidRPr="004B1B30">
        <w:rPr>
          <w:rFonts w:asciiTheme="majorHAnsi" w:hAnsiTheme="majorHAnsi"/>
          <w:sz w:val="22"/>
          <w:szCs w:val="24"/>
        </w:rPr>
        <w:t>Fantômes « faits maison » :</w:t>
      </w:r>
    </w:p>
    <w:p w14:paraId="5082A10B" w14:textId="77777777" w:rsidR="00287FAE" w:rsidRPr="004B1B30" w:rsidRDefault="00287FAE" w:rsidP="00287FAE">
      <w:pPr>
        <w:pStyle w:val="Lgende"/>
        <w:tabs>
          <w:tab w:val="left" w:pos="1134"/>
          <w:tab w:val="left" w:pos="4253"/>
        </w:tabs>
        <w:spacing w:after="0"/>
        <w:rPr>
          <w:rFonts w:asciiTheme="majorHAnsi" w:hAnsiTheme="majorHAnsi"/>
          <w:sz w:val="22"/>
          <w:szCs w:val="24"/>
        </w:rPr>
      </w:pPr>
      <w:r w:rsidRPr="004B1B30">
        <w:rPr>
          <w:rFonts w:asciiTheme="majorHAnsi" w:hAnsiTheme="majorHAnsi"/>
          <w:sz w:val="22"/>
          <w:szCs w:val="24"/>
        </w:rPr>
        <w:t>Cupule de caméra Siemens (centre 12)</w:t>
      </w:r>
      <w:r w:rsidRPr="004B1B30">
        <w:rPr>
          <w:rFonts w:asciiTheme="majorHAnsi" w:hAnsiTheme="majorHAnsi"/>
          <w:sz w:val="22"/>
          <w:szCs w:val="24"/>
        </w:rPr>
        <w:tab/>
        <w:t>Cale en mousse</w:t>
      </w:r>
      <w:r>
        <w:rPr>
          <w:rFonts w:asciiTheme="majorHAnsi" w:hAnsiTheme="majorHAnsi"/>
          <w:sz w:val="22"/>
          <w:szCs w:val="24"/>
        </w:rPr>
        <w:t xml:space="preserve"> avec trou pour insérer la seringue</w:t>
      </w:r>
      <w:r w:rsidRPr="004B1B30">
        <w:rPr>
          <w:rFonts w:asciiTheme="majorHAnsi" w:hAnsiTheme="majorHAnsi"/>
          <w:sz w:val="22"/>
          <w:szCs w:val="24"/>
        </w:rPr>
        <w:t xml:space="preserve"> (centre 18)</w:t>
      </w:r>
    </w:p>
    <w:p w14:paraId="3E691077" w14:textId="77777777" w:rsidR="00287FAE" w:rsidRDefault="00287FAE" w:rsidP="00287FAE">
      <w:pPr>
        <w:tabs>
          <w:tab w:val="left" w:pos="1134"/>
          <w:tab w:val="left" w:pos="5245"/>
        </w:tabs>
        <w:spacing w:after="0" w:line="240" w:lineRule="auto"/>
      </w:pPr>
      <w:r>
        <w:tab/>
      </w:r>
      <w:r>
        <w:rPr>
          <w:noProof/>
          <w:lang w:eastAsia="fr-FR"/>
        </w:rPr>
        <w:drawing>
          <wp:inline distT="0" distB="0" distL="0" distR="0" wp14:anchorId="28F972F8" wp14:editId="04BC6386">
            <wp:extent cx="818209" cy="1440000"/>
            <wp:effectExtent l="0" t="0" r="1270" b="8255"/>
            <wp:docPr id="19" name="Image 8" descr="Une image contenant intérieur, blanc&#10;&#10;Description générée automatiquement">
              <a:extLst xmlns:a="http://schemas.openxmlformats.org/drawingml/2006/main">
                <a:ext uri="{FF2B5EF4-FFF2-40B4-BE49-F238E27FC236}">
                  <a16:creationId xmlns:a16="http://schemas.microsoft.com/office/drawing/2014/main" id="{C893B129-6000-4874-8D65-D289C7E9BA0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8" descr="Une image contenant intérieur, blanc&#10;&#10;Description générée automatiquement">
                      <a:extLst>
                        <a:ext uri="{FF2B5EF4-FFF2-40B4-BE49-F238E27FC236}">
                          <a16:creationId xmlns:a16="http://schemas.microsoft.com/office/drawing/2014/main" id="{C893B129-6000-4874-8D65-D289C7E9BA05}"/>
                        </a:ext>
                      </a:extLst>
                    </pic:cNvPr>
                    <pic:cNvPicPr>
                      <a:picLocks noChangeAspect="1"/>
                    </pic:cNvPicPr>
                  </pic:nvPicPr>
                  <pic:blipFill rotWithShape="1">
                    <a:blip r:embed="rId114" cstate="screen">
                      <a:extLst>
                        <a:ext uri="{BEBA8EAE-BF5A-486C-A8C5-ECC9F3942E4B}">
                          <a14:imgProps xmlns:a14="http://schemas.microsoft.com/office/drawing/2010/main">
                            <a14:imgLayer r:embed="rId115">
                              <a14:imgEffect>
                                <a14:sharpenSoften amount="50000"/>
                              </a14:imgEffect>
                              <a14:imgEffect>
                                <a14:brightnessContrast bright="20000"/>
                              </a14:imgEffect>
                            </a14:imgLayer>
                          </a14:imgProps>
                        </a:ext>
                        <a:ext uri="{28A0092B-C50C-407E-A947-70E740481C1C}">
                          <a14:useLocalDpi xmlns:a14="http://schemas.microsoft.com/office/drawing/2010/main"/>
                        </a:ext>
                      </a:extLst>
                    </a:blip>
                    <a:srcRect/>
                    <a:stretch/>
                  </pic:blipFill>
                  <pic:spPr>
                    <a:xfrm>
                      <a:off x="0" y="0"/>
                      <a:ext cx="818209" cy="1440000"/>
                    </a:xfrm>
                    <a:prstGeom prst="rect">
                      <a:avLst/>
                    </a:prstGeom>
                  </pic:spPr>
                </pic:pic>
              </a:graphicData>
            </a:graphic>
          </wp:inline>
        </w:drawing>
      </w:r>
      <w:r>
        <w:tab/>
      </w:r>
      <w:r w:rsidRPr="004B1B30">
        <w:rPr>
          <w:noProof/>
          <w:lang w:eastAsia="fr-FR"/>
        </w:rPr>
        <w:drawing>
          <wp:inline distT="0" distB="0" distL="0" distR="0" wp14:anchorId="4A42AD79" wp14:editId="7B05D1B9">
            <wp:extent cx="1249974" cy="1438022"/>
            <wp:effectExtent l="0" t="0" r="762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Z:\Mes documents\Etudes-Projets Recherche\2020 GT SFPM IRSN Thyroide\photos fantômes et cales\corbeil Cale Thyroide 2.jpg"/>
                    <pic:cNvPicPr>
                      <a:picLocks noChangeAspect="1" noChangeArrowheads="1"/>
                    </pic:cNvPicPr>
                  </pic:nvPicPr>
                  <pic:blipFill>
                    <a:blip r:embed="rId116">
                      <a:extLst>
                        <a:ext uri="{28A0092B-C50C-407E-A947-70E740481C1C}">
                          <a14:useLocalDpi xmlns:a14="http://schemas.microsoft.com/office/drawing/2010/main" val="0"/>
                        </a:ext>
                      </a:extLst>
                    </a:blip>
                    <a:stretch>
                      <a:fillRect/>
                    </a:stretch>
                  </pic:blipFill>
                  <pic:spPr bwMode="auto">
                    <a:xfrm>
                      <a:off x="0" y="0"/>
                      <a:ext cx="1249974" cy="1438022"/>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sidRPr="004B1B30">
        <w:rPr>
          <w:noProof/>
          <w:lang w:eastAsia="fr-FR"/>
        </w:rPr>
        <w:drawing>
          <wp:inline distT="0" distB="0" distL="0" distR="0" wp14:anchorId="294B8D16" wp14:editId="5270479A">
            <wp:extent cx="1247224" cy="1440000"/>
            <wp:effectExtent l="0" t="0" r="0" b="8255"/>
            <wp:docPr id="30" name="Image 30" descr="Z:\Mes documents\Etudes-Projets Recherche\2020 GT SFPM IRSN Thyroide\photos fantômes et cales\corbeil Cale Thyroide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Z:\Mes documents\Etudes-Projets Recherche\2020 GT SFPM IRSN Thyroide\photos fantômes et cales\corbeil Cale Thyroide 1.jpg"/>
                    <pic:cNvPicPr>
                      <a:picLocks noChangeAspect="1" noChangeArrowheads="1"/>
                    </pic:cNvPicPr>
                  </pic:nvPicPr>
                  <pic:blipFill rotWithShape="1">
                    <a:blip r:embed="rId117" cstate="screen">
                      <a:extLst>
                        <a:ext uri="{BEBA8EAE-BF5A-486C-A8C5-ECC9F3942E4B}">
                          <a14:imgProps xmlns:a14="http://schemas.microsoft.com/office/drawing/2010/main">
                            <a14:imgLayer r:embed="rId118">
                              <a14:imgEffect>
                                <a14:brightnessContrast bright="40000" contrast="-40000"/>
                              </a14:imgEffect>
                            </a14:imgLayer>
                          </a14:imgProps>
                        </a:ext>
                        <a:ext uri="{28A0092B-C50C-407E-A947-70E740481C1C}">
                          <a14:useLocalDpi xmlns:a14="http://schemas.microsoft.com/office/drawing/2010/main"/>
                        </a:ext>
                      </a:extLst>
                    </a:blip>
                    <a:srcRect l="8717" t="11117" r="16575" b="13197"/>
                    <a:stretch/>
                  </pic:blipFill>
                  <pic:spPr bwMode="auto">
                    <a:xfrm>
                      <a:off x="0" y="0"/>
                      <a:ext cx="1247224" cy="1440000"/>
                    </a:xfrm>
                    <a:prstGeom prst="rect">
                      <a:avLst/>
                    </a:prstGeom>
                    <a:noFill/>
                    <a:ln>
                      <a:noFill/>
                    </a:ln>
                    <a:extLst>
                      <a:ext uri="{53640926-AAD7-44D8-BBD7-CCE9431645EC}">
                        <a14:shadowObscured xmlns:a14="http://schemas.microsoft.com/office/drawing/2010/main"/>
                      </a:ext>
                    </a:extLst>
                  </pic:spPr>
                </pic:pic>
              </a:graphicData>
            </a:graphic>
          </wp:inline>
        </w:drawing>
      </w:r>
    </w:p>
    <w:p w14:paraId="5FA98D87" w14:textId="77777777" w:rsidR="00287FAE" w:rsidRPr="00A66BD5" w:rsidRDefault="00287FAE" w:rsidP="00287FAE">
      <w:pPr>
        <w:tabs>
          <w:tab w:val="left" w:pos="1134"/>
          <w:tab w:val="left" w:pos="5245"/>
        </w:tabs>
        <w:spacing w:after="0" w:line="240" w:lineRule="auto"/>
      </w:pPr>
      <w:bookmarkStart w:id="2862" w:name="_Annexe_5_:"/>
      <w:bookmarkEnd w:id="2862"/>
      <w:r>
        <w:br w:type="page"/>
      </w:r>
    </w:p>
    <w:p w14:paraId="03FCF24C" w14:textId="300AAB25" w:rsidR="004B06E3" w:rsidRDefault="00B114CC" w:rsidP="00B114CC">
      <w:pPr>
        <w:pStyle w:val="Titre2"/>
        <w:numPr>
          <w:ilvl w:val="0"/>
          <w:numId w:val="0"/>
        </w:numPr>
        <w:spacing w:before="0" w:line="240" w:lineRule="auto"/>
      </w:pPr>
      <w:bookmarkStart w:id="2863" w:name="_Ref186636102"/>
      <w:bookmarkStart w:id="2864" w:name="_Toc193972845"/>
      <w:r>
        <w:lastRenderedPageBreak/>
        <w:t xml:space="preserve">Annexe </w:t>
      </w:r>
      <w:fldSimple w:instr=" SEQ Annexe \* ARABIC ">
        <w:r w:rsidR="00C30592">
          <w:rPr>
            <w:noProof/>
          </w:rPr>
          <w:t>4</w:t>
        </w:r>
      </w:fldSimple>
      <w:bookmarkEnd w:id="2854"/>
      <w:bookmarkEnd w:id="2863"/>
      <w:r w:rsidR="00B9551F">
        <w:t> : L</w:t>
      </w:r>
      <w:r>
        <w:t>ivret de la méthodologie du recueil</w:t>
      </w:r>
      <w:r>
        <w:rPr>
          <w:rStyle w:val="PieddepageCar"/>
          <w:rFonts w:asciiTheme="minorHAnsi" w:eastAsiaTheme="minorHAnsi" w:hAnsiTheme="minorHAnsi" w:cstheme="minorBidi"/>
          <w:color w:val="auto"/>
        </w:rPr>
        <w:annotationRef/>
      </w:r>
      <w:bookmarkEnd w:id="2855"/>
      <w:bookmarkEnd w:id="2864"/>
    </w:p>
    <w:bookmarkEnd w:id="2847"/>
    <w:p w14:paraId="6188E32C" w14:textId="68B53421" w:rsidR="00CB2F2A" w:rsidRDefault="00CB2F2A" w:rsidP="00CB2F2A">
      <w:pPr>
        <w:spacing w:after="0"/>
        <w:rPr>
          <w:rFonts w:asciiTheme="majorHAnsi" w:hAnsiTheme="majorHAnsi"/>
          <w:sz w:val="26"/>
          <w:szCs w:val="26"/>
        </w:rPr>
      </w:pPr>
    </w:p>
    <w:p w14:paraId="07143F94" w14:textId="77777777" w:rsidR="00CB2F2A" w:rsidRPr="00550D1F" w:rsidRDefault="00CB2F2A" w:rsidP="00CB2F2A">
      <w:pPr>
        <w:pBdr>
          <w:top w:val="dashed" w:sz="4" w:space="1" w:color="2F5496" w:themeColor="accent1" w:themeShade="BF"/>
          <w:left w:val="dashed" w:sz="4" w:space="4" w:color="2F5496" w:themeColor="accent1" w:themeShade="BF"/>
          <w:bottom w:val="dashed" w:sz="4" w:space="1" w:color="2F5496" w:themeColor="accent1" w:themeShade="BF"/>
          <w:right w:val="dashed" w:sz="4" w:space="4" w:color="2F5496" w:themeColor="accent1" w:themeShade="BF"/>
        </w:pBdr>
        <w:spacing w:after="0"/>
        <w:rPr>
          <w:noProof/>
          <w:sz w:val="12"/>
          <w:szCs w:val="8"/>
          <w:lang w:eastAsia="fr-FR"/>
        </w:rPr>
      </w:pPr>
    </w:p>
    <w:bookmarkStart w:id="2865" w:name="_MON_1794666048"/>
    <w:bookmarkEnd w:id="2865"/>
    <w:p w14:paraId="2ED7D34E" w14:textId="2444D214" w:rsidR="00CB2F2A" w:rsidRDefault="00024700" w:rsidP="00CB2F2A">
      <w:pPr>
        <w:pBdr>
          <w:top w:val="dashed" w:sz="4" w:space="1" w:color="2F5496" w:themeColor="accent1" w:themeShade="BF"/>
          <w:left w:val="dashed" w:sz="4" w:space="4" w:color="2F5496" w:themeColor="accent1" w:themeShade="BF"/>
          <w:bottom w:val="dashed" w:sz="4" w:space="1" w:color="2F5496" w:themeColor="accent1" w:themeShade="BF"/>
          <w:right w:val="dashed" w:sz="4" w:space="4" w:color="2F5496" w:themeColor="accent1" w:themeShade="BF"/>
        </w:pBdr>
      </w:pPr>
      <w:r>
        <w:rPr>
          <w:noProof/>
          <w:lang w:eastAsia="fr-FR"/>
        </w:rPr>
        <w:object w:dxaOrig="11618" w:dyaOrig="15737" w14:anchorId="6C039937">
          <v:shape id="_x0000_i1025" type="#_x0000_t75" style="width:499.65pt;height:678.85pt" o:ole="">
            <v:imagedata r:id="rId119" o:title=""/>
          </v:shape>
          <o:OLEObject Type="Embed" ProgID="Excel.Sheet.12" ShapeID="_x0000_i1025" DrawAspect="Content" ObjectID="_1805723236" r:id="rId120"/>
        </w:object>
      </w:r>
    </w:p>
    <w:p w14:paraId="28D21634" w14:textId="77777777" w:rsidR="00CB2F2A" w:rsidRPr="00550D1F" w:rsidRDefault="00CB2F2A" w:rsidP="00CB2F2A">
      <w:pPr>
        <w:spacing w:after="0"/>
        <w:rPr>
          <w:rFonts w:asciiTheme="majorHAnsi" w:hAnsiTheme="majorHAnsi"/>
          <w:sz w:val="26"/>
          <w:szCs w:val="26"/>
        </w:rPr>
      </w:pPr>
    </w:p>
    <w:p w14:paraId="1EAA8B94" w14:textId="77777777" w:rsidR="00CB2F2A" w:rsidRPr="00550D1F" w:rsidRDefault="00CB2F2A" w:rsidP="00CB2F2A">
      <w:pPr>
        <w:pBdr>
          <w:top w:val="dashed" w:sz="4" w:space="1" w:color="2F5496" w:themeColor="accent1" w:themeShade="BF"/>
          <w:left w:val="dashed" w:sz="4" w:space="4" w:color="2F5496" w:themeColor="accent1" w:themeShade="BF"/>
          <w:bottom w:val="dashed" w:sz="4" w:space="1" w:color="2F5496" w:themeColor="accent1" w:themeShade="BF"/>
          <w:right w:val="dashed" w:sz="4" w:space="4" w:color="2F5496" w:themeColor="accent1" w:themeShade="BF"/>
        </w:pBdr>
        <w:spacing w:after="0"/>
        <w:rPr>
          <w:sz w:val="12"/>
          <w:szCs w:val="12"/>
        </w:rPr>
      </w:pPr>
    </w:p>
    <w:bookmarkStart w:id="2866" w:name="_MON_1794722331"/>
    <w:bookmarkEnd w:id="2866"/>
    <w:p w14:paraId="0FB97992" w14:textId="77777777" w:rsidR="00CB2F2A" w:rsidRDefault="00CB2F2A" w:rsidP="00CB2F2A">
      <w:pPr>
        <w:pBdr>
          <w:top w:val="dashed" w:sz="4" w:space="1" w:color="2F5496" w:themeColor="accent1" w:themeShade="BF"/>
          <w:left w:val="dashed" w:sz="4" w:space="4" w:color="2F5496" w:themeColor="accent1" w:themeShade="BF"/>
          <w:bottom w:val="dashed" w:sz="4" w:space="1" w:color="2F5496" w:themeColor="accent1" w:themeShade="BF"/>
          <w:right w:val="dashed" w:sz="4" w:space="4" w:color="2F5496" w:themeColor="accent1" w:themeShade="BF"/>
        </w:pBdr>
      </w:pPr>
      <w:r>
        <w:object w:dxaOrig="11669" w:dyaOrig="13351" w14:anchorId="6119CA6A">
          <v:shape id="_x0000_i1026" type="#_x0000_t75" style="width:7in;height:8in" o:ole="">
            <v:imagedata r:id="rId121" o:title=""/>
          </v:shape>
          <o:OLEObject Type="Embed" ProgID="Excel.Sheet.12" ShapeID="_x0000_i1026" DrawAspect="Content" ObjectID="_1805723237" r:id="rId122"/>
        </w:object>
      </w:r>
    </w:p>
    <w:p w14:paraId="5979907B" w14:textId="77777777" w:rsidR="00CB2F2A" w:rsidRDefault="00CB2F2A" w:rsidP="00CB2F2A">
      <w:pPr>
        <w:pBdr>
          <w:top w:val="dashed" w:sz="4" w:space="1" w:color="2F5496" w:themeColor="accent1" w:themeShade="BF"/>
          <w:left w:val="dashed" w:sz="4" w:space="4" w:color="2F5496" w:themeColor="accent1" w:themeShade="BF"/>
          <w:bottom w:val="dashed" w:sz="4" w:space="1" w:color="2F5496" w:themeColor="accent1" w:themeShade="BF"/>
          <w:right w:val="dashed" w:sz="4" w:space="4" w:color="2F5496" w:themeColor="accent1" w:themeShade="BF"/>
        </w:pBdr>
      </w:pPr>
    </w:p>
    <w:p w14:paraId="27A8B299" w14:textId="60A1856C" w:rsidR="00CB2F2A" w:rsidRDefault="00CB2F2A" w:rsidP="00CB2F2A">
      <w:pPr>
        <w:pBdr>
          <w:top w:val="dashed" w:sz="4" w:space="1" w:color="2F5496" w:themeColor="accent1" w:themeShade="BF"/>
          <w:left w:val="dashed" w:sz="4" w:space="4" w:color="2F5496" w:themeColor="accent1" w:themeShade="BF"/>
          <w:bottom w:val="dashed" w:sz="4" w:space="1" w:color="2F5496" w:themeColor="accent1" w:themeShade="BF"/>
          <w:right w:val="dashed" w:sz="4" w:space="4" w:color="2F5496" w:themeColor="accent1" w:themeShade="BF"/>
        </w:pBdr>
      </w:pPr>
    </w:p>
    <w:p w14:paraId="2F885774" w14:textId="77777777" w:rsidR="00CB2F2A" w:rsidRDefault="00CB2F2A" w:rsidP="00CB2F2A">
      <w:pPr>
        <w:pBdr>
          <w:top w:val="dashed" w:sz="4" w:space="1" w:color="2F5496" w:themeColor="accent1" w:themeShade="BF"/>
          <w:left w:val="dashed" w:sz="4" w:space="4" w:color="2F5496" w:themeColor="accent1" w:themeShade="BF"/>
          <w:bottom w:val="dashed" w:sz="4" w:space="1" w:color="2F5496" w:themeColor="accent1" w:themeShade="BF"/>
          <w:right w:val="dashed" w:sz="4" w:space="4" w:color="2F5496" w:themeColor="accent1" w:themeShade="BF"/>
        </w:pBdr>
      </w:pPr>
    </w:p>
    <w:p w14:paraId="0DD87159" w14:textId="77777777" w:rsidR="00CB2F2A" w:rsidRDefault="00CB2F2A" w:rsidP="00CB2F2A">
      <w:pPr>
        <w:pBdr>
          <w:top w:val="dashed" w:sz="4" w:space="1" w:color="2F5496" w:themeColor="accent1" w:themeShade="BF"/>
          <w:left w:val="dashed" w:sz="4" w:space="4" w:color="2F5496" w:themeColor="accent1" w:themeShade="BF"/>
          <w:bottom w:val="dashed" w:sz="4" w:space="1" w:color="2F5496" w:themeColor="accent1" w:themeShade="BF"/>
          <w:right w:val="dashed" w:sz="4" w:space="4" w:color="2F5496" w:themeColor="accent1" w:themeShade="BF"/>
        </w:pBdr>
      </w:pPr>
    </w:p>
    <w:p w14:paraId="43812E09" w14:textId="76B8862E" w:rsidR="00CB2F2A" w:rsidRDefault="00CB2F2A" w:rsidP="00CB2F2A">
      <w:pPr>
        <w:pBdr>
          <w:top w:val="dashed" w:sz="4" w:space="1" w:color="2F5496" w:themeColor="accent1" w:themeShade="BF"/>
          <w:left w:val="dashed" w:sz="4" w:space="4" w:color="2F5496" w:themeColor="accent1" w:themeShade="BF"/>
          <w:bottom w:val="dashed" w:sz="4" w:space="1" w:color="2F5496" w:themeColor="accent1" w:themeShade="BF"/>
          <w:right w:val="dashed" w:sz="4" w:space="4" w:color="2F5496" w:themeColor="accent1" w:themeShade="BF"/>
        </w:pBdr>
      </w:pPr>
      <w:r>
        <w:t>2/20</w:t>
      </w:r>
    </w:p>
    <w:p w14:paraId="20009457" w14:textId="77777777" w:rsidR="00CB2F2A" w:rsidRPr="00CB2F2A" w:rsidRDefault="00CB2F2A" w:rsidP="00CB2F2A">
      <w:pPr>
        <w:spacing w:after="0"/>
        <w:rPr>
          <w:rFonts w:asciiTheme="majorHAnsi" w:hAnsiTheme="majorHAnsi"/>
          <w:sz w:val="26"/>
          <w:szCs w:val="26"/>
        </w:rPr>
      </w:pPr>
    </w:p>
    <w:p w14:paraId="4DCFECC8" w14:textId="77777777" w:rsidR="00CB2F2A" w:rsidRPr="00550D1F" w:rsidRDefault="00CB2F2A" w:rsidP="00CB2F2A">
      <w:pPr>
        <w:pBdr>
          <w:top w:val="dashed" w:sz="4" w:space="1" w:color="2F5496" w:themeColor="accent1" w:themeShade="BF"/>
          <w:left w:val="dashed" w:sz="4" w:space="4" w:color="2F5496" w:themeColor="accent1" w:themeShade="BF"/>
          <w:bottom w:val="dashed" w:sz="4" w:space="1" w:color="2F5496" w:themeColor="accent1" w:themeShade="BF"/>
          <w:right w:val="dashed" w:sz="4" w:space="4" w:color="2F5496" w:themeColor="accent1" w:themeShade="BF"/>
        </w:pBdr>
        <w:spacing w:after="0"/>
        <w:rPr>
          <w:noProof/>
          <w:sz w:val="12"/>
          <w:szCs w:val="12"/>
          <w:lang w:eastAsia="fr-FR"/>
        </w:rPr>
      </w:pPr>
    </w:p>
    <w:bookmarkStart w:id="2867" w:name="_MON_1794723071"/>
    <w:bookmarkEnd w:id="2867"/>
    <w:p w14:paraId="3CBB8282" w14:textId="77777777" w:rsidR="00CB2F2A" w:rsidRDefault="00CB2F2A" w:rsidP="00CB2F2A">
      <w:pPr>
        <w:pBdr>
          <w:top w:val="dashed" w:sz="4" w:space="1" w:color="2F5496" w:themeColor="accent1" w:themeShade="BF"/>
          <w:left w:val="dashed" w:sz="4" w:space="4" w:color="2F5496" w:themeColor="accent1" w:themeShade="BF"/>
          <w:bottom w:val="dashed" w:sz="4" w:space="1" w:color="2F5496" w:themeColor="accent1" w:themeShade="BF"/>
          <w:right w:val="dashed" w:sz="4" w:space="4" w:color="2F5496" w:themeColor="accent1" w:themeShade="BF"/>
        </w:pBdr>
        <w:spacing w:after="0"/>
        <w:jc w:val="center"/>
        <w:rPr>
          <w:noProof/>
          <w:lang w:eastAsia="fr-FR"/>
        </w:rPr>
      </w:pPr>
      <w:r>
        <w:rPr>
          <w:noProof/>
          <w:lang w:eastAsia="fr-FR"/>
        </w:rPr>
        <w:object w:dxaOrig="11392" w:dyaOrig="15381" w14:anchorId="35773307">
          <v:shape id="_x0000_i1027" type="#_x0000_t75" style="width:493.3pt;height:668.2pt" o:ole="">
            <v:imagedata r:id="rId123" o:title=""/>
          </v:shape>
          <o:OLEObject Type="Embed" ProgID="Excel.Sheet.12" ShapeID="_x0000_i1027" DrawAspect="Content" ObjectID="_1805723238" r:id="rId124"/>
        </w:object>
      </w:r>
    </w:p>
    <w:p w14:paraId="432B66BA" w14:textId="77777777" w:rsidR="00CB2F2A" w:rsidRDefault="00CB2F2A" w:rsidP="00CB2F2A">
      <w:pPr>
        <w:pBdr>
          <w:top w:val="dashed" w:sz="4" w:space="1" w:color="2F5496" w:themeColor="accent1" w:themeShade="BF"/>
          <w:left w:val="dashed" w:sz="4" w:space="4" w:color="2F5496" w:themeColor="accent1" w:themeShade="BF"/>
          <w:bottom w:val="dashed" w:sz="4" w:space="1" w:color="2F5496" w:themeColor="accent1" w:themeShade="BF"/>
          <w:right w:val="dashed" w:sz="4" w:space="4" w:color="2F5496" w:themeColor="accent1" w:themeShade="BF"/>
        </w:pBdr>
        <w:jc w:val="right"/>
        <w:rPr>
          <w:noProof/>
          <w:lang w:eastAsia="fr-FR"/>
        </w:rPr>
      </w:pPr>
    </w:p>
    <w:p w14:paraId="008A8481" w14:textId="77B3AE1C" w:rsidR="00CB2F2A" w:rsidRDefault="00CB2F2A" w:rsidP="00CB2F2A">
      <w:pPr>
        <w:pBdr>
          <w:top w:val="dashed" w:sz="4" w:space="1" w:color="2F5496" w:themeColor="accent1" w:themeShade="BF"/>
          <w:left w:val="dashed" w:sz="4" w:space="4" w:color="2F5496" w:themeColor="accent1" w:themeShade="BF"/>
          <w:bottom w:val="dashed" w:sz="4" w:space="1" w:color="2F5496" w:themeColor="accent1" w:themeShade="BF"/>
          <w:right w:val="dashed" w:sz="4" w:space="4" w:color="2F5496" w:themeColor="accent1" w:themeShade="BF"/>
        </w:pBdr>
        <w:jc w:val="right"/>
        <w:rPr>
          <w:noProof/>
          <w:lang w:eastAsia="fr-FR"/>
        </w:rPr>
      </w:pPr>
      <w:r>
        <w:rPr>
          <w:noProof/>
          <w:lang w:eastAsia="fr-FR"/>
        </w:rPr>
        <w:t>3/20</w:t>
      </w:r>
    </w:p>
    <w:p w14:paraId="5D0A0315" w14:textId="77777777" w:rsidR="00CB2F2A" w:rsidRPr="00550D1F" w:rsidRDefault="00CB2F2A" w:rsidP="00CB2F2A">
      <w:pPr>
        <w:spacing w:after="0"/>
        <w:rPr>
          <w:rFonts w:asciiTheme="majorHAnsi" w:hAnsiTheme="majorHAnsi"/>
          <w:sz w:val="26"/>
          <w:szCs w:val="26"/>
        </w:rPr>
      </w:pPr>
    </w:p>
    <w:p w14:paraId="64251BA3" w14:textId="77777777" w:rsidR="00CB2F2A" w:rsidRPr="00550D1F" w:rsidRDefault="00CB2F2A" w:rsidP="00CB2F2A">
      <w:pPr>
        <w:pBdr>
          <w:top w:val="dashed" w:sz="4" w:space="1" w:color="2F5496" w:themeColor="accent1" w:themeShade="BF"/>
          <w:left w:val="dashed" w:sz="4" w:space="4" w:color="2F5496" w:themeColor="accent1" w:themeShade="BF"/>
          <w:bottom w:val="dashed" w:sz="4" w:space="1" w:color="2F5496" w:themeColor="accent1" w:themeShade="BF"/>
          <w:right w:val="dashed" w:sz="4" w:space="4" w:color="2F5496" w:themeColor="accent1" w:themeShade="BF"/>
        </w:pBdr>
        <w:spacing w:after="0"/>
        <w:rPr>
          <w:noProof/>
          <w:sz w:val="12"/>
          <w:szCs w:val="12"/>
          <w:lang w:eastAsia="fr-FR"/>
        </w:rPr>
      </w:pPr>
    </w:p>
    <w:bookmarkStart w:id="2868" w:name="_MON_1794724661"/>
    <w:bookmarkEnd w:id="2868"/>
    <w:p w14:paraId="7EA22DCD" w14:textId="77777777" w:rsidR="00CB2F2A" w:rsidRDefault="00CB2F2A" w:rsidP="00CB2F2A">
      <w:pPr>
        <w:pBdr>
          <w:top w:val="dashed" w:sz="4" w:space="1" w:color="2F5496" w:themeColor="accent1" w:themeShade="BF"/>
          <w:left w:val="dashed" w:sz="4" w:space="4" w:color="2F5496" w:themeColor="accent1" w:themeShade="BF"/>
          <w:bottom w:val="dashed" w:sz="4" w:space="1" w:color="2F5496" w:themeColor="accent1" w:themeShade="BF"/>
          <w:right w:val="dashed" w:sz="4" w:space="4" w:color="2F5496" w:themeColor="accent1" w:themeShade="BF"/>
        </w:pBdr>
        <w:spacing w:after="0"/>
        <w:rPr>
          <w:noProof/>
          <w:lang w:eastAsia="fr-FR"/>
        </w:rPr>
      </w:pPr>
      <w:r>
        <w:rPr>
          <w:noProof/>
          <w:lang w:eastAsia="fr-FR"/>
        </w:rPr>
        <w:object w:dxaOrig="11347" w:dyaOrig="14378" w14:anchorId="38ED6A50">
          <v:shape id="_x0000_i1028" type="#_x0000_t75" style="width:7in;height:636.9pt" o:ole="">
            <v:imagedata r:id="rId125" o:title=""/>
          </v:shape>
          <o:OLEObject Type="Embed" ProgID="Excel.Sheet.12" ShapeID="_x0000_i1028" DrawAspect="Content" ObjectID="_1805723239" r:id="rId126"/>
        </w:object>
      </w:r>
    </w:p>
    <w:p w14:paraId="2EC41FC3" w14:textId="6D7F7B92" w:rsidR="00CB2F2A" w:rsidRDefault="00CB2F2A" w:rsidP="00CB2F2A">
      <w:pPr>
        <w:pBdr>
          <w:top w:val="dashed" w:sz="4" w:space="1" w:color="2F5496" w:themeColor="accent1" w:themeShade="BF"/>
          <w:left w:val="dashed" w:sz="4" w:space="4" w:color="2F5496" w:themeColor="accent1" w:themeShade="BF"/>
          <w:bottom w:val="dashed" w:sz="4" w:space="1" w:color="2F5496" w:themeColor="accent1" w:themeShade="BF"/>
          <w:right w:val="dashed" w:sz="4" w:space="4" w:color="2F5496" w:themeColor="accent1" w:themeShade="BF"/>
        </w:pBdr>
        <w:rPr>
          <w:noProof/>
          <w:lang w:eastAsia="fr-FR"/>
        </w:rPr>
      </w:pPr>
    </w:p>
    <w:p w14:paraId="4EB49004" w14:textId="77777777" w:rsidR="00CB2F2A" w:rsidRDefault="00CB2F2A" w:rsidP="00CB2F2A">
      <w:pPr>
        <w:pBdr>
          <w:top w:val="dashed" w:sz="4" w:space="1" w:color="2F5496" w:themeColor="accent1" w:themeShade="BF"/>
          <w:left w:val="dashed" w:sz="4" w:space="4" w:color="2F5496" w:themeColor="accent1" w:themeShade="BF"/>
          <w:bottom w:val="dashed" w:sz="4" w:space="1" w:color="2F5496" w:themeColor="accent1" w:themeShade="BF"/>
          <w:right w:val="dashed" w:sz="4" w:space="4" w:color="2F5496" w:themeColor="accent1" w:themeShade="BF"/>
        </w:pBdr>
        <w:rPr>
          <w:noProof/>
          <w:lang w:eastAsia="fr-FR"/>
        </w:rPr>
      </w:pPr>
    </w:p>
    <w:p w14:paraId="35035348" w14:textId="77777777" w:rsidR="00CB2F2A" w:rsidRDefault="00CB2F2A" w:rsidP="00CB2F2A">
      <w:pPr>
        <w:pBdr>
          <w:top w:val="dashed" w:sz="4" w:space="1" w:color="2F5496" w:themeColor="accent1" w:themeShade="BF"/>
          <w:left w:val="dashed" w:sz="4" w:space="4" w:color="2F5496" w:themeColor="accent1" w:themeShade="BF"/>
          <w:bottom w:val="dashed" w:sz="4" w:space="1" w:color="2F5496" w:themeColor="accent1" w:themeShade="BF"/>
          <w:right w:val="dashed" w:sz="4" w:space="4" w:color="2F5496" w:themeColor="accent1" w:themeShade="BF"/>
        </w:pBdr>
        <w:rPr>
          <w:noProof/>
          <w:lang w:eastAsia="fr-FR"/>
        </w:rPr>
      </w:pPr>
      <w:r>
        <w:rPr>
          <w:noProof/>
          <w:lang w:eastAsia="fr-FR"/>
        </w:rPr>
        <w:t>4/20</w:t>
      </w:r>
    </w:p>
    <w:p w14:paraId="4E95821B" w14:textId="77777777" w:rsidR="00CB2F2A" w:rsidRPr="00726F7D" w:rsidRDefault="00CB2F2A" w:rsidP="00CB2F2A">
      <w:pPr>
        <w:spacing w:after="0"/>
        <w:rPr>
          <w:rFonts w:asciiTheme="majorHAnsi" w:hAnsiTheme="majorHAnsi"/>
          <w:sz w:val="26"/>
          <w:szCs w:val="26"/>
        </w:rPr>
      </w:pPr>
    </w:p>
    <w:p w14:paraId="58AD2E8F" w14:textId="77777777" w:rsidR="00CB2F2A" w:rsidRPr="00550D1F" w:rsidRDefault="00CB2F2A" w:rsidP="00CB2F2A">
      <w:pPr>
        <w:pBdr>
          <w:top w:val="dashed" w:sz="4" w:space="1" w:color="2F5496" w:themeColor="accent1" w:themeShade="BF"/>
          <w:left w:val="dashed" w:sz="4" w:space="4" w:color="2F5496" w:themeColor="accent1" w:themeShade="BF"/>
          <w:bottom w:val="dashed" w:sz="4" w:space="1" w:color="2F5496" w:themeColor="accent1" w:themeShade="BF"/>
          <w:right w:val="dashed" w:sz="4" w:space="4" w:color="2F5496" w:themeColor="accent1" w:themeShade="BF"/>
        </w:pBdr>
        <w:spacing w:after="0"/>
        <w:rPr>
          <w:noProof/>
          <w:sz w:val="12"/>
          <w:szCs w:val="12"/>
          <w:lang w:eastAsia="fr-FR"/>
        </w:rPr>
      </w:pPr>
    </w:p>
    <w:bookmarkStart w:id="2869" w:name="_MON_1794728849"/>
    <w:bookmarkEnd w:id="2869"/>
    <w:p w14:paraId="06DFFB3F" w14:textId="77777777" w:rsidR="00CB2F2A" w:rsidRDefault="00CB2F2A" w:rsidP="00CB2F2A">
      <w:pPr>
        <w:pBdr>
          <w:top w:val="dashed" w:sz="4" w:space="1" w:color="2F5496" w:themeColor="accent1" w:themeShade="BF"/>
          <w:left w:val="dashed" w:sz="4" w:space="4" w:color="2F5496" w:themeColor="accent1" w:themeShade="BF"/>
          <w:bottom w:val="dashed" w:sz="4" w:space="1" w:color="2F5496" w:themeColor="accent1" w:themeShade="BF"/>
          <w:right w:val="dashed" w:sz="4" w:space="4" w:color="2F5496" w:themeColor="accent1" w:themeShade="BF"/>
        </w:pBdr>
        <w:spacing w:after="0"/>
        <w:rPr>
          <w:noProof/>
          <w:lang w:eastAsia="fr-FR"/>
        </w:rPr>
      </w:pPr>
      <w:r>
        <w:rPr>
          <w:noProof/>
          <w:lang w:eastAsia="fr-FR"/>
        </w:rPr>
        <w:object w:dxaOrig="11347" w:dyaOrig="14323" w14:anchorId="73EDEA62">
          <v:shape id="_x0000_i1029" type="#_x0000_t75" style="width:7in;height:637.3pt" o:ole="">
            <v:imagedata r:id="rId127" o:title=""/>
          </v:shape>
          <o:OLEObject Type="Embed" ProgID="Excel.Sheet.12" ShapeID="_x0000_i1029" DrawAspect="Content" ObjectID="_1805723240" r:id="rId128"/>
        </w:object>
      </w:r>
    </w:p>
    <w:p w14:paraId="59B64473" w14:textId="20274738" w:rsidR="00CB2F2A" w:rsidRDefault="00CB2F2A" w:rsidP="00CB2F2A">
      <w:pPr>
        <w:pBdr>
          <w:top w:val="dashed" w:sz="4" w:space="1" w:color="2F5496" w:themeColor="accent1" w:themeShade="BF"/>
          <w:left w:val="dashed" w:sz="4" w:space="4" w:color="2F5496" w:themeColor="accent1" w:themeShade="BF"/>
          <w:bottom w:val="dashed" w:sz="4" w:space="1" w:color="2F5496" w:themeColor="accent1" w:themeShade="BF"/>
          <w:right w:val="dashed" w:sz="4" w:space="4" w:color="2F5496" w:themeColor="accent1" w:themeShade="BF"/>
        </w:pBdr>
        <w:rPr>
          <w:noProof/>
          <w:lang w:eastAsia="fr-FR"/>
        </w:rPr>
      </w:pPr>
    </w:p>
    <w:p w14:paraId="1DE3F33C" w14:textId="77777777" w:rsidR="00CB2F2A" w:rsidRDefault="00CB2F2A" w:rsidP="00CB2F2A">
      <w:pPr>
        <w:pBdr>
          <w:top w:val="dashed" w:sz="4" w:space="1" w:color="2F5496" w:themeColor="accent1" w:themeShade="BF"/>
          <w:left w:val="dashed" w:sz="4" w:space="4" w:color="2F5496" w:themeColor="accent1" w:themeShade="BF"/>
          <w:bottom w:val="dashed" w:sz="4" w:space="1" w:color="2F5496" w:themeColor="accent1" w:themeShade="BF"/>
          <w:right w:val="dashed" w:sz="4" w:space="4" w:color="2F5496" w:themeColor="accent1" w:themeShade="BF"/>
        </w:pBdr>
        <w:rPr>
          <w:noProof/>
          <w:lang w:eastAsia="fr-FR"/>
        </w:rPr>
      </w:pPr>
    </w:p>
    <w:p w14:paraId="406CE231" w14:textId="77777777" w:rsidR="00CB2F2A" w:rsidRDefault="00CB2F2A" w:rsidP="00CB2F2A">
      <w:pPr>
        <w:pBdr>
          <w:top w:val="dashed" w:sz="4" w:space="1" w:color="2F5496" w:themeColor="accent1" w:themeShade="BF"/>
          <w:left w:val="dashed" w:sz="4" w:space="4" w:color="2F5496" w:themeColor="accent1" w:themeShade="BF"/>
          <w:bottom w:val="dashed" w:sz="4" w:space="1" w:color="2F5496" w:themeColor="accent1" w:themeShade="BF"/>
          <w:right w:val="dashed" w:sz="4" w:space="4" w:color="2F5496" w:themeColor="accent1" w:themeShade="BF"/>
        </w:pBdr>
        <w:jc w:val="right"/>
        <w:rPr>
          <w:noProof/>
          <w:lang w:eastAsia="fr-FR"/>
        </w:rPr>
      </w:pPr>
      <w:r>
        <w:rPr>
          <w:noProof/>
          <w:lang w:eastAsia="fr-FR"/>
        </w:rPr>
        <w:t>5/20</w:t>
      </w:r>
    </w:p>
    <w:p w14:paraId="2C2E59A7" w14:textId="77777777" w:rsidR="00CB2F2A" w:rsidRPr="00550D1F" w:rsidRDefault="00CB2F2A" w:rsidP="00CB2F2A">
      <w:pPr>
        <w:spacing w:after="0"/>
        <w:rPr>
          <w:rFonts w:asciiTheme="majorHAnsi" w:hAnsiTheme="majorHAnsi"/>
          <w:sz w:val="26"/>
          <w:szCs w:val="26"/>
        </w:rPr>
      </w:pPr>
    </w:p>
    <w:p w14:paraId="09322C12" w14:textId="77777777" w:rsidR="00CB2F2A" w:rsidRPr="00550D1F" w:rsidRDefault="00CB2F2A" w:rsidP="00CB2F2A">
      <w:pPr>
        <w:pBdr>
          <w:top w:val="dashed" w:sz="4" w:space="1" w:color="2F5496" w:themeColor="accent1" w:themeShade="BF"/>
          <w:left w:val="dashed" w:sz="4" w:space="4" w:color="2F5496" w:themeColor="accent1" w:themeShade="BF"/>
          <w:bottom w:val="dashed" w:sz="4" w:space="1" w:color="2F5496" w:themeColor="accent1" w:themeShade="BF"/>
          <w:right w:val="dashed" w:sz="4" w:space="4" w:color="2F5496" w:themeColor="accent1" w:themeShade="BF"/>
        </w:pBdr>
        <w:spacing w:after="0"/>
        <w:rPr>
          <w:noProof/>
          <w:sz w:val="12"/>
          <w:szCs w:val="12"/>
          <w:lang w:eastAsia="fr-FR"/>
        </w:rPr>
      </w:pPr>
    </w:p>
    <w:bookmarkStart w:id="2870" w:name="_MON_1794729629"/>
    <w:bookmarkEnd w:id="2870"/>
    <w:p w14:paraId="64D15E31" w14:textId="41352563" w:rsidR="00CB2F2A" w:rsidRDefault="0074020F" w:rsidP="00CB2F2A">
      <w:pPr>
        <w:pBdr>
          <w:top w:val="dashed" w:sz="4" w:space="1" w:color="2F5496" w:themeColor="accent1" w:themeShade="BF"/>
          <w:left w:val="dashed" w:sz="4" w:space="4" w:color="2F5496" w:themeColor="accent1" w:themeShade="BF"/>
          <w:bottom w:val="dashed" w:sz="4" w:space="1" w:color="2F5496" w:themeColor="accent1" w:themeShade="BF"/>
          <w:right w:val="dashed" w:sz="4" w:space="4" w:color="2F5496" w:themeColor="accent1" w:themeShade="BF"/>
        </w:pBdr>
        <w:rPr>
          <w:noProof/>
          <w:lang w:eastAsia="fr-FR"/>
        </w:rPr>
      </w:pPr>
      <w:r>
        <w:rPr>
          <w:noProof/>
          <w:lang w:eastAsia="fr-FR"/>
        </w:rPr>
        <w:object w:dxaOrig="12698" w:dyaOrig="16070" w14:anchorId="09459C9A">
          <v:shape id="_x0000_i1030" type="#_x0000_t75" style="width:7in;height:647.6pt" o:ole="">
            <v:imagedata r:id="rId129" o:title=""/>
          </v:shape>
          <o:OLEObject Type="Embed" ProgID="Excel.Sheet.12" ShapeID="_x0000_i1030" DrawAspect="Content" ObjectID="_1805723241" r:id="rId130"/>
        </w:object>
      </w:r>
    </w:p>
    <w:p w14:paraId="5700B25D" w14:textId="685B2570" w:rsidR="00CB2F2A" w:rsidRDefault="00CB2F2A" w:rsidP="00CB2F2A">
      <w:pPr>
        <w:pBdr>
          <w:top w:val="dashed" w:sz="4" w:space="1" w:color="2F5496" w:themeColor="accent1" w:themeShade="BF"/>
          <w:left w:val="dashed" w:sz="4" w:space="4" w:color="2F5496" w:themeColor="accent1" w:themeShade="BF"/>
          <w:bottom w:val="dashed" w:sz="4" w:space="1" w:color="2F5496" w:themeColor="accent1" w:themeShade="BF"/>
          <w:right w:val="dashed" w:sz="4" w:space="4" w:color="2F5496" w:themeColor="accent1" w:themeShade="BF"/>
        </w:pBdr>
        <w:rPr>
          <w:noProof/>
          <w:lang w:eastAsia="fr-FR"/>
        </w:rPr>
      </w:pPr>
    </w:p>
    <w:p w14:paraId="4F176BB8" w14:textId="39053B3A" w:rsidR="00CB2F2A" w:rsidRDefault="00CB2F2A" w:rsidP="00CB2F2A">
      <w:pPr>
        <w:pBdr>
          <w:top w:val="dashed" w:sz="4" w:space="1" w:color="2F5496" w:themeColor="accent1" w:themeShade="BF"/>
          <w:left w:val="dashed" w:sz="4" w:space="4" w:color="2F5496" w:themeColor="accent1" w:themeShade="BF"/>
          <w:bottom w:val="dashed" w:sz="4" w:space="1" w:color="2F5496" w:themeColor="accent1" w:themeShade="BF"/>
          <w:right w:val="dashed" w:sz="4" w:space="4" w:color="2F5496" w:themeColor="accent1" w:themeShade="BF"/>
        </w:pBdr>
        <w:rPr>
          <w:noProof/>
          <w:lang w:eastAsia="fr-FR"/>
        </w:rPr>
      </w:pPr>
      <w:r>
        <w:rPr>
          <w:noProof/>
          <w:lang w:eastAsia="fr-FR"/>
        </w:rPr>
        <w:t>6/20</w:t>
      </w:r>
    </w:p>
    <w:p w14:paraId="6B203AFB" w14:textId="77777777" w:rsidR="00CB2F2A" w:rsidRPr="00550D1F" w:rsidRDefault="00CB2F2A" w:rsidP="00CB2F2A">
      <w:pPr>
        <w:spacing w:after="0"/>
        <w:rPr>
          <w:rFonts w:asciiTheme="majorHAnsi" w:hAnsiTheme="majorHAnsi"/>
          <w:sz w:val="26"/>
          <w:szCs w:val="26"/>
        </w:rPr>
      </w:pPr>
    </w:p>
    <w:p w14:paraId="4E83B24F" w14:textId="77777777" w:rsidR="00CB2F2A" w:rsidRPr="00550D1F" w:rsidRDefault="00CB2F2A" w:rsidP="00CB2F2A">
      <w:pPr>
        <w:pBdr>
          <w:top w:val="dashed" w:sz="4" w:space="1" w:color="2F5496" w:themeColor="accent1" w:themeShade="BF"/>
          <w:left w:val="dashed" w:sz="4" w:space="4" w:color="2F5496" w:themeColor="accent1" w:themeShade="BF"/>
          <w:bottom w:val="dashed" w:sz="4" w:space="1" w:color="2F5496" w:themeColor="accent1" w:themeShade="BF"/>
          <w:right w:val="dashed" w:sz="4" w:space="4" w:color="2F5496" w:themeColor="accent1" w:themeShade="BF"/>
        </w:pBdr>
        <w:spacing w:after="0"/>
        <w:rPr>
          <w:noProof/>
          <w:sz w:val="12"/>
          <w:szCs w:val="12"/>
          <w:lang w:eastAsia="fr-FR"/>
        </w:rPr>
      </w:pPr>
    </w:p>
    <w:bookmarkStart w:id="2871" w:name="_MON_1794729916"/>
    <w:bookmarkEnd w:id="2871"/>
    <w:p w14:paraId="2D5C55BF" w14:textId="4BC2095D" w:rsidR="00CB2F2A" w:rsidRDefault="0074020F" w:rsidP="00CB2F2A">
      <w:pPr>
        <w:pBdr>
          <w:top w:val="dashed" w:sz="4" w:space="1" w:color="2F5496" w:themeColor="accent1" w:themeShade="BF"/>
          <w:left w:val="dashed" w:sz="4" w:space="4" w:color="2F5496" w:themeColor="accent1" w:themeShade="BF"/>
          <w:bottom w:val="dashed" w:sz="4" w:space="1" w:color="2F5496" w:themeColor="accent1" w:themeShade="BF"/>
          <w:right w:val="dashed" w:sz="4" w:space="4" w:color="2F5496" w:themeColor="accent1" w:themeShade="BF"/>
        </w:pBdr>
        <w:rPr>
          <w:noProof/>
          <w:lang w:eastAsia="fr-FR"/>
        </w:rPr>
      </w:pPr>
      <w:r>
        <w:rPr>
          <w:noProof/>
          <w:lang w:eastAsia="fr-FR"/>
        </w:rPr>
        <w:object w:dxaOrig="12698" w:dyaOrig="17546" w14:anchorId="7D3C6CF7">
          <v:shape id="_x0000_i1031" type="#_x0000_t75" style="width:7in;height:653.55pt" o:ole="">
            <v:imagedata r:id="rId131" o:title=""/>
          </v:shape>
          <o:OLEObject Type="Embed" ProgID="Excel.Sheet.12" ShapeID="_x0000_i1031" DrawAspect="Content" ObjectID="_1805723242" r:id="rId132"/>
        </w:object>
      </w:r>
    </w:p>
    <w:p w14:paraId="71E0ED76" w14:textId="77777777" w:rsidR="00CB2F2A" w:rsidRDefault="00CB2F2A" w:rsidP="00CB2F2A">
      <w:pPr>
        <w:pBdr>
          <w:top w:val="dashed" w:sz="4" w:space="1" w:color="2F5496" w:themeColor="accent1" w:themeShade="BF"/>
          <w:left w:val="dashed" w:sz="4" w:space="4" w:color="2F5496" w:themeColor="accent1" w:themeShade="BF"/>
          <w:bottom w:val="dashed" w:sz="4" w:space="1" w:color="2F5496" w:themeColor="accent1" w:themeShade="BF"/>
          <w:right w:val="dashed" w:sz="4" w:space="4" w:color="2F5496" w:themeColor="accent1" w:themeShade="BF"/>
        </w:pBdr>
        <w:jc w:val="right"/>
        <w:rPr>
          <w:noProof/>
          <w:lang w:eastAsia="fr-FR"/>
        </w:rPr>
      </w:pPr>
    </w:p>
    <w:p w14:paraId="4A523A15" w14:textId="25F96738" w:rsidR="00CB2F2A" w:rsidRDefault="00CB2F2A" w:rsidP="00CB2F2A">
      <w:pPr>
        <w:pBdr>
          <w:top w:val="dashed" w:sz="4" w:space="1" w:color="2F5496" w:themeColor="accent1" w:themeShade="BF"/>
          <w:left w:val="dashed" w:sz="4" w:space="4" w:color="2F5496" w:themeColor="accent1" w:themeShade="BF"/>
          <w:bottom w:val="dashed" w:sz="4" w:space="1" w:color="2F5496" w:themeColor="accent1" w:themeShade="BF"/>
          <w:right w:val="dashed" w:sz="4" w:space="4" w:color="2F5496" w:themeColor="accent1" w:themeShade="BF"/>
        </w:pBdr>
        <w:jc w:val="right"/>
        <w:rPr>
          <w:noProof/>
          <w:lang w:eastAsia="fr-FR"/>
        </w:rPr>
      </w:pPr>
      <w:r>
        <w:rPr>
          <w:noProof/>
          <w:lang w:eastAsia="fr-FR"/>
        </w:rPr>
        <w:t>7/20</w:t>
      </w:r>
    </w:p>
    <w:p w14:paraId="6BF9A68F" w14:textId="77777777" w:rsidR="00CB2F2A" w:rsidRPr="00CB2F2A" w:rsidRDefault="00CB2F2A" w:rsidP="00CB2F2A">
      <w:pPr>
        <w:spacing w:after="0"/>
        <w:rPr>
          <w:rFonts w:asciiTheme="majorHAnsi" w:hAnsiTheme="majorHAnsi"/>
          <w:sz w:val="26"/>
          <w:szCs w:val="26"/>
        </w:rPr>
      </w:pPr>
    </w:p>
    <w:p w14:paraId="4F8B0C39" w14:textId="77777777" w:rsidR="00CB2F2A" w:rsidRPr="00550D1F" w:rsidRDefault="00CB2F2A" w:rsidP="00CB2F2A">
      <w:pPr>
        <w:pBdr>
          <w:top w:val="dashed" w:sz="4" w:space="1" w:color="2F5496" w:themeColor="accent1" w:themeShade="BF"/>
          <w:left w:val="dashed" w:sz="4" w:space="4" w:color="2F5496" w:themeColor="accent1" w:themeShade="BF"/>
          <w:bottom w:val="dashed" w:sz="4" w:space="1" w:color="2F5496" w:themeColor="accent1" w:themeShade="BF"/>
          <w:right w:val="dashed" w:sz="4" w:space="4" w:color="2F5496" w:themeColor="accent1" w:themeShade="BF"/>
        </w:pBdr>
        <w:spacing w:after="0"/>
        <w:rPr>
          <w:noProof/>
          <w:sz w:val="12"/>
          <w:szCs w:val="12"/>
          <w:lang w:eastAsia="fr-FR"/>
        </w:rPr>
      </w:pPr>
    </w:p>
    <w:bookmarkStart w:id="2872" w:name="_MON_1794730415"/>
    <w:bookmarkEnd w:id="2872"/>
    <w:p w14:paraId="2460C352" w14:textId="5D486613" w:rsidR="00CB2F2A" w:rsidRDefault="0074020F" w:rsidP="00CB2F2A">
      <w:pPr>
        <w:pBdr>
          <w:top w:val="dashed" w:sz="4" w:space="1" w:color="2F5496" w:themeColor="accent1" w:themeShade="BF"/>
          <w:left w:val="dashed" w:sz="4" w:space="4" w:color="2F5496" w:themeColor="accent1" w:themeShade="BF"/>
          <w:bottom w:val="dashed" w:sz="4" w:space="1" w:color="2F5496" w:themeColor="accent1" w:themeShade="BF"/>
          <w:right w:val="dashed" w:sz="4" w:space="4" w:color="2F5496" w:themeColor="accent1" w:themeShade="BF"/>
        </w:pBdr>
        <w:rPr>
          <w:noProof/>
          <w:lang w:eastAsia="fr-FR"/>
        </w:rPr>
      </w:pPr>
      <w:r>
        <w:rPr>
          <w:noProof/>
          <w:lang w:eastAsia="fr-FR"/>
        </w:rPr>
        <w:object w:dxaOrig="10927" w:dyaOrig="13728" w14:anchorId="122D3393">
          <v:shape id="_x0000_i1032" type="#_x0000_t75" style="width:498.45pt;height:644.45pt" o:ole="">
            <v:imagedata r:id="rId133" o:title=""/>
          </v:shape>
          <o:OLEObject Type="Embed" ProgID="Excel.Sheet.12" ShapeID="_x0000_i1032" DrawAspect="Content" ObjectID="_1805723243" r:id="rId134"/>
        </w:object>
      </w:r>
    </w:p>
    <w:p w14:paraId="26D9F84E" w14:textId="6298A8CC" w:rsidR="00CB2F2A" w:rsidRDefault="00CB2F2A" w:rsidP="00CB2F2A">
      <w:pPr>
        <w:pBdr>
          <w:top w:val="dashed" w:sz="4" w:space="1" w:color="2F5496" w:themeColor="accent1" w:themeShade="BF"/>
          <w:left w:val="dashed" w:sz="4" w:space="4" w:color="2F5496" w:themeColor="accent1" w:themeShade="BF"/>
          <w:bottom w:val="dashed" w:sz="4" w:space="1" w:color="2F5496" w:themeColor="accent1" w:themeShade="BF"/>
          <w:right w:val="dashed" w:sz="4" w:space="4" w:color="2F5496" w:themeColor="accent1" w:themeShade="BF"/>
        </w:pBdr>
        <w:rPr>
          <w:noProof/>
          <w:lang w:eastAsia="fr-FR"/>
        </w:rPr>
      </w:pPr>
    </w:p>
    <w:p w14:paraId="289464C1" w14:textId="77777777" w:rsidR="00CB2F2A" w:rsidRDefault="00CB2F2A" w:rsidP="00CB2F2A">
      <w:pPr>
        <w:pBdr>
          <w:top w:val="dashed" w:sz="4" w:space="1" w:color="2F5496" w:themeColor="accent1" w:themeShade="BF"/>
          <w:left w:val="dashed" w:sz="4" w:space="4" w:color="2F5496" w:themeColor="accent1" w:themeShade="BF"/>
          <w:bottom w:val="dashed" w:sz="4" w:space="1" w:color="2F5496" w:themeColor="accent1" w:themeShade="BF"/>
          <w:right w:val="dashed" w:sz="4" w:space="4" w:color="2F5496" w:themeColor="accent1" w:themeShade="BF"/>
        </w:pBdr>
        <w:rPr>
          <w:noProof/>
          <w:lang w:eastAsia="fr-FR"/>
        </w:rPr>
      </w:pPr>
      <w:r>
        <w:rPr>
          <w:noProof/>
          <w:lang w:eastAsia="fr-FR"/>
        </w:rPr>
        <w:t>8/20</w:t>
      </w:r>
    </w:p>
    <w:p w14:paraId="6EA0F9BD" w14:textId="77777777" w:rsidR="00CB2F2A" w:rsidRPr="00550D1F" w:rsidRDefault="00CB2F2A" w:rsidP="00CB2F2A">
      <w:pPr>
        <w:spacing w:after="0"/>
        <w:rPr>
          <w:rFonts w:asciiTheme="majorHAnsi" w:hAnsiTheme="majorHAnsi"/>
          <w:sz w:val="26"/>
          <w:szCs w:val="26"/>
        </w:rPr>
      </w:pPr>
    </w:p>
    <w:p w14:paraId="5B8007FE" w14:textId="77777777" w:rsidR="00CB2F2A" w:rsidRPr="00550D1F" w:rsidRDefault="00CB2F2A" w:rsidP="00CB2F2A">
      <w:pPr>
        <w:pBdr>
          <w:top w:val="dashed" w:sz="4" w:space="1" w:color="2F5496" w:themeColor="accent1" w:themeShade="BF"/>
          <w:left w:val="dashed" w:sz="4" w:space="4" w:color="2F5496" w:themeColor="accent1" w:themeShade="BF"/>
          <w:bottom w:val="dashed" w:sz="4" w:space="1" w:color="2F5496" w:themeColor="accent1" w:themeShade="BF"/>
          <w:right w:val="dashed" w:sz="4" w:space="4" w:color="2F5496" w:themeColor="accent1" w:themeShade="BF"/>
        </w:pBdr>
        <w:spacing w:after="0"/>
        <w:rPr>
          <w:noProof/>
          <w:sz w:val="12"/>
          <w:szCs w:val="12"/>
          <w:lang w:eastAsia="fr-FR"/>
        </w:rPr>
      </w:pPr>
    </w:p>
    <w:bookmarkStart w:id="2873" w:name="_MON_1794730611"/>
    <w:bookmarkEnd w:id="2873"/>
    <w:p w14:paraId="59BF8286" w14:textId="77777777" w:rsidR="00CB2F2A" w:rsidRDefault="00CB2F2A" w:rsidP="00CB2F2A">
      <w:pPr>
        <w:pBdr>
          <w:top w:val="dashed" w:sz="4" w:space="1" w:color="2F5496" w:themeColor="accent1" w:themeShade="BF"/>
          <w:left w:val="dashed" w:sz="4" w:space="4" w:color="2F5496" w:themeColor="accent1" w:themeShade="BF"/>
          <w:bottom w:val="dashed" w:sz="4" w:space="1" w:color="2F5496" w:themeColor="accent1" w:themeShade="BF"/>
          <w:right w:val="dashed" w:sz="4" w:space="4" w:color="2F5496" w:themeColor="accent1" w:themeShade="BF"/>
        </w:pBdr>
        <w:rPr>
          <w:noProof/>
          <w:lang w:eastAsia="fr-FR"/>
        </w:rPr>
      </w:pPr>
      <w:r>
        <w:rPr>
          <w:noProof/>
          <w:lang w:eastAsia="fr-FR"/>
        </w:rPr>
        <w:object w:dxaOrig="10927" w:dyaOrig="7287" w14:anchorId="058F60A6">
          <v:shape id="_x0000_i1033" type="#_x0000_t75" style="width:498.45pt;height:338.25pt" o:ole="">
            <v:imagedata r:id="rId135" o:title=""/>
          </v:shape>
          <o:OLEObject Type="Embed" ProgID="Excel.Sheet.12" ShapeID="_x0000_i1033" DrawAspect="Content" ObjectID="_1805723244" r:id="rId136"/>
        </w:object>
      </w:r>
    </w:p>
    <w:p w14:paraId="22FF340F" w14:textId="77777777" w:rsidR="00CB2F2A" w:rsidRDefault="00CB2F2A" w:rsidP="00CB2F2A">
      <w:pPr>
        <w:pBdr>
          <w:top w:val="dashed" w:sz="4" w:space="1" w:color="2F5496" w:themeColor="accent1" w:themeShade="BF"/>
          <w:left w:val="dashed" w:sz="4" w:space="4" w:color="2F5496" w:themeColor="accent1" w:themeShade="BF"/>
          <w:bottom w:val="dashed" w:sz="4" w:space="1" w:color="2F5496" w:themeColor="accent1" w:themeShade="BF"/>
          <w:right w:val="dashed" w:sz="4" w:space="4" w:color="2F5496" w:themeColor="accent1" w:themeShade="BF"/>
        </w:pBdr>
        <w:jc w:val="right"/>
        <w:rPr>
          <w:noProof/>
          <w:lang w:eastAsia="fr-FR"/>
        </w:rPr>
      </w:pPr>
      <w:r>
        <w:rPr>
          <w:noProof/>
          <w:lang w:eastAsia="fr-FR"/>
        </w:rPr>
        <w:t>9/20</w:t>
      </w:r>
    </w:p>
    <w:p w14:paraId="337CF413" w14:textId="77777777" w:rsidR="00CB2F2A" w:rsidRPr="00550D1F" w:rsidRDefault="00CB2F2A" w:rsidP="00CB2F2A">
      <w:pPr>
        <w:spacing w:after="0"/>
        <w:rPr>
          <w:rFonts w:asciiTheme="majorHAnsi" w:hAnsiTheme="majorHAnsi"/>
          <w:sz w:val="26"/>
          <w:szCs w:val="26"/>
        </w:rPr>
      </w:pPr>
    </w:p>
    <w:p w14:paraId="5BAC4176" w14:textId="77777777" w:rsidR="00CB2F2A" w:rsidRPr="00550D1F" w:rsidRDefault="00CB2F2A" w:rsidP="00CB2F2A">
      <w:pPr>
        <w:pBdr>
          <w:top w:val="dashed" w:sz="4" w:space="1" w:color="2F5496" w:themeColor="accent1" w:themeShade="BF"/>
          <w:left w:val="dashed" w:sz="4" w:space="4" w:color="2F5496" w:themeColor="accent1" w:themeShade="BF"/>
          <w:bottom w:val="dashed" w:sz="4" w:space="1" w:color="2F5496" w:themeColor="accent1" w:themeShade="BF"/>
          <w:right w:val="dashed" w:sz="4" w:space="4" w:color="2F5496" w:themeColor="accent1" w:themeShade="BF"/>
        </w:pBdr>
        <w:spacing w:after="0"/>
        <w:rPr>
          <w:noProof/>
          <w:sz w:val="12"/>
          <w:szCs w:val="12"/>
          <w:lang w:eastAsia="fr-FR"/>
        </w:rPr>
      </w:pPr>
    </w:p>
    <w:bookmarkStart w:id="2874" w:name="_MON_1794731678"/>
    <w:bookmarkEnd w:id="2874"/>
    <w:p w14:paraId="7A582D6C" w14:textId="77777777" w:rsidR="00CB2F2A" w:rsidRDefault="00CB2F2A" w:rsidP="00CB2F2A">
      <w:pPr>
        <w:pBdr>
          <w:top w:val="dashed" w:sz="4" w:space="1" w:color="2F5496" w:themeColor="accent1" w:themeShade="BF"/>
          <w:left w:val="dashed" w:sz="4" w:space="4" w:color="2F5496" w:themeColor="accent1" w:themeShade="BF"/>
          <w:bottom w:val="dashed" w:sz="4" w:space="1" w:color="2F5496" w:themeColor="accent1" w:themeShade="BF"/>
          <w:right w:val="dashed" w:sz="4" w:space="4" w:color="2F5496" w:themeColor="accent1" w:themeShade="BF"/>
        </w:pBdr>
        <w:rPr>
          <w:noProof/>
          <w:lang w:eastAsia="fr-FR"/>
        </w:rPr>
      </w:pPr>
      <w:r>
        <w:rPr>
          <w:noProof/>
          <w:lang w:eastAsia="fr-FR"/>
        </w:rPr>
        <w:object w:dxaOrig="15844" w:dyaOrig="7976" w14:anchorId="687B6970">
          <v:shape id="_x0000_i1034" type="#_x0000_t75" style="width:7in;height:253.6pt" o:ole="">
            <v:imagedata r:id="rId137" o:title=""/>
          </v:shape>
          <o:OLEObject Type="Embed" ProgID="Excel.Sheet.12" ShapeID="_x0000_i1034" DrawAspect="Content" ObjectID="_1805723245" r:id="rId138"/>
        </w:object>
      </w:r>
    </w:p>
    <w:p w14:paraId="3BE9C89E" w14:textId="77777777" w:rsidR="00CB2F2A" w:rsidRDefault="00CB2F2A" w:rsidP="00CB2F2A">
      <w:pPr>
        <w:pBdr>
          <w:top w:val="dashed" w:sz="4" w:space="1" w:color="2F5496" w:themeColor="accent1" w:themeShade="BF"/>
          <w:left w:val="dashed" w:sz="4" w:space="4" w:color="2F5496" w:themeColor="accent1" w:themeShade="BF"/>
          <w:bottom w:val="dashed" w:sz="4" w:space="1" w:color="2F5496" w:themeColor="accent1" w:themeShade="BF"/>
          <w:right w:val="dashed" w:sz="4" w:space="4" w:color="2F5496" w:themeColor="accent1" w:themeShade="BF"/>
        </w:pBdr>
        <w:rPr>
          <w:noProof/>
          <w:lang w:eastAsia="fr-FR"/>
        </w:rPr>
      </w:pPr>
    </w:p>
    <w:p w14:paraId="23D3751B" w14:textId="6F4B6EE2" w:rsidR="00CB2F2A" w:rsidRDefault="00CB2F2A" w:rsidP="00CB2F2A">
      <w:pPr>
        <w:pBdr>
          <w:top w:val="dashed" w:sz="4" w:space="1" w:color="2F5496" w:themeColor="accent1" w:themeShade="BF"/>
          <w:left w:val="dashed" w:sz="4" w:space="4" w:color="2F5496" w:themeColor="accent1" w:themeShade="BF"/>
          <w:bottom w:val="dashed" w:sz="4" w:space="1" w:color="2F5496" w:themeColor="accent1" w:themeShade="BF"/>
          <w:right w:val="dashed" w:sz="4" w:space="4" w:color="2F5496" w:themeColor="accent1" w:themeShade="BF"/>
        </w:pBdr>
        <w:rPr>
          <w:noProof/>
          <w:lang w:eastAsia="fr-FR"/>
        </w:rPr>
      </w:pPr>
      <w:r>
        <w:rPr>
          <w:noProof/>
          <w:lang w:eastAsia="fr-FR"/>
        </w:rPr>
        <w:t>10/20</w:t>
      </w:r>
    </w:p>
    <w:p w14:paraId="1F47148F" w14:textId="77777777" w:rsidR="00CB2F2A" w:rsidRPr="00550D1F" w:rsidRDefault="00CB2F2A" w:rsidP="00CB2F2A">
      <w:pPr>
        <w:spacing w:after="0"/>
        <w:rPr>
          <w:rFonts w:asciiTheme="majorHAnsi" w:hAnsiTheme="majorHAnsi"/>
          <w:sz w:val="26"/>
          <w:szCs w:val="26"/>
        </w:rPr>
      </w:pPr>
    </w:p>
    <w:p w14:paraId="04EC6D26" w14:textId="77777777" w:rsidR="00CB2F2A" w:rsidRPr="00550D1F" w:rsidRDefault="00CB2F2A" w:rsidP="00CB2F2A">
      <w:pPr>
        <w:pBdr>
          <w:top w:val="dashed" w:sz="4" w:space="1" w:color="2F5496" w:themeColor="accent1" w:themeShade="BF"/>
          <w:left w:val="dashed" w:sz="4" w:space="4" w:color="2F5496" w:themeColor="accent1" w:themeShade="BF"/>
          <w:bottom w:val="dashed" w:sz="4" w:space="1" w:color="2F5496" w:themeColor="accent1" w:themeShade="BF"/>
          <w:right w:val="dashed" w:sz="4" w:space="4" w:color="2F5496" w:themeColor="accent1" w:themeShade="BF"/>
        </w:pBdr>
        <w:spacing w:after="0"/>
        <w:rPr>
          <w:noProof/>
          <w:sz w:val="12"/>
          <w:szCs w:val="12"/>
          <w:lang w:eastAsia="fr-FR"/>
        </w:rPr>
      </w:pPr>
    </w:p>
    <w:bookmarkStart w:id="2875" w:name="_MON_1794731865"/>
    <w:bookmarkEnd w:id="2875"/>
    <w:p w14:paraId="7D23EAF2" w14:textId="77777777" w:rsidR="00CB2F2A" w:rsidRDefault="00CB2F2A" w:rsidP="00CB2F2A">
      <w:pPr>
        <w:pBdr>
          <w:top w:val="dashed" w:sz="4" w:space="1" w:color="2F5496" w:themeColor="accent1" w:themeShade="BF"/>
          <w:left w:val="dashed" w:sz="4" w:space="4" w:color="2F5496" w:themeColor="accent1" w:themeShade="BF"/>
          <w:bottom w:val="dashed" w:sz="4" w:space="1" w:color="2F5496" w:themeColor="accent1" w:themeShade="BF"/>
          <w:right w:val="dashed" w:sz="4" w:space="4" w:color="2F5496" w:themeColor="accent1" w:themeShade="BF"/>
        </w:pBdr>
        <w:rPr>
          <w:noProof/>
          <w:lang w:eastAsia="fr-FR"/>
        </w:rPr>
      </w:pPr>
      <w:r>
        <w:rPr>
          <w:noProof/>
          <w:lang w:eastAsia="fr-FR"/>
        </w:rPr>
        <w:object w:dxaOrig="15859" w:dyaOrig="7976" w14:anchorId="5A350796">
          <v:shape id="_x0000_i1035" type="#_x0000_t75" style="width:504.4pt;height:253.6pt" o:ole="">
            <v:imagedata r:id="rId139" o:title=""/>
          </v:shape>
          <o:OLEObject Type="Embed" ProgID="Excel.Sheet.12" ShapeID="_x0000_i1035" DrawAspect="Content" ObjectID="_1805723246" r:id="rId140"/>
        </w:object>
      </w:r>
    </w:p>
    <w:p w14:paraId="65F94331" w14:textId="77777777" w:rsidR="00CB2F2A" w:rsidRDefault="00CB2F2A" w:rsidP="00CB2F2A">
      <w:pPr>
        <w:pBdr>
          <w:top w:val="dashed" w:sz="4" w:space="1" w:color="2F5496" w:themeColor="accent1" w:themeShade="BF"/>
          <w:left w:val="dashed" w:sz="4" w:space="4" w:color="2F5496" w:themeColor="accent1" w:themeShade="BF"/>
          <w:bottom w:val="dashed" w:sz="4" w:space="1" w:color="2F5496" w:themeColor="accent1" w:themeShade="BF"/>
          <w:right w:val="dashed" w:sz="4" w:space="4" w:color="2F5496" w:themeColor="accent1" w:themeShade="BF"/>
        </w:pBdr>
        <w:jc w:val="right"/>
        <w:rPr>
          <w:noProof/>
          <w:lang w:eastAsia="fr-FR"/>
        </w:rPr>
      </w:pPr>
    </w:p>
    <w:p w14:paraId="2693A39E" w14:textId="77777777" w:rsidR="00CB2F2A" w:rsidRDefault="00CB2F2A" w:rsidP="00CB2F2A">
      <w:pPr>
        <w:pBdr>
          <w:top w:val="dashed" w:sz="4" w:space="1" w:color="2F5496" w:themeColor="accent1" w:themeShade="BF"/>
          <w:left w:val="dashed" w:sz="4" w:space="4" w:color="2F5496" w:themeColor="accent1" w:themeShade="BF"/>
          <w:bottom w:val="dashed" w:sz="4" w:space="1" w:color="2F5496" w:themeColor="accent1" w:themeShade="BF"/>
          <w:right w:val="dashed" w:sz="4" w:space="4" w:color="2F5496" w:themeColor="accent1" w:themeShade="BF"/>
        </w:pBdr>
        <w:jc w:val="right"/>
        <w:rPr>
          <w:noProof/>
          <w:lang w:eastAsia="fr-FR"/>
        </w:rPr>
      </w:pPr>
    </w:p>
    <w:p w14:paraId="08F89EB2" w14:textId="77777777" w:rsidR="00CB2F2A" w:rsidRDefault="00CB2F2A" w:rsidP="00CB2F2A">
      <w:pPr>
        <w:pBdr>
          <w:top w:val="dashed" w:sz="4" w:space="1" w:color="2F5496" w:themeColor="accent1" w:themeShade="BF"/>
          <w:left w:val="dashed" w:sz="4" w:space="4" w:color="2F5496" w:themeColor="accent1" w:themeShade="BF"/>
          <w:bottom w:val="dashed" w:sz="4" w:space="1" w:color="2F5496" w:themeColor="accent1" w:themeShade="BF"/>
          <w:right w:val="dashed" w:sz="4" w:space="4" w:color="2F5496" w:themeColor="accent1" w:themeShade="BF"/>
        </w:pBdr>
        <w:jc w:val="right"/>
        <w:rPr>
          <w:noProof/>
          <w:lang w:eastAsia="fr-FR"/>
        </w:rPr>
      </w:pPr>
      <w:r>
        <w:rPr>
          <w:noProof/>
          <w:lang w:eastAsia="fr-FR"/>
        </w:rPr>
        <w:t>11/20</w:t>
      </w:r>
    </w:p>
    <w:p w14:paraId="44ECD247" w14:textId="77777777" w:rsidR="00CB2F2A" w:rsidRPr="00550D1F" w:rsidRDefault="00CB2F2A" w:rsidP="00CB2F2A">
      <w:pPr>
        <w:spacing w:after="0"/>
        <w:rPr>
          <w:rFonts w:asciiTheme="majorHAnsi" w:hAnsiTheme="majorHAnsi"/>
          <w:sz w:val="26"/>
          <w:szCs w:val="26"/>
        </w:rPr>
      </w:pPr>
    </w:p>
    <w:p w14:paraId="4C4BCFCC" w14:textId="77777777" w:rsidR="00CB2F2A" w:rsidRPr="00550D1F" w:rsidRDefault="00CB2F2A" w:rsidP="00CB2F2A">
      <w:pPr>
        <w:pBdr>
          <w:top w:val="dashed" w:sz="4" w:space="1" w:color="2F5496" w:themeColor="accent1" w:themeShade="BF"/>
          <w:left w:val="dashed" w:sz="4" w:space="4" w:color="2F5496" w:themeColor="accent1" w:themeShade="BF"/>
          <w:bottom w:val="dashed" w:sz="4" w:space="1" w:color="2F5496" w:themeColor="accent1" w:themeShade="BF"/>
          <w:right w:val="dashed" w:sz="4" w:space="4" w:color="2F5496" w:themeColor="accent1" w:themeShade="BF"/>
        </w:pBdr>
        <w:spacing w:after="0"/>
        <w:rPr>
          <w:noProof/>
          <w:sz w:val="12"/>
          <w:szCs w:val="12"/>
          <w:lang w:eastAsia="fr-FR"/>
        </w:rPr>
      </w:pPr>
    </w:p>
    <w:bookmarkStart w:id="2876" w:name="_MON_1794731924"/>
    <w:bookmarkEnd w:id="2876"/>
    <w:p w14:paraId="136FB56E" w14:textId="77777777" w:rsidR="00CB2F2A" w:rsidRDefault="00CB2F2A" w:rsidP="00CB2F2A">
      <w:pPr>
        <w:pBdr>
          <w:top w:val="dashed" w:sz="4" w:space="1" w:color="2F5496" w:themeColor="accent1" w:themeShade="BF"/>
          <w:left w:val="dashed" w:sz="4" w:space="4" w:color="2F5496" w:themeColor="accent1" w:themeShade="BF"/>
          <w:bottom w:val="dashed" w:sz="4" w:space="1" w:color="2F5496" w:themeColor="accent1" w:themeShade="BF"/>
          <w:right w:val="dashed" w:sz="4" w:space="4" w:color="2F5496" w:themeColor="accent1" w:themeShade="BF"/>
        </w:pBdr>
        <w:rPr>
          <w:noProof/>
          <w:lang w:eastAsia="fr-FR"/>
        </w:rPr>
      </w:pPr>
      <w:r>
        <w:rPr>
          <w:noProof/>
          <w:lang w:eastAsia="fr-FR"/>
        </w:rPr>
        <w:object w:dxaOrig="15926" w:dyaOrig="7976" w14:anchorId="3F70ECBE">
          <v:shape id="_x0000_i1036" type="#_x0000_t75" style="width:7in;height:253.6pt" o:ole="">
            <v:imagedata r:id="rId141" o:title=""/>
          </v:shape>
          <o:OLEObject Type="Embed" ProgID="Excel.Sheet.12" ShapeID="_x0000_i1036" DrawAspect="Content" ObjectID="_1805723247" r:id="rId142"/>
        </w:object>
      </w:r>
    </w:p>
    <w:p w14:paraId="3F8FFB27" w14:textId="77777777" w:rsidR="00CB2F2A" w:rsidRDefault="00CB2F2A" w:rsidP="00CB2F2A">
      <w:pPr>
        <w:pBdr>
          <w:top w:val="dashed" w:sz="4" w:space="1" w:color="2F5496" w:themeColor="accent1" w:themeShade="BF"/>
          <w:left w:val="dashed" w:sz="4" w:space="4" w:color="2F5496" w:themeColor="accent1" w:themeShade="BF"/>
          <w:bottom w:val="dashed" w:sz="4" w:space="1" w:color="2F5496" w:themeColor="accent1" w:themeShade="BF"/>
          <w:right w:val="dashed" w:sz="4" w:space="4" w:color="2F5496" w:themeColor="accent1" w:themeShade="BF"/>
        </w:pBdr>
        <w:rPr>
          <w:noProof/>
          <w:lang w:eastAsia="fr-FR"/>
        </w:rPr>
      </w:pPr>
    </w:p>
    <w:p w14:paraId="11A2D7DE" w14:textId="77777777" w:rsidR="00CB2F2A" w:rsidRDefault="00CB2F2A" w:rsidP="00CB2F2A">
      <w:pPr>
        <w:pBdr>
          <w:top w:val="dashed" w:sz="4" w:space="1" w:color="2F5496" w:themeColor="accent1" w:themeShade="BF"/>
          <w:left w:val="dashed" w:sz="4" w:space="4" w:color="2F5496" w:themeColor="accent1" w:themeShade="BF"/>
          <w:bottom w:val="dashed" w:sz="4" w:space="1" w:color="2F5496" w:themeColor="accent1" w:themeShade="BF"/>
          <w:right w:val="dashed" w:sz="4" w:space="4" w:color="2F5496" w:themeColor="accent1" w:themeShade="BF"/>
        </w:pBdr>
        <w:rPr>
          <w:noProof/>
          <w:lang w:eastAsia="fr-FR"/>
        </w:rPr>
      </w:pPr>
    </w:p>
    <w:p w14:paraId="2F402B2D" w14:textId="77777777" w:rsidR="00CB2F2A" w:rsidRDefault="00CB2F2A" w:rsidP="00CB2F2A">
      <w:pPr>
        <w:pBdr>
          <w:top w:val="dashed" w:sz="4" w:space="1" w:color="2F5496" w:themeColor="accent1" w:themeShade="BF"/>
          <w:left w:val="dashed" w:sz="4" w:space="4" w:color="2F5496" w:themeColor="accent1" w:themeShade="BF"/>
          <w:bottom w:val="dashed" w:sz="4" w:space="1" w:color="2F5496" w:themeColor="accent1" w:themeShade="BF"/>
          <w:right w:val="dashed" w:sz="4" w:space="4" w:color="2F5496" w:themeColor="accent1" w:themeShade="BF"/>
        </w:pBdr>
        <w:rPr>
          <w:noProof/>
          <w:lang w:eastAsia="fr-FR"/>
        </w:rPr>
      </w:pPr>
      <w:r>
        <w:rPr>
          <w:noProof/>
          <w:lang w:eastAsia="fr-FR"/>
        </w:rPr>
        <w:t>12/20</w:t>
      </w:r>
    </w:p>
    <w:p w14:paraId="4BC53AC8" w14:textId="00BA4D52" w:rsidR="00CB2F2A" w:rsidRDefault="00CB2F2A" w:rsidP="00CB2F2A">
      <w:pPr>
        <w:spacing w:after="0"/>
        <w:rPr>
          <w:rFonts w:asciiTheme="majorHAnsi" w:hAnsiTheme="majorHAnsi"/>
          <w:sz w:val="26"/>
          <w:szCs w:val="26"/>
        </w:rPr>
      </w:pPr>
    </w:p>
    <w:p w14:paraId="0634FECF" w14:textId="77777777" w:rsidR="00CB2F2A" w:rsidRPr="00550D1F" w:rsidRDefault="00CB2F2A" w:rsidP="00CB2F2A">
      <w:pPr>
        <w:spacing w:after="0"/>
        <w:rPr>
          <w:rFonts w:asciiTheme="majorHAnsi" w:hAnsiTheme="majorHAnsi"/>
          <w:sz w:val="26"/>
          <w:szCs w:val="26"/>
        </w:rPr>
      </w:pPr>
    </w:p>
    <w:p w14:paraId="686CF7E6" w14:textId="77777777" w:rsidR="00CB2F2A" w:rsidRPr="00550D1F" w:rsidRDefault="00CB2F2A" w:rsidP="00CB2F2A">
      <w:pPr>
        <w:pBdr>
          <w:top w:val="dashed" w:sz="4" w:space="1" w:color="2F5496" w:themeColor="accent1" w:themeShade="BF"/>
          <w:left w:val="dashed" w:sz="4" w:space="4" w:color="2F5496" w:themeColor="accent1" w:themeShade="BF"/>
          <w:bottom w:val="dashed" w:sz="4" w:space="1" w:color="2F5496" w:themeColor="accent1" w:themeShade="BF"/>
          <w:right w:val="dashed" w:sz="4" w:space="4" w:color="2F5496" w:themeColor="accent1" w:themeShade="BF"/>
        </w:pBdr>
        <w:spacing w:after="0"/>
        <w:rPr>
          <w:noProof/>
          <w:sz w:val="12"/>
          <w:szCs w:val="12"/>
          <w:lang w:eastAsia="fr-FR"/>
        </w:rPr>
      </w:pPr>
    </w:p>
    <w:bookmarkStart w:id="2877" w:name="_MON_1794731981"/>
    <w:bookmarkEnd w:id="2877"/>
    <w:p w14:paraId="376F2C50" w14:textId="77777777" w:rsidR="00CB2F2A" w:rsidRDefault="00CB2F2A" w:rsidP="00CB2F2A">
      <w:pPr>
        <w:pBdr>
          <w:top w:val="dashed" w:sz="4" w:space="1" w:color="2F5496" w:themeColor="accent1" w:themeShade="BF"/>
          <w:left w:val="dashed" w:sz="4" w:space="4" w:color="2F5496" w:themeColor="accent1" w:themeShade="BF"/>
          <w:bottom w:val="dashed" w:sz="4" w:space="1" w:color="2F5496" w:themeColor="accent1" w:themeShade="BF"/>
          <w:right w:val="dashed" w:sz="4" w:space="4" w:color="2F5496" w:themeColor="accent1" w:themeShade="BF"/>
        </w:pBdr>
        <w:rPr>
          <w:noProof/>
          <w:lang w:eastAsia="fr-FR"/>
        </w:rPr>
      </w:pPr>
      <w:r>
        <w:rPr>
          <w:noProof/>
          <w:lang w:eastAsia="fr-FR"/>
        </w:rPr>
        <w:object w:dxaOrig="15859" w:dyaOrig="7976" w14:anchorId="6A371A66">
          <v:shape id="_x0000_i1037" type="#_x0000_t75" style="width:504.4pt;height:253.6pt" o:ole="">
            <v:imagedata r:id="rId143" o:title=""/>
          </v:shape>
          <o:OLEObject Type="Embed" ProgID="Excel.Sheet.12" ShapeID="_x0000_i1037" DrawAspect="Content" ObjectID="_1805723248" r:id="rId144"/>
        </w:object>
      </w:r>
    </w:p>
    <w:p w14:paraId="3F03D945" w14:textId="77777777" w:rsidR="00CB2F2A" w:rsidRDefault="00CB2F2A" w:rsidP="00CB2F2A">
      <w:pPr>
        <w:pBdr>
          <w:top w:val="dashed" w:sz="4" w:space="1" w:color="2F5496" w:themeColor="accent1" w:themeShade="BF"/>
          <w:left w:val="dashed" w:sz="4" w:space="4" w:color="2F5496" w:themeColor="accent1" w:themeShade="BF"/>
          <w:bottom w:val="dashed" w:sz="4" w:space="1" w:color="2F5496" w:themeColor="accent1" w:themeShade="BF"/>
          <w:right w:val="dashed" w:sz="4" w:space="4" w:color="2F5496" w:themeColor="accent1" w:themeShade="BF"/>
        </w:pBdr>
        <w:jc w:val="right"/>
        <w:rPr>
          <w:noProof/>
          <w:lang w:eastAsia="fr-FR"/>
        </w:rPr>
      </w:pPr>
    </w:p>
    <w:p w14:paraId="11B30E9A" w14:textId="77777777" w:rsidR="00CB2F2A" w:rsidRDefault="00CB2F2A" w:rsidP="00CB2F2A">
      <w:pPr>
        <w:pBdr>
          <w:top w:val="dashed" w:sz="4" w:space="1" w:color="2F5496" w:themeColor="accent1" w:themeShade="BF"/>
          <w:left w:val="dashed" w:sz="4" w:space="4" w:color="2F5496" w:themeColor="accent1" w:themeShade="BF"/>
          <w:bottom w:val="dashed" w:sz="4" w:space="1" w:color="2F5496" w:themeColor="accent1" w:themeShade="BF"/>
          <w:right w:val="dashed" w:sz="4" w:space="4" w:color="2F5496" w:themeColor="accent1" w:themeShade="BF"/>
        </w:pBdr>
        <w:jc w:val="right"/>
        <w:rPr>
          <w:noProof/>
          <w:lang w:eastAsia="fr-FR"/>
        </w:rPr>
      </w:pPr>
    </w:p>
    <w:p w14:paraId="1D43D7F4" w14:textId="77777777" w:rsidR="00CB2F2A" w:rsidRDefault="00CB2F2A" w:rsidP="00CB2F2A">
      <w:pPr>
        <w:pBdr>
          <w:top w:val="dashed" w:sz="4" w:space="1" w:color="2F5496" w:themeColor="accent1" w:themeShade="BF"/>
          <w:left w:val="dashed" w:sz="4" w:space="4" w:color="2F5496" w:themeColor="accent1" w:themeShade="BF"/>
          <w:bottom w:val="dashed" w:sz="4" w:space="1" w:color="2F5496" w:themeColor="accent1" w:themeShade="BF"/>
          <w:right w:val="dashed" w:sz="4" w:space="4" w:color="2F5496" w:themeColor="accent1" w:themeShade="BF"/>
        </w:pBdr>
        <w:jc w:val="right"/>
        <w:rPr>
          <w:noProof/>
          <w:lang w:eastAsia="fr-FR"/>
        </w:rPr>
      </w:pPr>
      <w:r>
        <w:rPr>
          <w:noProof/>
          <w:lang w:eastAsia="fr-FR"/>
        </w:rPr>
        <w:t>13/20</w:t>
      </w:r>
    </w:p>
    <w:p w14:paraId="4EC07359" w14:textId="77777777" w:rsidR="00CB2F2A" w:rsidRPr="00550D1F" w:rsidRDefault="00CB2F2A" w:rsidP="00CB2F2A">
      <w:pPr>
        <w:spacing w:after="0"/>
        <w:rPr>
          <w:rFonts w:asciiTheme="majorHAnsi" w:hAnsiTheme="majorHAnsi"/>
          <w:sz w:val="26"/>
          <w:szCs w:val="26"/>
        </w:rPr>
      </w:pPr>
    </w:p>
    <w:p w14:paraId="4815F0A7" w14:textId="77777777" w:rsidR="00CB2F2A" w:rsidRPr="00550D1F" w:rsidRDefault="00CB2F2A" w:rsidP="00CB2F2A">
      <w:pPr>
        <w:pBdr>
          <w:top w:val="dashed" w:sz="4" w:space="1" w:color="2F5496" w:themeColor="accent1" w:themeShade="BF"/>
          <w:left w:val="dashed" w:sz="4" w:space="4" w:color="2F5496" w:themeColor="accent1" w:themeShade="BF"/>
          <w:bottom w:val="dashed" w:sz="4" w:space="1" w:color="2F5496" w:themeColor="accent1" w:themeShade="BF"/>
          <w:right w:val="dashed" w:sz="4" w:space="4" w:color="2F5496" w:themeColor="accent1" w:themeShade="BF"/>
        </w:pBdr>
        <w:spacing w:after="0"/>
        <w:rPr>
          <w:noProof/>
          <w:sz w:val="12"/>
          <w:szCs w:val="12"/>
          <w:lang w:eastAsia="fr-FR"/>
        </w:rPr>
      </w:pPr>
    </w:p>
    <w:bookmarkStart w:id="2878" w:name="_MON_1794732110"/>
    <w:bookmarkEnd w:id="2878"/>
    <w:p w14:paraId="0CBE0FE9" w14:textId="77777777" w:rsidR="00CB2F2A" w:rsidRDefault="00CB2F2A" w:rsidP="00CB2F2A">
      <w:pPr>
        <w:pBdr>
          <w:top w:val="dashed" w:sz="4" w:space="1" w:color="2F5496" w:themeColor="accent1" w:themeShade="BF"/>
          <w:left w:val="dashed" w:sz="4" w:space="4" w:color="2F5496" w:themeColor="accent1" w:themeShade="BF"/>
          <w:bottom w:val="dashed" w:sz="4" w:space="1" w:color="2F5496" w:themeColor="accent1" w:themeShade="BF"/>
          <w:right w:val="dashed" w:sz="4" w:space="4" w:color="2F5496" w:themeColor="accent1" w:themeShade="BF"/>
        </w:pBdr>
        <w:rPr>
          <w:noProof/>
          <w:lang w:eastAsia="fr-FR"/>
        </w:rPr>
      </w:pPr>
      <w:r>
        <w:rPr>
          <w:noProof/>
          <w:lang w:eastAsia="fr-FR"/>
        </w:rPr>
        <w:object w:dxaOrig="15911" w:dyaOrig="7976" w14:anchorId="5EFCB20A">
          <v:shape id="_x0000_i1038" type="#_x0000_t75" style="width:509.95pt;height:253.6pt" o:ole="">
            <v:imagedata r:id="rId145" o:title=""/>
          </v:shape>
          <o:OLEObject Type="Embed" ProgID="Excel.Sheet.12" ShapeID="_x0000_i1038" DrawAspect="Content" ObjectID="_1805723249" r:id="rId146"/>
        </w:object>
      </w:r>
    </w:p>
    <w:p w14:paraId="72751DEE" w14:textId="77777777" w:rsidR="00CB2F2A" w:rsidRDefault="00CB2F2A" w:rsidP="00CB2F2A">
      <w:pPr>
        <w:pBdr>
          <w:top w:val="dashed" w:sz="4" w:space="1" w:color="2F5496" w:themeColor="accent1" w:themeShade="BF"/>
          <w:left w:val="dashed" w:sz="4" w:space="4" w:color="2F5496" w:themeColor="accent1" w:themeShade="BF"/>
          <w:bottom w:val="dashed" w:sz="4" w:space="1" w:color="2F5496" w:themeColor="accent1" w:themeShade="BF"/>
          <w:right w:val="dashed" w:sz="4" w:space="4" w:color="2F5496" w:themeColor="accent1" w:themeShade="BF"/>
        </w:pBdr>
        <w:rPr>
          <w:noProof/>
          <w:lang w:eastAsia="fr-FR"/>
        </w:rPr>
      </w:pPr>
    </w:p>
    <w:p w14:paraId="120A2DD2" w14:textId="77777777" w:rsidR="00CB2F2A" w:rsidRDefault="00CB2F2A" w:rsidP="00CB2F2A">
      <w:pPr>
        <w:pBdr>
          <w:top w:val="dashed" w:sz="4" w:space="1" w:color="2F5496" w:themeColor="accent1" w:themeShade="BF"/>
          <w:left w:val="dashed" w:sz="4" w:space="4" w:color="2F5496" w:themeColor="accent1" w:themeShade="BF"/>
          <w:bottom w:val="dashed" w:sz="4" w:space="1" w:color="2F5496" w:themeColor="accent1" w:themeShade="BF"/>
          <w:right w:val="dashed" w:sz="4" w:space="4" w:color="2F5496" w:themeColor="accent1" w:themeShade="BF"/>
        </w:pBdr>
        <w:rPr>
          <w:noProof/>
          <w:lang w:eastAsia="fr-FR"/>
        </w:rPr>
      </w:pPr>
    </w:p>
    <w:p w14:paraId="2B8C9C98" w14:textId="77777777" w:rsidR="00CB2F2A" w:rsidRDefault="00CB2F2A" w:rsidP="00CB2F2A">
      <w:pPr>
        <w:pBdr>
          <w:top w:val="dashed" w:sz="4" w:space="1" w:color="2F5496" w:themeColor="accent1" w:themeShade="BF"/>
          <w:left w:val="dashed" w:sz="4" w:space="4" w:color="2F5496" w:themeColor="accent1" w:themeShade="BF"/>
          <w:bottom w:val="dashed" w:sz="4" w:space="1" w:color="2F5496" w:themeColor="accent1" w:themeShade="BF"/>
          <w:right w:val="dashed" w:sz="4" w:space="4" w:color="2F5496" w:themeColor="accent1" w:themeShade="BF"/>
        </w:pBdr>
        <w:rPr>
          <w:noProof/>
          <w:lang w:eastAsia="fr-FR"/>
        </w:rPr>
      </w:pPr>
      <w:r>
        <w:rPr>
          <w:noProof/>
          <w:lang w:eastAsia="fr-FR"/>
        </w:rPr>
        <w:t>14/20</w:t>
      </w:r>
    </w:p>
    <w:p w14:paraId="61538947" w14:textId="4F7E4BDF" w:rsidR="00CB2F2A" w:rsidRDefault="00CB2F2A" w:rsidP="00CB2F2A">
      <w:pPr>
        <w:spacing w:after="0"/>
        <w:rPr>
          <w:rFonts w:asciiTheme="majorHAnsi" w:hAnsiTheme="majorHAnsi"/>
          <w:sz w:val="26"/>
          <w:szCs w:val="26"/>
        </w:rPr>
      </w:pPr>
    </w:p>
    <w:p w14:paraId="3B317D68" w14:textId="77777777" w:rsidR="00CB2F2A" w:rsidRPr="00550D1F" w:rsidRDefault="00CB2F2A" w:rsidP="00CB2F2A">
      <w:pPr>
        <w:spacing w:after="0"/>
        <w:rPr>
          <w:rFonts w:asciiTheme="majorHAnsi" w:hAnsiTheme="majorHAnsi"/>
          <w:sz w:val="26"/>
          <w:szCs w:val="26"/>
        </w:rPr>
      </w:pPr>
    </w:p>
    <w:p w14:paraId="5CC66360" w14:textId="77777777" w:rsidR="00CB2F2A" w:rsidRPr="00550D1F" w:rsidRDefault="00CB2F2A" w:rsidP="00CB2F2A">
      <w:pPr>
        <w:pBdr>
          <w:top w:val="dashed" w:sz="4" w:space="1" w:color="2F5496" w:themeColor="accent1" w:themeShade="BF"/>
          <w:left w:val="dashed" w:sz="4" w:space="4" w:color="2F5496" w:themeColor="accent1" w:themeShade="BF"/>
          <w:bottom w:val="dashed" w:sz="4" w:space="1" w:color="2F5496" w:themeColor="accent1" w:themeShade="BF"/>
          <w:right w:val="dashed" w:sz="4" w:space="4" w:color="2F5496" w:themeColor="accent1" w:themeShade="BF"/>
        </w:pBdr>
        <w:spacing w:after="0"/>
        <w:rPr>
          <w:noProof/>
          <w:sz w:val="12"/>
          <w:szCs w:val="12"/>
          <w:lang w:eastAsia="fr-FR"/>
        </w:rPr>
      </w:pPr>
    </w:p>
    <w:bookmarkStart w:id="2879" w:name="_MON_1794731495"/>
    <w:bookmarkEnd w:id="2879"/>
    <w:p w14:paraId="41DF3A02" w14:textId="77777777" w:rsidR="00CB2F2A" w:rsidRDefault="00CB2F2A" w:rsidP="00CB2F2A">
      <w:pPr>
        <w:pBdr>
          <w:top w:val="dashed" w:sz="4" w:space="1" w:color="2F5496" w:themeColor="accent1" w:themeShade="BF"/>
          <w:left w:val="dashed" w:sz="4" w:space="4" w:color="2F5496" w:themeColor="accent1" w:themeShade="BF"/>
          <w:bottom w:val="dashed" w:sz="4" w:space="1" w:color="2F5496" w:themeColor="accent1" w:themeShade="BF"/>
          <w:right w:val="dashed" w:sz="4" w:space="4" w:color="2F5496" w:themeColor="accent1" w:themeShade="BF"/>
        </w:pBdr>
        <w:rPr>
          <w:noProof/>
          <w:lang w:eastAsia="fr-FR"/>
        </w:rPr>
      </w:pPr>
      <w:r>
        <w:rPr>
          <w:noProof/>
          <w:lang w:eastAsia="fr-FR"/>
        </w:rPr>
        <w:object w:dxaOrig="11025" w:dyaOrig="13879" w14:anchorId="1961621B">
          <v:shape id="_x0000_i1039" type="#_x0000_t75" style="width:7in;height:9in" o:ole="">
            <v:imagedata r:id="rId147" o:title=""/>
          </v:shape>
          <o:OLEObject Type="Embed" ProgID="Excel.Sheet.12" ShapeID="_x0000_i1039" DrawAspect="Content" ObjectID="_1805723250" r:id="rId148"/>
        </w:object>
      </w:r>
    </w:p>
    <w:p w14:paraId="55280673" w14:textId="77777777" w:rsidR="00CB2F2A" w:rsidRDefault="00CB2F2A" w:rsidP="00CB2F2A">
      <w:pPr>
        <w:pBdr>
          <w:top w:val="dashed" w:sz="4" w:space="1" w:color="2F5496" w:themeColor="accent1" w:themeShade="BF"/>
          <w:left w:val="dashed" w:sz="4" w:space="4" w:color="2F5496" w:themeColor="accent1" w:themeShade="BF"/>
          <w:bottom w:val="dashed" w:sz="4" w:space="1" w:color="2F5496" w:themeColor="accent1" w:themeShade="BF"/>
          <w:right w:val="dashed" w:sz="4" w:space="4" w:color="2F5496" w:themeColor="accent1" w:themeShade="BF"/>
        </w:pBdr>
        <w:jc w:val="right"/>
        <w:rPr>
          <w:noProof/>
          <w:lang w:eastAsia="fr-FR"/>
        </w:rPr>
      </w:pPr>
    </w:p>
    <w:p w14:paraId="2BC13A4A" w14:textId="35A6A581" w:rsidR="00CB2F2A" w:rsidRDefault="00CB2F2A" w:rsidP="00CB2F2A">
      <w:pPr>
        <w:pBdr>
          <w:top w:val="dashed" w:sz="4" w:space="1" w:color="2F5496" w:themeColor="accent1" w:themeShade="BF"/>
          <w:left w:val="dashed" w:sz="4" w:space="4" w:color="2F5496" w:themeColor="accent1" w:themeShade="BF"/>
          <w:bottom w:val="dashed" w:sz="4" w:space="1" w:color="2F5496" w:themeColor="accent1" w:themeShade="BF"/>
          <w:right w:val="dashed" w:sz="4" w:space="4" w:color="2F5496" w:themeColor="accent1" w:themeShade="BF"/>
        </w:pBdr>
        <w:jc w:val="right"/>
        <w:rPr>
          <w:noProof/>
          <w:lang w:eastAsia="fr-FR"/>
        </w:rPr>
      </w:pPr>
      <w:r>
        <w:rPr>
          <w:noProof/>
          <w:lang w:eastAsia="fr-FR"/>
        </w:rPr>
        <w:t>15/20</w:t>
      </w:r>
    </w:p>
    <w:p w14:paraId="2EE60160" w14:textId="77777777" w:rsidR="00CB2F2A" w:rsidRPr="00CB2F2A" w:rsidRDefault="00CB2F2A" w:rsidP="00CB2F2A">
      <w:pPr>
        <w:pBdr>
          <w:top w:val="dashed" w:sz="4" w:space="1" w:color="2F5496" w:themeColor="accent1" w:themeShade="BF"/>
          <w:left w:val="dashed" w:sz="4" w:space="4" w:color="2F5496" w:themeColor="accent1" w:themeShade="BF"/>
          <w:bottom w:val="dashed" w:sz="4" w:space="1" w:color="2F5496" w:themeColor="accent1" w:themeShade="BF"/>
          <w:right w:val="dashed" w:sz="4" w:space="4" w:color="2F5496" w:themeColor="accent1" w:themeShade="BF"/>
        </w:pBdr>
        <w:spacing w:after="0"/>
        <w:rPr>
          <w:noProof/>
          <w:sz w:val="12"/>
          <w:szCs w:val="12"/>
          <w:lang w:eastAsia="fr-FR"/>
        </w:rPr>
      </w:pPr>
    </w:p>
    <w:bookmarkStart w:id="2880" w:name="_MON_1794734437"/>
    <w:bookmarkEnd w:id="2880"/>
    <w:p w14:paraId="48CF8735" w14:textId="5449F614" w:rsidR="00CB2F2A" w:rsidRDefault="00CB2F2A" w:rsidP="00CB2F2A">
      <w:pPr>
        <w:pBdr>
          <w:top w:val="dashed" w:sz="4" w:space="1" w:color="2F5496" w:themeColor="accent1" w:themeShade="BF"/>
          <w:left w:val="dashed" w:sz="4" w:space="4" w:color="2F5496" w:themeColor="accent1" w:themeShade="BF"/>
          <w:bottom w:val="dashed" w:sz="4" w:space="1" w:color="2F5496" w:themeColor="accent1" w:themeShade="BF"/>
          <w:right w:val="dashed" w:sz="4" w:space="4" w:color="2F5496" w:themeColor="accent1" w:themeShade="BF"/>
        </w:pBdr>
        <w:spacing w:after="0"/>
        <w:jc w:val="center"/>
        <w:rPr>
          <w:noProof/>
          <w:lang w:eastAsia="fr-FR"/>
        </w:rPr>
      </w:pPr>
      <w:r>
        <w:rPr>
          <w:noProof/>
          <w:lang w:eastAsia="fr-FR"/>
        </w:rPr>
        <w:object w:dxaOrig="13204" w:dyaOrig="19387" w14:anchorId="47FD73E2">
          <v:shape id="_x0000_i1040" type="#_x0000_t75" style="width:477.9pt;height:704.55pt" o:ole="">
            <v:imagedata r:id="rId149" o:title=""/>
          </v:shape>
          <o:OLEObject Type="Embed" ProgID="Excel.Sheet.12" ShapeID="_x0000_i1040" DrawAspect="Content" ObjectID="_1805723251" r:id="rId150"/>
        </w:object>
      </w:r>
    </w:p>
    <w:p w14:paraId="5C82D318" w14:textId="77777777" w:rsidR="00CB2F2A" w:rsidRDefault="00CB2F2A" w:rsidP="00CB2F2A">
      <w:pPr>
        <w:pBdr>
          <w:top w:val="dashed" w:sz="4" w:space="1" w:color="2F5496" w:themeColor="accent1" w:themeShade="BF"/>
          <w:left w:val="dashed" w:sz="4" w:space="4" w:color="2F5496" w:themeColor="accent1" w:themeShade="BF"/>
          <w:bottom w:val="dashed" w:sz="4" w:space="1" w:color="2F5496" w:themeColor="accent1" w:themeShade="BF"/>
          <w:right w:val="dashed" w:sz="4" w:space="4" w:color="2F5496" w:themeColor="accent1" w:themeShade="BF"/>
        </w:pBdr>
        <w:rPr>
          <w:noProof/>
          <w:lang w:eastAsia="fr-FR"/>
        </w:rPr>
      </w:pPr>
      <w:r>
        <w:rPr>
          <w:noProof/>
          <w:lang w:eastAsia="fr-FR"/>
        </w:rPr>
        <w:t>16/20</w:t>
      </w:r>
    </w:p>
    <w:p w14:paraId="1F3514E0" w14:textId="77777777" w:rsidR="00CB2F2A" w:rsidRPr="00550D1F" w:rsidRDefault="00CB2F2A" w:rsidP="00CB2F2A">
      <w:pPr>
        <w:spacing w:after="0"/>
        <w:rPr>
          <w:rFonts w:asciiTheme="majorHAnsi" w:hAnsiTheme="majorHAnsi"/>
          <w:sz w:val="26"/>
          <w:szCs w:val="26"/>
        </w:rPr>
      </w:pPr>
    </w:p>
    <w:p w14:paraId="526EA360" w14:textId="77777777" w:rsidR="00CB2F2A" w:rsidRPr="00550D1F" w:rsidRDefault="00CB2F2A" w:rsidP="00CB2F2A">
      <w:pPr>
        <w:pBdr>
          <w:top w:val="dashed" w:sz="4" w:space="1" w:color="2F5496" w:themeColor="accent1" w:themeShade="BF"/>
          <w:left w:val="dashed" w:sz="4" w:space="4" w:color="2F5496" w:themeColor="accent1" w:themeShade="BF"/>
          <w:bottom w:val="dashed" w:sz="4" w:space="1" w:color="2F5496" w:themeColor="accent1" w:themeShade="BF"/>
          <w:right w:val="dashed" w:sz="4" w:space="4" w:color="2F5496" w:themeColor="accent1" w:themeShade="BF"/>
        </w:pBdr>
        <w:spacing w:after="0"/>
        <w:rPr>
          <w:noProof/>
          <w:sz w:val="12"/>
          <w:szCs w:val="12"/>
          <w:lang w:eastAsia="fr-FR"/>
        </w:rPr>
      </w:pPr>
    </w:p>
    <w:bookmarkStart w:id="2881" w:name="_MON_1794734810"/>
    <w:bookmarkEnd w:id="2881"/>
    <w:p w14:paraId="797E7715" w14:textId="77777777" w:rsidR="00CB2F2A" w:rsidRDefault="00CB2F2A" w:rsidP="00CB2F2A">
      <w:pPr>
        <w:pBdr>
          <w:top w:val="dashed" w:sz="4" w:space="1" w:color="2F5496" w:themeColor="accent1" w:themeShade="BF"/>
          <w:left w:val="dashed" w:sz="4" w:space="4" w:color="2F5496" w:themeColor="accent1" w:themeShade="BF"/>
          <w:bottom w:val="dashed" w:sz="4" w:space="1" w:color="2F5496" w:themeColor="accent1" w:themeShade="BF"/>
          <w:right w:val="dashed" w:sz="4" w:space="4" w:color="2F5496" w:themeColor="accent1" w:themeShade="BF"/>
        </w:pBdr>
        <w:rPr>
          <w:noProof/>
          <w:lang w:eastAsia="fr-FR"/>
        </w:rPr>
      </w:pPr>
      <w:r>
        <w:rPr>
          <w:noProof/>
          <w:lang w:eastAsia="fr-FR"/>
        </w:rPr>
        <w:object w:dxaOrig="10989" w:dyaOrig="14407" w14:anchorId="485926DF">
          <v:shape id="_x0000_i1041" type="#_x0000_t75" style="width:503.2pt;height:658.3pt" o:ole="">
            <v:imagedata r:id="rId151" o:title=""/>
          </v:shape>
          <o:OLEObject Type="Embed" ProgID="Excel.Sheet.12" ShapeID="_x0000_i1041" DrawAspect="Content" ObjectID="_1805723252" r:id="rId152"/>
        </w:object>
      </w:r>
    </w:p>
    <w:p w14:paraId="4C1EC8E1" w14:textId="77777777" w:rsidR="00CB2F2A" w:rsidRDefault="00CB2F2A" w:rsidP="00CB2F2A">
      <w:pPr>
        <w:pBdr>
          <w:top w:val="dashed" w:sz="4" w:space="1" w:color="2F5496" w:themeColor="accent1" w:themeShade="BF"/>
          <w:left w:val="dashed" w:sz="4" w:space="4" w:color="2F5496" w:themeColor="accent1" w:themeShade="BF"/>
          <w:bottom w:val="dashed" w:sz="4" w:space="1" w:color="2F5496" w:themeColor="accent1" w:themeShade="BF"/>
          <w:right w:val="dashed" w:sz="4" w:space="4" w:color="2F5496" w:themeColor="accent1" w:themeShade="BF"/>
        </w:pBdr>
        <w:jc w:val="right"/>
        <w:rPr>
          <w:noProof/>
          <w:lang w:eastAsia="fr-FR"/>
        </w:rPr>
      </w:pPr>
    </w:p>
    <w:p w14:paraId="03AB5F56" w14:textId="146A467C" w:rsidR="00CB2F2A" w:rsidRDefault="00CB2F2A" w:rsidP="00CB2F2A">
      <w:pPr>
        <w:pBdr>
          <w:top w:val="dashed" w:sz="4" w:space="1" w:color="2F5496" w:themeColor="accent1" w:themeShade="BF"/>
          <w:left w:val="dashed" w:sz="4" w:space="4" w:color="2F5496" w:themeColor="accent1" w:themeShade="BF"/>
          <w:bottom w:val="dashed" w:sz="4" w:space="1" w:color="2F5496" w:themeColor="accent1" w:themeShade="BF"/>
          <w:right w:val="dashed" w:sz="4" w:space="4" w:color="2F5496" w:themeColor="accent1" w:themeShade="BF"/>
        </w:pBdr>
        <w:jc w:val="right"/>
        <w:rPr>
          <w:noProof/>
          <w:lang w:eastAsia="fr-FR"/>
        </w:rPr>
      </w:pPr>
      <w:r>
        <w:rPr>
          <w:noProof/>
          <w:lang w:eastAsia="fr-FR"/>
        </w:rPr>
        <w:t>17/20</w:t>
      </w:r>
    </w:p>
    <w:p w14:paraId="50659D1B" w14:textId="77777777" w:rsidR="00CB2F2A" w:rsidRPr="00CB2F2A" w:rsidRDefault="00CB2F2A" w:rsidP="004B0952">
      <w:pPr>
        <w:spacing w:after="0"/>
        <w:rPr>
          <w:rFonts w:asciiTheme="majorHAnsi" w:hAnsiTheme="majorHAnsi"/>
          <w:sz w:val="2"/>
          <w:szCs w:val="2"/>
        </w:rPr>
      </w:pPr>
    </w:p>
    <w:p w14:paraId="717C7836" w14:textId="77777777" w:rsidR="00CB2F2A" w:rsidRPr="00974BE8" w:rsidRDefault="00CB2F2A" w:rsidP="00CB2F2A">
      <w:pPr>
        <w:pBdr>
          <w:top w:val="dashed" w:sz="4" w:space="1" w:color="2F5496" w:themeColor="accent1" w:themeShade="BF"/>
          <w:left w:val="dashed" w:sz="4" w:space="4" w:color="2F5496" w:themeColor="accent1" w:themeShade="BF"/>
          <w:bottom w:val="dashed" w:sz="4" w:space="1" w:color="2F5496" w:themeColor="accent1" w:themeShade="BF"/>
          <w:right w:val="dashed" w:sz="4" w:space="4" w:color="2F5496" w:themeColor="accent1" w:themeShade="BF"/>
        </w:pBdr>
        <w:spacing w:after="0"/>
        <w:rPr>
          <w:noProof/>
          <w:sz w:val="2"/>
          <w:szCs w:val="2"/>
          <w:lang w:eastAsia="fr-FR"/>
        </w:rPr>
      </w:pPr>
    </w:p>
    <w:bookmarkStart w:id="2882" w:name="_MON_1794735573"/>
    <w:bookmarkEnd w:id="2882"/>
    <w:p w14:paraId="4F1C95BE" w14:textId="575907DC" w:rsidR="00CB2F2A" w:rsidRDefault="00CB2F2A" w:rsidP="00CB2F2A">
      <w:pPr>
        <w:pBdr>
          <w:top w:val="dashed" w:sz="4" w:space="1" w:color="2F5496" w:themeColor="accent1" w:themeShade="BF"/>
          <w:left w:val="dashed" w:sz="4" w:space="4" w:color="2F5496" w:themeColor="accent1" w:themeShade="BF"/>
          <w:bottom w:val="dashed" w:sz="4" w:space="1" w:color="2F5496" w:themeColor="accent1" w:themeShade="BF"/>
          <w:right w:val="dashed" w:sz="4" w:space="4" w:color="2F5496" w:themeColor="accent1" w:themeShade="BF"/>
        </w:pBdr>
        <w:spacing w:after="0"/>
        <w:jc w:val="center"/>
        <w:rPr>
          <w:noProof/>
          <w:lang w:eastAsia="fr-FR"/>
        </w:rPr>
      </w:pPr>
      <w:r>
        <w:rPr>
          <w:noProof/>
          <w:lang w:eastAsia="fr-FR"/>
        </w:rPr>
        <w:object w:dxaOrig="19582" w:dyaOrig="28080" w14:anchorId="041AC9FC">
          <v:shape id="_x0000_i1042" type="#_x0000_t75" style="width:494.5pt;height:711.7pt" o:ole="">
            <v:imagedata r:id="rId153" o:title=""/>
          </v:shape>
          <o:OLEObject Type="Embed" ProgID="Excel.Sheet.12" ShapeID="_x0000_i1042" DrawAspect="Content" ObjectID="_1805723253" r:id="rId154"/>
        </w:object>
      </w:r>
    </w:p>
    <w:p w14:paraId="16A98A0B" w14:textId="77777777" w:rsidR="00CB2F2A" w:rsidRDefault="00CB2F2A" w:rsidP="00CB2F2A">
      <w:pPr>
        <w:pBdr>
          <w:top w:val="dashed" w:sz="4" w:space="1" w:color="2F5496" w:themeColor="accent1" w:themeShade="BF"/>
          <w:left w:val="dashed" w:sz="4" w:space="4" w:color="2F5496" w:themeColor="accent1" w:themeShade="BF"/>
          <w:bottom w:val="dashed" w:sz="4" w:space="1" w:color="2F5496" w:themeColor="accent1" w:themeShade="BF"/>
          <w:right w:val="dashed" w:sz="4" w:space="4" w:color="2F5496" w:themeColor="accent1" w:themeShade="BF"/>
        </w:pBdr>
        <w:rPr>
          <w:noProof/>
          <w:lang w:eastAsia="fr-FR"/>
        </w:rPr>
      </w:pPr>
      <w:r>
        <w:rPr>
          <w:noProof/>
          <w:lang w:eastAsia="fr-FR"/>
        </w:rPr>
        <w:t>18/20</w:t>
      </w:r>
    </w:p>
    <w:p w14:paraId="1FDC8DAF" w14:textId="77777777" w:rsidR="00CB2F2A" w:rsidRPr="00550D1F" w:rsidRDefault="00CB2F2A" w:rsidP="004B0952">
      <w:pPr>
        <w:spacing w:after="0"/>
        <w:rPr>
          <w:rFonts w:asciiTheme="majorHAnsi" w:hAnsiTheme="majorHAnsi"/>
          <w:sz w:val="26"/>
          <w:szCs w:val="26"/>
        </w:rPr>
      </w:pPr>
    </w:p>
    <w:p w14:paraId="070ACAEB" w14:textId="77777777" w:rsidR="004B0952" w:rsidRPr="00550D1F" w:rsidRDefault="004B0952" w:rsidP="004B0952">
      <w:pPr>
        <w:pBdr>
          <w:top w:val="dashed" w:sz="4" w:space="1" w:color="2F5496" w:themeColor="accent1" w:themeShade="BF"/>
          <w:left w:val="dashed" w:sz="4" w:space="4" w:color="2F5496" w:themeColor="accent1" w:themeShade="BF"/>
          <w:bottom w:val="dashed" w:sz="4" w:space="1" w:color="2F5496" w:themeColor="accent1" w:themeShade="BF"/>
          <w:right w:val="dashed" w:sz="4" w:space="4" w:color="2F5496" w:themeColor="accent1" w:themeShade="BF"/>
        </w:pBdr>
        <w:spacing w:after="0"/>
        <w:rPr>
          <w:noProof/>
          <w:sz w:val="12"/>
          <w:szCs w:val="12"/>
          <w:lang w:eastAsia="fr-FR"/>
        </w:rPr>
      </w:pPr>
    </w:p>
    <w:bookmarkStart w:id="2883" w:name="_MON_1794735835"/>
    <w:bookmarkEnd w:id="2883"/>
    <w:p w14:paraId="44175D55" w14:textId="5D676662" w:rsidR="004B0952" w:rsidRDefault="000375A9" w:rsidP="004B0952">
      <w:pPr>
        <w:pBdr>
          <w:top w:val="dashed" w:sz="4" w:space="1" w:color="2F5496" w:themeColor="accent1" w:themeShade="BF"/>
          <w:left w:val="dashed" w:sz="4" w:space="4" w:color="2F5496" w:themeColor="accent1" w:themeShade="BF"/>
          <w:bottom w:val="dashed" w:sz="4" w:space="1" w:color="2F5496" w:themeColor="accent1" w:themeShade="BF"/>
          <w:right w:val="dashed" w:sz="4" w:space="4" w:color="2F5496" w:themeColor="accent1" w:themeShade="BF"/>
        </w:pBdr>
        <w:rPr>
          <w:noProof/>
          <w:lang w:eastAsia="fr-FR"/>
        </w:rPr>
      </w:pPr>
      <w:r>
        <w:rPr>
          <w:noProof/>
          <w:lang w:eastAsia="fr-FR"/>
        </w:rPr>
        <w:object w:dxaOrig="23216" w:dyaOrig="24413" w14:anchorId="10ACC2ED">
          <v:shape id="_x0000_i1043" type="#_x0000_t75" style="width:504.8pt;height:530.9pt" o:ole="">
            <v:imagedata r:id="rId155" o:title=""/>
          </v:shape>
          <o:OLEObject Type="Embed" ProgID="Excel.Sheet.12" ShapeID="_x0000_i1043" DrawAspect="Content" ObjectID="_1805723254" r:id="rId156"/>
        </w:object>
      </w:r>
    </w:p>
    <w:p w14:paraId="4F64560D" w14:textId="77777777" w:rsidR="004B0952" w:rsidRDefault="004B0952" w:rsidP="004B0952">
      <w:pPr>
        <w:pBdr>
          <w:top w:val="dashed" w:sz="4" w:space="1" w:color="2F5496" w:themeColor="accent1" w:themeShade="BF"/>
          <w:left w:val="dashed" w:sz="4" w:space="4" w:color="2F5496" w:themeColor="accent1" w:themeShade="BF"/>
          <w:bottom w:val="dashed" w:sz="4" w:space="1" w:color="2F5496" w:themeColor="accent1" w:themeShade="BF"/>
          <w:right w:val="dashed" w:sz="4" w:space="4" w:color="2F5496" w:themeColor="accent1" w:themeShade="BF"/>
        </w:pBdr>
        <w:rPr>
          <w:noProof/>
          <w:lang w:eastAsia="fr-FR"/>
        </w:rPr>
      </w:pPr>
    </w:p>
    <w:p w14:paraId="57461833" w14:textId="77777777" w:rsidR="004B0952" w:rsidRDefault="004B0952" w:rsidP="004B0952">
      <w:pPr>
        <w:pBdr>
          <w:top w:val="dashed" w:sz="4" w:space="1" w:color="2F5496" w:themeColor="accent1" w:themeShade="BF"/>
          <w:left w:val="dashed" w:sz="4" w:space="4" w:color="2F5496" w:themeColor="accent1" w:themeShade="BF"/>
          <w:bottom w:val="dashed" w:sz="4" w:space="1" w:color="2F5496" w:themeColor="accent1" w:themeShade="BF"/>
          <w:right w:val="dashed" w:sz="4" w:space="4" w:color="2F5496" w:themeColor="accent1" w:themeShade="BF"/>
        </w:pBdr>
        <w:rPr>
          <w:noProof/>
          <w:lang w:eastAsia="fr-FR"/>
        </w:rPr>
      </w:pPr>
    </w:p>
    <w:p w14:paraId="371B3073" w14:textId="10AD30EE" w:rsidR="004B0952" w:rsidRDefault="004B0952" w:rsidP="004B0952">
      <w:pPr>
        <w:pBdr>
          <w:top w:val="dashed" w:sz="4" w:space="1" w:color="2F5496" w:themeColor="accent1" w:themeShade="BF"/>
          <w:left w:val="dashed" w:sz="4" w:space="4" w:color="2F5496" w:themeColor="accent1" w:themeShade="BF"/>
          <w:bottom w:val="dashed" w:sz="4" w:space="1" w:color="2F5496" w:themeColor="accent1" w:themeShade="BF"/>
          <w:right w:val="dashed" w:sz="4" w:space="4" w:color="2F5496" w:themeColor="accent1" w:themeShade="BF"/>
        </w:pBdr>
        <w:rPr>
          <w:noProof/>
          <w:lang w:eastAsia="fr-FR"/>
        </w:rPr>
      </w:pPr>
    </w:p>
    <w:p w14:paraId="5F3AC58B" w14:textId="32D64471" w:rsidR="00CB2F2A" w:rsidRDefault="00CB2F2A" w:rsidP="004B0952">
      <w:pPr>
        <w:pBdr>
          <w:top w:val="dashed" w:sz="4" w:space="1" w:color="2F5496" w:themeColor="accent1" w:themeShade="BF"/>
          <w:left w:val="dashed" w:sz="4" w:space="4" w:color="2F5496" w:themeColor="accent1" w:themeShade="BF"/>
          <w:bottom w:val="dashed" w:sz="4" w:space="1" w:color="2F5496" w:themeColor="accent1" w:themeShade="BF"/>
          <w:right w:val="dashed" w:sz="4" w:space="4" w:color="2F5496" w:themeColor="accent1" w:themeShade="BF"/>
        </w:pBdr>
        <w:rPr>
          <w:noProof/>
          <w:lang w:eastAsia="fr-FR"/>
        </w:rPr>
      </w:pPr>
    </w:p>
    <w:p w14:paraId="610C759F" w14:textId="77777777" w:rsidR="00CB2F2A" w:rsidRDefault="00CB2F2A" w:rsidP="004B0952">
      <w:pPr>
        <w:pBdr>
          <w:top w:val="dashed" w:sz="4" w:space="1" w:color="2F5496" w:themeColor="accent1" w:themeShade="BF"/>
          <w:left w:val="dashed" w:sz="4" w:space="4" w:color="2F5496" w:themeColor="accent1" w:themeShade="BF"/>
          <w:bottom w:val="dashed" w:sz="4" w:space="1" w:color="2F5496" w:themeColor="accent1" w:themeShade="BF"/>
          <w:right w:val="dashed" w:sz="4" w:space="4" w:color="2F5496" w:themeColor="accent1" w:themeShade="BF"/>
        </w:pBdr>
        <w:rPr>
          <w:noProof/>
          <w:lang w:eastAsia="fr-FR"/>
        </w:rPr>
      </w:pPr>
    </w:p>
    <w:p w14:paraId="291E700A" w14:textId="77777777" w:rsidR="004B0952" w:rsidRDefault="004B0952" w:rsidP="004B0952">
      <w:pPr>
        <w:pBdr>
          <w:top w:val="dashed" w:sz="4" w:space="1" w:color="2F5496" w:themeColor="accent1" w:themeShade="BF"/>
          <w:left w:val="dashed" w:sz="4" w:space="4" w:color="2F5496" w:themeColor="accent1" w:themeShade="BF"/>
          <w:bottom w:val="dashed" w:sz="4" w:space="1" w:color="2F5496" w:themeColor="accent1" w:themeShade="BF"/>
          <w:right w:val="dashed" w:sz="4" w:space="4" w:color="2F5496" w:themeColor="accent1" w:themeShade="BF"/>
        </w:pBdr>
        <w:rPr>
          <w:noProof/>
          <w:lang w:eastAsia="fr-FR"/>
        </w:rPr>
      </w:pPr>
    </w:p>
    <w:p w14:paraId="5F1BFB6A" w14:textId="6FE7D8E1" w:rsidR="004B0952" w:rsidRDefault="004B0952" w:rsidP="00607FD1">
      <w:pPr>
        <w:pBdr>
          <w:top w:val="dashed" w:sz="4" w:space="1" w:color="2F5496" w:themeColor="accent1" w:themeShade="BF"/>
          <w:left w:val="dashed" w:sz="4" w:space="4" w:color="2F5496" w:themeColor="accent1" w:themeShade="BF"/>
          <w:bottom w:val="dashed" w:sz="4" w:space="1" w:color="2F5496" w:themeColor="accent1" w:themeShade="BF"/>
          <w:right w:val="dashed" w:sz="4" w:space="4" w:color="2F5496" w:themeColor="accent1" w:themeShade="BF"/>
        </w:pBdr>
        <w:jc w:val="right"/>
        <w:rPr>
          <w:noProof/>
          <w:lang w:eastAsia="fr-FR"/>
        </w:rPr>
      </w:pPr>
      <w:r>
        <w:rPr>
          <w:noProof/>
          <w:lang w:eastAsia="fr-FR"/>
        </w:rPr>
        <w:t>19/20</w:t>
      </w:r>
    </w:p>
    <w:p w14:paraId="2C781C3C" w14:textId="77777777" w:rsidR="00CB2F2A" w:rsidRPr="00CB2F2A" w:rsidRDefault="00CB2F2A" w:rsidP="00CB2F2A">
      <w:pPr>
        <w:spacing w:after="0"/>
        <w:rPr>
          <w:rFonts w:asciiTheme="majorHAnsi" w:hAnsiTheme="majorHAnsi"/>
          <w:szCs w:val="16"/>
        </w:rPr>
      </w:pPr>
    </w:p>
    <w:p w14:paraId="37E47EE7" w14:textId="77777777" w:rsidR="004B0952" w:rsidRPr="00550D1F" w:rsidRDefault="004B0952" w:rsidP="004B0952">
      <w:pPr>
        <w:pBdr>
          <w:top w:val="dashed" w:sz="4" w:space="1" w:color="2F5496" w:themeColor="accent1" w:themeShade="BF"/>
          <w:left w:val="dashed" w:sz="4" w:space="4" w:color="2F5496" w:themeColor="accent1" w:themeShade="BF"/>
          <w:bottom w:val="dashed" w:sz="4" w:space="1" w:color="2F5496" w:themeColor="accent1" w:themeShade="BF"/>
          <w:right w:val="dashed" w:sz="4" w:space="4" w:color="2F5496" w:themeColor="accent1" w:themeShade="BF"/>
        </w:pBdr>
        <w:spacing w:after="0"/>
        <w:rPr>
          <w:noProof/>
          <w:sz w:val="12"/>
          <w:szCs w:val="12"/>
          <w:lang w:eastAsia="fr-FR"/>
        </w:rPr>
      </w:pPr>
    </w:p>
    <w:bookmarkStart w:id="2884" w:name="_MON_1794722969"/>
    <w:bookmarkEnd w:id="2884"/>
    <w:p w14:paraId="53E5239B" w14:textId="0438AA2E" w:rsidR="004B0952" w:rsidRDefault="000375A9" w:rsidP="004B0952">
      <w:pPr>
        <w:pBdr>
          <w:top w:val="dashed" w:sz="4" w:space="1" w:color="2F5496" w:themeColor="accent1" w:themeShade="BF"/>
          <w:left w:val="dashed" w:sz="4" w:space="4" w:color="2F5496" w:themeColor="accent1" w:themeShade="BF"/>
          <w:bottom w:val="dashed" w:sz="4" w:space="1" w:color="2F5496" w:themeColor="accent1" w:themeShade="BF"/>
          <w:right w:val="dashed" w:sz="4" w:space="4" w:color="2F5496" w:themeColor="accent1" w:themeShade="BF"/>
        </w:pBdr>
        <w:rPr>
          <w:noProof/>
          <w:lang w:eastAsia="fr-FR"/>
        </w:rPr>
      </w:pPr>
      <w:r>
        <w:rPr>
          <w:noProof/>
          <w:lang w:eastAsia="fr-FR"/>
        </w:rPr>
        <w:object w:dxaOrig="10975" w:dyaOrig="14986" w14:anchorId="0F9DE846">
          <v:shape id="_x0000_i1044" type="#_x0000_t75" style="width:500.85pt;height:684pt" o:ole="">
            <v:imagedata r:id="rId157" o:title=""/>
          </v:shape>
          <o:OLEObject Type="Embed" ProgID="Excel.Sheet.12" ShapeID="_x0000_i1044" DrawAspect="Content" ObjectID="_1805723255" r:id="rId158"/>
        </w:object>
      </w:r>
    </w:p>
    <w:p w14:paraId="5F38D948" w14:textId="7ED3AA29" w:rsidR="000A2F1C" w:rsidRDefault="004B0952" w:rsidP="00FD59E5">
      <w:pPr>
        <w:pBdr>
          <w:top w:val="dashed" w:sz="4" w:space="1" w:color="2F5496" w:themeColor="accent1" w:themeShade="BF"/>
          <w:left w:val="dashed" w:sz="4" w:space="4" w:color="2F5496" w:themeColor="accent1" w:themeShade="BF"/>
          <w:bottom w:val="dashed" w:sz="4" w:space="1" w:color="2F5496" w:themeColor="accent1" w:themeShade="BF"/>
          <w:right w:val="dashed" w:sz="4" w:space="4" w:color="2F5496" w:themeColor="accent1" w:themeShade="BF"/>
        </w:pBdr>
        <w:rPr>
          <w:noProof/>
          <w:lang w:eastAsia="fr-FR"/>
        </w:rPr>
      </w:pPr>
      <w:r>
        <w:rPr>
          <w:noProof/>
          <w:lang w:eastAsia="fr-FR"/>
        </w:rPr>
        <w:t>20/20</w:t>
      </w:r>
      <w:bookmarkStart w:id="2885" w:name="_Annexe_3_:"/>
      <w:bookmarkStart w:id="2886" w:name="_Annexe_4_:"/>
      <w:bookmarkEnd w:id="2885"/>
      <w:bookmarkEnd w:id="2886"/>
    </w:p>
    <w:p w14:paraId="12B9307D" w14:textId="73992101" w:rsidR="00CA4793" w:rsidRDefault="00D657F9" w:rsidP="00D657F9">
      <w:pPr>
        <w:pStyle w:val="Titre2"/>
        <w:numPr>
          <w:ilvl w:val="0"/>
          <w:numId w:val="0"/>
        </w:numPr>
        <w:ind w:left="576"/>
      </w:pPr>
      <w:bookmarkStart w:id="2887" w:name="_Annexe_5_:_1"/>
      <w:bookmarkStart w:id="2888" w:name="_Ref183010800"/>
      <w:bookmarkStart w:id="2889" w:name="_Ref183010796"/>
      <w:bookmarkStart w:id="2890" w:name="_Toc193972846"/>
      <w:bookmarkEnd w:id="2887"/>
      <w:r>
        <w:lastRenderedPageBreak/>
        <w:t xml:space="preserve">Annexe </w:t>
      </w:r>
      <w:fldSimple w:instr=" SEQ Annexe \* ARABIC ">
        <w:r w:rsidR="00C30592">
          <w:rPr>
            <w:noProof/>
          </w:rPr>
          <w:t>5</w:t>
        </w:r>
      </w:fldSimple>
      <w:bookmarkEnd w:id="2888"/>
      <w:r w:rsidR="00403778">
        <w:t xml:space="preserve"> : </w:t>
      </w:r>
      <w:r w:rsidR="00403778" w:rsidRPr="00602273">
        <w:t>Description des données issues des configurations locales</w:t>
      </w:r>
      <w:bookmarkEnd w:id="2889"/>
      <w:bookmarkEnd w:id="2890"/>
      <w:r w:rsidR="00403778" w:rsidRPr="00602273">
        <w:t xml:space="preserve"> </w:t>
      </w:r>
    </w:p>
    <w:p w14:paraId="1716AB73" w14:textId="7E6A03D1" w:rsidR="00E05307" w:rsidRDefault="00C40580" w:rsidP="004B0952">
      <w:pPr>
        <w:jc w:val="both"/>
      </w:pPr>
      <w:r>
        <w:t xml:space="preserve">Les valeurs non numériques se voient attribuer automatiquement une valeur numérique par </w:t>
      </w:r>
      <w:commentRangeStart w:id="2891"/>
      <w:r w:rsidRPr="00CC245B">
        <w:rPr>
          <w:highlight w:val="yellow"/>
        </w:rPr>
        <w:t>XXX</w:t>
      </w:r>
      <w:commentRangeEnd w:id="2891"/>
      <w:r>
        <w:rPr>
          <w:rStyle w:val="PieddepageCar"/>
        </w:rPr>
        <w:commentReference w:id="2891"/>
      </w:r>
      <w:r>
        <w:t xml:space="preserve">. Le collimateur fait référence au modèle de collimateur : LEHRS, LEHR, </w:t>
      </w:r>
      <w:r w:rsidR="005F74EF">
        <w:t>WEHR45, GPPH (s</w:t>
      </w:r>
      <w:r>
        <w:t>ténopé</w:t>
      </w:r>
      <w:r w:rsidR="005F74EF">
        <w:t>)</w:t>
      </w:r>
      <w:r>
        <w:t>, etc. L’épaisseur du cristal a été converties en cm, soit 0,95 cm pour le cristal 3/8" et 1,59 cm pour le cristal 5/8". L’activité à l’acquisition est l’activité corrigée de la décroissance et de la dérive de l’</w:t>
      </w:r>
      <w:proofErr w:type="spellStart"/>
      <w:r>
        <w:t>activimètre</w:t>
      </w:r>
      <w:proofErr w:type="spellEnd"/>
      <w:r>
        <w:t>.</w:t>
      </w:r>
      <w:r w:rsidR="001304AB">
        <w:t xml:space="preserve"> </w:t>
      </w:r>
      <w:commentRangeStart w:id="2892"/>
      <w:r w:rsidR="001304AB">
        <w:t>L’erreur relative (en</w:t>
      </w:r>
      <w:r w:rsidR="00D676B4">
        <w:t xml:space="preserve"> </w:t>
      </w:r>
      <w:r w:rsidR="001304AB">
        <w:t>%) est calculée sur la sensibilité par rapport à la sensibilité du fantôme F11.</w:t>
      </w:r>
      <w:commentRangeEnd w:id="2892"/>
      <w:r w:rsidR="001304AB">
        <w:rPr>
          <w:rStyle w:val="PieddepageCar"/>
        </w:rPr>
        <w:commentReference w:id="2892"/>
      </w:r>
    </w:p>
    <w:p w14:paraId="5F43E46C" w14:textId="77777777" w:rsidR="001304AB" w:rsidRDefault="001304AB" w:rsidP="004B0952">
      <w:pPr>
        <w:jc w:val="both"/>
      </w:pPr>
    </w:p>
    <w:bookmarkStart w:id="2893" w:name="_Ref183008916"/>
    <w:p w14:paraId="62D4C0A6" w14:textId="43A49F53" w:rsidR="00403778" w:rsidRPr="00A56C37" w:rsidRDefault="00FB7E42" w:rsidP="00A56C37">
      <w:pPr>
        <w:pStyle w:val="Lgende"/>
        <w:rPr>
          <w:rFonts w:asciiTheme="majorHAnsi" w:hAnsiTheme="majorHAnsi"/>
          <w:sz w:val="22"/>
          <w:szCs w:val="24"/>
        </w:rPr>
      </w:pPr>
      <w:r w:rsidRPr="00A56C37">
        <w:rPr>
          <w:rFonts w:asciiTheme="majorHAnsi" w:hAnsiTheme="majorHAnsi"/>
          <w:sz w:val="22"/>
          <w:szCs w:val="24"/>
        </w:rPr>
        <w:fldChar w:fldCharType="begin"/>
      </w:r>
      <w:r w:rsidRPr="00A56C37">
        <w:rPr>
          <w:rFonts w:asciiTheme="majorHAnsi" w:hAnsiTheme="majorHAnsi"/>
          <w:sz w:val="22"/>
          <w:szCs w:val="24"/>
        </w:rPr>
        <w:instrText xml:space="preserve"> SEQ Desc_loc \* alphabetic </w:instrText>
      </w:r>
      <w:r w:rsidRPr="00A56C37">
        <w:rPr>
          <w:rFonts w:asciiTheme="majorHAnsi" w:hAnsiTheme="majorHAnsi"/>
          <w:sz w:val="22"/>
          <w:szCs w:val="24"/>
        </w:rPr>
        <w:fldChar w:fldCharType="separate"/>
      </w:r>
      <w:bookmarkStart w:id="2894" w:name="_Ref183010765"/>
      <w:r w:rsidR="00C30592">
        <w:rPr>
          <w:rFonts w:asciiTheme="majorHAnsi" w:hAnsiTheme="majorHAnsi"/>
          <w:noProof/>
          <w:sz w:val="22"/>
          <w:szCs w:val="24"/>
        </w:rPr>
        <w:t>a</w:t>
      </w:r>
      <w:bookmarkEnd w:id="2894"/>
      <w:r w:rsidRPr="00A56C37">
        <w:rPr>
          <w:rFonts w:asciiTheme="majorHAnsi" w:hAnsiTheme="majorHAnsi"/>
          <w:sz w:val="22"/>
          <w:szCs w:val="24"/>
        </w:rPr>
        <w:fldChar w:fldCharType="end"/>
      </w:r>
      <w:r w:rsidRPr="00A56C37">
        <w:rPr>
          <w:rFonts w:asciiTheme="majorHAnsi" w:hAnsiTheme="majorHAnsi"/>
          <w:sz w:val="22"/>
          <w:szCs w:val="24"/>
        </w:rPr>
        <w:t xml:space="preserve">) </w:t>
      </w:r>
      <w:r w:rsidR="00E05307" w:rsidRPr="00A56C37">
        <w:rPr>
          <w:rFonts w:asciiTheme="majorHAnsi" w:hAnsiTheme="majorHAnsi"/>
          <w:sz w:val="22"/>
          <w:szCs w:val="24"/>
        </w:rPr>
        <w:t>P</w:t>
      </w:r>
      <w:r w:rsidR="00403778" w:rsidRPr="00A56C37">
        <w:rPr>
          <w:rFonts w:asciiTheme="majorHAnsi" w:hAnsiTheme="majorHAnsi"/>
          <w:sz w:val="22"/>
          <w:szCs w:val="24"/>
        </w:rPr>
        <w:t>our les collimateurs parallèles et l’I</w:t>
      </w:r>
      <w:r w:rsidR="00403778" w:rsidRPr="00A56C37">
        <w:rPr>
          <w:rFonts w:asciiTheme="majorHAnsi" w:hAnsiTheme="majorHAnsi"/>
          <w:sz w:val="22"/>
          <w:szCs w:val="24"/>
        </w:rPr>
        <w:noBreakHyphen/>
        <w:t>123</w:t>
      </w:r>
      <w:bookmarkEnd w:id="2893"/>
    </w:p>
    <w:tbl>
      <w:tblPr>
        <w:tblStyle w:val="TableauGrille5Fonc-Accentuation5"/>
        <w:tblW w:w="10165" w:type="dxa"/>
        <w:jc w:val="center"/>
        <w:tblLayout w:type="fixed"/>
        <w:tblLook w:val="04A0" w:firstRow="1" w:lastRow="0" w:firstColumn="1" w:lastColumn="0" w:noHBand="0" w:noVBand="1"/>
      </w:tblPr>
      <w:tblGrid>
        <w:gridCol w:w="2965"/>
        <w:gridCol w:w="1144"/>
        <w:gridCol w:w="1211"/>
        <w:gridCol w:w="1166"/>
        <w:gridCol w:w="818"/>
        <w:gridCol w:w="883"/>
        <w:gridCol w:w="818"/>
        <w:gridCol w:w="1160"/>
      </w:tblGrid>
      <w:tr w:rsidR="00CC245B" w:rsidRPr="00CC245B" w14:paraId="04C86C14" w14:textId="77777777" w:rsidTr="00CC245B">
        <w:trPr>
          <w:cnfStyle w:val="100000000000" w:firstRow="1" w:lastRow="0" w:firstColumn="0" w:lastColumn="0" w:oddVBand="0" w:evenVBand="0" w:oddHBand="0"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2965" w:type="dxa"/>
            <w:vAlign w:val="center"/>
            <w:hideMark/>
          </w:tcPr>
          <w:p w14:paraId="6907464C" w14:textId="77777777" w:rsidR="00CA4793" w:rsidRPr="00CC245B" w:rsidRDefault="00CA4793" w:rsidP="00CC245B">
            <w:pPr>
              <w:pStyle w:val="xxmsonormal"/>
              <w:jc w:val="left"/>
              <w:rPr>
                <w:rFonts w:asciiTheme="minorHAnsi" w:hAnsiTheme="minorHAnsi" w:cstheme="minorHAnsi"/>
                <w:sz w:val="22"/>
                <w:szCs w:val="22"/>
              </w:rPr>
            </w:pPr>
            <w:r w:rsidRPr="00CC245B">
              <w:rPr>
                <w:rFonts w:asciiTheme="minorHAnsi" w:hAnsiTheme="minorHAnsi" w:cstheme="minorHAnsi"/>
                <w:sz w:val="22"/>
                <w:szCs w:val="22"/>
              </w:rPr>
              <w:t>Indice Paramètre</w:t>
            </w:r>
          </w:p>
        </w:tc>
        <w:tc>
          <w:tcPr>
            <w:tcW w:w="1144" w:type="dxa"/>
            <w:vAlign w:val="center"/>
            <w:hideMark/>
          </w:tcPr>
          <w:p w14:paraId="5720B9D5" w14:textId="77777777" w:rsidR="00CA4793" w:rsidRPr="00CC245B" w:rsidRDefault="00CA4793" w:rsidP="00CC245B">
            <w:pPr>
              <w:pStyle w:val="xxmsonormal"/>
              <w:ind w:left="-54"/>
              <w:jc w:val="left"/>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CC245B">
              <w:rPr>
                <w:rFonts w:asciiTheme="minorHAnsi" w:hAnsiTheme="minorHAnsi" w:cstheme="minorHAnsi"/>
                <w:sz w:val="22"/>
                <w:szCs w:val="22"/>
              </w:rPr>
              <w:t>Moyenne</w:t>
            </w:r>
          </w:p>
        </w:tc>
        <w:tc>
          <w:tcPr>
            <w:tcW w:w="1211" w:type="dxa"/>
            <w:vAlign w:val="center"/>
            <w:hideMark/>
          </w:tcPr>
          <w:p w14:paraId="1D86139F" w14:textId="77777777" w:rsidR="00CA4793" w:rsidRPr="00CC245B" w:rsidRDefault="00CA4793" w:rsidP="00CC245B">
            <w:pPr>
              <w:pStyle w:val="xxmsonormal"/>
              <w:ind w:left="-54"/>
              <w:jc w:val="left"/>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CC245B">
              <w:rPr>
                <w:rFonts w:asciiTheme="minorHAnsi" w:hAnsiTheme="minorHAnsi" w:cstheme="minorHAnsi"/>
                <w:sz w:val="22"/>
                <w:szCs w:val="22"/>
              </w:rPr>
              <w:t>Écart-type</w:t>
            </w:r>
          </w:p>
        </w:tc>
        <w:tc>
          <w:tcPr>
            <w:tcW w:w="1166" w:type="dxa"/>
            <w:vAlign w:val="center"/>
            <w:hideMark/>
          </w:tcPr>
          <w:p w14:paraId="3BAB7C2D" w14:textId="77777777" w:rsidR="00CA4793" w:rsidRPr="00CC245B" w:rsidRDefault="00CA4793" w:rsidP="00CC245B">
            <w:pPr>
              <w:pStyle w:val="xxmsonormal"/>
              <w:ind w:left="-54"/>
              <w:jc w:val="left"/>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CC245B">
              <w:rPr>
                <w:rFonts w:asciiTheme="minorHAnsi" w:hAnsiTheme="minorHAnsi" w:cstheme="minorHAnsi"/>
                <w:sz w:val="22"/>
                <w:szCs w:val="22"/>
              </w:rPr>
              <w:t>Minimum</w:t>
            </w:r>
          </w:p>
        </w:tc>
        <w:tc>
          <w:tcPr>
            <w:tcW w:w="818" w:type="dxa"/>
            <w:vAlign w:val="center"/>
            <w:hideMark/>
          </w:tcPr>
          <w:p w14:paraId="3CC793C7" w14:textId="77777777" w:rsidR="00CA4793" w:rsidRPr="00CC245B" w:rsidRDefault="00CA4793" w:rsidP="00CC245B">
            <w:pPr>
              <w:pStyle w:val="xxmsonormal"/>
              <w:ind w:left="-54"/>
              <w:jc w:val="left"/>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CC245B">
              <w:rPr>
                <w:rFonts w:asciiTheme="minorHAnsi" w:hAnsiTheme="minorHAnsi" w:cstheme="minorHAnsi"/>
                <w:sz w:val="22"/>
                <w:szCs w:val="22"/>
              </w:rPr>
              <w:t>25%</w:t>
            </w:r>
          </w:p>
        </w:tc>
        <w:tc>
          <w:tcPr>
            <w:tcW w:w="883" w:type="dxa"/>
            <w:vAlign w:val="center"/>
            <w:hideMark/>
          </w:tcPr>
          <w:p w14:paraId="4F7D136E" w14:textId="77777777" w:rsidR="00CA4793" w:rsidRPr="00CC245B" w:rsidRDefault="00CA4793" w:rsidP="00CC245B">
            <w:pPr>
              <w:pStyle w:val="xxmsonormal"/>
              <w:ind w:left="-54"/>
              <w:jc w:val="left"/>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CC245B">
              <w:rPr>
                <w:rFonts w:asciiTheme="minorHAnsi" w:hAnsiTheme="minorHAnsi" w:cstheme="minorHAnsi"/>
                <w:sz w:val="22"/>
                <w:szCs w:val="22"/>
              </w:rPr>
              <w:t>50%</w:t>
            </w:r>
          </w:p>
        </w:tc>
        <w:tc>
          <w:tcPr>
            <w:tcW w:w="818" w:type="dxa"/>
            <w:vAlign w:val="center"/>
            <w:hideMark/>
          </w:tcPr>
          <w:p w14:paraId="0C5F5082" w14:textId="77777777" w:rsidR="00CA4793" w:rsidRPr="00CC245B" w:rsidRDefault="00CA4793" w:rsidP="00CC245B">
            <w:pPr>
              <w:pStyle w:val="xxmsonormal"/>
              <w:ind w:left="-54"/>
              <w:jc w:val="left"/>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CC245B">
              <w:rPr>
                <w:rFonts w:asciiTheme="minorHAnsi" w:hAnsiTheme="minorHAnsi" w:cstheme="minorHAnsi"/>
                <w:sz w:val="22"/>
                <w:szCs w:val="22"/>
              </w:rPr>
              <w:t>75%</w:t>
            </w:r>
          </w:p>
        </w:tc>
        <w:tc>
          <w:tcPr>
            <w:tcW w:w="1160" w:type="dxa"/>
            <w:vAlign w:val="center"/>
            <w:hideMark/>
          </w:tcPr>
          <w:p w14:paraId="3FA05422" w14:textId="77777777" w:rsidR="00CA4793" w:rsidRPr="00CC245B" w:rsidRDefault="00CA4793" w:rsidP="00CC245B">
            <w:pPr>
              <w:pStyle w:val="xxmsonormal"/>
              <w:ind w:left="-54"/>
              <w:jc w:val="left"/>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CC245B">
              <w:rPr>
                <w:rFonts w:asciiTheme="minorHAnsi" w:hAnsiTheme="minorHAnsi" w:cstheme="minorHAnsi"/>
                <w:sz w:val="22"/>
                <w:szCs w:val="22"/>
              </w:rPr>
              <w:t>Maximum</w:t>
            </w:r>
          </w:p>
        </w:tc>
      </w:tr>
      <w:tr w:rsidR="00CC245B" w:rsidRPr="00CC245B" w14:paraId="431F4E6C" w14:textId="77777777" w:rsidTr="00CC245B">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2965" w:type="dxa"/>
            <w:hideMark/>
          </w:tcPr>
          <w:p w14:paraId="17E6F8EF" w14:textId="789B4043" w:rsidR="00CA4793" w:rsidRPr="00CC245B" w:rsidRDefault="00CA4793" w:rsidP="00652E02">
            <w:pPr>
              <w:pStyle w:val="xxmsonormal"/>
              <w:rPr>
                <w:rFonts w:asciiTheme="minorHAnsi" w:hAnsiTheme="minorHAnsi" w:cstheme="minorHAnsi"/>
                <w:sz w:val="22"/>
                <w:szCs w:val="22"/>
              </w:rPr>
            </w:pPr>
            <w:r w:rsidRPr="00CC245B">
              <w:rPr>
                <w:rFonts w:asciiTheme="minorHAnsi" w:hAnsiTheme="minorHAnsi" w:cstheme="minorHAnsi"/>
                <w:sz w:val="22"/>
                <w:szCs w:val="22"/>
              </w:rPr>
              <w:t>Centre (n°</w:t>
            </w:r>
            <w:r w:rsidR="00C40580" w:rsidRPr="00CC245B">
              <w:rPr>
                <w:rFonts w:asciiTheme="minorHAnsi" w:hAnsiTheme="minorHAnsi" w:cstheme="minorHAnsi"/>
                <w:sz w:val="22"/>
                <w:szCs w:val="22"/>
              </w:rPr>
              <w:t xml:space="preserve"> de 1 à 20</w:t>
            </w:r>
            <w:r w:rsidRPr="00CC245B">
              <w:rPr>
                <w:rFonts w:asciiTheme="minorHAnsi" w:hAnsiTheme="minorHAnsi" w:cstheme="minorHAnsi"/>
                <w:sz w:val="22"/>
                <w:szCs w:val="22"/>
              </w:rPr>
              <w:t>)</w:t>
            </w:r>
          </w:p>
        </w:tc>
        <w:tc>
          <w:tcPr>
            <w:tcW w:w="1144" w:type="dxa"/>
            <w:hideMark/>
          </w:tcPr>
          <w:p w14:paraId="12E8AF1C" w14:textId="77777777" w:rsidR="00CA4793" w:rsidRPr="00CC245B" w:rsidRDefault="00CA4793" w:rsidP="00652E02">
            <w:pPr>
              <w:pStyle w:val="xxmsonormal"/>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CC245B">
              <w:rPr>
                <w:rFonts w:asciiTheme="minorHAnsi" w:hAnsiTheme="minorHAnsi" w:cstheme="minorHAnsi"/>
                <w:sz w:val="22"/>
                <w:szCs w:val="22"/>
              </w:rPr>
              <w:t>8,17</w:t>
            </w:r>
          </w:p>
        </w:tc>
        <w:tc>
          <w:tcPr>
            <w:tcW w:w="1211" w:type="dxa"/>
            <w:hideMark/>
          </w:tcPr>
          <w:p w14:paraId="03928730" w14:textId="77777777" w:rsidR="00CA4793" w:rsidRPr="00CC245B" w:rsidRDefault="00CA4793" w:rsidP="00652E02">
            <w:pPr>
              <w:pStyle w:val="xxmsonormal"/>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CC245B">
              <w:rPr>
                <w:rFonts w:asciiTheme="minorHAnsi" w:hAnsiTheme="minorHAnsi" w:cstheme="minorHAnsi"/>
                <w:sz w:val="22"/>
                <w:szCs w:val="22"/>
              </w:rPr>
              <w:t>4,30</w:t>
            </w:r>
          </w:p>
        </w:tc>
        <w:tc>
          <w:tcPr>
            <w:tcW w:w="1166" w:type="dxa"/>
            <w:hideMark/>
          </w:tcPr>
          <w:p w14:paraId="2758F0E4" w14:textId="5B3CDECD" w:rsidR="00CA4793" w:rsidRPr="00CC245B" w:rsidRDefault="00CA4793" w:rsidP="00652E02">
            <w:pPr>
              <w:pStyle w:val="xxmsonormal"/>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CC245B">
              <w:rPr>
                <w:rFonts w:asciiTheme="minorHAnsi" w:hAnsiTheme="minorHAnsi" w:cstheme="minorHAnsi"/>
                <w:sz w:val="22"/>
                <w:szCs w:val="22"/>
              </w:rPr>
              <w:t>2</w:t>
            </w:r>
            <w:r w:rsidR="00CC245B">
              <w:rPr>
                <w:rFonts w:asciiTheme="minorHAnsi" w:hAnsiTheme="minorHAnsi" w:cstheme="minorHAnsi"/>
                <w:sz w:val="22"/>
                <w:szCs w:val="22"/>
              </w:rPr>
              <w:t>,0</w:t>
            </w:r>
          </w:p>
        </w:tc>
        <w:tc>
          <w:tcPr>
            <w:tcW w:w="818" w:type="dxa"/>
            <w:hideMark/>
          </w:tcPr>
          <w:p w14:paraId="1A1E1400" w14:textId="77777777" w:rsidR="00CA4793" w:rsidRPr="00CC245B" w:rsidRDefault="00CA4793" w:rsidP="00652E02">
            <w:pPr>
              <w:pStyle w:val="xxmsonormal"/>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CC245B">
              <w:rPr>
                <w:rFonts w:asciiTheme="minorHAnsi" w:hAnsiTheme="minorHAnsi" w:cstheme="minorHAnsi"/>
                <w:sz w:val="22"/>
                <w:szCs w:val="22"/>
              </w:rPr>
              <w:t>3,75</w:t>
            </w:r>
          </w:p>
        </w:tc>
        <w:tc>
          <w:tcPr>
            <w:tcW w:w="883" w:type="dxa"/>
            <w:hideMark/>
          </w:tcPr>
          <w:p w14:paraId="0EF20E2F" w14:textId="77777777" w:rsidR="00CA4793" w:rsidRPr="00CC245B" w:rsidRDefault="00CA4793" w:rsidP="00652E02">
            <w:pPr>
              <w:pStyle w:val="xxmsonormal"/>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CC245B">
              <w:rPr>
                <w:rFonts w:asciiTheme="minorHAnsi" w:hAnsiTheme="minorHAnsi" w:cstheme="minorHAnsi"/>
                <w:sz w:val="22"/>
                <w:szCs w:val="22"/>
              </w:rPr>
              <w:t>8,50</w:t>
            </w:r>
          </w:p>
        </w:tc>
        <w:tc>
          <w:tcPr>
            <w:tcW w:w="818" w:type="dxa"/>
            <w:hideMark/>
          </w:tcPr>
          <w:p w14:paraId="7716CDCE" w14:textId="36A81323" w:rsidR="00CA4793" w:rsidRPr="00CC245B" w:rsidRDefault="00CA4793" w:rsidP="00652E02">
            <w:pPr>
              <w:pStyle w:val="xxmsonormal"/>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CC245B">
              <w:rPr>
                <w:rFonts w:asciiTheme="minorHAnsi" w:hAnsiTheme="minorHAnsi" w:cstheme="minorHAnsi"/>
                <w:sz w:val="22"/>
                <w:szCs w:val="22"/>
              </w:rPr>
              <w:t>12</w:t>
            </w:r>
            <w:r w:rsidR="00CC245B">
              <w:rPr>
                <w:rFonts w:asciiTheme="minorHAnsi" w:hAnsiTheme="minorHAnsi" w:cstheme="minorHAnsi"/>
                <w:sz w:val="22"/>
                <w:szCs w:val="22"/>
              </w:rPr>
              <w:t>,0</w:t>
            </w:r>
          </w:p>
        </w:tc>
        <w:tc>
          <w:tcPr>
            <w:tcW w:w="1160" w:type="dxa"/>
            <w:hideMark/>
          </w:tcPr>
          <w:p w14:paraId="40E24289" w14:textId="48740F7F" w:rsidR="00CA4793" w:rsidRPr="00CC245B" w:rsidRDefault="00CA4793" w:rsidP="00652E02">
            <w:pPr>
              <w:pStyle w:val="xxmsonormal"/>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CC245B">
              <w:rPr>
                <w:rFonts w:asciiTheme="minorHAnsi" w:hAnsiTheme="minorHAnsi" w:cstheme="minorHAnsi"/>
                <w:sz w:val="22"/>
                <w:szCs w:val="22"/>
              </w:rPr>
              <w:t>15</w:t>
            </w:r>
            <w:r w:rsidR="00CC245B">
              <w:rPr>
                <w:rFonts w:asciiTheme="minorHAnsi" w:hAnsiTheme="minorHAnsi" w:cstheme="minorHAnsi"/>
                <w:sz w:val="22"/>
                <w:szCs w:val="22"/>
              </w:rPr>
              <w:t>,0</w:t>
            </w:r>
          </w:p>
        </w:tc>
      </w:tr>
      <w:tr w:rsidR="00CC245B" w:rsidRPr="00CC245B" w14:paraId="4C6A1C2D" w14:textId="77777777" w:rsidTr="00CC245B">
        <w:trPr>
          <w:trHeight w:val="340"/>
          <w:jc w:val="center"/>
        </w:trPr>
        <w:tc>
          <w:tcPr>
            <w:cnfStyle w:val="001000000000" w:firstRow="0" w:lastRow="0" w:firstColumn="1" w:lastColumn="0" w:oddVBand="0" w:evenVBand="0" w:oddHBand="0" w:evenHBand="0" w:firstRowFirstColumn="0" w:firstRowLastColumn="0" w:lastRowFirstColumn="0" w:lastRowLastColumn="0"/>
            <w:tcW w:w="2965" w:type="dxa"/>
            <w:hideMark/>
          </w:tcPr>
          <w:p w14:paraId="2310581B" w14:textId="26670EBD" w:rsidR="00CA4793" w:rsidRPr="00CC245B" w:rsidRDefault="00CA4793" w:rsidP="00652E02">
            <w:pPr>
              <w:pStyle w:val="xxmsonormal"/>
              <w:rPr>
                <w:rFonts w:asciiTheme="minorHAnsi" w:hAnsiTheme="minorHAnsi" w:cstheme="minorHAnsi"/>
                <w:sz w:val="22"/>
                <w:szCs w:val="22"/>
              </w:rPr>
            </w:pPr>
            <w:r w:rsidRPr="00CC245B">
              <w:rPr>
                <w:rFonts w:asciiTheme="minorHAnsi" w:hAnsiTheme="minorHAnsi" w:cstheme="minorHAnsi"/>
                <w:sz w:val="22"/>
                <w:szCs w:val="22"/>
              </w:rPr>
              <w:t>Marque</w:t>
            </w:r>
            <w:r w:rsidR="00C40580" w:rsidRPr="00CC245B">
              <w:rPr>
                <w:rFonts w:asciiTheme="minorHAnsi" w:hAnsiTheme="minorHAnsi" w:cstheme="minorHAnsi"/>
                <w:sz w:val="22"/>
                <w:szCs w:val="22"/>
              </w:rPr>
              <w:t xml:space="preserve"> (GE ou Siemens)</w:t>
            </w:r>
          </w:p>
        </w:tc>
        <w:tc>
          <w:tcPr>
            <w:tcW w:w="1144" w:type="dxa"/>
            <w:hideMark/>
          </w:tcPr>
          <w:p w14:paraId="4510D99A" w14:textId="77777777" w:rsidR="00CA4793" w:rsidRPr="00CC245B" w:rsidRDefault="00CA4793" w:rsidP="00652E02">
            <w:pPr>
              <w:pStyle w:val="xxmsonormal"/>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CC245B">
              <w:rPr>
                <w:rFonts w:asciiTheme="minorHAnsi" w:hAnsiTheme="minorHAnsi" w:cstheme="minorHAnsi"/>
                <w:sz w:val="22"/>
                <w:szCs w:val="22"/>
              </w:rPr>
              <w:t>0,17</w:t>
            </w:r>
          </w:p>
        </w:tc>
        <w:tc>
          <w:tcPr>
            <w:tcW w:w="1211" w:type="dxa"/>
            <w:hideMark/>
          </w:tcPr>
          <w:p w14:paraId="3278C1F6" w14:textId="77777777" w:rsidR="00CA4793" w:rsidRPr="00CC245B" w:rsidRDefault="00CA4793" w:rsidP="00652E02">
            <w:pPr>
              <w:pStyle w:val="xxmsonormal"/>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CC245B">
              <w:rPr>
                <w:rFonts w:asciiTheme="minorHAnsi" w:hAnsiTheme="minorHAnsi" w:cstheme="minorHAnsi"/>
                <w:sz w:val="22"/>
                <w:szCs w:val="22"/>
              </w:rPr>
              <w:t>0,37</w:t>
            </w:r>
          </w:p>
        </w:tc>
        <w:tc>
          <w:tcPr>
            <w:tcW w:w="1166" w:type="dxa"/>
            <w:hideMark/>
          </w:tcPr>
          <w:p w14:paraId="5DB5CC1D" w14:textId="76D477FC" w:rsidR="00CA4793" w:rsidRPr="00CC245B" w:rsidRDefault="00CA4793" w:rsidP="00652E02">
            <w:pPr>
              <w:pStyle w:val="xxmsonormal"/>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CC245B">
              <w:rPr>
                <w:rFonts w:asciiTheme="minorHAnsi" w:hAnsiTheme="minorHAnsi" w:cstheme="minorHAnsi"/>
                <w:sz w:val="22"/>
                <w:szCs w:val="22"/>
              </w:rPr>
              <w:t>0</w:t>
            </w:r>
            <w:r w:rsidR="00CC245B">
              <w:rPr>
                <w:rFonts w:asciiTheme="minorHAnsi" w:hAnsiTheme="minorHAnsi" w:cstheme="minorHAnsi"/>
                <w:sz w:val="22"/>
                <w:szCs w:val="22"/>
              </w:rPr>
              <w:t>,0</w:t>
            </w:r>
          </w:p>
        </w:tc>
        <w:tc>
          <w:tcPr>
            <w:tcW w:w="818" w:type="dxa"/>
            <w:hideMark/>
          </w:tcPr>
          <w:p w14:paraId="226454E5" w14:textId="6855E0F1" w:rsidR="00CA4793" w:rsidRPr="00CC245B" w:rsidRDefault="00CA4793" w:rsidP="00652E02">
            <w:pPr>
              <w:pStyle w:val="xxmsonormal"/>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CC245B">
              <w:rPr>
                <w:rFonts w:asciiTheme="minorHAnsi" w:hAnsiTheme="minorHAnsi" w:cstheme="minorHAnsi"/>
                <w:sz w:val="22"/>
                <w:szCs w:val="22"/>
              </w:rPr>
              <w:t>0</w:t>
            </w:r>
            <w:r w:rsidR="00CC245B">
              <w:rPr>
                <w:rFonts w:asciiTheme="minorHAnsi" w:hAnsiTheme="minorHAnsi" w:cstheme="minorHAnsi"/>
                <w:sz w:val="22"/>
                <w:szCs w:val="22"/>
              </w:rPr>
              <w:t>,0</w:t>
            </w:r>
          </w:p>
        </w:tc>
        <w:tc>
          <w:tcPr>
            <w:tcW w:w="883" w:type="dxa"/>
            <w:hideMark/>
          </w:tcPr>
          <w:p w14:paraId="7E199F4B" w14:textId="5DAA1163" w:rsidR="00CA4793" w:rsidRPr="00CC245B" w:rsidRDefault="00CA4793" w:rsidP="00652E02">
            <w:pPr>
              <w:pStyle w:val="xxmsonormal"/>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CC245B">
              <w:rPr>
                <w:rFonts w:asciiTheme="minorHAnsi" w:hAnsiTheme="minorHAnsi" w:cstheme="minorHAnsi"/>
                <w:sz w:val="22"/>
                <w:szCs w:val="22"/>
              </w:rPr>
              <w:t>0</w:t>
            </w:r>
            <w:r w:rsidR="00CC245B">
              <w:rPr>
                <w:rFonts w:asciiTheme="minorHAnsi" w:hAnsiTheme="minorHAnsi" w:cstheme="minorHAnsi"/>
                <w:sz w:val="22"/>
                <w:szCs w:val="22"/>
              </w:rPr>
              <w:t>,0</w:t>
            </w:r>
          </w:p>
        </w:tc>
        <w:tc>
          <w:tcPr>
            <w:tcW w:w="818" w:type="dxa"/>
            <w:hideMark/>
          </w:tcPr>
          <w:p w14:paraId="3800F2BD" w14:textId="1AE6D67C" w:rsidR="00CA4793" w:rsidRPr="00CC245B" w:rsidRDefault="00CA4793" w:rsidP="00652E02">
            <w:pPr>
              <w:pStyle w:val="xxmsonormal"/>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CC245B">
              <w:rPr>
                <w:rFonts w:asciiTheme="minorHAnsi" w:hAnsiTheme="minorHAnsi" w:cstheme="minorHAnsi"/>
                <w:sz w:val="22"/>
                <w:szCs w:val="22"/>
              </w:rPr>
              <w:t>0</w:t>
            </w:r>
            <w:r w:rsidR="00CC245B">
              <w:rPr>
                <w:rFonts w:asciiTheme="minorHAnsi" w:hAnsiTheme="minorHAnsi" w:cstheme="minorHAnsi"/>
                <w:sz w:val="22"/>
                <w:szCs w:val="22"/>
              </w:rPr>
              <w:t>,0</w:t>
            </w:r>
          </w:p>
        </w:tc>
        <w:tc>
          <w:tcPr>
            <w:tcW w:w="1160" w:type="dxa"/>
            <w:hideMark/>
          </w:tcPr>
          <w:p w14:paraId="176D051E" w14:textId="216FFE21" w:rsidR="00CA4793" w:rsidRPr="00CC245B" w:rsidRDefault="00CA4793" w:rsidP="00652E02">
            <w:pPr>
              <w:pStyle w:val="xxmsonormal"/>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CC245B">
              <w:rPr>
                <w:rFonts w:asciiTheme="minorHAnsi" w:hAnsiTheme="minorHAnsi" w:cstheme="minorHAnsi"/>
                <w:sz w:val="22"/>
                <w:szCs w:val="22"/>
              </w:rPr>
              <w:t>1</w:t>
            </w:r>
            <w:r w:rsidR="00CC245B">
              <w:rPr>
                <w:rFonts w:asciiTheme="minorHAnsi" w:hAnsiTheme="minorHAnsi" w:cstheme="minorHAnsi"/>
                <w:sz w:val="22"/>
                <w:szCs w:val="22"/>
              </w:rPr>
              <w:t>,0</w:t>
            </w:r>
          </w:p>
        </w:tc>
      </w:tr>
      <w:tr w:rsidR="00CC245B" w:rsidRPr="00CC245B" w14:paraId="5A345C0F" w14:textId="77777777" w:rsidTr="00CC245B">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2965" w:type="dxa"/>
            <w:hideMark/>
          </w:tcPr>
          <w:p w14:paraId="1DC7C0BE" w14:textId="76FD3CD4" w:rsidR="00CA4793" w:rsidRPr="00CC245B" w:rsidRDefault="00B87D1C" w:rsidP="00652E02">
            <w:pPr>
              <w:pStyle w:val="xxmsonormal"/>
              <w:rPr>
                <w:rFonts w:asciiTheme="minorHAnsi" w:hAnsiTheme="minorHAnsi" w:cstheme="minorHAnsi"/>
                <w:sz w:val="22"/>
                <w:szCs w:val="22"/>
              </w:rPr>
            </w:pPr>
            <w:r w:rsidRPr="00CC245B">
              <w:rPr>
                <w:rFonts w:asciiTheme="minorHAnsi" w:hAnsiTheme="minorHAnsi" w:cstheme="minorHAnsi"/>
                <w:sz w:val="22"/>
                <w:szCs w:val="22"/>
              </w:rPr>
              <w:t>Modèle de caméra</w:t>
            </w:r>
          </w:p>
        </w:tc>
        <w:tc>
          <w:tcPr>
            <w:tcW w:w="1144" w:type="dxa"/>
            <w:hideMark/>
          </w:tcPr>
          <w:p w14:paraId="1339FD10" w14:textId="77777777" w:rsidR="00CA4793" w:rsidRPr="00CC245B" w:rsidRDefault="00CA4793" w:rsidP="00652E02">
            <w:pPr>
              <w:pStyle w:val="xxmsonormal"/>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CC245B">
              <w:rPr>
                <w:rFonts w:asciiTheme="minorHAnsi" w:hAnsiTheme="minorHAnsi" w:cstheme="minorHAnsi"/>
                <w:sz w:val="22"/>
                <w:szCs w:val="22"/>
              </w:rPr>
              <w:t>4,33</w:t>
            </w:r>
          </w:p>
        </w:tc>
        <w:tc>
          <w:tcPr>
            <w:tcW w:w="1211" w:type="dxa"/>
            <w:hideMark/>
          </w:tcPr>
          <w:p w14:paraId="32ADFF98" w14:textId="77777777" w:rsidR="00CA4793" w:rsidRPr="00CC245B" w:rsidRDefault="00CA4793" w:rsidP="00652E02">
            <w:pPr>
              <w:pStyle w:val="xxmsonormal"/>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CC245B">
              <w:rPr>
                <w:rFonts w:asciiTheme="minorHAnsi" w:hAnsiTheme="minorHAnsi" w:cstheme="minorHAnsi"/>
                <w:sz w:val="22"/>
                <w:szCs w:val="22"/>
              </w:rPr>
              <w:t>2,29</w:t>
            </w:r>
          </w:p>
        </w:tc>
        <w:tc>
          <w:tcPr>
            <w:tcW w:w="1166" w:type="dxa"/>
            <w:hideMark/>
          </w:tcPr>
          <w:p w14:paraId="58332736" w14:textId="02FB0911" w:rsidR="00CA4793" w:rsidRPr="00CC245B" w:rsidRDefault="00CA4793" w:rsidP="00652E02">
            <w:pPr>
              <w:pStyle w:val="xxmsonormal"/>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CC245B">
              <w:rPr>
                <w:rFonts w:asciiTheme="minorHAnsi" w:hAnsiTheme="minorHAnsi" w:cstheme="minorHAnsi"/>
                <w:sz w:val="22"/>
                <w:szCs w:val="22"/>
              </w:rPr>
              <w:t>0</w:t>
            </w:r>
            <w:r w:rsidR="00CC245B">
              <w:rPr>
                <w:rFonts w:asciiTheme="minorHAnsi" w:hAnsiTheme="minorHAnsi" w:cstheme="minorHAnsi"/>
                <w:sz w:val="22"/>
                <w:szCs w:val="22"/>
              </w:rPr>
              <w:t>,0</w:t>
            </w:r>
          </w:p>
        </w:tc>
        <w:tc>
          <w:tcPr>
            <w:tcW w:w="818" w:type="dxa"/>
            <w:hideMark/>
          </w:tcPr>
          <w:p w14:paraId="3D7416E9" w14:textId="77777777" w:rsidR="00CA4793" w:rsidRPr="00CC245B" w:rsidRDefault="00CA4793" w:rsidP="00652E02">
            <w:pPr>
              <w:pStyle w:val="xxmsonormal"/>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CC245B">
              <w:rPr>
                <w:rFonts w:asciiTheme="minorHAnsi" w:hAnsiTheme="minorHAnsi" w:cstheme="minorHAnsi"/>
                <w:sz w:val="22"/>
                <w:szCs w:val="22"/>
              </w:rPr>
              <w:t>2,75</w:t>
            </w:r>
          </w:p>
        </w:tc>
        <w:tc>
          <w:tcPr>
            <w:tcW w:w="883" w:type="dxa"/>
            <w:hideMark/>
          </w:tcPr>
          <w:p w14:paraId="299FCFBF" w14:textId="16F9AA25" w:rsidR="00CA4793" w:rsidRPr="00CC245B" w:rsidRDefault="00CA4793" w:rsidP="00652E02">
            <w:pPr>
              <w:pStyle w:val="xxmsonormal"/>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CC245B">
              <w:rPr>
                <w:rFonts w:asciiTheme="minorHAnsi" w:hAnsiTheme="minorHAnsi" w:cstheme="minorHAnsi"/>
                <w:sz w:val="22"/>
                <w:szCs w:val="22"/>
              </w:rPr>
              <w:t>5</w:t>
            </w:r>
            <w:r w:rsidR="00CC245B">
              <w:rPr>
                <w:rFonts w:asciiTheme="minorHAnsi" w:hAnsiTheme="minorHAnsi" w:cstheme="minorHAnsi"/>
                <w:sz w:val="22"/>
                <w:szCs w:val="22"/>
              </w:rPr>
              <w:t>,0</w:t>
            </w:r>
          </w:p>
        </w:tc>
        <w:tc>
          <w:tcPr>
            <w:tcW w:w="818" w:type="dxa"/>
            <w:hideMark/>
          </w:tcPr>
          <w:p w14:paraId="72F1A9D3" w14:textId="77777777" w:rsidR="00CA4793" w:rsidRPr="00CC245B" w:rsidRDefault="00CA4793" w:rsidP="00652E02">
            <w:pPr>
              <w:pStyle w:val="xxmsonormal"/>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CC245B">
              <w:rPr>
                <w:rFonts w:asciiTheme="minorHAnsi" w:hAnsiTheme="minorHAnsi" w:cstheme="minorHAnsi"/>
                <w:sz w:val="22"/>
                <w:szCs w:val="22"/>
              </w:rPr>
              <w:t>6,25</w:t>
            </w:r>
          </w:p>
        </w:tc>
        <w:tc>
          <w:tcPr>
            <w:tcW w:w="1160" w:type="dxa"/>
            <w:hideMark/>
          </w:tcPr>
          <w:p w14:paraId="3C0D02E2" w14:textId="5CEE169B" w:rsidR="00CA4793" w:rsidRPr="00CC245B" w:rsidRDefault="00CA4793" w:rsidP="00652E02">
            <w:pPr>
              <w:pStyle w:val="xxmsonormal"/>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CC245B">
              <w:rPr>
                <w:rFonts w:asciiTheme="minorHAnsi" w:hAnsiTheme="minorHAnsi" w:cstheme="minorHAnsi"/>
                <w:sz w:val="22"/>
                <w:szCs w:val="22"/>
              </w:rPr>
              <w:t>7</w:t>
            </w:r>
            <w:r w:rsidR="00CC245B">
              <w:rPr>
                <w:rFonts w:asciiTheme="minorHAnsi" w:hAnsiTheme="minorHAnsi" w:cstheme="minorHAnsi"/>
                <w:sz w:val="22"/>
                <w:szCs w:val="22"/>
              </w:rPr>
              <w:t>,0</w:t>
            </w:r>
          </w:p>
        </w:tc>
      </w:tr>
      <w:tr w:rsidR="00CC245B" w:rsidRPr="00CC245B" w14:paraId="68101E4A" w14:textId="77777777" w:rsidTr="00CC245B">
        <w:trPr>
          <w:trHeight w:val="340"/>
          <w:jc w:val="center"/>
        </w:trPr>
        <w:tc>
          <w:tcPr>
            <w:cnfStyle w:val="001000000000" w:firstRow="0" w:lastRow="0" w:firstColumn="1" w:lastColumn="0" w:oddVBand="0" w:evenVBand="0" w:oddHBand="0" w:evenHBand="0" w:firstRowFirstColumn="0" w:firstRowLastColumn="0" w:lastRowFirstColumn="0" w:lastRowLastColumn="0"/>
            <w:tcW w:w="2965" w:type="dxa"/>
            <w:hideMark/>
          </w:tcPr>
          <w:p w14:paraId="25BCA1FD" w14:textId="6C137FD5" w:rsidR="00CA4793" w:rsidRPr="00CC245B" w:rsidRDefault="00B87D1C" w:rsidP="00652E02">
            <w:pPr>
              <w:pStyle w:val="xxmsonormal"/>
              <w:rPr>
                <w:rFonts w:asciiTheme="minorHAnsi" w:hAnsiTheme="minorHAnsi" w:cstheme="minorHAnsi"/>
                <w:sz w:val="22"/>
                <w:szCs w:val="22"/>
              </w:rPr>
            </w:pPr>
            <w:r w:rsidRPr="00CC245B">
              <w:rPr>
                <w:rFonts w:asciiTheme="minorHAnsi" w:hAnsiTheme="minorHAnsi" w:cstheme="minorHAnsi"/>
                <w:sz w:val="22"/>
                <w:szCs w:val="22"/>
              </w:rPr>
              <w:t>Collimateur</w:t>
            </w:r>
          </w:p>
        </w:tc>
        <w:tc>
          <w:tcPr>
            <w:tcW w:w="1144" w:type="dxa"/>
            <w:hideMark/>
          </w:tcPr>
          <w:p w14:paraId="509F2806" w14:textId="77777777" w:rsidR="00CA4793" w:rsidRPr="00CC245B" w:rsidRDefault="00CA4793" w:rsidP="00652E02">
            <w:pPr>
              <w:pStyle w:val="xxmsonormal"/>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CC245B">
              <w:rPr>
                <w:rFonts w:asciiTheme="minorHAnsi" w:hAnsiTheme="minorHAnsi" w:cstheme="minorHAnsi"/>
                <w:sz w:val="22"/>
                <w:szCs w:val="22"/>
              </w:rPr>
              <w:t>0,25</w:t>
            </w:r>
          </w:p>
        </w:tc>
        <w:tc>
          <w:tcPr>
            <w:tcW w:w="1211" w:type="dxa"/>
            <w:hideMark/>
          </w:tcPr>
          <w:p w14:paraId="04CF421A" w14:textId="77777777" w:rsidR="00CA4793" w:rsidRPr="00CC245B" w:rsidRDefault="00CA4793" w:rsidP="00652E02">
            <w:pPr>
              <w:pStyle w:val="xxmsonormal"/>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CC245B">
              <w:rPr>
                <w:rFonts w:asciiTheme="minorHAnsi" w:hAnsiTheme="minorHAnsi" w:cstheme="minorHAnsi"/>
                <w:sz w:val="22"/>
                <w:szCs w:val="22"/>
              </w:rPr>
              <w:t>0,43</w:t>
            </w:r>
          </w:p>
        </w:tc>
        <w:tc>
          <w:tcPr>
            <w:tcW w:w="1166" w:type="dxa"/>
            <w:hideMark/>
          </w:tcPr>
          <w:p w14:paraId="1E27A3B5" w14:textId="79DD1E45" w:rsidR="00CA4793" w:rsidRPr="00CC245B" w:rsidRDefault="00CA4793" w:rsidP="00652E02">
            <w:pPr>
              <w:pStyle w:val="xxmsonormal"/>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CC245B">
              <w:rPr>
                <w:rFonts w:asciiTheme="minorHAnsi" w:hAnsiTheme="minorHAnsi" w:cstheme="minorHAnsi"/>
                <w:sz w:val="22"/>
                <w:szCs w:val="22"/>
              </w:rPr>
              <w:t>0</w:t>
            </w:r>
            <w:r w:rsidR="00CC245B">
              <w:rPr>
                <w:rFonts w:asciiTheme="minorHAnsi" w:hAnsiTheme="minorHAnsi" w:cstheme="minorHAnsi"/>
                <w:sz w:val="22"/>
                <w:szCs w:val="22"/>
              </w:rPr>
              <w:t>,0</w:t>
            </w:r>
          </w:p>
        </w:tc>
        <w:tc>
          <w:tcPr>
            <w:tcW w:w="818" w:type="dxa"/>
            <w:hideMark/>
          </w:tcPr>
          <w:p w14:paraId="71C01C6F" w14:textId="36EB4C82" w:rsidR="00CA4793" w:rsidRPr="00CC245B" w:rsidRDefault="00CA4793" w:rsidP="00652E02">
            <w:pPr>
              <w:pStyle w:val="xxmsonormal"/>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CC245B">
              <w:rPr>
                <w:rFonts w:asciiTheme="minorHAnsi" w:hAnsiTheme="minorHAnsi" w:cstheme="minorHAnsi"/>
                <w:sz w:val="22"/>
                <w:szCs w:val="22"/>
              </w:rPr>
              <w:t>0</w:t>
            </w:r>
            <w:r w:rsidR="00CC245B">
              <w:rPr>
                <w:rFonts w:asciiTheme="minorHAnsi" w:hAnsiTheme="minorHAnsi" w:cstheme="minorHAnsi"/>
                <w:sz w:val="22"/>
                <w:szCs w:val="22"/>
              </w:rPr>
              <w:t>,0</w:t>
            </w:r>
          </w:p>
        </w:tc>
        <w:tc>
          <w:tcPr>
            <w:tcW w:w="883" w:type="dxa"/>
            <w:hideMark/>
          </w:tcPr>
          <w:p w14:paraId="720FCBAD" w14:textId="4D917BFA" w:rsidR="00CA4793" w:rsidRPr="00CC245B" w:rsidRDefault="00CA4793" w:rsidP="00652E02">
            <w:pPr>
              <w:pStyle w:val="xxmsonormal"/>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CC245B">
              <w:rPr>
                <w:rFonts w:asciiTheme="minorHAnsi" w:hAnsiTheme="minorHAnsi" w:cstheme="minorHAnsi"/>
                <w:sz w:val="22"/>
                <w:szCs w:val="22"/>
              </w:rPr>
              <w:t>0</w:t>
            </w:r>
            <w:r w:rsidR="00CC245B">
              <w:rPr>
                <w:rFonts w:asciiTheme="minorHAnsi" w:hAnsiTheme="minorHAnsi" w:cstheme="minorHAnsi"/>
                <w:sz w:val="22"/>
                <w:szCs w:val="22"/>
              </w:rPr>
              <w:t>,0</w:t>
            </w:r>
          </w:p>
        </w:tc>
        <w:tc>
          <w:tcPr>
            <w:tcW w:w="818" w:type="dxa"/>
            <w:hideMark/>
          </w:tcPr>
          <w:p w14:paraId="6305A7B4" w14:textId="77777777" w:rsidR="00CA4793" w:rsidRPr="00CC245B" w:rsidRDefault="00CA4793" w:rsidP="00652E02">
            <w:pPr>
              <w:pStyle w:val="xxmsonormal"/>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CC245B">
              <w:rPr>
                <w:rFonts w:asciiTheme="minorHAnsi" w:hAnsiTheme="minorHAnsi" w:cstheme="minorHAnsi"/>
                <w:sz w:val="22"/>
                <w:szCs w:val="22"/>
              </w:rPr>
              <w:t>0,25</w:t>
            </w:r>
          </w:p>
        </w:tc>
        <w:tc>
          <w:tcPr>
            <w:tcW w:w="1160" w:type="dxa"/>
            <w:hideMark/>
          </w:tcPr>
          <w:p w14:paraId="6AFF87F8" w14:textId="063F2020" w:rsidR="00CA4793" w:rsidRPr="00CC245B" w:rsidRDefault="00CA4793" w:rsidP="00652E02">
            <w:pPr>
              <w:pStyle w:val="xxmsonormal"/>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CC245B">
              <w:rPr>
                <w:rFonts w:asciiTheme="minorHAnsi" w:hAnsiTheme="minorHAnsi" w:cstheme="minorHAnsi"/>
                <w:sz w:val="22"/>
                <w:szCs w:val="22"/>
              </w:rPr>
              <w:t>1</w:t>
            </w:r>
            <w:r w:rsidR="00CC245B">
              <w:rPr>
                <w:rFonts w:asciiTheme="minorHAnsi" w:hAnsiTheme="minorHAnsi" w:cstheme="minorHAnsi"/>
                <w:sz w:val="22"/>
                <w:szCs w:val="22"/>
              </w:rPr>
              <w:t>,0</w:t>
            </w:r>
          </w:p>
        </w:tc>
      </w:tr>
      <w:tr w:rsidR="00CC245B" w:rsidRPr="00CC245B" w14:paraId="3F3D8B31" w14:textId="77777777" w:rsidTr="00CC245B">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2965" w:type="dxa"/>
            <w:hideMark/>
          </w:tcPr>
          <w:p w14:paraId="4D66FDFC" w14:textId="49298FDC" w:rsidR="00CA4793" w:rsidRPr="00CC245B" w:rsidRDefault="006E2CB0" w:rsidP="00652E02">
            <w:pPr>
              <w:pStyle w:val="xxmsonormal"/>
              <w:rPr>
                <w:rFonts w:asciiTheme="minorHAnsi" w:hAnsiTheme="minorHAnsi" w:cstheme="minorHAnsi"/>
                <w:sz w:val="22"/>
                <w:szCs w:val="22"/>
              </w:rPr>
            </w:pPr>
            <w:r>
              <w:rPr>
                <w:rFonts w:asciiTheme="minorHAnsi" w:hAnsiTheme="minorHAnsi" w:cstheme="minorHAnsi"/>
                <w:sz w:val="22"/>
                <w:szCs w:val="22"/>
              </w:rPr>
              <w:t>Épaisseur</w:t>
            </w:r>
            <w:r w:rsidR="00CA4793" w:rsidRPr="00CC245B">
              <w:rPr>
                <w:rFonts w:asciiTheme="minorHAnsi" w:hAnsiTheme="minorHAnsi" w:cstheme="minorHAnsi"/>
                <w:sz w:val="22"/>
                <w:szCs w:val="22"/>
              </w:rPr>
              <w:t xml:space="preserve"> </w:t>
            </w:r>
            <w:r w:rsidR="00B87D1C" w:rsidRPr="00CC245B">
              <w:rPr>
                <w:rFonts w:asciiTheme="minorHAnsi" w:hAnsiTheme="minorHAnsi" w:cstheme="minorHAnsi"/>
                <w:sz w:val="22"/>
                <w:szCs w:val="22"/>
              </w:rPr>
              <w:t>du cristal</w:t>
            </w:r>
            <w:r w:rsidR="00CA4793" w:rsidRPr="00CC245B">
              <w:rPr>
                <w:rFonts w:asciiTheme="minorHAnsi" w:hAnsiTheme="minorHAnsi" w:cstheme="minorHAnsi"/>
                <w:sz w:val="22"/>
                <w:szCs w:val="22"/>
              </w:rPr>
              <w:t xml:space="preserve"> (</w:t>
            </w:r>
            <w:r w:rsidR="00C40580" w:rsidRPr="00CC245B">
              <w:rPr>
                <w:rFonts w:asciiTheme="minorHAnsi" w:hAnsiTheme="minorHAnsi" w:cstheme="minorHAnsi"/>
                <w:sz w:val="22"/>
                <w:szCs w:val="22"/>
              </w:rPr>
              <w:t>cm</w:t>
            </w:r>
            <w:r w:rsidR="00CA4793" w:rsidRPr="00CC245B">
              <w:rPr>
                <w:rFonts w:asciiTheme="minorHAnsi" w:hAnsiTheme="minorHAnsi" w:cstheme="minorHAnsi"/>
                <w:sz w:val="22"/>
                <w:szCs w:val="22"/>
              </w:rPr>
              <w:t>)</w:t>
            </w:r>
          </w:p>
        </w:tc>
        <w:tc>
          <w:tcPr>
            <w:tcW w:w="1144" w:type="dxa"/>
            <w:hideMark/>
          </w:tcPr>
          <w:p w14:paraId="032A851E" w14:textId="77777777" w:rsidR="00CA4793" w:rsidRPr="00CC245B" w:rsidRDefault="00CA4793" w:rsidP="00652E02">
            <w:pPr>
              <w:pStyle w:val="xxmsonormal"/>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CC245B">
              <w:rPr>
                <w:rFonts w:asciiTheme="minorHAnsi" w:hAnsiTheme="minorHAnsi" w:cstheme="minorHAnsi"/>
                <w:sz w:val="22"/>
                <w:szCs w:val="22"/>
              </w:rPr>
              <w:t>1,11</w:t>
            </w:r>
          </w:p>
        </w:tc>
        <w:tc>
          <w:tcPr>
            <w:tcW w:w="1211" w:type="dxa"/>
            <w:hideMark/>
          </w:tcPr>
          <w:p w14:paraId="114177D7" w14:textId="77777777" w:rsidR="00CA4793" w:rsidRPr="00CC245B" w:rsidRDefault="00CA4793" w:rsidP="00652E02">
            <w:pPr>
              <w:pStyle w:val="xxmsonormal"/>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CC245B">
              <w:rPr>
                <w:rFonts w:asciiTheme="minorHAnsi" w:hAnsiTheme="minorHAnsi" w:cstheme="minorHAnsi"/>
                <w:sz w:val="22"/>
                <w:szCs w:val="22"/>
              </w:rPr>
              <w:t>0,28</w:t>
            </w:r>
          </w:p>
        </w:tc>
        <w:tc>
          <w:tcPr>
            <w:tcW w:w="1166" w:type="dxa"/>
            <w:hideMark/>
          </w:tcPr>
          <w:p w14:paraId="179F1F78" w14:textId="77777777" w:rsidR="00CA4793" w:rsidRPr="00CC245B" w:rsidRDefault="00CA4793" w:rsidP="00652E02">
            <w:pPr>
              <w:pStyle w:val="xxmsonormal"/>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CC245B">
              <w:rPr>
                <w:rFonts w:asciiTheme="minorHAnsi" w:hAnsiTheme="minorHAnsi" w:cstheme="minorHAnsi"/>
                <w:sz w:val="22"/>
                <w:szCs w:val="22"/>
              </w:rPr>
              <w:t>0,95</w:t>
            </w:r>
          </w:p>
        </w:tc>
        <w:tc>
          <w:tcPr>
            <w:tcW w:w="818" w:type="dxa"/>
            <w:hideMark/>
          </w:tcPr>
          <w:p w14:paraId="4E86F717" w14:textId="77777777" w:rsidR="00CA4793" w:rsidRPr="00CC245B" w:rsidRDefault="00CA4793" w:rsidP="00652E02">
            <w:pPr>
              <w:pStyle w:val="xxmsonormal"/>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CC245B">
              <w:rPr>
                <w:rFonts w:asciiTheme="minorHAnsi" w:hAnsiTheme="minorHAnsi" w:cstheme="minorHAnsi"/>
                <w:sz w:val="22"/>
                <w:szCs w:val="22"/>
              </w:rPr>
              <w:t>0,95</w:t>
            </w:r>
          </w:p>
        </w:tc>
        <w:tc>
          <w:tcPr>
            <w:tcW w:w="883" w:type="dxa"/>
            <w:hideMark/>
          </w:tcPr>
          <w:p w14:paraId="2AC2058C" w14:textId="77777777" w:rsidR="00CA4793" w:rsidRPr="00CC245B" w:rsidRDefault="00CA4793" w:rsidP="00652E02">
            <w:pPr>
              <w:pStyle w:val="xxmsonormal"/>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CC245B">
              <w:rPr>
                <w:rFonts w:asciiTheme="minorHAnsi" w:hAnsiTheme="minorHAnsi" w:cstheme="minorHAnsi"/>
                <w:sz w:val="22"/>
                <w:szCs w:val="22"/>
              </w:rPr>
              <w:t>0,95</w:t>
            </w:r>
          </w:p>
        </w:tc>
        <w:tc>
          <w:tcPr>
            <w:tcW w:w="818" w:type="dxa"/>
            <w:hideMark/>
          </w:tcPr>
          <w:p w14:paraId="705B9DAE" w14:textId="77777777" w:rsidR="00CA4793" w:rsidRPr="00CC245B" w:rsidRDefault="00CA4793" w:rsidP="00652E02">
            <w:pPr>
              <w:pStyle w:val="xxmsonormal"/>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CC245B">
              <w:rPr>
                <w:rFonts w:asciiTheme="minorHAnsi" w:hAnsiTheme="minorHAnsi" w:cstheme="minorHAnsi"/>
                <w:sz w:val="22"/>
                <w:szCs w:val="22"/>
              </w:rPr>
              <w:t>1,11</w:t>
            </w:r>
          </w:p>
        </w:tc>
        <w:tc>
          <w:tcPr>
            <w:tcW w:w="1160" w:type="dxa"/>
            <w:hideMark/>
          </w:tcPr>
          <w:p w14:paraId="05BD038A" w14:textId="77777777" w:rsidR="00CA4793" w:rsidRPr="00CC245B" w:rsidRDefault="00CA4793" w:rsidP="00652E02">
            <w:pPr>
              <w:pStyle w:val="xxmsonormal"/>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CC245B">
              <w:rPr>
                <w:rFonts w:asciiTheme="minorHAnsi" w:hAnsiTheme="minorHAnsi" w:cstheme="minorHAnsi"/>
                <w:sz w:val="22"/>
                <w:szCs w:val="22"/>
              </w:rPr>
              <w:t>1,59</w:t>
            </w:r>
          </w:p>
        </w:tc>
      </w:tr>
      <w:tr w:rsidR="00CC245B" w:rsidRPr="00CC245B" w14:paraId="1FE7FCDF" w14:textId="77777777" w:rsidTr="00CC245B">
        <w:trPr>
          <w:trHeight w:val="340"/>
          <w:jc w:val="center"/>
        </w:trPr>
        <w:tc>
          <w:tcPr>
            <w:cnfStyle w:val="001000000000" w:firstRow="0" w:lastRow="0" w:firstColumn="1" w:lastColumn="0" w:oddVBand="0" w:evenVBand="0" w:oddHBand="0" w:evenHBand="0" w:firstRowFirstColumn="0" w:firstRowLastColumn="0" w:lastRowFirstColumn="0" w:lastRowLastColumn="0"/>
            <w:tcW w:w="2965" w:type="dxa"/>
            <w:hideMark/>
          </w:tcPr>
          <w:p w14:paraId="3711AA46" w14:textId="7E4B6C69" w:rsidR="00CA4793" w:rsidRPr="00CC245B" w:rsidRDefault="00B87D1C" w:rsidP="00652E02">
            <w:pPr>
              <w:pStyle w:val="xxmsonormal"/>
              <w:rPr>
                <w:rFonts w:asciiTheme="minorHAnsi" w:hAnsiTheme="minorHAnsi" w:cstheme="minorHAnsi"/>
                <w:sz w:val="22"/>
                <w:szCs w:val="22"/>
              </w:rPr>
            </w:pPr>
            <w:r w:rsidRPr="00CC245B">
              <w:rPr>
                <w:rFonts w:asciiTheme="minorHAnsi" w:hAnsiTheme="minorHAnsi" w:cstheme="minorHAnsi"/>
                <w:sz w:val="22"/>
                <w:szCs w:val="22"/>
              </w:rPr>
              <w:t>Taille du pixel</w:t>
            </w:r>
            <w:r w:rsidR="00CA4793" w:rsidRPr="00CC245B">
              <w:rPr>
                <w:rFonts w:asciiTheme="minorHAnsi" w:hAnsiTheme="minorHAnsi" w:cstheme="minorHAnsi"/>
                <w:sz w:val="22"/>
                <w:szCs w:val="22"/>
              </w:rPr>
              <w:t xml:space="preserve"> (mm)</w:t>
            </w:r>
          </w:p>
        </w:tc>
        <w:tc>
          <w:tcPr>
            <w:tcW w:w="1144" w:type="dxa"/>
            <w:hideMark/>
          </w:tcPr>
          <w:p w14:paraId="3BBE003E" w14:textId="77777777" w:rsidR="00CA4793" w:rsidRPr="00CC245B" w:rsidRDefault="00CA4793" w:rsidP="00652E02">
            <w:pPr>
              <w:pStyle w:val="xxmsonormal"/>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CC245B">
              <w:rPr>
                <w:rFonts w:asciiTheme="minorHAnsi" w:hAnsiTheme="minorHAnsi" w:cstheme="minorHAnsi"/>
                <w:sz w:val="22"/>
                <w:szCs w:val="22"/>
              </w:rPr>
              <w:t>1,49</w:t>
            </w:r>
          </w:p>
        </w:tc>
        <w:tc>
          <w:tcPr>
            <w:tcW w:w="1211" w:type="dxa"/>
            <w:hideMark/>
          </w:tcPr>
          <w:p w14:paraId="031C28F0" w14:textId="77777777" w:rsidR="00CA4793" w:rsidRPr="00CC245B" w:rsidRDefault="00CA4793" w:rsidP="00652E02">
            <w:pPr>
              <w:pStyle w:val="xxmsonormal"/>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CC245B">
              <w:rPr>
                <w:rFonts w:asciiTheme="minorHAnsi" w:hAnsiTheme="minorHAnsi" w:cstheme="minorHAnsi"/>
                <w:sz w:val="22"/>
                <w:szCs w:val="22"/>
              </w:rPr>
              <w:t>0,63</w:t>
            </w:r>
          </w:p>
        </w:tc>
        <w:tc>
          <w:tcPr>
            <w:tcW w:w="1166" w:type="dxa"/>
            <w:hideMark/>
          </w:tcPr>
          <w:p w14:paraId="6A5B2D91" w14:textId="77777777" w:rsidR="00CA4793" w:rsidRPr="00CC245B" w:rsidRDefault="00CA4793" w:rsidP="00652E02">
            <w:pPr>
              <w:pStyle w:val="xxmsonormal"/>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CC245B">
              <w:rPr>
                <w:rFonts w:asciiTheme="minorHAnsi" w:hAnsiTheme="minorHAnsi" w:cstheme="minorHAnsi"/>
                <w:sz w:val="22"/>
                <w:szCs w:val="22"/>
              </w:rPr>
              <w:t>0,69</w:t>
            </w:r>
          </w:p>
        </w:tc>
        <w:tc>
          <w:tcPr>
            <w:tcW w:w="818" w:type="dxa"/>
            <w:hideMark/>
          </w:tcPr>
          <w:p w14:paraId="46EFFE3A" w14:textId="77777777" w:rsidR="00CA4793" w:rsidRPr="00CC245B" w:rsidRDefault="00CA4793" w:rsidP="00652E02">
            <w:pPr>
              <w:pStyle w:val="xxmsonormal"/>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CC245B">
              <w:rPr>
                <w:rFonts w:asciiTheme="minorHAnsi" w:hAnsiTheme="minorHAnsi" w:cstheme="minorHAnsi"/>
                <w:sz w:val="22"/>
                <w:szCs w:val="22"/>
              </w:rPr>
              <w:t>1,05</w:t>
            </w:r>
          </w:p>
        </w:tc>
        <w:tc>
          <w:tcPr>
            <w:tcW w:w="883" w:type="dxa"/>
            <w:hideMark/>
          </w:tcPr>
          <w:p w14:paraId="7FF8CCC9" w14:textId="77777777" w:rsidR="00CA4793" w:rsidRPr="00CC245B" w:rsidRDefault="00CA4793" w:rsidP="00652E02">
            <w:pPr>
              <w:pStyle w:val="xxmsonormal"/>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CC245B">
              <w:rPr>
                <w:rFonts w:asciiTheme="minorHAnsi" w:hAnsiTheme="minorHAnsi" w:cstheme="minorHAnsi"/>
                <w:sz w:val="22"/>
                <w:szCs w:val="22"/>
              </w:rPr>
              <w:t>1,15</w:t>
            </w:r>
          </w:p>
        </w:tc>
        <w:tc>
          <w:tcPr>
            <w:tcW w:w="818" w:type="dxa"/>
            <w:hideMark/>
          </w:tcPr>
          <w:p w14:paraId="06D5336F" w14:textId="77777777" w:rsidR="00CA4793" w:rsidRPr="00CC245B" w:rsidRDefault="00CA4793" w:rsidP="00652E02">
            <w:pPr>
              <w:pStyle w:val="xxmsonormal"/>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CC245B">
              <w:rPr>
                <w:rFonts w:asciiTheme="minorHAnsi" w:hAnsiTheme="minorHAnsi" w:cstheme="minorHAnsi"/>
                <w:sz w:val="22"/>
                <w:szCs w:val="22"/>
              </w:rPr>
              <w:t>2,21</w:t>
            </w:r>
          </w:p>
        </w:tc>
        <w:tc>
          <w:tcPr>
            <w:tcW w:w="1160" w:type="dxa"/>
            <w:hideMark/>
          </w:tcPr>
          <w:p w14:paraId="3C22D8E7" w14:textId="77777777" w:rsidR="00CA4793" w:rsidRPr="00CC245B" w:rsidRDefault="00CA4793" w:rsidP="00652E02">
            <w:pPr>
              <w:pStyle w:val="xxmsonormal"/>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CC245B">
              <w:rPr>
                <w:rFonts w:asciiTheme="minorHAnsi" w:hAnsiTheme="minorHAnsi" w:cstheme="minorHAnsi"/>
                <w:sz w:val="22"/>
                <w:szCs w:val="22"/>
              </w:rPr>
              <w:t>2,21</w:t>
            </w:r>
          </w:p>
        </w:tc>
      </w:tr>
      <w:tr w:rsidR="00CC245B" w:rsidRPr="00CC245B" w14:paraId="4CD05D99" w14:textId="77777777" w:rsidTr="00CC245B">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2965" w:type="dxa"/>
            <w:hideMark/>
          </w:tcPr>
          <w:p w14:paraId="21DCC085" w14:textId="77777777" w:rsidR="00CA4793" w:rsidRPr="00CC245B" w:rsidRDefault="00CA4793" w:rsidP="00652E02">
            <w:pPr>
              <w:pStyle w:val="xxmsonormal"/>
              <w:rPr>
                <w:rFonts w:asciiTheme="minorHAnsi" w:hAnsiTheme="minorHAnsi" w:cstheme="minorHAnsi"/>
                <w:sz w:val="22"/>
                <w:szCs w:val="22"/>
              </w:rPr>
            </w:pPr>
            <w:r w:rsidRPr="00CC245B">
              <w:rPr>
                <w:rFonts w:asciiTheme="minorHAnsi" w:hAnsiTheme="minorHAnsi" w:cstheme="minorHAnsi"/>
                <w:sz w:val="22"/>
                <w:szCs w:val="22"/>
              </w:rPr>
              <w:t>Volume (</w:t>
            </w:r>
            <w:proofErr w:type="spellStart"/>
            <w:r w:rsidRPr="00CC245B">
              <w:rPr>
                <w:rFonts w:asciiTheme="minorHAnsi" w:hAnsiTheme="minorHAnsi" w:cstheme="minorHAnsi"/>
                <w:sz w:val="22"/>
                <w:szCs w:val="22"/>
              </w:rPr>
              <w:t>mL</w:t>
            </w:r>
            <w:proofErr w:type="spellEnd"/>
            <w:r w:rsidRPr="00CC245B">
              <w:rPr>
                <w:rFonts w:asciiTheme="minorHAnsi" w:hAnsiTheme="minorHAnsi" w:cstheme="minorHAnsi"/>
                <w:sz w:val="22"/>
                <w:szCs w:val="22"/>
              </w:rPr>
              <w:t>)</w:t>
            </w:r>
          </w:p>
        </w:tc>
        <w:tc>
          <w:tcPr>
            <w:tcW w:w="1144" w:type="dxa"/>
            <w:hideMark/>
          </w:tcPr>
          <w:p w14:paraId="2CD26910" w14:textId="77777777" w:rsidR="00CA4793" w:rsidRPr="00CC245B" w:rsidRDefault="00CA4793" w:rsidP="00652E02">
            <w:pPr>
              <w:pStyle w:val="xxmsonormal"/>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CC245B">
              <w:rPr>
                <w:rFonts w:asciiTheme="minorHAnsi" w:hAnsiTheme="minorHAnsi" w:cstheme="minorHAnsi"/>
                <w:sz w:val="22"/>
                <w:szCs w:val="22"/>
              </w:rPr>
              <w:t>14,20</w:t>
            </w:r>
          </w:p>
        </w:tc>
        <w:tc>
          <w:tcPr>
            <w:tcW w:w="1211" w:type="dxa"/>
            <w:hideMark/>
          </w:tcPr>
          <w:p w14:paraId="1F154DE0" w14:textId="77777777" w:rsidR="00CA4793" w:rsidRPr="00CC245B" w:rsidRDefault="00CA4793" w:rsidP="00652E02">
            <w:pPr>
              <w:pStyle w:val="xxmsonormal"/>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CC245B">
              <w:rPr>
                <w:rFonts w:asciiTheme="minorHAnsi" w:hAnsiTheme="minorHAnsi" w:cstheme="minorHAnsi"/>
                <w:sz w:val="22"/>
                <w:szCs w:val="22"/>
              </w:rPr>
              <w:t>9,46</w:t>
            </w:r>
          </w:p>
        </w:tc>
        <w:tc>
          <w:tcPr>
            <w:tcW w:w="1166" w:type="dxa"/>
            <w:hideMark/>
          </w:tcPr>
          <w:p w14:paraId="0F5953A8" w14:textId="6B47FC2F" w:rsidR="00CA4793" w:rsidRPr="00CC245B" w:rsidRDefault="00CA4793" w:rsidP="00652E02">
            <w:pPr>
              <w:pStyle w:val="xxmsonormal"/>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CC245B">
              <w:rPr>
                <w:rFonts w:asciiTheme="minorHAnsi" w:hAnsiTheme="minorHAnsi" w:cstheme="minorHAnsi"/>
                <w:sz w:val="22"/>
                <w:szCs w:val="22"/>
              </w:rPr>
              <w:t>3</w:t>
            </w:r>
            <w:r w:rsidR="00CC245B">
              <w:rPr>
                <w:rFonts w:asciiTheme="minorHAnsi" w:hAnsiTheme="minorHAnsi" w:cstheme="minorHAnsi"/>
                <w:sz w:val="22"/>
                <w:szCs w:val="22"/>
              </w:rPr>
              <w:t>,0</w:t>
            </w:r>
          </w:p>
        </w:tc>
        <w:tc>
          <w:tcPr>
            <w:tcW w:w="818" w:type="dxa"/>
            <w:hideMark/>
          </w:tcPr>
          <w:p w14:paraId="70EB203B" w14:textId="4DE323F0" w:rsidR="00CA4793" w:rsidRPr="00CC245B" w:rsidRDefault="00CA4793" w:rsidP="00652E02">
            <w:pPr>
              <w:pStyle w:val="xxmsonormal"/>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CC245B">
              <w:rPr>
                <w:rFonts w:asciiTheme="minorHAnsi" w:hAnsiTheme="minorHAnsi" w:cstheme="minorHAnsi"/>
                <w:sz w:val="22"/>
                <w:szCs w:val="22"/>
              </w:rPr>
              <w:t>8</w:t>
            </w:r>
            <w:r w:rsidR="00CC245B">
              <w:rPr>
                <w:rFonts w:asciiTheme="minorHAnsi" w:hAnsiTheme="minorHAnsi" w:cstheme="minorHAnsi"/>
                <w:sz w:val="22"/>
                <w:szCs w:val="22"/>
              </w:rPr>
              <w:t>,0</w:t>
            </w:r>
          </w:p>
        </w:tc>
        <w:tc>
          <w:tcPr>
            <w:tcW w:w="883" w:type="dxa"/>
            <w:hideMark/>
          </w:tcPr>
          <w:p w14:paraId="07406D3A" w14:textId="319E1377" w:rsidR="00CA4793" w:rsidRPr="00CC245B" w:rsidRDefault="00CA4793" w:rsidP="00652E02">
            <w:pPr>
              <w:pStyle w:val="xxmsonormal"/>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CC245B">
              <w:rPr>
                <w:rFonts w:asciiTheme="minorHAnsi" w:hAnsiTheme="minorHAnsi" w:cstheme="minorHAnsi"/>
                <w:sz w:val="22"/>
                <w:szCs w:val="22"/>
              </w:rPr>
              <w:t>11</w:t>
            </w:r>
            <w:r w:rsidR="00CC245B">
              <w:rPr>
                <w:rFonts w:asciiTheme="minorHAnsi" w:hAnsiTheme="minorHAnsi" w:cstheme="minorHAnsi"/>
                <w:sz w:val="22"/>
                <w:szCs w:val="22"/>
              </w:rPr>
              <w:t>,0</w:t>
            </w:r>
          </w:p>
        </w:tc>
        <w:tc>
          <w:tcPr>
            <w:tcW w:w="818" w:type="dxa"/>
            <w:hideMark/>
          </w:tcPr>
          <w:p w14:paraId="4DAAEBDD" w14:textId="55F1C923" w:rsidR="00CA4793" w:rsidRPr="00CC245B" w:rsidRDefault="00CA4793" w:rsidP="00652E02">
            <w:pPr>
              <w:pStyle w:val="xxmsonormal"/>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CC245B">
              <w:rPr>
                <w:rFonts w:asciiTheme="minorHAnsi" w:hAnsiTheme="minorHAnsi" w:cstheme="minorHAnsi"/>
                <w:sz w:val="22"/>
                <w:szCs w:val="22"/>
              </w:rPr>
              <w:t>19</w:t>
            </w:r>
            <w:r w:rsidR="00CC245B">
              <w:rPr>
                <w:rFonts w:asciiTheme="minorHAnsi" w:hAnsiTheme="minorHAnsi" w:cstheme="minorHAnsi"/>
                <w:sz w:val="22"/>
                <w:szCs w:val="22"/>
              </w:rPr>
              <w:t>,0</w:t>
            </w:r>
          </w:p>
        </w:tc>
        <w:tc>
          <w:tcPr>
            <w:tcW w:w="1160" w:type="dxa"/>
            <w:hideMark/>
          </w:tcPr>
          <w:p w14:paraId="3127540E" w14:textId="155AECEC" w:rsidR="00CA4793" w:rsidRPr="00CC245B" w:rsidRDefault="00CA4793" w:rsidP="00652E02">
            <w:pPr>
              <w:pStyle w:val="xxmsonormal"/>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CC245B">
              <w:rPr>
                <w:rFonts w:asciiTheme="minorHAnsi" w:hAnsiTheme="minorHAnsi" w:cstheme="minorHAnsi"/>
                <w:sz w:val="22"/>
                <w:szCs w:val="22"/>
              </w:rPr>
              <w:t>30</w:t>
            </w:r>
            <w:r w:rsidR="00CC245B">
              <w:rPr>
                <w:rFonts w:asciiTheme="minorHAnsi" w:hAnsiTheme="minorHAnsi" w:cstheme="minorHAnsi"/>
                <w:sz w:val="22"/>
                <w:szCs w:val="22"/>
              </w:rPr>
              <w:t>,0</w:t>
            </w:r>
          </w:p>
        </w:tc>
      </w:tr>
      <w:tr w:rsidR="00CC245B" w:rsidRPr="00CC245B" w14:paraId="664DFAED" w14:textId="77777777" w:rsidTr="00CC245B">
        <w:trPr>
          <w:trHeight w:val="340"/>
          <w:jc w:val="center"/>
        </w:trPr>
        <w:tc>
          <w:tcPr>
            <w:cnfStyle w:val="001000000000" w:firstRow="0" w:lastRow="0" w:firstColumn="1" w:lastColumn="0" w:oddVBand="0" w:evenVBand="0" w:oddHBand="0" w:evenHBand="0" w:firstRowFirstColumn="0" w:firstRowLastColumn="0" w:lastRowFirstColumn="0" w:lastRowLastColumn="0"/>
            <w:tcW w:w="2965" w:type="dxa"/>
            <w:hideMark/>
          </w:tcPr>
          <w:p w14:paraId="70A39F7B" w14:textId="77777777" w:rsidR="00CA4793" w:rsidRPr="00CC245B" w:rsidRDefault="00CA4793" w:rsidP="00652E02">
            <w:pPr>
              <w:pStyle w:val="xxmsonormal"/>
              <w:rPr>
                <w:rFonts w:asciiTheme="minorHAnsi" w:hAnsiTheme="minorHAnsi" w:cstheme="minorHAnsi"/>
                <w:sz w:val="22"/>
                <w:szCs w:val="22"/>
              </w:rPr>
            </w:pPr>
            <w:r w:rsidRPr="00CC245B">
              <w:rPr>
                <w:rFonts w:asciiTheme="minorHAnsi" w:hAnsiTheme="minorHAnsi" w:cstheme="minorHAnsi"/>
                <w:sz w:val="22"/>
                <w:szCs w:val="22"/>
              </w:rPr>
              <w:t>Distance (cm)</w:t>
            </w:r>
          </w:p>
        </w:tc>
        <w:tc>
          <w:tcPr>
            <w:tcW w:w="1144" w:type="dxa"/>
            <w:hideMark/>
          </w:tcPr>
          <w:p w14:paraId="502A16E9" w14:textId="77777777" w:rsidR="00CA4793" w:rsidRPr="00CC245B" w:rsidRDefault="00CA4793" w:rsidP="00652E02">
            <w:pPr>
              <w:pStyle w:val="xxmsonormal"/>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CC245B">
              <w:rPr>
                <w:rFonts w:asciiTheme="minorHAnsi" w:hAnsiTheme="minorHAnsi" w:cstheme="minorHAnsi"/>
                <w:sz w:val="22"/>
                <w:szCs w:val="22"/>
              </w:rPr>
              <w:t>14,08</w:t>
            </w:r>
          </w:p>
        </w:tc>
        <w:tc>
          <w:tcPr>
            <w:tcW w:w="1211" w:type="dxa"/>
            <w:hideMark/>
          </w:tcPr>
          <w:p w14:paraId="79BDD1C4" w14:textId="77777777" w:rsidR="00CA4793" w:rsidRPr="00CC245B" w:rsidRDefault="00CA4793" w:rsidP="00652E02">
            <w:pPr>
              <w:pStyle w:val="xxmsonormal"/>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CC245B">
              <w:rPr>
                <w:rFonts w:asciiTheme="minorHAnsi" w:hAnsiTheme="minorHAnsi" w:cstheme="minorHAnsi"/>
                <w:sz w:val="22"/>
                <w:szCs w:val="22"/>
              </w:rPr>
              <w:t>7,24</w:t>
            </w:r>
          </w:p>
        </w:tc>
        <w:tc>
          <w:tcPr>
            <w:tcW w:w="1166" w:type="dxa"/>
            <w:hideMark/>
          </w:tcPr>
          <w:p w14:paraId="02254657" w14:textId="183470D5" w:rsidR="00CA4793" w:rsidRPr="00CC245B" w:rsidRDefault="00CA4793" w:rsidP="00652E02">
            <w:pPr>
              <w:pStyle w:val="xxmsonormal"/>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CC245B">
              <w:rPr>
                <w:rFonts w:asciiTheme="minorHAnsi" w:hAnsiTheme="minorHAnsi" w:cstheme="minorHAnsi"/>
                <w:sz w:val="22"/>
                <w:szCs w:val="22"/>
              </w:rPr>
              <w:t>8</w:t>
            </w:r>
            <w:r w:rsidR="00CC245B">
              <w:rPr>
                <w:rFonts w:asciiTheme="minorHAnsi" w:hAnsiTheme="minorHAnsi" w:cstheme="minorHAnsi"/>
                <w:sz w:val="22"/>
                <w:szCs w:val="22"/>
              </w:rPr>
              <w:t>,0</w:t>
            </w:r>
          </w:p>
        </w:tc>
        <w:tc>
          <w:tcPr>
            <w:tcW w:w="818" w:type="dxa"/>
            <w:hideMark/>
          </w:tcPr>
          <w:p w14:paraId="6B082E13" w14:textId="647EB907" w:rsidR="00CA4793" w:rsidRPr="00CC245B" w:rsidRDefault="00CA4793" w:rsidP="00652E02">
            <w:pPr>
              <w:pStyle w:val="xxmsonormal"/>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CC245B">
              <w:rPr>
                <w:rFonts w:asciiTheme="minorHAnsi" w:hAnsiTheme="minorHAnsi" w:cstheme="minorHAnsi"/>
                <w:sz w:val="22"/>
                <w:szCs w:val="22"/>
              </w:rPr>
              <w:t>8</w:t>
            </w:r>
            <w:r w:rsidR="00CC245B">
              <w:rPr>
                <w:rFonts w:asciiTheme="minorHAnsi" w:hAnsiTheme="minorHAnsi" w:cstheme="minorHAnsi"/>
                <w:sz w:val="22"/>
                <w:szCs w:val="22"/>
              </w:rPr>
              <w:t>,0</w:t>
            </w:r>
          </w:p>
        </w:tc>
        <w:tc>
          <w:tcPr>
            <w:tcW w:w="883" w:type="dxa"/>
            <w:hideMark/>
          </w:tcPr>
          <w:p w14:paraId="33DC9122" w14:textId="7DC1E05D" w:rsidR="00CA4793" w:rsidRPr="00CC245B" w:rsidRDefault="00CA4793" w:rsidP="00652E02">
            <w:pPr>
              <w:pStyle w:val="xxmsonormal"/>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CC245B">
              <w:rPr>
                <w:rFonts w:asciiTheme="minorHAnsi" w:hAnsiTheme="minorHAnsi" w:cstheme="minorHAnsi"/>
                <w:sz w:val="22"/>
                <w:szCs w:val="22"/>
              </w:rPr>
              <w:t>11</w:t>
            </w:r>
            <w:r w:rsidR="00CC245B">
              <w:rPr>
                <w:rFonts w:asciiTheme="minorHAnsi" w:hAnsiTheme="minorHAnsi" w:cstheme="minorHAnsi"/>
                <w:sz w:val="22"/>
                <w:szCs w:val="22"/>
              </w:rPr>
              <w:t>,0</w:t>
            </w:r>
          </w:p>
        </w:tc>
        <w:tc>
          <w:tcPr>
            <w:tcW w:w="818" w:type="dxa"/>
            <w:hideMark/>
          </w:tcPr>
          <w:p w14:paraId="2FB88411" w14:textId="77777777" w:rsidR="00CA4793" w:rsidRPr="00CC245B" w:rsidRDefault="00CA4793" w:rsidP="00652E02">
            <w:pPr>
              <w:pStyle w:val="xxmsonormal"/>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CC245B">
              <w:rPr>
                <w:rFonts w:asciiTheme="minorHAnsi" w:hAnsiTheme="minorHAnsi" w:cstheme="minorHAnsi"/>
                <w:sz w:val="22"/>
                <w:szCs w:val="22"/>
              </w:rPr>
              <w:t>16,25</w:t>
            </w:r>
          </w:p>
        </w:tc>
        <w:tc>
          <w:tcPr>
            <w:tcW w:w="1160" w:type="dxa"/>
            <w:hideMark/>
          </w:tcPr>
          <w:p w14:paraId="54AF5B4A" w14:textId="71C6BD66" w:rsidR="00CA4793" w:rsidRPr="00CC245B" w:rsidRDefault="00CA4793" w:rsidP="00652E02">
            <w:pPr>
              <w:pStyle w:val="xxmsonormal"/>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CC245B">
              <w:rPr>
                <w:rFonts w:asciiTheme="minorHAnsi" w:hAnsiTheme="minorHAnsi" w:cstheme="minorHAnsi"/>
                <w:sz w:val="22"/>
                <w:szCs w:val="22"/>
              </w:rPr>
              <w:t>30</w:t>
            </w:r>
            <w:r w:rsidR="00CC245B">
              <w:rPr>
                <w:rFonts w:asciiTheme="minorHAnsi" w:hAnsiTheme="minorHAnsi" w:cstheme="minorHAnsi"/>
                <w:sz w:val="22"/>
                <w:szCs w:val="22"/>
              </w:rPr>
              <w:t>,0</w:t>
            </w:r>
          </w:p>
        </w:tc>
      </w:tr>
      <w:tr w:rsidR="00CC245B" w:rsidRPr="00CC245B" w14:paraId="73C9EB94" w14:textId="77777777" w:rsidTr="00CC245B">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2965" w:type="dxa"/>
            <w:hideMark/>
          </w:tcPr>
          <w:p w14:paraId="58A03628" w14:textId="77777777" w:rsidR="00CA4793" w:rsidRPr="00CC245B" w:rsidRDefault="00CA4793" w:rsidP="00652E02">
            <w:pPr>
              <w:pStyle w:val="xxmsonormal"/>
              <w:rPr>
                <w:rFonts w:asciiTheme="minorHAnsi" w:hAnsiTheme="minorHAnsi" w:cstheme="minorHAnsi"/>
                <w:sz w:val="22"/>
                <w:szCs w:val="22"/>
              </w:rPr>
            </w:pPr>
            <w:r w:rsidRPr="00CC245B">
              <w:rPr>
                <w:rFonts w:asciiTheme="minorHAnsi" w:hAnsiTheme="minorHAnsi" w:cstheme="minorHAnsi"/>
                <w:sz w:val="22"/>
                <w:szCs w:val="22"/>
              </w:rPr>
              <w:t>Durée (s)</w:t>
            </w:r>
          </w:p>
        </w:tc>
        <w:tc>
          <w:tcPr>
            <w:tcW w:w="1144" w:type="dxa"/>
            <w:hideMark/>
          </w:tcPr>
          <w:p w14:paraId="154A7121" w14:textId="356B2651" w:rsidR="00CA4793" w:rsidRPr="00CC245B" w:rsidRDefault="00CA4793" w:rsidP="00652E02">
            <w:pPr>
              <w:pStyle w:val="xxmsonormal"/>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CC245B">
              <w:rPr>
                <w:rFonts w:asciiTheme="minorHAnsi" w:hAnsiTheme="minorHAnsi" w:cstheme="minorHAnsi"/>
                <w:sz w:val="22"/>
                <w:szCs w:val="22"/>
              </w:rPr>
              <w:t>275</w:t>
            </w:r>
            <w:r w:rsidR="00CC245B">
              <w:rPr>
                <w:rFonts w:asciiTheme="minorHAnsi" w:hAnsiTheme="minorHAnsi" w:cstheme="minorHAnsi"/>
                <w:sz w:val="22"/>
                <w:szCs w:val="22"/>
              </w:rPr>
              <w:t>,0</w:t>
            </w:r>
          </w:p>
        </w:tc>
        <w:tc>
          <w:tcPr>
            <w:tcW w:w="1211" w:type="dxa"/>
            <w:hideMark/>
          </w:tcPr>
          <w:p w14:paraId="63E2B53C" w14:textId="77777777" w:rsidR="00CA4793" w:rsidRPr="00CC245B" w:rsidRDefault="00CA4793" w:rsidP="00652E02">
            <w:pPr>
              <w:pStyle w:val="xxmsonormal"/>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CC245B">
              <w:rPr>
                <w:rFonts w:asciiTheme="minorHAnsi" w:hAnsiTheme="minorHAnsi" w:cstheme="minorHAnsi"/>
                <w:sz w:val="22"/>
                <w:szCs w:val="22"/>
              </w:rPr>
              <w:t>121,27</w:t>
            </w:r>
          </w:p>
        </w:tc>
        <w:tc>
          <w:tcPr>
            <w:tcW w:w="1166" w:type="dxa"/>
            <w:hideMark/>
          </w:tcPr>
          <w:p w14:paraId="0B4FAC1F" w14:textId="0F88BA23" w:rsidR="00CA4793" w:rsidRPr="00CC245B" w:rsidRDefault="00CA4793" w:rsidP="00652E02">
            <w:pPr>
              <w:pStyle w:val="xxmsonormal"/>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CC245B">
              <w:rPr>
                <w:rFonts w:asciiTheme="minorHAnsi" w:hAnsiTheme="minorHAnsi" w:cstheme="minorHAnsi"/>
                <w:sz w:val="22"/>
                <w:szCs w:val="22"/>
              </w:rPr>
              <w:t>120</w:t>
            </w:r>
            <w:r w:rsidR="00CC245B">
              <w:rPr>
                <w:rFonts w:asciiTheme="minorHAnsi" w:hAnsiTheme="minorHAnsi" w:cstheme="minorHAnsi"/>
                <w:sz w:val="22"/>
                <w:szCs w:val="22"/>
              </w:rPr>
              <w:t>,0</w:t>
            </w:r>
          </w:p>
        </w:tc>
        <w:tc>
          <w:tcPr>
            <w:tcW w:w="818" w:type="dxa"/>
            <w:hideMark/>
          </w:tcPr>
          <w:p w14:paraId="0A8AD544" w14:textId="2361B0AA" w:rsidR="00CA4793" w:rsidRPr="00CC245B" w:rsidRDefault="00CC245B" w:rsidP="00652E02">
            <w:pPr>
              <w:pStyle w:val="xxmsonormal"/>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CC245B">
              <w:rPr>
                <w:rFonts w:asciiTheme="minorHAnsi" w:hAnsiTheme="minorHAnsi" w:cstheme="minorHAnsi"/>
                <w:sz w:val="22"/>
                <w:szCs w:val="22"/>
              </w:rPr>
              <w:t>180,0</w:t>
            </w:r>
          </w:p>
        </w:tc>
        <w:tc>
          <w:tcPr>
            <w:tcW w:w="883" w:type="dxa"/>
            <w:hideMark/>
          </w:tcPr>
          <w:p w14:paraId="0B24476E" w14:textId="0DE983AD" w:rsidR="00CA4793" w:rsidRPr="00CC245B" w:rsidRDefault="00CC245B" w:rsidP="00652E02">
            <w:pPr>
              <w:pStyle w:val="xxmsonormal"/>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CC245B">
              <w:rPr>
                <w:rFonts w:asciiTheme="minorHAnsi" w:hAnsiTheme="minorHAnsi" w:cstheme="minorHAnsi"/>
                <w:sz w:val="22"/>
                <w:szCs w:val="22"/>
              </w:rPr>
              <w:t>300,0</w:t>
            </w:r>
          </w:p>
        </w:tc>
        <w:tc>
          <w:tcPr>
            <w:tcW w:w="818" w:type="dxa"/>
            <w:hideMark/>
          </w:tcPr>
          <w:p w14:paraId="09D50382" w14:textId="1FEFC947" w:rsidR="00CA4793" w:rsidRPr="00CC245B" w:rsidRDefault="00CC245B" w:rsidP="00652E02">
            <w:pPr>
              <w:pStyle w:val="xxmsonormal"/>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CC245B">
              <w:rPr>
                <w:rFonts w:asciiTheme="minorHAnsi" w:hAnsiTheme="minorHAnsi" w:cstheme="minorHAnsi"/>
                <w:sz w:val="22"/>
                <w:szCs w:val="22"/>
              </w:rPr>
              <w:t>300,0</w:t>
            </w:r>
          </w:p>
        </w:tc>
        <w:tc>
          <w:tcPr>
            <w:tcW w:w="1160" w:type="dxa"/>
            <w:hideMark/>
          </w:tcPr>
          <w:p w14:paraId="4BF43CB6" w14:textId="0408DF4A" w:rsidR="00CA4793" w:rsidRPr="00CC245B" w:rsidRDefault="00CA4793" w:rsidP="00652E02">
            <w:pPr>
              <w:pStyle w:val="xxmsonormal"/>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CC245B">
              <w:rPr>
                <w:rFonts w:asciiTheme="minorHAnsi" w:hAnsiTheme="minorHAnsi" w:cstheme="minorHAnsi"/>
                <w:sz w:val="22"/>
                <w:szCs w:val="22"/>
              </w:rPr>
              <w:t>600</w:t>
            </w:r>
            <w:r w:rsidR="00CC245B">
              <w:rPr>
                <w:rFonts w:asciiTheme="minorHAnsi" w:hAnsiTheme="minorHAnsi" w:cstheme="minorHAnsi"/>
                <w:sz w:val="22"/>
                <w:szCs w:val="22"/>
              </w:rPr>
              <w:t>,0</w:t>
            </w:r>
          </w:p>
        </w:tc>
      </w:tr>
      <w:tr w:rsidR="00CC245B" w:rsidRPr="00CC245B" w14:paraId="5BDBB1D9" w14:textId="77777777" w:rsidTr="00CC245B">
        <w:trPr>
          <w:trHeight w:val="340"/>
          <w:jc w:val="center"/>
        </w:trPr>
        <w:tc>
          <w:tcPr>
            <w:cnfStyle w:val="001000000000" w:firstRow="0" w:lastRow="0" w:firstColumn="1" w:lastColumn="0" w:oddVBand="0" w:evenVBand="0" w:oddHBand="0" w:evenHBand="0" w:firstRowFirstColumn="0" w:firstRowLastColumn="0" w:lastRowFirstColumn="0" w:lastRowLastColumn="0"/>
            <w:tcW w:w="2965" w:type="dxa"/>
            <w:hideMark/>
          </w:tcPr>
          <w:p w14:paraId="245F8853" w14:textId="2E8AF1E8" w:rsidR="00CA4793" w:rsidRPr="00CC245B" w:rsidRDefault="00CA4793" w:rsidP="00652E02">
            <w:pPr>
              <w:pStyle w:val="xxmsonormal"/>
              <w:rPr>
                <w:rFonts w:asciiTheme="minorHAnsi" w:hAnsiTheme="minorHAnsi" w:cstheme="minorHAnsi"/>
                <w:sz w:val="22"/>
                <w:szCs w:val="22"/>
              </w:rPr>
            </w:pPr>
            <w:r w:rsidRPr="00CC245B">
              <w:rPr>
                <w:rFonts w:asciiTheme="minorHAnsi" w:hAnsiTheme="minorHAnsi" w:cstheme="minorHAnsi"/>
                <w:sz w:val="22"/>
                <w:szCs w:val="22"/>
              </w:rPr>
              <w:t>A</w:t>
            </w:r>
            <w:r w:rsidR="00C40580" w:rsidRPr="00CC245B">
              <w:rPr>
                <w:rFonts w:asciiTheme="minorHAnsi" w:hAnsiTheme="minorHAnsi" w:cstheme="minorHAnsi"/>
                <w:sz w:val="22"/>
                <w:szCs w:val="22"/>
              </w:rPr>
              <w:t>ctivité à l’acquisition</w:t>
            </w:r>
            <w:r w:rsidRPr="00CC245B">
              <w:rPr>
                <w:rFonts w:asciiTheme="minorHAnsi" w:hAnsiTheme="minorHAnsi" w:cstheme="minorHAnsi"/>
                <w:sz w:val="22"/>
                <w:szCs w:val="22"/>
              </w:rPr>
              <w:t xml:space="preserve"> (MBq)</w:t>
            </w:r>
          </w:p>
        </w:tc>
        <w:tc>
          <w:tcPr>
            <w:tcW w:w="1144" w:type="dxa"/>
            <w:hideMark/>
          </w:tcPr>
          <w:p w14:paraId="7FFD9FDB" w14:textId="77777777" w:rsidR="00CA4793" w:rsidRPr="00CC245B" w:rsidRDefault="00CA4793" w:rsidP="00652E02">
            <w:pPr>
              <w:pStyle w:val="xxmsonormal"/>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CC245B">
              <w:rPr>
                <w:rFonts w:asciiTheme="minorHAnsi" w:hAnsiTheme="minorHAnsi" w:cstheme="minorHAnsi"/>
                <w:sz w:val="22"/>
                <w:szCs w:val="22"/>
              </w:rPr>
              <w:t>4,78</w:t>
            </w:r>
          </w:p>
        </w:tc>
        <w:tc>
          <w:tcPr>
            <w:tcW w:w="1211" w:type="dxa"/>
            <w:hideMark/>
          </w:tcPr>
          <w:p w14:paraId="3FEA8E3E" w14:textId="77777777" w:rsidR="00CA4793" w:rsidRPr="00CC245B" w:rsidRDefault="00CA4793" w:rsidP="00652E02">
            <w:pPr>
              <w:pStyle w:val="xxmsonormal"/>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CC245B">
              <w:rPr>
                <w:rFonts w:asciiTheme="minorHAnsi" w:hAnsiTheme="minorHAnsi" w:cstheme="minorHAnsi"/>
                <w:sz w:val="22"/>
                <w:szCs w:val="22"/>
              </w:rPr>
              <w:t>0,31</w:t>
            </w:r>
          </w:p>
        </w:tc>
        <w:tc>
          <w:tcPr>
            <w:tcW w:w="1166" w:type="dxa"/>
            <w:hideMark/>
          </w:tcPr>
          <w:p w14:paraId="245FB9C4" w14:textId="77777777" w:rsidR="00CA4793" w:rsidRPr="00CC245B" w:rsidRDefault="00CA4793" w:rsidP="00652E02">
            <w:pPr>
              <w:pStyle w:val="xxmsonormal"/>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CC245B">
              <w:rPr>
                <w:rFonts w:asciiTheme="minorHAnsi" w:hAnsiTheme="minorHAnsi" w:cstheme="minorHAnsi"/>
                <w:sz w:val="22"/>
                <w:szCs w:val="22"/>
              </w:rPr>
              <w:t>3,87</w:t>
            </w:r>
          </w:p>
        </w:tc>
        <w:tc>
          <w:tcPr>
            <w:tcW w:w="818" w:type="dxa"/>
            <w:hideMark/>
          </w:tcPr>
          <w:p w14:paraId="0766547F" w14:textId="77777777" w:rsidR="00CA4793" w:rsidRPr="00CC245B" w:rsidRDefault="00CA4793" w:rsidP="00652E02">
            <w:pPr>
              <w:pStyle w:val="xxmsonormal"/>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CC245B">
              <w:rPr>
                <w:rFonts w:asciiTheme="minorHAnsi" w:hAnsiTheme="minorHAnsi" w:cstheme="minorHAnsi"/>
                <w:sz w:val="22"/>
                <w:szCs w:val="22"/>
              </w:rPr>
              <w:t>4,70</w:t>
            </w:r>
          </w:p>
        </w:tc>
        <w:tc>
          <w:tcPr>
            <w:tcW w:w="883" w:type="dxa"/>
            <w:hideMark/>
          </w:tcPr>
          <w:p w14:paraId="7BC439C4" w14:textId="77777777" w:rsidR="00CA4793" w:rsidRPr="00CC245B" w:rsidRDefault="00CA4793" w:rsidP="00652E02">
            <w:pPr>
              <w:pStyle w:val="xxmsonormal"/>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CC245B">
              <w:rPr>
                <w:rFonts w:asciiTheme="minorHAnsi" w:hAnsiTheme="minorHAnsi" w:cstheme="minorHAnsi"/>
                <w:sz w:val="22"/>
                <w:szCs w:val="22"/>
              </w:rPr>
              <w:t>4,86</w:t>
            </w:r>
          </w:p>
        </w:tc>
        <w:tc>
          <w:tcPr>
            <w:tcW w:w="818" w:type="dxa"/>
            <w:hideMark/>
          </w:tcPr>
          <w:p w14:paraId="31E905CC" w14:textId="1069B5B9" w:rsidR="00CA4793" w:rsidRPr="00CC245B" w:rsidRDefault="00CA4793" w:rsidP="00652E02">
            <w:pPr>
              <w:pStyle w:val="xxmsonormal"/>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CC245B">
              <w:rPr>
                <w:rFonts w:asciiTheme="minorHAnsi" w:hAnsiTheme="minorHAnsi" w:cstheme="minorHAnsi"/>
                <w:sz w:val="22"/>
                <w:szCs w:val="22"/>
              </w:rPr>
              <w:t>5</w:t>
            </w:r>
            <w:r w:rsidR="00CC245B">
              <w:rPr>
                <w:rFonts w:asciiTheme="minorHAnsi" w:hAnsiTheme="minorHAnsi" w:cstheme="minorHAnsi"/>
                <w:sz w:val="22"/>
                <w:szCs w:val="22"/>
              </w:rPr>
              <w:t>,0</w:t>
            </w:r>
          </w:p>
        </w:tc>
        <w:tc>
          <w:tcPr>
            <w:tcW w:w="1160" w:type="dxa"/>
            <w:hideMark/>
          </w:tcPr>
          <w:p w14:paraId="539024AC" w14:textId="77777777" w:rsidR="00CA4793" w:rsidRPr="00CC245B" w:rsidRDefault="00CA4793" w:rsidP="00652E02">
            <w:pPr>
              <w:pStyle w:val="xxmsonormal"/>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CC245B">
              <w:rPr>
                <w:rFonts w:asciiTheme="minorHAnsi" w:hAnsiTheme="minorHAnsi" w:cstheme="minorHAnsi"/>
                <w:sz w:val="22"/>
                <w:szCs w:val="22"/>
              </w:rPr>
              <w:t>5,27</w:t>
            </w:r>
          </w:p>
        </w:tc>
      </w:tr>
      <w:tr w:rsidR="00CC245B" w:rsidRPr="00CC245B" w14:paraId="54F24DAA" w14:textId="77777777" w:rsidTr="00CC245B">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2965" w:type="dxa"/>
            <w:hideMark/>
          </w:tcPr>
          <w:p w14:paraId="1642CA18" w14:textId="77777777" w:rsidR="00CA4793" w:rsidRPr="00CC245B" w:rsidRDefault="00CA4793" w:rsidP="00652E02">
            <w:pPr>
              <w:pStyle w:val="xxmsonormal"/>
              <w:rPr>
                <w:rFonts w:asciiTheme="minorHAnsi" w:hAnsiTheme="minorHAnsi" w:cstheme="minorHAnsi"/>
                <w:sz w:val="22"/>
                <w:szCs w:val="22"/>
              </w:rPr>
            </w:pPr>
            <w:r w:rsidRPr="00CC245B">
              <w:rPr>
                <w:rFonts w:asciiTheme="minorHAnsi" w:hAnsiTheme="minorHAnsi" w:cstheme="minorHAnsi"/>
                <w:sz w:val="22"/>
                <w:szCs w:val="22"/>
              </w:rPr>
              <w:t>Seuil (%)</w:t>
            </w:r>
          </w:p>
        </w:tc>
        <w:tc>
          <w:tcPr>
            <w:tcW w:w="1144" w:type="dxa"/>
            <w:hideMark/>
          </w:tcPr>
          <w:p w14:paraId="1B4FC2A7" w14:textId="77777777" w:rsidR="00CA4793" w:rsidRPr="00CC245B" w:rsidRDefault="00CA4793" w:rsidP="00652E02">
            <w:pPr>
              <w:pStyle w:val="xxmsonormal"/>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CC245B">
              <w:rPr>
                <w:rFonts w:asciiTheme="minorHAnsi" w:hAnsiTheme="minorHAnsi" w:cstheme="minorHAnsi"/>
                <w:sz w:val="22"/>
                <w:szCs w:val="22"/>
              </w:rPr>
              <w:t>22,50</w:t>
            </w:r>
          </w:p>
        </w:tc>
        <w:tc>
          <w:tcPr>
            <w:tcW w:w="1211" w:type="dxa"/>
            <w:hideMark/>
          </w:tcPr>
          <w:p w14:paraId="5DEB4287" w14:textId="77777777" w:rsidR="00CA4793" w:rsidRPr="00CC245B" w:rsidRDefault="00CA4793" w:rsidP="00652E02">
            <w:pPr>
              <w:pStyle w:val="xxmsonormal"/>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CC245B">
              <w:rPr>
                <w:rFonts w:asciiTheme="minorHAnsi" w:hAnsiTheme="minorHAnsi" w:cstheme="minorHAnsi"/>
                <w:sz w:val="22"/>
                <w:szCs w:val="22"/>
              </w:rPr>
              <w:t>11,47</w:t>
            </w:r>
          </w:p>
        </w:tc>
        <w:tc>
          <w:tcPr>
            <w:tcW w:w="1166" w:type="dxa"/>
            <w:hideMark/>
          </w:tcPr>
          <w:p w14:paraId="25642849" w14:textId="7105A9AD" w:rsidR="00CA4793" w:rsidRPr="00CC245B" w:rsidRDefault="00CA4793" w:rsidP="00652E02">
            <w:pPr>
              <w:pStyle w:val="xxmsonormal"/>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CC245B">
              <w:rPr>
                <w:rFonts w:asciiTheme="minorHAnsi" w:hAnsiTheme="minorHAnsi" w:cstheme="minorHAnsi"/>
                <w:sz w:val="22"/>
                <w:szCs w:val="22"/>
              </w:rPr>
              <w:t>5</w:t>
            </w:r>
            <w:r w:rsidR="00CC245B">
              <w:rPr>
                <w:rFonts w:asciiTheme="minorHAnsi" w:hAnsiTheme="minorHAnsi" w:cstheme="minorHAnsi"/>
                <w:sz w:val="22"/>
                <w:szCs w:val="22"/>
              </w:rPr>
              <w:t>,0</w:t>
            </w:r>
          </w:p>
        </w:tc>
        <w:tc>
          <w:tcPr>
            <w:tcW w:w="818" w:type="dxa"/>
            <w:hideMark/>
          </w:tcPr>
          <w:p w14:paraId="0E6A39EF" w14:textId="77777777" w:rsidR="00CA4793" w:rsidRPr="00CC245B" w:rsidRDefault="00CA4793" w:rsidP="00652E02">
            <w:pPr>
              <w:pStyle w:val="xxmsonormal"/>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CC245B">
              <w:rPr>
                <w:rFonts w:asciiTheme="minorHAnsi" w:hAnsiTheme="minorHAnsi" w:cstheme="minorHAnsi"/>
                <w:sz w:val="22"/>
                <w:szCs w:val="22"/>
              </w:rPr>
              <w:t>13,75</w:t>
            </w:r>
          </w:p>
        </w:tc>
        <w:tc>
          <w:tcPr>
            <w:tcW w:w="883" w:type="dxa"/>
            <w:hideMark/>
          </w:tcPr>
          <w:p w14:paraId="1C3D4F42" w14:textId="77777777" w:rsidR="00CA4793" w:rsidRPr="00CC245B" w:rsidRDefault="00CA4793" w:rsidP="00652E02">
            <w:pPr>
              <w:pStyle w:val="xxmsonormal"/>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CC245B">
              <w:rPr>
                <w:rFonts w:asciiTheme="minorHAnsi" w:hAnsiTheme="minorHAnsi" w:cstheme="minorHAnsi"/>
                <w:sz w:val="22"/>
                <w:szCs w:val="22"/>
              </w:rPr>
              <w:t>22,50</w:t>
            </w:r>
          </w:p>
        </w:tc>
        <w:tc>
          <w:tcPr>
            <w:tcW w:w="818" w:type="dxa"/>
            <w:hideMark/>
          </w:tcPr>
          <w:p w14:paraId="77164AC0" w14:textId="77777777" w:rsidR="00CA4793" w:rsidRPr="00CC245B" w:rsidRDefault="00CA4793" w:rsidP="00652E02">
            <w:pPr>
              <w:pStyle w:val="xxmsonormal"/>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CC245B">
              <w:rPr>
                <w:rFonts w:asciiTheme="minorHAnsi" w:hAnsiTheme="minorHAnsi" w:cstheme="minorHAnsi"/>
                <w:sz w:val="22"/>
                <w:szCs w:val="22"/>
              </w:rPr>
              <w:t>31,25</w:t>
            </w:r>
          </w:p>
        </w:tc>
        <w:tc>
          <w:tcPr>
            <w:tcW w:w="1160" w:type="dxa"/>
            <w:hideMark/>
          </w:tcPr>
          <w:p w14:paraId="2D3E954C" w14:textId="3EB7AF94" w:rsidR="00CA4793" w:rsidRPr="00CC245B" w:rsidRDefault="00CA4793" w:rsidP="00652E02">
            <w:pPr>
              <w:pStyle w:val="xxmsonormal"/>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CC245B">
              <w:rPr>
                <w:rFonts w:asciiTheme="minorHAnsi" w:hAnsiTheme="minorHAnsi" w:cstheme="minorHAnsi"/>
                <w:sz w:val="22"/>
                <w:szCs w:val="22"/>
              </w:rPr>
              <w:t>40</w:t>
            </w:r>
            <w:r w:rsidR="00CC245B">
              <w:rPr>
                <w:rFonts w:asciiTheme="minorHAnsi" w:hAnsiTheme="minorHAnsi" w:cstheme="minorHAnsi"/>
                <w:sz w:val="22"/>
                <w:szCs w:val="22"/>
              </w:rPr>
              <w:t>,0</w:t>
            </w:r>
          </w:p>
        </w:tc>
      </w:tr>
      <w:tr w:rsidR="00CC245B" w:rsidRPr="00CC245B" w14:paraId="01DC2387" w14:textId="77777777" w:rsidTr="00CC245B">
        <w:trPr>
          <w:trHeight w:val="340"/>
          <w:jc w:val="center"/>
        </w:trPr>
        <w:tc>
          <w:tcPr>
            <w:cnfStyle w:val="001000000000" w:firstRow="0" w:lastRow="0" w:firstColumn="1" w:lastColumn="0" w:oddVBand="0" w:evenVBand="0" w:oddHBand="0" w:evenHBand="0" w:firstRowFirstColumn="0" w:firstRowLastColumn="0" w:lastRowFirstColumn="0" w:lastRowLastColumn="0"/>
            <w:tcW w:w="2965" w:type="dxa"/>
            <w:noWrap/>
            <w:hideMark/>
          </w:tcPr>
          <w:p w14:paraId="6E9A506A" w14:textId="77777777" w:rsidR="00CA4793" w:rsidRPr="00CC245B" w:rsidRDefault="00CA4793" w:rsidP="00652E02">
            <w:pPr>
              <w:pStyle w:val="xxmsonormal"/>
              <w:rPr>
                <w:rFonts w:asciiTheme="minorHAnsi" w:hAnsiTheme="minorHAnsi" w:cstheme="minorHAnsi"/>
                <w:sz w:val="22"/>
                <w:szCs w:val="22"/>
              </w:rPr>
            </w:pPr>
            <w:r w:rsidRPr="00CC245B">
              <w:rPr>
                <w:rFonts w:asciiTheme="minorHAnsi" w:hAnsiTheme="minorHAnsi" w:cstheme="minorHAnsi"/>
                <w:sz w:val="22"/>
                <w:szCs w:val="22"/>
              </w:rPr>
              <w:t>Sensibilité (Cps/(</w:t>
            </w:r>
            <w:proofErr w:type="spellStart"/>
            <w:r w:rsidRPr="00CC245B">
              <w:rPr>
                <w:rFonts w:asciiTheme="minorHAnsi" w:hAnsiTheme="minorHAnsi" w:cstheme="minorHAnsi"/>
                <w:sz w:val="22"/>
                <w:szCs w:val="22"/>
              </w:rPr>
              <w:t>MBq.s</w:t>
            </w:r>
            <w:proofErr w:type="spellEnd"/>
            <w:r w:rsidRPr="00CC245B">
              <w:rPr>
                <w:rFonts w:asciiTheme="minorHAnsi" w:hAnsiTheme="minorHAnsi" w:cstheme="minorHAnsi"/>
                <w:sz w:val="22"/>
                <w:szCs w:val="22"/>
              </w:rPr>
              <w:t>))</w:t>
            </w:r>
          </w:p>
        </w:tc>
        <w:tc>
          <w:tcPr>
            <w:tcW w:w="1144" w:type="dxa"/>
            <w:noWrap/>
            <w:hideMark/>
          </w:tcPr>
          <w:p w14:paraId="310BF4A9" w14:textId="77777777" w:rsidR="00CA4793" w:rsidRPr="00CC245B" w:rsidRDefault="00CA4793" w:rsidP="00652E02">
            <w:pPr>
              <w:pStyle w:val="xxmsonormal"/>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CC245B">
              <w:rPr>
                <w:rFonts w:asciiTheme="minorHAnsi" w:hAnsiTheme="minorHAnsi" w:cstheme="minorHAnsi"/>
                <w:sz w:val="22"/>
                <w:szCs w:val="22"/>
              </w:rPr>
              <w:t>58,17</w:t>
            </w:r>
          </w:p>
        </w:tc>
        <w:tc>
          <w:tcPr>
            <w:tcW w:w="1211" w:type="dxa"/>
            <w:noWrap/>
            <w:hideMark/>
          </w:tcPr>
          <w:p w14:paraId="32B5BE81" w14:textId="77777777" w:rsidR="00CA4793" w:rsidRPr="00CC245B" w:rsidRDefault="00CA4793" w:rsidP="00652E02">
            <w:pPr>
              <w:pStyle w:val="xxmsonormal"/>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CC245B">
              <w:rPr>
                <w:rFonts w:asciiTheme="minorHAnsi" w:hAnsiTheme="minorHAnsi" w:cstheme="minorHAnsi"/>
                <w:sz w:val="22"/>
                <w:szCs w:val="22"/>
              </w:rPr>
              <w:t>15,65</w:t>
            </w:r>
          </w:p>
        </w:tc>
        <w:tc>
          <w:tcPr>
            <w:tcW w:w="1166" w:type="dxa"/>
            <w:noWrap/>
            <w:hideMark/>
          </w:tcPr>
          <w:p w14:paraId="015A1CCE" w14:textId="77777777" w:rsidR="00CA4793" w:rsidRPr="00CC245B" w:rsidRDefault="00CA4793" w:rsidP="00652E02">
            <w:pPr>
              <w:pStyle w:val="xxmsonormal"/>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CC245B">
              <w:rPr>
                <w:rFonts w:asciiTheme="minorHAnsi" w:hAnsiTheme="minorHAnsi" w:cstheme="minorHAnsi"/>
                <w:sz w:val="22"/>
                <w:szCs w:val="22"/>
              </w:rPr>
              <w:t>19,94</w:t>
            </w:r>
          </w:p>
        </w:tc>
        <w:tc>
          <w:tcPr>
            <w:tcW w:w="818" w:type="dxa"/>
            <w:noWrap/>
            <w:hideMark/>
          </w:tcPr>
          <w:p w14:paraId="790FB850" w14:textId="77777777" w:rsidR="00CA4793" w:rsidRPr="00CC245B" w:rsidRDefault="00CA4793" w:rsidP="00652E02">
            <w:pPr>
              <w:pStyle w:val="xxmsonormal"/>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CC245B">
              <w:rPr>
                <w:rFonts w:asciiTheme="minorHAnsi" w:hAnsiTheme="minorHAnsi" w:cstheme="minorHAnsi"/>
                <w:sz w:val="22"/>
                <w:szCs w:val="22"/>
              </w:rPr>
              <w:t>47,51</w:t>
            </w:r>
          </w:p>
        </w:tc>
        <w:tc>
          <w:tcPr>
            <w:tcW w:w="883" w:type="dxa"/>
            <w:noWrap/>
            <w:hideMark/>
          </w:tcPr>
          <w:p w14:paraId="6B1EDF14" w14:textId="77777777" w:rsidR="00CA4793" w:rsidRPr="00CC245B" w:rsidRDefault="00CA4793" w:rsidP="00652E02">
            <w:pPr>
              <w:pStyle w:val="xxmsonormal"/>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CC245B">
              <w:rPr>
                <w:rFonts w:asciiTheme="minorHAnsi" w:hAnsiTheme="minorHAnsi" w:cstheme="minorHAnsi"/>
                <w:sz w:val="22"/>
                <w:szCs w:val="22"/>
              </w:rPr>
              <w:t>56,50</w:t>
            </w:r>
          </w:p>
        </w:tc>
        <w:tc>
          <w:tcPr>
            <w:tcW w:w="818" w:type="dxa"/>
            <w:noWrap/>
            <w:hideMark/>
          </w:tcPr>
          <w:p w14:paraId="1A60FDFA" w14:textId="77777777" w:rsidR="00CA4793" w:rsidRPr="00CC245B" w:rsidRDefault="00CA4793" w:rsidP="00652E02">
            <w:pPr>
              <w:pStyle w:val="xxmsonormal"/>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CC245B">
              <w:rPr>
                <w:rFonts w:asciiTheme="minorHAnsi" w:hAnsiTheme="minorHAnsi" w:cstheme="minorHAnsi"/>
                <w:sz w:val="22"/>
                <w:szCs w:val="22"/>
              </w:rPr>
              <w:t>66,57</w:t>
            </w:r>
          </w:p>
        </w:tc>
        <w:tc>
          <w:tcPr>
            <w:tcW w:w="1160" w:type="dxa"/>
            <w:noWrap/>
            <w:hideMark/>
          </w:tcPr>
          <w:p w14:paraId="15FC0F1A" w14:textId="77777777" w:rsidR="00CA4793" w:rsidRPr="00CC245B" w:rsidRDefault="00CA4793" w:rsidP="00652E02">
            <w:pPr>
              <w:pStyle w:val="xxmsonormal"/>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CC245B">
              <w:rPr>
                <w:rFonts w:asciiTheme="minorHAnsi" w:hAnsiTheme="minorHAnsi" w:cstheme="minorHAnsi"/>
                <w:sz w:val="22"/>
                <w:szCs w:val="22"/>
              </w:rPr>
              <w:t>108,87</w:t>
            </w:r>
          </w:p>
        </w:tc>
      </w:tr>
      <w:tr w:rsidR="00CC245B" w:rsidRPr="00CC245B" w14:paraId="2F795D71" w14:textId="77777777" w:rsidTr="00CC245B">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2965" w:type="dxa"/>
            <w:noWrap/>
            <w:hideMark/>
          </w:tcPr>
          <w:p w14:paraId="754BA5AA" w14:textId="760D8D06" w:rsidR="00CA4793" w:rsidRPr="00CC245B" w:rsidRDefault="00CA4793" w:rsidP="00652E02">
            <w:pPr>
              <w:pStyle w:val="xxmsonormal"/>
              <w:rPr>
                <w:rFonts w:asciiTheme="minorHAnsi" w:hAnsiTheme="minorHAnsi" w:cstheme="minorHAnsi"/>
                <w:sz w:val="22"/>
                <w:szCs w:val="22"/>
              </w:rPr>
            </w:pPr>
            <w:r w:rsidRPr="00CC245B">
              <w:rPr>
                <w:rFonts w:asciiTheme="minorHAnsi" w:hAnsiTheme="minorHAnsi" w:cstheme="minorHAnsi"/>
                <w:sz w:val="22"/>
                <w:szCs w:val="22"/>
              </w:rPr>
              <w:t>Erreur Relative (%)</w:t>
            </w:r>
          </w:p>
        </w:tc>
        <w:tc>
          <w:tcPr>
            <w:tcW w:w="1144" w:type="dxa"/>
            <w:noWrap/>
            <w:hideMark/>
          </w:tcPr>
          <w:p w14:paraId="721F70BB" w14:textId="77777777" w:rsidR="00CA4793" w:rsidRPr="00CC245B" w:rsidRDefault="00CA4793" w:rsidP="00652E02">
            <w:pPr>
              <w:pStyle w:val="xxmsonormal"/>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CC245B">
              <w:rPr>
                <w:rFonts w:asciiTheme="minorHAnsi" w:hAnsiTheme="minorHAnsi" w:cstheme="minorHAnsi"/>
                <w:sz w:val="22"/>
                <w:szCs w:val="22"/>
              </w:rPr>
              <w:t>-12,77</w:t>
            </w:r>
          </w:p>
        </w:tc>
        <w:tc>
          <w:tcPr>
            <w:tcW w:w="1211" w:type="dxa"/>
            <w:noWrap/>
            <w:hideMark/>
          </w:tcPr>
          <w:p w14:paraId="3B349E29" w14:textId="77777777" w:rsidR="00CA4793" w:rsidRPr="00CC245B" w:rsidRDefault="00CA4793" w:rsidP="00652E02">
            <w:pPr>
              <w:pStyle w:val="xxmsonormal"/>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CC245B">
              <w:rPr>
                <w:rFonts w:asciiTheme="minorHAnsi" w:hAnsiTheme="minorHAnsi" w:cstheme="minorHAnsi"/>
                <w:sz w:val="22"/>
                <w:szCs w:val="22"/>
              </w:rPr>
              <w:t>18,05</w:t>
            </w:r>
          </w:p>
        </w:tc>
        <w:tc>
          <w:tcPr>
            <w:tcW w:w="1166" w:type="dxa"/>
            <w:noWrap/>
            <w:hideMark/>
          </w:tcPr>
          <w:p w14:paraId="6CA457D8" w14:textId="77777777" w:rsidR="00CA4793" w:rsidRPr="00CC245B" w:rsidRDefault="00CA4793" w:rsidP="00652E02">
            <w:pPr>
              <w:pStyle w:val="xxmsonormal"/>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CC245B">
              <w:rPr>
                <w:rFonts w:asciiTheme="minorHAnsi" w:hAnsiTheme="minorHAnsi" w:cstheme="minorHAnsi"/>
                <w:sz w:val="22"/>
                <w:szCs w:val="22"/>
              </w:rPr>
              <w:t>-67,27</w:t>
            </w:r>
          </w:p>
        </w:tc>
        <w:tc>
          <w:tcPr>
            <w:tcW w:w="818" w:type="dxa"/>
            <w:noWrap/>
            <w:hideMark/>
          </w:tcPr>
          <w:p w14:paraId="77CAE836" w14:textId="4487E8BC" w:rsidR="00CA4793" w:rsidRPr="00CC245B" w:rsidRDefault="00CC245B" w:rsidP="00652E02">
            <w:pPr>
              <w:pStyle w:val="xxmsonormal"/>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CC245B">
              <w:rPr>
                <w:rFonts w:asciiTheme="minorHAnsi" w:hAnsiTheme="minorHAnsi" w:cstheme="minorHAnsi"/>
                <w:sz w:val="22"/>
                <w:szCs w:val="22"/>
              </w:rPr>
              <w:t>-26,0</w:t>
            </w:r>
          </w:p>
        </w:tc>
        <w:tc>
          <w:tcPr>
            <w:tcW w:w="883" w:type="dxa"/>
            <w:noWrap/>
            <w:hideMark/>
          </w:tcPr>
          <w:p w14:paraId="3E3B4B70" w14:textId="77777777" w:rsidR="00CA4793" w:rsidRPr="00CC245B" w:rsidRDefault="00CA4793" w:rsidP="00652E02">
            <w:pPr>
              <w:pStyle w:val="xxmsonormal"/>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CC245B">
              <w:rPr>
                <w:rFonts w:asciiTheme="minorHAnsi" w:hAnsiTheme="minorHAnsi" w:cstheme="minorHAnsi"/>
                <w:sz w:val="22"/>
                <w:szCs w:val="22"/>
              </w:rPr>
              <w:t>-11,21</w:t>
            </w:r>
          </w:p>
        </w:tc>
        <w:tc>
          <w:tcPr>
            <w:tcW w:w="818" w:type="dxa"/>
            <w:noWrap/>
            <w:hideMark/>
          </w:tcPr>
          <w:p w14:paraId="03C9F037" w14:textId="77777777" w:rsidR="00CA4793" w:rsidRPr="00CC245B" w:rsidRDefault="00CA4793" w:rsidP="00652E02">
            <w:pPr>
              <w:pStyle w:val="xxmsonormal"/>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CC245B">
              <w:rPr>
                <w:rFonts w:asciiTheme="minorHAnsi" w:hAnsiTheme="minorHAnsi" w:cstheme="minorHAnsi"/>
                <w:sz w:val="22"/>
                <w:szCs w:val="22"/>
              </w:rPr>
              <w:t>0,23</w:t>
            </w:r>
          </w:p>
        </w:tc>
        <w:tc>
          <w:tcPr>
            <w:tcW w:w="1160" w:type="dxa"/>
            <w:noWrap/>
            <w:hideMark/>
          </w:tcPr>
          <w:p w14:paraId="7511305D" w14:textId="77777777" w:rsidR="00CA4793" w:rsidRPr="00CC245B" w:rsidRDefault="00CA4793" w:rsidP="00652E02">
            <w:pPr>
              <w:pStyle w:val="xxmsonormal"/>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CC245B">
              <w:rPr>
                <w:rFonts w:asciiTheme="minorHAnsi" w:hAnsiTheme="minorHAnsi" w:cstheme="minorHAnsi"/>
                <w:sz w:val="22"/>
                <w:szCs w:val="22"/>
              </w:rPr>
              <w:t>31,62</w:t>
            </w:r>
          </w:p>
        </w:tc>
      </w:tr>
    </w:tbl>
    <w:p w14:paraId="56C0B59B" w14:textId="77777777" w:rsidR="00CA4793" w:rsidRDefault="00CA4793" w:rsidP="00CA4793">
      <w:r w:rsidRPr="006B5148">
        <w:t>Il y a 480 données</w:t>
      </w:r>
      <w:r>
        <w:t xml:space="preserve"> pour chaque paramètres,</w:t>
      </w:r>
      <w:r w:rsidRPr="006B5148">
        <w:t xml:space="preserve"> issue</w:t>
      </w:r>
      <w:r>
        <w:t>s</w:t>
      </w:r>
      <w:r w:rsidRPr="006B5148">
        <w:t xml:space="preserve"> des images acquises à différentes valeurs de seuil de 5</w:t>
      </w:r>
      <w:r>
        <w:t>%</w:t>
      </w:r>
      <w:r w:rsidRPr="006B5148">
        <w:t xml:space="preserve"> à 40% par pas de 5</w:t>
      </w:r>
      <w:r>
        <w:t>%.</w:t>
      </w:r>
    </w:p>
    <w:p w14:paraId="61F255E7" w14:textId="77777777" w:rsidR="00403778" w:rsidRPr="00403778" w:rsidRDefault="00403778" w:rsidP="00403778"/>
    <w:bookmarkStart w:id="2895" w:name="_Ref183010853"/>
    <w:p w14:paraId="4D8BD78B" w14:textId="00F1E7BD" w:rsidR="00CA4793" w:rsidRPr="00A56C37" w:rsidRDefault="00FB7E42" w:rsidP="00A56C37">
      <w:pPr>
        <w:pStyle w:val="Lgende"/>
        <w:rPr>
          <w:rFonts w:asciiTheme="majorHAnsi" w:hAnsiTheme="majorHAnsi"/>
          <w:sz w:val="22"/>
          <w:szCs w:val="24"/>
        </w:rPr>
      </w:pPr>
      <w:r w:rsidRPr="00A56C37">
        <w:rPr>
          <w:rFonts w:asciiTheme="majorHAnsi" w:hAnsiTheme="majorHAnsi"/>
          <w:sz w:val="22"/>
          <w:szCs w:val="24"/>
        </w:rPr>
        <w:fldChar w:fldCharType="begin"/>
      </w:r>
      <w:r w:rsidRPr="00A56C37">
        <w:rPr>
          <w:rFonts w:asciiTheme="majorHAnsi" w:hAnsiTheme="majorHAnsi"/>
          <w:sz w:val="22"/>
          <w:szCs w:val="24"/>
        </w:rPr>
        <w:instrText xml:space="preserve"> SEQ Desc_loc \* alphabetic </w:instrText>
      </w:r>
      <w:r w:rsidRPr="00A56C37">
        <w:rPr>
          <w:rFonts w:asciiTheme="majorHAnsi" w:hAnsiTheme="majorHAnsi"/>
          <w:sz w:val="22"/>
          <w:szCs w:val="24"/>
        </w:rPr>
        <w:fldChar w:fldCharType="separate"/>
      </w:r>
      <w:bookmarkStart w:id="2896" w:name="_Ref183010965"/>
      <w:r w:rsidR="00C30592">
        <w:rPr>
          <w:rFonts w:asciiTheme="majorHAnsi" w:hAnsiTheme="majorHAnsi"/>
          <w:noProof/>
          <w:sz w:val="22"/>
          <w:szCs w:val="24"/>
        </w:rPr>
        <w:t>b</w:t>
      </w:r>
      <w:bookmarkEnd w:id="2896"/>
      <w:r w:rsidRPr="00A56C37">
        <w:rPr>
          <w:rFonts w:asciiTheme="majorHAnsi" w:hAnsiTheme="majorHAnsi"/>
          <w:sz w:val="22"/>
          <w:szCs w:val="24"/>
        </w:rPr>
        <w:fldChar w:fldCharType="end"/>
      </w:r>
      <w:r w:rsidRPr="00A56C37">
        <w:rPr>
          <w:rFonts w:asciiTheme="majorHAnsi" w:hAnsiTheme="majorHAnsi"/>
          <w:sz w:val="22"/>
          <w:szCs w:val="24"/>
        </w:rPr>
        <w:t xml:space="preserve">) </w:t>
      </w:r>
      <w:r w:rsidR="00CA4793" w:rsidRPr="00A56C37">
        <w:rPr>
          <w:rFonts w:asciiTheme="majorHAnsi" w:hAnsiTheme="majorHAnsi"/>
          <w:sz w:val="22"/>
          <w:szCs w:val="24"/>
        </w:rPr>
        <w:t>Pour les collimateurs parallèles et au Tc-99m</w:t>
      </w:r>
      <w:bookmarkEnd w:id="2895"/>
    </w:p>
    <w:tbl>
      <w:tblPr>
        <w:tblStyle w:val="TableauGrille5Fonc-Accentuation5"/>
        <w:tblW w:w="10167" w:type="dxa"/>
        <w:jc w:val="center"/>
        <w:tblLook w:val="04A0" w:firstRow="1" w:lastRow="0" w:firstColumn="1" w:lastColumn="0" w:noHBand="0" w:noVBand="1"/>
      </w:tblPr>
      <w:tblGrid>
        <w:gridCol w:w="2965"/>
        <w:gridCol w:w="1121"/>
        <w:gridCol w:w="1186"/>
        <w:gridCol w:w="1143"/>
        <w:gridCol w:w="879"/>
        <w:gridCol w:w="879"/>
        <w:gridCol w:w="814"/>
        <w:gridCol w:w="1180"/>
      </w:tblGrid>
      <w:tr w:rsidR="00CC245B" w:rsidRPr="00CC245B" w14:paraId="60189B44" w14:textId="77777777" w:rsidTr="00CC245B">
        <w:trPr>
          <w:cnfStyle w:val="100000000000" w:firstRow="1" w:lastRow="0" w:firstColumn="0" w:lastColumn="0" w:oddVBand="0" w:evenVBand="0" w:oddHBand="0"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2965" w:type="dxa"/>
            <w:vAlign w:val="center"/>
            <w:hideMark/>
          </w:tcPr>
          <w:p w14:paraId="4F237C77" w14:textId="77777777" w:rsidR="00CA4793" w:rsidRPr="00CC245B" w:rsidRDefault="00CA4793" w:rsidP="00CC245B">
            <w:pPr>
              <w:pStyle w:val="xxmsonormal"/>
              <w:jc w:val="left"/>
              <w:rPr>
                <w:rFonts w:asciiTheme="minorHAnsi" w:hAnsiTheme="minorHAnsi" w:cstheme="minorHAnsi"/>
                <w:sz w:val="22"/>
                <w:szCs w:val="22"/>
              </w:rPr>
            </w:pPr>
            <w:r w:rsidRPr="00CC245B">
              <w:rPr>
                <w:rFonts w:asciiTheme="minorHAnsi" w:hAnsiTheme="minorHAnsi" w:cstheme="minorHAnsi"/>
                <w:sz w:val="22"/>
                <w:szCs w:val="22"/>
              </w:rPr>
              <w:t>Indice</w:t>
            </w:r>
          </w:p>
        </w:tc>
        <w:tc>
          <w:tcPr>
            <w:tcW w:w="1121" w:type="dxa"/>
            <w:vAlign w:val="center"/>
            <w:hideMark/>
          </w:tcPr>
          <w:p w14:paraId="1F6ABF91" w14:textId="77777777" w:rsidR="00CA4793" w:rsidRPr="00CC245B" w:rsidRDefault="00CA4793" w:rsidP="00CC245B">
            <w:pPr>
              <w:pStyle w:val="xxmsonormal"/>
              <w:ind w:left="-54"/>
              <w:jc w:val="left"/>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CC245B">
              <w:rPr>
                <w:rFonts w:asciiTheme="minorHAnsi" w:hAnsiTheme="minorHAnsi" w:cstheme="minorHAnsi"/>
                <w:sz w:val="22"/>
                <w:szCs w:val="22"/>
              </w:rPr>
              <w:t>Moyenne</w:t>
            </w:r>
          </w:p>
        </w:tc>
        <w:tc>
          <w:tcPr>
            <w:tcW w:w="1186" w:type="dxa"/>
            <w:vAlign w:val="center"/>
            <w:hideMark/>
          </w:tcPr>
          <w:p w14:paraId="5D43EB73" w14:textId="77777777" w:rsidR="00CA4793" w:rsidRPr="00CC245B" w:rsidRDefault="00CA4793" w:rsidP="00CC245B">
            <w:pPr>
              <w:pStyle w:val="xxmsonormal"/>
              <w:ind w:left="-54"/>
              <w:jc w:val="left"/>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CC245B">
              <w:rPr>
                <w:rFonts w:asciiTheme="minorHAnsi" w:hAnsiTheme="minorHAnsi" w:cstheme="minorHAnsi"/>
                <w:sz w:val="22"/>
                <w:szCs w:val="22"/>
              </w:rPr>
              <w:t>Écart-type</w:t>
            </w:r>
          </w:p>
        </w:tc>
        <w:tc>
          <w:tcPr>
            <w:tcW w:w="1143" w:type="dxa"/>
            <w:vAlign w:val="center"/>
            <w:hideMark/>
          </w:tcPr>
          <w:p w14:paraId="11AC8973" w14:textId="77777777" w:rsidR="00CA4793" w:rsidRPr="00CC245B" w:rsidRDefault="00CA4793" w:rsidP="00CC245B">
            <w:pPr>
              <w:pStyle w:val="xxmsonormal"/>
              <w:ind w:left="-54"/>
              <w:jc w:val="left"/>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CC245B">
              <w:rPr>
                <w:rFonts w:asciiTheme="minorHAnsi" w:hAnsiTheme="minorHAnsi" w:cstheme="minorHAnsi"/>
                <w:sz w:val="22"/>
                <w:szCs w:val="22"/>
              </w:rPr>
              <w:t>Minimum</w:t>
            </w:r>
          </w:p>
        </w:tc>
        <w:tc>
          <w:tcPr>
            <w:tcW w:w="879" w:type="dxa"/>
            <w:vAlign w:val="center"/>
            <w:hideMark/>
          </w:tcPr>
          <w:p w14:paraId="2321BF1F" w14:textId="77777777" w:rsidR="00CA4793" w:rsidRPr="00CC245B" w:rsidRDefault="00CA4793" w:rsidP="00CC245B">
            <w:pPr>
              <w:pStyle w:val="xxmsonormal"/>
              <w:ind w:left="-54"/>
              <w:jc w:val="left"/>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CC245B">
              <w:rPr>
                <w:rFonts w:asciiTheme="minorHAnsi" w:hAnsiTheme="minorHAnsi" w:cstheme="minorHAnsi"/>
                <w:sz w:val="22"/>
                <w:szCs w:val="22"/>
              </w:rPr>
              <w:t>25%</w:t>
            </w:r>
          </w:p>
        </w:tc>
        <w:tc>
          <w:tcPr>
            <w:tcW w:w="879" w:type="dxa"/>
            <w:vAlign w:val="center"/>
            <w:hideMark/>
          </w:tcPr>
          <w:p w14:paraId="60ADC088" w14:textId="77777777" w:rsidR="00CA4793" w:rsidRPr="00CC245B" w:rsidRDefault="00CA4793" w:rsidP="00CC245B">
            <w:pPr>
              <w:pStyle w:val="xxmsonormal"/>
              <w:ind w:left="-54"/>
              <w:jc w:val="left"/>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CC245B">
              <w:rPr>
                <w:rFonts w:asciiTheme="minorHAnsi" w:hAnsiTheme="minorHAnsi" w:cstheme="minorHAnsi"/>
                <w:sz w:val="22"/>
                <w:szCs w:val="22"/>
              </w:rPr>
              <w:t>50%</w:t>
            </w:r>
          </w:p>
        </w:tc>
        <w:tc>
          <w:tcPr>
            <w:tcW w:w="814" w:type="dxa"/>
            <w:vAlign w:val="center"/>
            <w:hideMark/>
          </w:tcPr>
          <w:p w14:paraId="04C00B0F" w14:textId="77777777" w:rsidR="00CA4793" w:rsidRPr="00CC245B" w:rsidRDefault="00CA4793" w:rsidP="00CC245B">
            <w:pPr>
              <w:pStyle w:val="xxmsonormal"/>
              <w:ind w:left="-54"/>
              <w:jc w:val="left"/>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CC245B">
              <w:rPr>
                <w:rFonts w:asciiTheme="minorHAnsi" w:hAnsiTheme="minorHAnsi" w:cstheme="minorHAnsi"/>
                <w:sz w:val="22"/>
                <w:szCs w:val="22"/>
              </w:rPr>
              <w:t>75%</w:t>
            </w:r>
          </w:p>
        </w:tc>
        <w:tc>
          <w:tcPr>
            <w:tcW w:w="1180" w:type="dxa"/>
            <w:vAlign w:val="center"/>
            <w:hideMark/>
          </w:tcPr>
          <w:p w14:paraId="5674F645" w14:textId="77777777" w:rsidR="00CA4793" w:rsidRPr="00CC245B" w:rsidRDefault="00CA4793" w:rsidP="00CC245B">
            <w:pPr>
              <w:pStyle w:val="xxmsonormal"/>
              <w:ind w:left="-54"/>
              <w:jc w:val="left"/>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CC245B">
              <w:rPr>
                <w:rFonts w:asciiTheme="minorHAnsi" w:hAnsiTheme="minorHAnsi" w:cstheme="minorHAnsi"/>
                <w:sz w:val="22"/>
                <w:szCs w:val="22"/>
              </w:rPr>
              <w:t>Maximum</w:t>
            </w:r>
          </w:p>
        </w:tc>
      </w:tr>
      <w:tr w:rsidR="00CC245B" w:rsidRPr="00CC245B" w14:paraId="459B8645" w14:textId="77777777" w:rsidTr="00CC245B">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2965" w:type="dxa"/>
            <w:hideMark/>
          </w:tcPr>
          <w:p w14:paraId="2B09769E" w14:textId="570EADB3" w:rsidR="00CA4793" w:rsidRPr="00CC245B" w:rsidRDefault="00C40580" w:rsidP="00652E02">
            <w:pPr>
              <w:pStyle w:val="xxmsonormal"/>
              <w:rPr>
                <w:rFonts w:asciiTheme="minorHAnsi" w:hAnsiTheme="minorHAnsi" w:cstheme="minorHAnsi"/>
                <w:sz w:val="22"/>
                <w:szCs w:val="22"/>
              </w:rPr>
            </w:pPr>
            <w:r w:rsidRPr="00CC245B">
              <w:rPr>
                <w:rFonts w:asciiTheme="minorHAnsi" w:hAnsiTheme="minorHAnsi" w:cstheme="minorHAnsi"/>
                <w:sz w:val="22"/>
                <w:szCs w:val="22"/>
              </w:rPr>
              <w:t>Centre (n° de 1 à 20)</w:t>
            </w:r>
          </w:p>
        </w:tc>
        <w:tc>
          <w:tcPr>
            <w:tcW w:w="1121" w:type="dxa"/>
            <w:hideMark/>
          </w:tcPr>
          <w:p w14:paraId="251848FE" w14:textId="4E62E5E9" w:rsidR="00CA4793" w:rsidRPr="00CC245B" w:rsidRDefault="00CA4793" w:rsidP="00652E02">
            <w:pPr>
              <w:pStyle w:val="xxmsonormal"/>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CC245B">
              <w:rPr>
                <w:rFonts w:asciiTheme="minorHAnsi" w:hAnsiTheme="minorHAnsi" w:cstheme="minorHAnsi"/>
                <w:sz w:val="22"/>
                <w:szCs w:val="22"/>
              </w:rPr>
              <w:t>8</w:t>
            </w:r>
            <w:r w:rsidR="00CC245B">
              <w:rPr>
                <w:rFonts w:asciiTheme="minorHAnsi" w:hAnsiTheme="minorHAnsi" w:cstheme="minorHAnsi"/>
                <w:sz w:val="22"/>
                <w:szCs w:val="22"/>
              </w:rPr>
              <w:t>,0</w:t>
            </w:r>
          </w:p>
        </w:tc>
        <w:tc>
          <w:tcPr>
            <w:tcW w:w="1186" w:type="dxa"/>
            <w:hideMark/>
          </w:tcPr>
          <w:p w14:paraId="2FB4F797" w14:textId="77777777" w:rsidR="00CA4793" w:rsidRPr="00CC245B" w:rsidRDefault="00CA4793" w:rsidP="00652E02">
            <w:pPr>
              <w:pStyle w:val="xxmsonormal"/>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CC245B">
              <w:rPr>
                <w:rFonts w:asciiTheme="minorHAnsi" w:hAnsiTheme="minorHAnsi" w:cstheme="minorHAnsi"/>
                <w:sz w:val="22"/>
                <w:szCs w:val="22"/>
              </w:rPr>
              <w:t>5,18</w:t>
            </w:r>
          </w:p>
        </w:tc>
        <w:tc>
          <w:tcPr>
            <w:tcW w:w="1143" w:type="dxa"/>
            <w:hideMark/>
          </w:tcPr>
          <w:p w14:paraId="4C8B21FD" w14:textId="7D621B0B" w:rsidR="00CA4793" w:rsidRPr="00CC245B" w:rsidRDefault="00CA4793" w:rsidP="00652E02">
            <w:pPr>
              <w:pStyle w:val="xxmsonormal"/>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CC245B">
              <w:rPr>
                <w:rFonts w:asciiTheme="minorHAnsi" w:hAnsiTheme="minorHAnsi" w:cstheme="minorHAnsi"/>
                <w:sz w:val="22"/>
                <w:szCs w:val="22"/>
              </w:rPr>
              <w:t>3</w:t>
            </w:r>
            <w:r w:rsidR="00CC245B">
              <w:rPr>
                <w:rFonts w:asciiTheme="minorHAnsi" w:hAnsiTheme="minorHAnsi" w:cstheme="minorHAnsi"/>
                <w:sz w:val="22"/>
                <w:szCs w:val="22"/>
              </w:rPr>
              <w:t>,0</w:t>
            </w:r>
          </w:p>
        </w:tc>
        <w:tc>
          <w:tcPr>
            <w:tcW w:w="879" w:type="dxa"/>
            <w:hideMark/>
          </w:tcPr>
          <w:p w14:paraId="10A3C15A" w14:textId="77777777" w:rsidR="00CA4793" w:rsidRPr="00CC245B" w:rsidRDefault="00CA4793" w:rsidP="00652E02">
            <w:pPr>
              <w:pStyle w:val="xxmsonormal"/>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CC245B">
              <w:rPr>
                <w:rFonts w:asciiTheme="minorHAnsi" w:hAnsiTheme="minorHAnsi" w:cstheme="minorHAnsi"/>
                <w:sz w:val="22"/>
                <w:szCs w:val="22"/>
              </w:rPr>
              <w:t>3,75</w:t>
            </w:r>
          </w:p>
        </w:tc>
        <w:tc>
          <w:tcPr>
            <w:tcW w:w="879" w:type="dxa"/>
            <w:hideMark/>
          </w:tcPr>
          <w:p w14:paraId="753D5662" w14:textId="1DE79AF8" w:rsidR="00CA4793" w:rsidRPr="00CC245B" w:rsidRDefault="00CA4793" w:rsidP="00652E02">
            <w:pPr>
              <w:pStyle w:val="xxmsonormal"/>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CC245B">
              <w:rPr>
                <w:rFonts w:asciiTheme="minorHAnsi" w:hAnsiTheme="minorHAnsi" w:cstheme="minorHAnsi"/>
                <w:sz w:val="22"/>
                <w:szCs w:val="22"/>
              </w:rPr>
              <w:t>7</w:t>
            </w:r>
            <w:r w:rsidR="00CC245B">
              <w:rPr>
                <w:rFonts w:asciiTheme="minorHAnsi" w:hAnsiTheme="minorHAnsi" w:cstheme="minorHAnsi"/>
                <w:sz w:val="22"/>
                <w:szCs w:val="22"/>
              </w:rPr>
              <w:t>,0</w:t>
            </w:r>
          </w:p>
        </w:tc>
        <w:tc>
          <w:tcPr>
            <w:tcW w:w="814" w:type="dxa"/>
            <w:hideMark/>
          </w:tcPr>
          <w:p w14:paraId="4D27F2C0" w14:textId="77777777" w:rsidR="00CA4793" w:rsidRPr="00CC245B" w:rsidRDefault="00CA4793" w:rsidP="00652E02">
            <w:pPr>
              <w:pStyle w:val="xxmsonormal"/>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CC245B">
              <w:rPr>
                <w:rFonts w:asciiTheme="minorHAnsi" w:hAnsiTheme="minorHAnsi" w:cstheme="minorHAnsi"/>
                <w:sz w:val="22"/>
                <w:szCs w:val="22"/>
              </w:rPr>
              <w:t>9,25</w:t>
            </w:r>
          </w:p>
        </w:tc>
        <w:tc>
          <w:tcPr>
            <w:tcW w:w="1180" w:type="dxa"/>
            <w:hideMark/>
          </w:tcPr>
          <w:p w14:paraId="1098810D" w14:textId="454C4F86" w:rsidR="00CA4793" w:rsidRPr="00CC245B" w:rsidRDefault="00CA4793" w:rsidP="00652E02">
            <w:pPr>
              <w:pStyle w:val="xxmsonormal"/>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CC245B">
              <w:rPr>
                <w:rFonts w:asciiTheme="minorHAnsi" w:hAnsiTheme="minorHAnsi" w:cstheme="minorHAnsi"/>
                <w:sz w:val="22"/>
                <w:szCs w:val="22"/>
              </w:rPr>
              <w:t>19</w:t>
            </w:r>
            <w:r w:rsidR="00CC245B">
              <w:rPr>
                <w:rFonts w:asciiTheme="minorHAnsi" w:hAnsiTheme="minorHAnsi" w:cstheme="minorHAnsi"/>
                <w:sz w:val="22"/>
                <w:szCs w:val="22"/>
              </w:rPr>
              <w:t>,0</w:t>
            </w:r>
          </w:p>
        </w:tc>
      </w:tr>
      <w:tr w:rsidR="00CC245B" w:rsidRPr="00CC245B" w14:paraId="19C1EC62" w14:textId="77777777" w:rsidTr="00CC245B">
        <w:trPr>
          <w:trHeight w:val="340"/>
          <w:jc w:val="center"/>
        </w:trPr>
        <w:tc>
          <w:tcPr>
            <w:cnfStyle w:val="001000000000" w:firstRow="0" w:lastRow="0" w:firstColumn="1" w:lastColumn="0" w:oddVBand="0" w:evenVBand="0" w:oddHBand="0" w:evenHBand="0" w:firstRowFirstColumn="0" w:firstRowLastColumn="0" w:lastRowFirstColumn="0" w:lastRowLastColumn="0"/>
            <w:tcW w:w="2965" w:type="dxa"/>
            <w:hideMark/>
          </w:tcPr>
          <w:p w14:paraId="7A7AE7E5" w14:textId="692AA02A" w:rsidR="00CA4793" w:rsidRPr="00CC245B" w:rsidRDefault="00C40580" w:rsidP="00652E02">
            <w:pPr>
              <w:pStyle w:val="xxmsonormal"/>
              <w:rPr>
                <w:rFonts w:asciiTheme="minorHAnsi" w:hAnsiTheme="minorHAnsi" w:cstheme="minorHAnsi"/>
                <w:sz w:val="22"/>
                <w:szCs w:val="22"/>
              </w:rPr>
            </w:pPr>
            <w:r w:rsidRPr="00CC245B">
              <w:rPr>
                <w:rFonts w:asciiTheme="minorHAnsi" w:hAnsiTheme="minorHAnsi" w:cstheme="minorHAnsi"/>
                <w:sz w:val="22"/>
                <w:szCs w:val="22"/>
              </w:rPr>
              <w:t>Marque (GE ou Siemens)</w:t>
            </w:r>
          </w:p>
        </w:tc>
        <w:tc>
          <w:tcPr>
            <w:tcW w:w="1121" w:type="dxa"/>
            <w:hideMark/>
          </w:tcPr>
          <w:p w14:paraId="581F2C6F" w14:textId="77777777" w:rsidR="00CA4793" w:rsidRPr="00CC245B" w:rsidRDefault="00CA4793" w:rsidP="00652E02">
            <w:pPr>
              <w:pStyle w:val="xxmsonormal"/>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CC245B">
              <w:rPr>
                <w:rFonts w:asciiTheme="minorHAnsi" w:hAnsiTheme="minorHAnsi" w:cstheme="minorHAnsi"/>
                <w:sz w:val="22"/>
                <w:szCs w:val="22"/>
              </w:rPr>
              <w:t>0,25</w:t>
            </w:r>
          </w:p>
        </w:tc>
        <w:tc>
          <w:tcPr>
            <w:tcW w:w="1186" w:type="dxa"/>
            <w:hideMark/>
          </w:tcPr>
          <w:p w14:paraId="3EF87C0F" w14:textId="77777777" w:rsidR="00CA4793" w:rsidRPr="00CC245B" w:rsidRDefault="00CA4793" w:rsidP="00652E02">
            <w:pPr>
              <w:pStyle w:val="xxmsonormal"/>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CC245B">
              <w:rPr>
                <w:rFonts w:asciiTheme="minorHAnsi" w:hAnsiTheme="minorHAnsi" w:cstheme="minorHAnsi"/>
                <w:sz w:val="22"/>
                <w:szCs w:val="22"/>
              </w:rPr>
              <w:t>0,43</w:t>
            </w:r>
          </w:p>
        </w:tc>
        <w:tc>
          <w:tcPr>
            <w:tcW w:w="1143" w:type="dxa"/>
            <w:hideMark/>
          </w:tcPr>
          <w:p w14:paraId="5DBC2E34" w14:textId="09889E6A" w:rsidR="00CA4793" w:rsidRPr="00CC245B" w:rsidRDefault="00CA4793" w:rsidP="00652E02">
            <w:pPr>
              <w:pStyle w:val="xxmsonormal"/>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CC245B">
              <w:rPr>
                <w:rFonts w:asciiTheme="minorHAnsi" w:hAnsiTheme="minorHAnsi" w:cstheme="minorHAnsi"/>
                <w:sz w:val="22"/>
                <w:szCs w:val="22"/>
              </w:rPr>
              <w:t>0</w:t>
            </w:r>
            <w:r w:rsidR="00CC245B">
              <w:rPr>
                <w:rFonts w:asciiTheme="minorHAnsi" w:hAnsiTheme="minorHAnsi" w:cstheme="minorHAnsi"/>
                <w:sz w:val="22"/>
                <w:szCs w:val="22"/>
              </w:rPr>
              <w:t>,0</w:t>
            </w:r>
          </w:p>
        </w:tc>
        <w:tc>
          <w:tcPr>
            <w:tcW w:w="879" w:type="dxa"/>
            <w:hideMark/>
          </w:tcPr>
          <w:p w14:paraId="17456A2B" w14:textId="6E96D8F7" w:rsidR="00CA4793" w:rsidRPr="00CC245B" w:rsidRDefault="00CA4793" w:rsidP="00652E02">
            <w:pPr>
              <w:pStyle w:val="xxmsonormal"/>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CC245B">
              <w:rPr>
                <w:rFonts w:asciiTheme="minorHAnsi" w:hAnsiTheme="minorHAnsi" w:cstheme="minorHAnsi"/>
                <w:sz w:val="22"/>
                <w:szCs w:val="22"/>
              </w:rPr>
              <w:t>0</w:t>
            </w:r>
            <w:r w:rsidR="00CC245B">
              <w:rPr>
                <w:rFonts w:asciiTheme="minorHAnsi" w:hAnsiTheme="minorHAnsi" w:cstheme="minorHAnsi"/>
                <w:sz w:val="22"/>
                <w:szCs w:val="22"/>
              </w:rPr>
              <w:t>,0</w:t>
            </w:r>
          </w:p>
        </w:tc>
        <w:tc>
          <w:tcPr>
            <w:tcW w:w="879" w:type="dxa"/>
            <w:hideMark/>
          </w:tcPr>
          <w:p w14:paraId="5D06AEF6" w14:textId="40A7492A" w:rsidR="00CA4793" w:rsidRPr="00CC245B" w:rsidRDefault="00CA4793" w:rsidP="00652E02">
            <w:pPr>
              <w:pStyle w:val="xxmsonormal"/>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CC245B">
              <w:rPr>
                <w:rFonts w:asciiTheme="minorHAnsi" w:hAnsiTheme="minorHAnsi" w:cstheme="minorHAnsi"/>
                <w:sz w:val="22"/>
                <w:szCs w:val="22"/>
              </w:rPr>
              <w:t>0</w:t>
            </w:r>
            <w:r w:rsidR="00CC245B">
              <w:rPr>
                <w:rFonts w:asciiTheme="minorHAnsi" w:hAnsiTheme="minorHAnsi" w:cstheme="minorHAnsi"/>
                <w:sz w:val="22"/>
                <w:szCs w:val="22"/>
              </w:rPr>
              <w:t>,0</w:t>
            </w:r>
          </w:p>
        </w:tc>
        <w:tc>
          <w:tcPr>
            <w:tcW w:w="814" w:type="dxa"/>
            <w:hideMark/>
          </w:tcPr>
          <w:p w14:paraId="64730E2C" w14:textId="77777777" w:rsidR="00CA4793" w:rsidRPr="00CC245B" w:rsidRDefault="00CA4793" w:rsidP="00652E02">
            <w:pPr>
              <w:pStyle w:val="xxmsonormal"/>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CC245B">
              <w:rPr>
                <w:rFonts w:asciiTheme="minorHAnsi" w:hAnsiTheme="minorHAnsi" w:cstheme="minorHAnsi"/>
                <w:sz w:val="22"/>
                <w:szCs w:val="22"/>
              </w:rPr>
              <w:t>0,25</w:t>
            </w:r>
          </w:p>
        </w:tc>
        <w:tc>
          <w:tcPr>
            <w:tcW w:w="1180" w:type="dxa"/>
            <w:hideMark/>
          </w:tcPr>
          <w:p w14:paraId="2CF3A306" w14:textId="01B80A2A" w:rsidR="00CA4793" w:rsidRPr="00CC245B" w:rsidRDefault="00CA4793" w:rsidP="00652E02">
            <w:pPr>
              <w:pStyle w:val="xxmsonormal"/>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CC245B">
              <w:rPr>
                <w:rFonts w:asciiTheme="minorHAnsi" w:hAnsiTheme="minorHAnsi" w:cstheme="minorHAnsi"/>
                <w:sz w:val="22"/>
                <w:szCs w:val="22"/>
              </w:rPr>
              <w:t>1</w:t>
            </w:r>
            <w:r w:rsidR="00CC245B">
              <w:rPr>
                <w:rFonts w:asciiTheme="minorHAnsi" w:hAnsiTheme="minorHAnsi" w:cstheme="minorHAnsi"/>
                <w:sz w:val="22"/>
                <w:szCs w:val="22"/>
              </w:rPr>
              <w:t>,0</w:t>
            </w:r>
          </w:p>
        </w:tc>
      </w:tr>
      <w:tr w:rsidR="00CC245B" w:rsidRPr="00CC245B" w14:paraId="1757046D" w14:textId="77777777" w:rsidTr="00CC245B">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2965" w:type="dxa"/>
            <w:hideMark/>
          </w:tcPr>
          <w:p w14:paraId="3F961EDA" w14:textId="234F59EE" w:rsidR="00CA4793" w:rsidRPr="00CC245B" w:rsidRDefault="00B87D1C" w:rsidP="00652E02">
            <w:pPr>
              <w:pStyle w:val="xxmsonormal"/>
              <w:rPr>
                <w:rFonts w:asciiTheme="minorHAnsi" w:hAnsiTheme="minorHAnsi" w:cstheme="minorHAnsi"/>
                <w:sz w:val="22"/>
                <w:szCs w:val="22"/>
              </w:rPr>
            </w:pPr>
            <w:r w:rsidRPr="00CC245B">
              <w:rPr>
                <w:rFonts w:asciiTheme="minorHAnsi" w:hAnsiTheme="minorHAnsi" w:cstheme="minorHAnsi"/>
                <w:sz w:val="22"/>
                <w:szCs w:val="22"/>
              </w:rPr>
              <w:t>Modèle de caméra</w:t>
            </w:r>
          </w:p>
        </w:tc>
        <w:tc>
          <w:tcPr>
            <w:tcW w:w="1121" w:type="dxa"/>
            <w:hideMark/>
          </w:tcPr>
          <w:p w14:paraId="7D2A7452" w14:textId="77777777" w:rsidR="00CA4793" w:rsidRPr="00CC245B" w:rsidRDefault="00CA4793" w:rsidP="00652E02">
            <w:pPr>
              <w:pStyle w:val="xxmsonormal"/>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CC245B">
              <w:rPr>
                <w:rFonts w:asciiTheme="minorHAnsi" w:hAnsiTheme="minorHAnsi" w:cstheme="minorHAnsi"/>
                <w:sz w:val="22"/>
                <w:szCs w:val="22"/>
              </w:rPr>
              <w:t>2,75</w:t>
            </w:r>
          </w:p>
        </w:tc>
        <w:tc>
          <w:tcPr>
            <w:tcW w:w="1186" w:type="dxa"/>
            <w:hideMark/>
          </w:tcPr>
          <w:p w14:paraId="60BD79E7" w14:textId="77777777" w:rsidR="00CA4793" w:rsidRPr="00CC245B" w:rsidRDefault="00CA4793" w:rsidP="00652E02">
            <w:pPr>
              <w:pStyle w:val="xxmsonormal"/>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CC245B">
              <w:rPr>
                <w:rFonts w:asciiTheme="minorHAnsi" w:hAnsiTheme="minorHAnsi" w:cstheme="minorHAnsi"/>
                <w:sz w:val="22"/>
                <w:szCs w:val="22"/>
              </w:rPr>
              <w:t>1,72</w:t>
            </w:r>
          </w:p>
        </w:tc>
        <w:tc>
          <w:tcPr>
            <w:tcW w:w="1143" w:type="dxa"/>
            <w:hideMark/>
          </w:tcPr>
          <w:p w14:paraId="5FFA8688" w14:textId="74234142" w:rsidR="00CA4793" w:rsidRPr="00CC245B" w:rsidRDefault="00CA4793" w:rsidP="00652E02">
            <w:pPr>
              <w:pStyle w:val="xxmsonormal"/>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CC245B">
              <w:rPr>
                <w:rFonts w:asciiTheme="minorHAnsi" w:hAnsiTheme="minorHAnsi" w:cstheme="minorHAnsi"/>
                <w:sz w:val="22"/>
                <w:szCs w:val="22"/>
              </w:rPr>
              <w:t>0</w:t>
            </w:r>
            <w:r w:rsidR="00CC245B">
              <w:rPr>
                <w:rFonts w:asciiTheme="minorHAnsi" w:hAnsiTheme="minorHAnsi" w:cstheme="minorHAnsi"/>
                <w:sz w:val="22"/>
                <w:szCs w:val="22"/>
              </w:rPr>
              <w:t>,0</w:t>
            </w:r>
          </w:p>
        </w:tc>
        <w:tc>
          <w:tcPr>
            <w:tcW w:w="879" w:type="dxa"/>
            <w:hideMark/>
          </w:tcPr>
          <w:p w14:paraId="2907F3A9" w14:textId="77777777" w:rsidR="00CA4793" w:rsidRPr="00CC245B" w:rsidRDefault="00CA4793" w:rsidP="00652E02">
            <w:pPr>
              <w:pStyle w:val="xxmsonormal"/>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CC245B">
              <w:rPr>
                <w:rFonts w:asciiTheme="minorHAnsi" w:hAnsiTheme="minorHAnsi" w:cstheme="minorHAnsi"/>
                <w:sz w:val="22"/>
                <w:szCs w:val="22"/>
              </w:rPr>
              <w:t>1,75</w:t>
            </w:r>
          </w:p>
        </w:tc>
        <w:tc>
          <w:tcPr>
            <w:tcW w:w="879" w:type="dxa"/>
            <w:hideMark/>
          </w:tcPr>
          <w:p w14:paraId="311B7595" w14:textId="77777777" w:rsidR="00CA4793" w:rsidRPr="00CC245B" w:rsidRDefault="00CA4793" w:rsidP="00652E02">
            <w:pPr>
              <w:pStyle w:val="xxmsonormal"/>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CC245B">
              <w:rPr>
                <w:rFonts w:asciiTheme="minorHAnsi" w:hAnsiTheme="minorHAnsi" w:cstheme="minorHAnsi"/>
                <w:sz w:val="22"/>
                <w:szCs w:val="22"/>
              </w:rPr>
              <w:t>2,50</w:t>
            </w:r>
          </w:p>
        </w:tc>
        <w:tc>
          <w:tcPr>
            <w:tcW w:w="814" w:type="dxa"/>
            <w:hideMark/>
          </w:tcPr>
          <w:p w14:paraId="057AB125" w14:textId="77777777" w:rsidR="00CA4793" w:rsidRPr="00CC245B" w:rsidRDefault="00CA4793" w:rsidP="00652E02">
            <w:pPr>
              <w:pStyle w:val="xxmsonormal"/>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CC245B">
              <w:rPr>
                <w:rFonts w:asciiTheme="minorHAnsi" w:hAnsiTheme="minorHAnsi" w:cstheme="minorHAnsi"/>
                <w:sz w:val="22"/>
                <w:szCs w:val="22"/>
              </w:rPr>
              <w:t>4,25</w:t>
            </w:r>
          </w:p>
        </w:tc>
        <w:tc>
          <w:tcPr>
            <w:tcW w:w="1180" w:type="dxa"/>
            <w:hideMark/>
          </w:tcPr>
          <w:p w14:paraId="4EEA8E04" w14:textId="0C68E8B9" w:rsidR="00CA4793" w:rsidRPr="00CC245B" w:rsidRDefault="00CA4793" w:rsidP="00652E02">
            <w:pPr>
              <w:pStyle w:val="xxmsonormal"/>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CC245B">
              <w:rPr>
                <w:rFonts w:asciiTheme="minorHAnsi" w:hAnsiTheme="minorHAnsi" w:cstheme="minorHAnsi"/>
                <w:sz w:val="22"/>
                <w:szCs w:val="22"/>
              </w:rPr>
              <w:t>5</w:t>
            </w:r>
            <w:r w:rsidR="00CC245B">
              <w:rPr>
                <w:rFonts w:asciiTheme="minorHAnsi" w:hAnsiTheme="minorHAnsi" w:cstheme="minorHAnsi"/>
                <w:sz w:val="22"/>
                <w:szCs w:val="22"/>
              </w:rPr>
              <w:t>,0</w:t>
            </w:r>
          </w:p>
        </w:tc>
      </w:tr>
      <w:tr w:rsidR="00CC245B" w:rsidRPr="00CC245B" w14:paraId="047EA970" w14:textId="77777777" w:rsidTr="00CC245B">
        <w:trPr>
          <w:trHeight w:val="340"/>
          <w:jc w:val="center"/>
        </w:trPr>
        <w:tc>
          <w:tcPr>
            <w:cnfStyle w:val="001000000000" w:firstRow="0" w:lastRow="0" w:firstColumn="1" w:lastColumn="0" w:oddVBand="0" w:evenVBand="0" w:oddHBand="0" w:evenHBand="0" w:firstRowFirstColumn="0" w:firstRowLastColumn="0" w:lastRowFirstColumn="0" w:lastRowLastColumn="0"/>
            <w:tcW w:w="2965" w:type="dxa"/>
            <w:hideMark/>
          </w:tcPr>
          <w:p w14:paraId="00517C54" w14:textId="3639BDCD" w:rsidR="00CA4793" w:rsidRPr="00CC245B" w:rsidRDefault="00B87D1C" w:rsidP="00652E02">
            <w:pPr>
              <w:pStyle w:val="xxmsonormal"/>
              <w:rPr>
                <w:rFonts w:asciiTheme="minorHAnsi" w:hAnsiTheme="minorHAnsi" w:cstheme="minorHAnsi"/>
                <w:sz w:val="22"/>
                <w:szCs w:val="22"/>
              </w:rPr>
            </w:pPr>
            <w:r w:rsidRPr="00CC245B">
              <w:rPr>
                <w:rFonts w:asciiTheme="minorHAnsi" w:hAnsiTheme="minorHAnsi" w:cstheme="minorHAnsi"/>
                <w:sz w:val="22"/>
                <w:szCs w:val="22"/>
              </w:rPr>
              <w:t>Collimateur</w:t>
            </w:r>
          </w:p>
        </w:tc>
        <w:tc>
          <w:tcPr>
            <w:tcW w:w="1121" w:type="dxa"/>
            <w:hideMark/>
          </w:tcPr>
          <w:p w14:paraId="511B54DE" w14:textId="77777777" w:rsidR="00CA4793" w:rsidRPr="00CC245B" w:rsidRDefault="00CA4793" w:rsidP="00652E02">
            <w:pPr>
              <w:pStyle w:val="xxmsonormal"/>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CC245B">
              <w:rPr>
                <w:rFonts w:asciiTheme="minorHAnsi" w:hAnsiTheme="minorHAnsi" w:cstheme="minorHAnsi"/>
                <w:sz w:val="22"/>
                <w:szCs w:val="22"/>
              </w:rPr>
              <w:t>0,25</w:t>
            </w:r>
          </w:p>
        </w:tc>
        <w:tc>
          <w:tcPr>
            <w:tcW w:w="1186" w:type="dxa"/>
            <w:hideMark/>
          </w:tcPr>
          <w:p w14:paraId="2093A4E4" w14:textId="77777777" w:rsidR="00CA4793" w:rsidRPr="00CC245B" w:rsidRDefault="00CA4793" w:rsidP="00652E02">
            <w:pPr>
              <w:pStyle w:val="xxmsonormal"/>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CC245B">
              <w:rPr>
                <w:rFonts w:asciiTheme="minorHAnsi" w:hAnsiTheme="minorHAnsi" w:cstheme="minorHAnsi"/>
                <w:sz w:val="22"/>
                <w:szCs w:val="22"/>
              </w:rPr>
              <w:t>0,43</w:t>
            </w:r>
          </w:p>
        </w:tc>
        <w:tc>
          <w:tcPr>
            <w:tcW w:w="1143" w:type="dxa"/>
            <w:hideMark/>
          </w:tcPr>
          <w:p w14:paraId="5B297154" w14:textId="45DFE894" w:rsidR="00CA4793" w:rsidRPr="00CC245B" w:rsidRDefault="00CA4793" w:rsidP="00652E02">
            <w:pPr>
              <w:pStyle w:val="xxmsonormal"/>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CC245B">
              <w:rPr>
                <w:rFonts w:asciiTheme="minorHAnsi" w:hAnsiTheme="minorHAnsi" w:cstheme="minorHAnsi"/>
                <w:sz w:val="22"/>
                <w:szCs w:val="22"/>
              </w:rPr>
              <w:t>0</w:t>
            </w:r>
            <w:r w:rsidR="00CC245B">
              <w:rPr>
                <w:rFonts w:asciiTheme="minorHAnsi" w:hAnsiTheme="minorHAnsi" w:cstheme="minorHAnsi"/>
                <w:sz w:val="22"/>
                <w:szCs w:val="22"/>
              </w:rPr>
              <w:t>,0</w:t>
            </w:r>
          </w:p>
        </w:tc>
        <w:tc>
          <w:tcPr>
            <w:tcW w:w="879" w:type="dxa"/>
            <w:hideMark/>
          </w:tcPr>
          <w:p w14:paraId="5FED8DB0" w14:textId="6C3C27A5" w:rsidR="00CA4793" w:rsidRPr="00CC245B" w:rsidRDefault="00CA4793" w:rsidP="00652E02">
            <w:pPr>
              <w:pStyle w:val="xxmsonormal"/>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CC245B">
              <w:rPr>
                <w:rFonts w:asciiTheme="minorHAnsi" w:hAnsiTheme="minorHAnsi" w:cstheme="minorHAnsi"/>
                <w:sz w:val="22"/>
                <w:szCs w:val="22"/>
              </w:rPr>
              <w:t>0</w:t>
            </w:r>
            <w:r w:rsidR="00CC245B">
              <w:rPr>
                <w:rFonts w:asciiTheme="minorHAnsi" w:hAnsiTheme="minorHAnsi" w:cstheme="minorHAnsi"/>
                <w:sz w:val="22"/>
                <w:szCs w:val="22"/>
              </w:rPr>
              <w:t>,0</w:t>
            </w:r>
          </w:p>
        </w:tc>
        <w:tc>
          <w:tcPr>
            <w:tcW w:w="879" w:type="dxa"/>
            <w:hideMark/>
          </w:tcPr>
          <w:p w14:paraId="3761818A" w14:textId="09B9E432" w:rsidR="00CA4793" w:rsidRPr="00CC245B" w:rsidRDefault="00CA4793" w:rsidP="00652E02">
            <w:pPr>
              <w:pStyle w:val="xxmsonormal"/>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CC245B">
              <w:rPr>
                <w:rFonts w:asciiTheme="minorHAnsi" w:hAnsiTheme="minorHAnsi" w:cstheme="minorHAnsi"/>
                <w:sz w:val="22"/>
                <w:szCs w:val="22"/>
              </w:rPr>
              <w:t>0</w:t>
            </w:r>
            <w:r w:rsidR="00CC245B">
              <w:rPr>
                <w:rFonts w:asciiTheme="minorHAnsi" w:hAnsiTheme="minorHAnsi" w:cstheme="minorHAnsi"/>
                <w:sz w:val="22"/>
                <w:szCs w:val="22"/>
              </w:rPr>
              <w:t>,0</w:t>
            </w:r>
          </w:p>
        </w:tc>
        <w:tc>
          <w:tcPr>
            <w:tcW w:w="814" w:type="dxa"/>
            <w:hideMark/>
          </w:tcPr>
          <w:p w14:paraId="32B3547D" w14:textId="77777777" w:rsidR="00CA4793" w:rsidRPr="00CC245B" w:rsidRDefault="00CA4793" w:rsidP="00652E02">
            <w:pPr>
              <w:pStyle w:val="xxmsonormal"/>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CC245B">
              <w:rPr>
                <w:rFonts w:asciiTheme="minorHAnsi" w:hAnsiTheme="minorHAnsi" w:cstheme="minorHAnsi"/>
                <w:sz w:val="22"/>
                <w:szCs w:val="22"/>
              </w:rPr>
              <w:t>0,25</w:t>
            </w:r>
          </w:p>
        </w:tc>
        <w:tc>
          <w:tcPr>
            <w:tcW w:w="1180" w:type="dxa"/>
            <w:hideMark/>
          </w:tcPr>
          <w:p w14:paraId="24BD1295" w14:textId="6DE0CC8C" w:rsidR="00CA4793" w:rsidRPr="00CC245B" w:rsidRDefault="00CA4793" w:rsidP="00652E02">
            <w:pPr>
              <w:pStyle w:val="xxmsonormal"/>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CC245B">
              <w:rPr>
                <w:rFonts w:asciiTheme="minorHAnsi" w:hAnsiTheme="minorHAnsi" w:cstheme="minorHAnsi"/>
                <w:sz w:val="22"/>
                <w:szCs w:val="22"/>
              </w:rPr>
              <w:t>1</w:t>
            </w:r>
            <w:r w:rsidR="00CC245B">
              <w:rPr>
                <w:rFonts w:asciiTheme="minorHAnsi" w:hAnsiTheme="minorHAnsi" w:cstheme="minorHAnsi"/>
                <w:sz w:val="22"/>
                <w:szCs w:val="22"/>
              </w:rPr>
              <w:t>,0</w:t>
            </w:r>
          </w:p>
        </w:tc>
      </w:tr>
      <w:tr w:rsidR="00CC245B" w:rsidRPr="00CC245B" w14:paraId="21B59AC3" w14:textId="77777777" w:rsidTr="00CC245B">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2965" w:type="dxa"/>
            <w:hideMark/>
          </w:tcPr>
          <w:p w14:paraId="0A36CFDC" w14:textId="1B11871B" w:rsidR="00CA4793" w:rsidRPr="00CC245B" w:rsidRDefault="006E2CB0" w:rsidP="00652E02">
            <w:pPr>
              <w:pStyle w:val="xxmsonormal"/>
              <w:rPr>
                <w:rFonts w:asciiTheme="minorHAnsi" w:hAnsiTheme="minorHAnsi" w:cstheme="minorHAnsi"/>
                <w:sz w:val="22"/>
                <w:szCs w:val="22"/>
              </w:rPr>
            </w:pPr>
            <w:r>
              <w:rPr>
                <w:rFonts w:asciiTheme="minorHAnsi" w:hAnsiTheme="minorHAnsi" w:cstheme="minorHAnsi"/>
                <w:sz w:val="22"/>
                <w:szCs w:val="22"/>
              </w:rPr>
              <w:t>Épaisseur</w:t>
            </w:r>
            <w:r w:rsidR="00CA4793" w:rsidRPr="00CC245B">
              <w:rPr>
                <w:rFonts w:asciiTheme="minorHAnsi" w:hAnsiTheme="minorHAnsi" w:cstheme="minorHAnsi"/>
                <w:sz w:val="22"/>
                <w:szCs w:val="22"/>
              </w:rPr>
              <w:t xml:space="preserve"> </w:t>
            </w:r>
            <w:r w:rsidR="00B87D1C" w:rsidRPr="00CC245B">
              <w:rPr>
                <w:rFonts w:asciiTheme="minorHAnsi" w:hAnsiTheme="minorHAnsi" w:cstheme="minorHAnsi"/>
                <w:sz w:val="22"/>
                <w:szCs w:val="22"/>
              </w:rPr>
              <w:t>du cristal</w:t>
            </w:r>
            <w:r w:rsidR="001304AB" w:rsidRPr="00CC245B">
              <w:rPr>
                <w:rFonts w:asciiTheme="minorHAnsi" w:hAnsiTheme="minorHAnsi" w:cstheme="minorHAnsi"/>
                <w:sz w:val="22"/>
                <w:szCs w:val="22"/>
              </w:rPr>
              <w:t xml:space="preserve"> (cm)</w:t>
            </w:r>
          </w:p>
        </w:tc>
        <w:tc>
          <w:tcPr>
            <w:tcW w:w="1121" w:type="dxa"/>
            <w:hideMark/>
          </w:tcPr>
          <w:p w14:paraId="73D0D7CD" w14:textId="77777777" w:rsidR="00CA4793" w:rsidRPr="00CC245B" w:rsidRDefault="00CA4793" w:rsidP="00652E02">
            <w:pPr>
              <w:pStyle w:val="xxmsonormal"/>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CC245B">
              <w:rPr>
                <w:rFonts w:asciiTheme="minorHAnsi" w:hAnsiTheme="minorHAnsi" w:cstheme="minorHAnsi"/>
                <w:sz w:val="22"/>
                <w:szCs w:val="22"/>
              </w:rPr>
              <w:t>1,03</w:t>
            </w:r>
          </w:p>
        </w:tc>
        <w:tc>
          <w:tcPr>
            <w:tcW w:w="1186" w:type="dxa"/>
            <w:hideMark/>
          </w:tcPr>
          <w:p w14:paraId="2DF3CC1C" w14:textId="77777777" w:rsidR="00CA4793" w:rsidRPr="00CC245B" w:rsidRDefault="00CA4793" w:rsidP="00652E02">
            <w:pPr>
              <w:pStyle w:val="xxmsonormal"/>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CC245B">
              <w:rPr>
                <w:rFonts w:asciiTheme="minorHAnsi" w:hAnsiTheme="minorHAnsi" w:cstheme="minorHAnsi"/>
                <w:sz w:val="22"/>
                <w:szCs w:val="22"/>
              </w:rPr>
              <w:t>0,21</w:t>
            </w:r>
          </w:p>
        </w:tc>
        <w:tc>
          <w:tcPr>
            <w:tcW w:w="1143" w:type="dxa"/>
            <w:hideMark/>
          </w:tcPr>
          <w:p w14:paraId="7CEA12BA" w14:textId="77777777" w:rsidR="00CA4793" w:rsidRPr="00CC245B" w:rsidRDefault="00CA4793" w:rsidP="00652E02">
            <w:pPr>
              <w:pStyle w:val="xxmsonormal"/>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CC245B">
              <w:rPr>
                <w:rFonts w:asciiTheme="minorHAnsi" w:hAnsiTheme="minorHAnsi" w:cstheme="minorHAnsi"/>
                <w:sz w:val="22"/>
                <w:szCs w:val="22"/>
              </w:rPr>
              <w:t>0,95</w:t>
            </w:r>
          </w:p>
        </w:tc>
        <w:tc>
          <w:tcPr>
            <w:tcW w:w="879" w:type="dxa"/>
            <w:hideMark/>
          </w:tcPr>
          <w:p w14:paraId="3ADD717E" w14:textId="77777777" w:rsidR="00CA4793" w:rsidRPr="00CC245B" w:rsidRDefault="00CA4793" w:rsidP="00652E02">
            <w:pPr>
              <w:pStyle w:val="xxmsonormal"/>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CC245B">
              <w:rPr>
                <w:rFonts w:asciiTheme="minorHAnsi" w:hAnsiTheme="minorHAnsi" w:cstheme="minorHAnsi"/>
                <w:sz w:val="22"/>
                <w:szCs w:val="22"/>
              </w:rPr>
              <w:t>0,95</w:t>
            </w:r>
          </w:p>
        </w:tc>
        <w:tc>
          <w:tcPr>
            <w:tcW w:w="879" w:type="dxa"/>
            <w:hideMark/>
          </w:tcPr>
          <w:p w14:paraId="5C57B56E" w14:textId="77777777" w:rsidR="00CA4793" w:rsidRPr="00CC245B" w:rsidRDefault="00CA4793" w:rsidP="00652E02">
            <w:pPr>
              <w:pStyle w:val="xxmsonormal"/>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CC245B">
              <w:rPr>
                <w:rFonts w:asciiTheme="minorHAnsi" w:hAnsiTheme="minorHAnsi" w:cstheme="minorHAnsi"/>
                <w:sz w:val="22"/>
                <w:szCs w:val="22"/>
              </w:rPr>
              <w:t>0,95</w:t>
            </w:r>
          </w:p>
        </w:tc>
        <w:tc>
          <w:tcPr>
            <w:tcW w:w="814" w:type="dxa"/>
            <w:hideMark/>
          </w:tcPr>
          <w:p w14:paraId="2BD821D1" w14:textId="77777777" w:rsidR="00CA4793" w:rsidRPr="00CC245B" w:rsidRDefault="00CA4793" w:rsidP="00652E02">
            <w:pPr>
              <w:pStyle w:val="xxmsonormal"/>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CC245B">
              <w:rPr>
                <w:rFonts w:asciiTheme="minorHAnsi" w:hAnsiTheme="minorHAnsi" w:cstheme="minorHAnsi"/>
                <w:sz w:val="22"/>
                <w:szCs w:val="22"/>
              </w:rPr>
              <w:t>0,95</w:t>
            </w:r>
          </w:p>
        </w:tc>
        <w:tc>
          <w:tcPr>
            <w:tcW w:w="1180" w:type="dxa"/>
            <w:hideMark/>
          </w:tcPr>
          <w:p w14:paraId="1D961523" w14:textId="77777777" w:rsidR="00CA4793" w:rsidRPr="00CC245B" w:rsidRDefault="00CA4793" w:rsidP="00652E02">
            <w:pPr>
              <w:pStyle w:val="xxmsonormal"/>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CC245B">
              <w:rPr>
                <w:rFonts w:asciiTheme="minorHAnsi" w:hAnsiTheme="minorHAnsi" w:cstheme="minorHAnsi"/>
                <w:sz w:val="22"/>
                <w:szCs w:val="22"/>
              </w:rPr>
              <w:t>1,59</w:t>
            </w:r>
          </w:p>
        </w:tc>
      </w:tr>
      <w:tr w:rsidR="00CC245B" w:rsidRPr="00CC245B" w14:paraId="164BCB67" w14:textId="77777777" w:rsidTr="00CC245B">
        <w:trPr>
          <w:trHeight w:val="340"/>
          <w:jc w:val="center"/>
        </w:trPr>
        <w:tc>
          <w:tcPr>
            <w:cnfStyle w:val="001000000000" w:firstRow="0" w:lastRow="0" w:firstColumn="1" w:lastColumn="0" w:oddVBand="0" w:evenVBand="0" w:oddHBand="0" w:evenHBand="0" w:firstRowFirstColumn="0" w:firstRowLastColumn="0" w:lastRowFirstColumn="0" w:lastRowLastColumn="0"/>
            <w:tcW w:w="2965" w:type="dxa"/>
            <w:hideMark/>
          </w:tcPr>
          <w:p w14:paraId="4EFEE369" w14:textId="292F3576" w:rsidR="00CA4793" w:rsidRPr="00CC245B" w:rsidRDefault="00B87D1C" w:rsidP="00652E02">
            <w:pPr>
              <w:pStyle w:val="xxmsonormal"/>
              <w:rPr>
                <w:rFonts w:asciiTheme="minorHAnsi" w:hAnsiTheme="minorHAnsi" w:cstheme="minorHAnsi"/>
                <w:sz w:val="22"/>
                <w:szCs w:val="22"/>
              </w:rPr>
            </w:pPr>
            <w:r w:rsidRPr="00CC245B">
              <w:rPr>
                <w:rFonts w:asciiTheme="minorHAnsi" w:hAnsiTheme="minorHAnsi" w:cstheme="minorHAnsi"/>
                <w:sz w:val="22"/>
                <w:szCs w:val="22"/>
              </w:rPr>
              <w:t>Taille du pixel</w:t>
            </w:r>
            <w:r w:rsidR="001304AB" w:rsidRPr="00CC245B">
              <w:rPr>
                <w:rFonts w:asciiTheme="minorHAnsi" w:hAnsiTheme="minorHAnsi" w:cstheme="minorHAnsi"/>
                <w:sz w:val="22"/>
                <w:szCs w:val="22"/>
              </w:rPr>
              <w:t xml:space="preserve"> (mm)</w:t>
            </w:r>
          </w:p>
        </w:tc>
        <w:tc>
          <w:tcPr>
            <w:tcW w:w="1121" w:type="dxa"/>
            <w:hideMark/>
          </w:tcPr>
          <w:p w14:paraId="2367124E" w14:textId="77777777" w:rsidR="00CA4793" w:rsidRPr="00CC245B" w:rsidRDefault="00CA4793" w:rsidP="00652E02">
            <w:pPr>
              <w:pStyle w:val="xxmsonormal"/>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CC245B">
              <w:rPr>
                <w:rFonts w:asciiTheme="minorHAnsi" w:hAnsiTheme="minorHAnsi" w:cstheme="minorHAnsi"/>
                <w:sz w:val="22"/>
                <w:szCs w:val="22"/>
              </w:rPr>
              <w:t>1,17</w:t>
            </w:r>
          </w:p>
        </w:tc>
        <w:tc>
          <w:tcPr>
            <w:tcW w:w="1186" w:type="dxa"/>
            <w:hideMark/>
          </w:tcPr>
          <w:p w14:paraId="44360809" w14:textId="77777777" w:rsidR="00CA4793" w:rsidRPr="00CC245B" w:rsidRDefault="00CA4793" w:rsidP="00652E02">
            <w:pPr>
              <w:pStyle w:val="xxmsonormal"/>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CC245B">
              <w:rPr>
                <w:rFonts w:asciiTheme="minorHAnsi" w:hAnsiTheme="minorHAnsi" w:cstheme="minorHAnsi"/>
                <w:sz w:val="22"/>
                <w:szCs w:val="22"/>
              </w:rPr>
              <w:t>0,62</w:t>
            </w:r>
          </w:p>
        </w:tc>
        <w:tc>
          <w:tcPr>
            <w:tcW w:w="1143" w:type="dxa"/>
            <w:hideMark/>
          </w:tcPr>
          <w:p w14:paraId="67DF28F8" w14:textId="77777777" w:rsidR="00CA4793" w:rsidRPr="00CC245B" w:rsidRDefault="00CA4793" w:rsidP="00652E02">
            <w:pPr>
              <w:pStyle w:val="xxmsonormal"/>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CC245B">
              <w:rPr>
                <w:rFonts w:asciiTheme="minorHAnsi" w:hAnsiTheme="minorHAnsi" w:cstheme="minorHAnsi"/>
                <w:sz w:val="22"/>
                <w:szCs w:val="22"/>
              </w:rPr>
              <w:t>0,69</w:t>
            </w:r>
          </w:p>
        </w:tc>
        <w:tc>
          <w:tcPr>
            <w:tcW w:w="879" w:type="dxa"/>
            <w:hideMark/>
          </w:tcPr>
          <w:p w14:paraId="77339AEA" w14:textId="77777777" w:rsidR="00CA4793" w:rsidRPr="00CC245B" w:rsidRDefault="00CA4793" w:rsidP="00652E02">
            <w:pPr>
              <w:pStyle w:val="xxmsonormal"/>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CC245B">
              <w:rPr>
                <w:rFonts w:asciiTheme="minorHAnsi" w:hAnsiTheme="minorHAnsi" w:cstheme="minorHAnsi"/>
                <w:sz w:val="22"/>
                <w:szCs w:val="22"/>
              </w:rPr>
              <w:t>0,73</w:t>
            </w:r>
          </w:p>
        </w:tc>
        <w:tc>
          <w:tcPr>
            <w:tcW w:w="879" w:type="dxa"/>
            <w:hideMark/>
          </w:tcPr>
          <w:p w14:paraId="11CB07A2" w14:textId="77777777" w:rsidR="00CA4793" w:rsidRPr="00CC245B" w:rsidRDefault="00CA4793" w:rsidP="00652E02">
            <w:pPr>
              <w:pStyle w:val="xxmsonormal"/>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CC245B">
              <w:rPr>
                <w:rFonts w:asciiTheme="minorHAnsi" w:hAnsiTheme="minorHAnsi" w:cstheme="minorHAnsi"/>
                <w:sz w:val="22"/>
                <w:szCs w:val="22"/>
              </w:rPr>
              <w:t>0,81</w:t>
            </w:r>
          </w:p>
        </w:tc>
        <w:tc>
          <w:tcPr>
            <w:tcW w:w="814" w:type="dxa"/>
            <w:hideMark/>
          </w:tcPr>
          <w:p w14:paraId="34F098CF" w14:textId="77777777" w:rsidR="00CA4793" w:rsidRPr="00CC245B" w:rsidRDefault="00CA4793" w:rsidP="00652E02">
            <w:pPr>
              <w:pStyle w:val="xxmsonormal"/>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CC245B">
              <w:rPr>
                <w:rFonts w:asciiTheme="minorHAnsi" w:hAnsiTheme="minorHAnsi" w:cstheme="minorHAnsi"/>
                <w:sz w:val="22"/>
                <w:szCs w:val="22"/>
              </w:rPr>
              <w:t>1,45</w:t>
            </w:r>
          </w:p>
        </w:tc>
        <w:tc>
          <w:tcPr>
            <w:tcW w:w="1180" w:type="dxa"/>
            <w:hideMark/>
          </w:tcPr>
          <w:p w14:paraId="0D231791" w14:textId="77777777" w:rsidR="00CA4793" w:rsidRPr="00CC245B" w:rsidRDefault="00CA4793" w:rsidP="00652E02">
            <w:pPr>
              <w:pStyle w:val="xxmsonormal"/>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CC245B">
              <w:rPr>
                <w:rFonts w:asciiTheme="minorHAnsi" w:hAnsiTheme="minorHAnsi" w:cstheme="minorHAnsi"/>
                <w:sz w:val="22"/>
                <w:szCs w:val="22"/>
              </w:rPr>
              <w:t>2,21</w:t>
            </w:r>
          </w:p>
        </w:tc>
      </w:tr>
      <w:tr w:rsidR="00CC245B" w:rsidRPr="00CC245B" w14:paraId="00E629D2" w14:textId="77777777" w:rsidTr="00CC245B">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2965" w:type="dxa"/>
            <w:hideMark/>
          </w:tcPr>
          <w:p w14:paraId="74C6EAF5" w14:textId="5DA27A9C" w:rsidR="00CA4793" w:rsidRPr="00CC245B" w:rsidRDefault="00CA4793" w:rsidP="00652E02">
            <w:pPr>
              <w:pStyle w:val="xxmsonormal"/>
              <w:rPr>
                <w:rFonts w:asciiTheme="minorHAnsi" w:hAnsiTheme="minorHAnsi" w:cstheme="minorHAnsi"/>
                <w:sz w:val="22"/>
                <w:szCs w:val="22"/>
              </w:rPr>
            </w:pPr>
            <w:r w:rsidRPr="00CC245B">
              <w:rPr>
                <w:rFonts w:asciiTheme="minorHAnsi" w:hAnsiTheme="minorHAnsi" w:cstheme="minorHAnsi"/>
                <w:sz w:val="22"/>
                <w:szCs w:val="22"/>
              </w:rPr>
              <w:t>Volume</w:t>
            </w:r>
            <w:r w:rsidR="001304AB" w:rsidRPr="00CC245B">
              <w:rPr>
                <w:rFonts w:asciiTheme="minorHAnsi" w:hAnsiTheme="minorHAnsi" w:cstheme="minorHAnsi"/>
                <w:sz w:val="22"/>
                <w:szCs w:val="22"/>
              </w:rPr>
              <w:t xml:space="preserve"> (</w:t>
            </w:r>
            <w:proofErr w:type="spellStart"/>
            <w:r w:rsidR="001304AB" w:rsidRPr="00CC245B">
              <w:rPr>
                <w:rFonts w:asciiTheme="minorHAnsi" w:hAnsiTheme="minorHAnsi" w:cstheme="minorHAnsi"/>
                <w:sz w:val="22"/>
                <w:szCs w:val="22"/>
              </w:rPr>
              <w:t>mL</w:t>
            </w:r>
            <w:proofErr w:type="spellEnd"/>
            <w:r w:rsidR="001304AB" w:rsidRPr="00CC245B">
              <w:rPr>
                <w:rFonts w:asciiTheme="minorHAnsi" w:hAnsiTheme="minorHAnsi" w:cstheme="minorHAnsi"/>
                <w:sz w:val="22"/>
                <w:szCs w:val="22"/>
              </w:rPr>
              <w:t>)</w:t>
            </w:r>
          </w:p>
        </w:tc>
        <w:tc>
          <w:tcPr>
            <w:tcW w:w="1121" w:type="dxa"/>
            <w:hideMark/>
          </w:tcPr>
          <w:p w14:paraId="0E30B038" w14:textId="77777777" w:rsidR="00CA4793" w:rsidRPr="00CC245B" w:rsidRDefault="00CA4793" w:rsidP="00652E02">
            <w:pPr>
              <w:pStyle w:val="xxmsonormal"/>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CC245B">
              <w:rPr>
                <w:rFonts w:asciiTheme="minorHAnsi" w:hAnsiTheme="minorHAnsi" w:cstheme="minorHAnsi"/>
                <w:sz w:val="22"/>
                <w:szCs w:val="22"/>
              </w:rPr>
              <w:t>14,20</w:t>
            </w:r>
          </w:p>
        </w:tc>
        <w:tc>
          <w:tcPr>
            <w:tcW w:w="1186" w:type="dxa"/>
            <w:hideMark/>
          </w:tcPr>
          <w:p w14:paraId="7CE50784" w14:textId="77777777" w:rsidR="00CA4793" w:rsidRPr="00CC245B" w:rsidRDefault="00CA4793" w:rsidP="00652E02">
            <w:pPr>
              <w:pStyle w:val="xxmsonormal"/>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CC245B">
              <w:rPr>
                <w:rFonts w:asciiTheme="minorHAnsi" w:hAnsiTheme="minorHAnsi" w:cstheme="minorHAnsi"/>
                <w:sz w:val="22"/>
                <w:szCs w:val="22"/>
              </w:rPr>
              <w:t>9,47</w:t>
            </w:r>
          </w:p>
        </w:tc>
        <w:tc>
          <w:tcPr>
            <w:tcW w:w="1143" w:type="dxa"/>
            <w:hideMark/>
          </w:tcPr>
          <w:p w14:paraId="795E557A" w14:textId="7160F702" w:rsidR="00CA4793" w:rsidRPr="00CC245B" w:rsidRDefault="00CA4793" w:rsidP="00652E02">
            <w:pPr>
              <w:pStyle w:val="xxmsonormal"/>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CC245B">
              <w:rPr>
                <w:rFonts w:asciiTheme="minorHAnsi" w:hAnsiTheme="minorHAnsi" w:cstheme="minorHAnsi"/>
                <w:sz w:val="22"/>
                <w:szCs w:val="22"/>
              </w:rPr>
              <w:t>3</w:t>
            </w:r>
            <w:r w:rsidR="00CC245B">
              <w:rPr>
                <w:rFonts w:asciiTheme="minorHAnsi" w:hAnsiTheme="minorHAnsi" w:cstheme="minorHAnsi"/>
                <w:sz w:val="22"/>
                <w:szCs w:val="22"/>
              </w:rPr>
              <w:t>,0</w:t>
            </w:r>
          </w:p>
        </w:tc>
        <w:tc>
          <w:tcPr>
            <w:tcW w:w="879" w:type="dxa"/>
            <w:hideMark/>
          </w:tcPr>
          <w:p w14:paraId="33021358" w14:textId="4B5737F7" w:rsidR="00CA4793" w:rsidRPr="00CC245B" w:rsidRDefault="00CA4793" w:rsidP="00652E02">
            <w:pPr>
              <w:pStyle w:val="xxmsonormal"/>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CC245B">
              <w:rPr>
                <w:rFonts w:asciiTheme="minorHAnsi" w:hAnsiTheme="minorHAnsi" w:cstheme="minorHAnsi"/>
                <w:sz w:val="22"/>
                <w:szCs w:val="22"/>
              </w:rPr>
              <w:t>8</w:t>
            </w:r>
            <w:r w:rsidR="00CC245B">
              <w:rPr>
                <w:rFonts w:asciiTheme="minorHAnsi" w:hAnsiTheme="minorHAnsi" w:cstheme="minorHAnsi"/>
                <w:sz w:val="22"/>
                <w:szCs w:val="22"/>
              </w:rPr>
              <w:t>,0</w:t>
            </w:r>
          </w:p>
        </w:tc>
        <w:tc>
          <w:tcPr>
            <w:tcW w:w="879" w:type="dxa"/>
            <w:hideMark/>
          </w:tcPr>
          <w:p w14:paraId="71ACF1B4" w14:textId="7856BCDF" w:rsidR="00CA4793" w:rsidRPr="00CC245B" w:rsidRDefault="00CA4793" w:rsidP="00652E02">
            <w:pPr>
              <w:pStyle w:val="xxmsonormal"/>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CC245B">
              <w:rPr>
                <w:rFonts w:asciiTheme="minorHAnsi" w:hAnsiTheme="minorHAnsi" w:cstheme="minorHAnsi"/>
                <w:sz w:val="22"/>
                <w:szCs w:val="22"/>
              </w:rPr>
              <w:t>11</w:t>
            </w:r>
            <w:r w:rsidR="00CC245B">
              <w:rPr>
                <w:rFonts w:asciiTheme="minorHAnsi" w:hAnsiTheme="minorHAnsi" w:cstheme="minorHAnsi"/>
                <w:sz w:val="22"/>
                <w:szCs w:val="22"/>
              </w:rPr>
              <w:t>,0</w:t>
            </w:r>
          </w:p>
        </w:tc>
        <w:tc>
          <w:tcPr>
            <w:tcW w:w="814" w:type="dxa"/>
            <w:hideMark/>
          </w:tcPr>
          <w:p w14:paraId="12C18552" w14:textId="24D3EC18" w:rsidR="00CA4793" w:rsidRPr="00CC245B" w:rsidRDefault="00CA4793" w:rsidP="00652E02">
            <w:pPr>
              <w:pStyle w:val="xxmsonormal"/>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CC245B">
              <w:rPr>
                <w:rFonts w:asciiTheme="minorHAnsi" w:hAnsiTheme="minorHAnsi" w:cstheme="minorHAnsi"/>
                <w:sz w:val="22"/>
                <w:szCs w:val="22"/>
              </w:rPr>
              <w:t>19</w:t>
            </w:r>
            <w:r w:rsidR="00CC245B">
              <w:rPr>
                <w:rFonts w:asciiTheme="minorHAnsi" w:hAnsiTheme="minorHAnsi" w:cstheme="minorHAnsi"/>
                <w:sz w:val="22"/>
                <w:szCs w:val="22"/>
              </w:rPr>
              <w:t>,0</w:t>
            </w:r>
          </w:p>
        </w:tc>
        <w:tc>
          <w:tcPr>
            <w:tcW w:w="1180" w:type="dxa"/>
            <w:hideMark/>
          </w:tcPr>
          <w:p w14:paraId="2524693E" w14:textId="53FE5D40" w:rsidR="00CA4793" w:rsidRPr="00CC245B" w:rsidRDefault="00CA4793" w:rsidP="00652E02">
            <w:pPr>
              <w:pStyle w:val="xxmsonormal"/>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CC245B">
              <w:rPr>
                <w:rFonts w:asciiTheme="minorHAnsi" w:hAnsiTheme="minorHAnsi" w:cstheme="minorHAnsi"/>
                <w:sz w:val="22"/>
                <w:szCs w:val="22"/>
              </w:rPr>
              <w:t>30</w:t>
            </w:r>
            <w:r w:rsidR="00CC245B">
              <w:rPr>
                <w:rFonts w:asciiTheme="minorHAnsi" w:hAnsiTheme="minorHAnsi" w:cstheme="minorHAnsi"/>
                <w:sz w:val="22"/>
                <w:szCs w:val="22"/>
              </w:rPr>
              <w:t>,0</w:t>
            </w:r>
          </w:p>
        </w:tc>
      </w:tr>
      <w:tr w:rsidR="00CC245B" w:rsidRPr="00CC245B" w14:paraId="348B741A" w14:textId="77777777" w:rsidTr="00CC245B">
        <w:trPr>
          <w:trHeight w:val="340"/>
          <w:jc w:val="center"/>
        </w:trPr>
        <w:tc>
          <w:tcPr>
            <w:cnfStyle w:val="001000000000" w:firstRow="0" w:lastRow="0" w:firstColumn="1" w:lastColumn="0" w:oddVBand="0" w:evenVBand="0" w:oddHBand="0" w:evenHBand="0" w:firstRowFirstColumn="0" w:firstRowLastColumn="0" w:lastRowFirstColumn="0" w:lastRowLastColumn="0"/>
            <w:tcW w:w="2965" w:type="dxa"/>
            <w:hideMark/>
          </w:tcPr>
          <w:p w14:paraId="18DF1CE8" w14:textId="6D5C80AE" w:rsidR="00CA4793" w:rsidRPr="00CC245B" w:rsidRDefault="00CA4793" w:rsidP="00652E02">
            <w:pPr>
              <w:pStyle w:val="xxmsonormal"/>
              <w:rPr>
                <w:rFonts w:asciiTheme="minorHAnsi" w:hAnsiTheme="minorHAnsi" w:cstheme="minorHAnsi"/>
                <w:sz w:val="22"/>
                <w:szCs w:val="22"/>
              </w:rPr>
            </w:pPr>
            <w:r w:rsidRPr="00CC245B">
              <w:rPr>
                <w:rFonts w:asciiTheme="minorHAnsi" w:hAnsiTheme="minorHAnsi" w:cstheme="minorHAnsi"/>
                <w:sz w:val="22"/>
                <w:szCs w:val="22"/>
              </w:rPr>
              <w:t>Distance</w:t>
            </w:r>
            <w:r w:rsidR="001304AB" w:rsidRPr="00CC245B">
              <w:rPr>
                <w:rFonts w:asciiTheme="minorHAnsi" w:hAnsiTheme="minorHAnsi" w:cstheme="minorHAnsi"/>
                <w:sz w:val="22"/>
                <w:szCs w:val="22"/>
              </w:rPr>
              <w:t xml:space="preserve"> (cm)</w:t>
            </w:r>
          </w:p>
        </w:tc>
        <w:tc>
          <w:tcPr>
            <w:tcW w:w="1121" w:type="dxa"/>
            <w:hideMark/>
          </w:tcPr>
          <w:p w14:paraId="4264ABED" w14:textId="77777777" w:rsidR="00CA4793" w:rsidRPr="00CC245B" w:rsidRDefault="00CA4793" w:rsidP="00652E02">
            <w:pPr>
              <w:pStyle w:val="xxmsonormal"/>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CC245B">
              <w:rPr>
                <w:rFonts w:asciiTheme="minorHAnsi" w:hAnsiTheme="minorHAnsi" w:cstheme="minorHAnsi"/>
                <w:sz w:val="22"/>
                <w:szCs w:val="22"/>
              </w:rPr>
              <w:t>13,13</w:t>
            </w:r>
          </w:p>
        </w:tc>
        <w:tc>
          <w:tcPr>
            <w:tcW w:w="1186" w:type="dxa"/>
            <w:hideMark/>
          </w:tcPr>
          <w:p w14:paraId="2B24788E" w14:textId="77777777" w:rsidR="00CA4793" w:rsidRPr="00CC245B" w:rsidRDefault="00CA4793" w:rsidP="00652E02">
            <w:pPr>
              <w:pStyle w:val="xxmsonormal"/>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CC245B">
              <w:rPr>
                <w:rFonts w:asciiTheme="minorHAnsi" w:hAnsiTheme="minorHAnsi" w:cstheme="minorHAnsi"/>
                <w:sz w:val="22"/>
                <w:szCs w:val="22"/>
              </w:rPr>
              <w:t>6,50</w:t>
            </w:r>
          </w:p>
        </w:tc>
        <w:tc>
          <w:tcPr>
            <w:tcW w:w="1143" w:type="dxa"/>
            <w:hideMark/>
          </w:tcPr>
          <w:p w14:paraId="3131AC77" w14:textId="6940404C" w:rsidR="00CA4793" w:rsidRPr="00CC245B" w:rsidRDefault="00CA4793" w:rsidP="00652E02">
            <w:pPr>
              <w:pStyle w:val="xxmsonormal"/>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CC245B">
              <w:rPr>
                <w:rFonts w:asciiTheme="minorHAnsi" w:hAnsiTheme="minorHAnsi" w:cstheme="minorHAnsi"/>
                <w:sz w:val="22"/>
                <w:szCs w:val="22"/>
              </w:rPr>
              <w:t>8</w:t>
            </w:r>
            <w:r w:rsidR="00CC245B">
              <w:rPr>
                <w:rFonts w:asciiTheme="minorHAnsi" w:hAnsiTheme="minorHAnsi" w:cstheme="minorHAnsi"/>
                <w:sz w:val="22"/>
                <w:szCs w:val="22"/>
              </w:rPr>
              <w:t>,0</w:t>
            </w:r>
          </w:p>
        </w:tc>
        <w:tc>
          <w:tcPr>
            <w:tcW w:w="879" w:type="dxa"/>
            <w:hideMark/>
          </w:tcPr>
          <w:p w14:paraId="59B212A4" w14:textId="6415F81D" w:rsidR="00CA4793" w:rsidRPr="00CC245B" w:rsidRDefault="00CA4793" w:rsidP="00652E02">
            <w:pPr>
              <w:pStyle w:val="xxmsonormal"/>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CC245B">
              <w:rPr>
                <w:rFonts w:asciiTheme="minorHAnsi" w:hAnsiTheme="minorHAnsi" w:cstheme="minorHAnsi"/>
                <w:sz w:val="22"/>
                <w:szCs w:val="22"/>
              </w:rPr>
              <w:t>8</w:t>
            </w:r>
            <w:r w:rsidR="00CC245B">
              <w:rPr>
                <w:rFonts w:asciiTheme="minorHAnsi" w:hAnsiTheme="minorHAnsi" w:cstheme="minorHAnsi"/>
                <w:sz w:val="22"/>
                <w:szCs w:val="22"/>
              </w:rPr>
              <w:t>,0</w:t>
            </w:r>
          </w:p>
        </w:tc>
        <w:tc>
          <w:tcPr>
            <w:tcW w:w="879" w:type="dxa"/>
            <w:hideMark/>
          </w:tcPr>
          <w:p w14:paraId="1F820D60" w14:textId="77777777" w:rsidR="00CA4793" w:rsidRPr="00CC245B" w:rsidRDefault="00CA4793" w:rsidP="00652E02">
            <w:pPr>
              <w:pStyle w:val="xxmsonormal"/>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CC245B">
              <w:rPr>
                <w:rFonts w:asciiTheme="minorHAnsi" w:hAnsiTheme="minorHAnsi" w:cstheme="minorHAnsi"/>
                <w:sz w:val="22"/>
                <w:szCs w:val="22"/>
              </w:rPr>
              <w:t>11,50</w:t>
            </w:r>
          </w:p>
        </w:tc>
        <w:tc>
          <w:tcPr>
            <w:tcW w:w="814" w:type="dxa"/>
            <w:hideMark/>
          </w:tcPr>
          <w:p w14:paraId="5B47CFA6" w14:textId="54548894" w:rsidR="00CA4793" w:rsidRPr="00CC245B" w:rsidRDefault="00CA4793" w:rsidP="00652E02">
            <w:pPr>
              <w:pStyle w:val="xxmsonormal"/>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CC245B">
              <w:rPr>
                <w:rFonts w:asciiTheme="minorHAnsi" w:hAnsiTheme="minorHAnsi" w:cstheme="minorHAnsi"/>
                <w:sz w:val="22"/>
                <w:szCs w:val="22"/>
              </w:rPr>
              <w:t>15</w:t>
            </w:r>
            <w:r w:rsidR="00CC245B">
              <w:rPr>
                <w:rFonts w:asciiTheme="minorHAnsi" w:hAnsiTheme="minorHAnsi" w:cstheme="minorHAnsi"/>
                <w:sz w:val="22"/>
                <w:szCs w:val="22"/>
              </w:rPr>
              <w:t>,0</w:t>
            </w:r>
          </w:p>
        </w:tc>
        <w:tc>
          <w:tcPr>
            <w:tcW w:w="1180" w:type="dxa"/>
            <w:hideMark/>
          </w:tcPr>
          <w:p w14:paraId="6CF600D9" w14:textId="42E78560" w:rsidR="00CA4793" w:rsidRPr="00CC245B" w:rsidRDefault="00CA4793" w:rsidP="00652E02">
            <w:pPr>
              <w:pStyle w:val="xxmsonormal"/>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CC245B">
              <w:rPr>
                <w:rFonts w:asciiTheme="minorHAnsi" w:hAnsiTheme="minorHAnsi" w:cstheme="minorHAnsi"/>
                <w:sz w:val="22"/>
                <w:szCs w:val="22"/>
              </w:rPr>
              <w:t>28</w:t>
            </w:r>
            <w:r w:rsidR="00CC245B">
              <w:rPr>
                <w:rFonts w:asciiTheme="minorHAnsi" w:hAnsiTheme="minorHAnsi" w:cstheme="minorHAnsi"/>
                <w:sz w:val="22"/>
                <w:szCs w:val="22"/>
              </w:rPr>
              <w:t>,0</w:t>
            </w:r>
          </w:p>
        </w:tc>
      </w:tr>
      <w:tr w:rsidR="00CC245B" w:rsidRPr="00CC245B" w14:paraId="29F2B32A" w14:textId="77777777" w:rsidTr="00CC245B">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2965" w:type="dxa"/>
            <w:hideMark/>
          </w:tcPr>
          <w:p w14:paraId="64F1D93E" w14:textId="258E5F36" w:rsidR="00CA4793" w:rsidRPr="00CC245B" w:rsidRDefault="00CA4793" w:rsidP="00652E02">
            <w:pPr>
              <w:pStyle w:val="xxmsonormal"/>
              <w:rPr>
                <w:rFonts w:asciiTheme="minorHAnsi" w:hAnsiTheme="minorHAnsi" w:cstheme="minorHAnsi"/>
                <w:sz w:val="22"/>
                <w:szCs w:val="22"/>
              </w:rPr>
            </w:pPr>
            <w:r w:rsidRPr="00CC245B">
              <w:rPr>
                <w:rFonts w:asciiTheme="minorHAnsi" w:hAnsiTheme="minorHAnsi" w:cstheme="minorHAnsi"/>
                <w:sz w:val="22"/>
                <w:szCs w:val="22"/>
              </w:rPr>
              <w:t>Durée</w:t>
            </w:r>
            <w:r w:rsidR="001304AB" w:rsidRPr="00CC245B">
              <w:rPr>
                <w:rFonts w:asciiTheme="minorHAnsi" w:hAnsiTheme="minorHAnsi" w:cstheme="minorHAnsi"/>
                <w:sz w:val="22"/>
                <w:szCs w:val="22"/>
              </w:rPr>
              <w:t xml:space="preserve"> (s)</w:t>
            </w:r>
          </w:p>
        </w:tc>
        <w:tc>
          <w:tcPr>
            <w:tcW w:w="1121" w:type="dxa"/>
            <w:hideMark/>
          </w:tcPr>
          <w:p w14:paraId="2D280A86" w14:textId="2D4F89C7" w:rsidR="00CA4793" w:rsidRPr="00CC245B" w:rsidRDefault="00CA4793" w:rsidP="00652E02">
            <w:pPr>
              <w:pStyle w:val="xxmsonormal"/>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CC245B">
              <w:rPr>
                <w:rFonts w:asciiTheme="minorHAnsi" w:hAnsiTheme="minorHAnsi" w:cstheme="minorHAnsi"/>
                <w:sz w:val="22"/>
                <w:szCs w:val="22"/>
              </w:rPr>
              <w:t>420</w:t>
            </w:r>
            <w:r w:rsidR="00CC245B">
              <w:rPr>
                <w:rFonts w:asciiTheme="minorHAnsi" w:hAnsiTheme="minorHAnsi" w:cstheme="minorHAnsi"/>
                <w:sz w:val="22"/>
                <w:szCs w:val="22"/>
              </w:rPr>
              <w:t>,0</w:t>
            </w:r>
          </w:p>
        </w:tc>
        <w:tc>
          <w:tcPr>
            <w:tcW w:w="1186" w:type="dxa"/>
            <w:hideMark/>
          </w:tcPr>
          <w:p w14:paraId="742878D7" w14:textId="77777777" w:rsidR="00CA4793" w:rsidRPr="00CC245B" w:rsidRDefault="00CA4793" w:rsidP="00652E02">
            <w:pPr>
              <w:pStyle w:val="xxmsonormal"/>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CC245B">
              <w:rPr>
                <w:rFonts w:asciiTheme="minorHAnsi" w:hAnsiTheme="minorHAnsi" w:cstheme="minorHAnsi"/>
                <w:sz w:val="22"/>
                <w:szCs w:val="22"/>
              </w:rPr>
              <w:t>132,87</w:t>
            </w:r>
          </w:p>
        </w:tc>
        <w:tc>
          <w:tcPr>
            <w:tcW w:w="1143" w:type="dxa"/>
            <w:hideMark/>
          </w:tcPr>
          <w:p w14:paraId="4FB0B8DB" w14:textId="4E92DAFA" w:rsidR="00CA4793" w:rsidRPr="00CC245B" w:rsidRDefault="00CA4793" w:rsidP="00652E02">
            <w:pPr>
              <w:pStyle w:val="xxmsonormal"/>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CC245B">
              <w:rPr>
                <w:rFonts w:asciiTheme="minorHAnsi" w:hAnsiTheme="minorHAnsi" w:cstheme="minorHAnsi"/>
                <w:sz w:val="22"/>
                <w:szCs w:val="22"/>
              </w:rPr>
              <w:t>300</w:t>
            </w:r>
            <w:r w:rsidR="00CC245B">
              <w:rPr>
                <w:rFonts w:asciiTheme="minorHAnsi" w:hAnsiTheme="minorHAnsi" w:cstheme="minorHAnsi"/>
                <w:sz w:val="22"/>
                <w:szCs w:val="22"/>
              </w:rPr>
              <w:t>,0</w:t>
            </w:r>
          </w:p>
        </w:tc>
        <w:tc>
          <w:tcPr>
            <w:tcW w:w="879" w:type="dxa"/>
            <w:hideMark/>
          </w:tcPr>
          <w:p w14:paraId="49B08100" w14:textId="35B1E8E5" w:rsidR="00CA4793" w:rsidRPr="00CC245B" w:rsidRDefault="00CA4793" w:rsidP="00652E02">
            <w:pPr>
              <w:pStyle w:val="xxmsonormal"/>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CC245B">
              <w:rPr>
                <w:rFonts w:asciiTheme="minorHAnsi" w:hAnsiTheme="minorHAnsi" w:cstheme="minorHAnsi"/>
                <w:sz w:val="22"/>
                <w:szCs w:val="22"/>
              </w:rPr>
              <w:t>300</w:t>
            </w:r>
            <w:r w:rsidR="00CC245B">
              <w:rPr>
                <w:rFonts w:asciiTheme="minorHAnsi" w:hAnsiTheme="minorHAnsi" w:cstheme="minorHAnsi"/>
                <w:sz w:val="22"/>
                <w:szCs w:val="22"/>
              </w:rPr>
              <w:t>,0</w:t>
            </w:r>
          </w:p>
        </w:tc>
        <w:tc>
          <w:tcPr>
            <w:tcW w:w="879" w:type="dxa"/>
            <w:hideMark/>
          </w:tcPr>
          <w:p w14:paraId="1351B5DE" w14:textId="156FC13C" w:rsidR="00CA4793" w:rsidRPr="00CC245B" w:rsidRDefault="00CA4793" w:rsidP="00652E02">
            <w:pPr>
              <w:pStyle w:val="xxmsonormal"/>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CC245B">
              <w:rPr>
                <w:rFonts w:asciiTheme="minorHAnsi" w:hAnsiTheme="minorHAnsi" w:cstheme="minorHAnsi"/>
                <w:sz w:val="22"/>
                <w:szCs w:val="22"/>
              </w:rPr>
              <w:t>350</w:t>
            </w:r>
            <w:r w:rsidR="00CC245B">
              <w:rPr>
                <w:rFonts w:asciiTheme="minorHAnsi" w:hAnsiTheme="minorHAnsi" w:cstheme="minorHAnsi"/>
                <w:sz w:val="22"/>
                <w:szCs w:val="22"/>
              </w:rPr>
              <w:t>,0</w:t>
            </w:r>
          </w:p>
        </w:tc>
        <w:tc>
          <w:tcPr>
            <w:tcW w:w="814" w:type="dxa"/>
            <w:hideMark/>
          </w:tcPr>
          <w:p w14:paraId="40BAC975" w14:textId="01BECAFB" w:rsidR="00CA4793" w:rsidRPr="00CC245B" w:rsidRDefault="00CA4793" w:rsidP="00652E02">
            <w:pPr>
              <w:pStyle w:val="xxmsonormal"/>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CC245B">
              <w:rPr>
                <w:rFonts w:asciiTheme="minorHAnsi" w:hAnsiTheme="minorHAnsi" w:cstheme="minorHAnsi"/>
                <w:sz w:val="22"/>
                <w:szCs w:val="22"/>
              </w:rPr>
              <w:t>600</w:t>
            </w:r>
            <w:r w:rsidR="00CC245B">
              <w:rPr>
                <w:rFonts w:asciiTheme="minorHAnsi" w:hAnsiTheme="minorHAnsi" w:cstheme="minorHAnsi"/>
                <w:sz w:val="22"/>
                <w:szCs w:val="22"/>
              </w:rPr>
              <w:t>,0</w:t>
            </w:r>
          </w:p>
        </w:tc>
        <w:tc>
          <w:tcPr>
            <w:tcW w:w="1180" w:type="dxa"/>
            <w:hideMark/>
          </w:tcPr>
          <w:p w14:paraId="58CF761A" w14:textId="65E53BED" w:rsidR="00CA4793" w:rsidRPr="00CC245B" w:rsidRDefault="00CA4793" w:rsidP="00652E02">
            <w:pPr>
              <w:pStyle w:val="xxmsonormal"/>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CC245B">
              <w:rPr>
                <w:rFonts w:asciiTheme="minorHAnsi" w:hAnsiTheme="minorHAnsi" w:cstheme="minorHAnsi"/>
                <w:sz w:val="22"/>
                <w:szCs w:val="22"/>
              </w:rPr>
              <w:t>600</w:t>
            </w:r>
            <w:r w:rsidR="00CC245B">
              <w:rPr>
                <w:rFonts w:asciiTheme="minorHAnsi" w:hAnsiTheme="minorHAnsi" w:cstheme="minorHAnsi"/>
                <w:sz w:val="22"/>
                <w:szCs w:val="22"/>
              </w:rPr>
              <w:t>,0</w:t>
            </w:r>
          </w:p>
        </w:tc>
      </w:tr>
      <w:tr w:rsidR="00CC245B" w:rsidRPr="00CC245B" w14:paraId="1790B425" w14:textId="77777777" w:rsidTr="00CC245B">
        <w:trPr>
          <w:trHeight w:val="340"/>
          <w:jc w:val="center"/>
        </w:trPr>
        <w:tc>
          <w:tcPr>
            <w:cnfStyle w:val="001000000000" w:firstRow="0" w:lastRow="0" w:firstColumn="1" w:lastColumn="0" w:oddVBand="0" w:evenVBand="0" w:oddHBand="0" w:evenHBand="0" w:firstRowFirstColumn="0" w:firstRowLastColumn="0" w:lastRowFirstColumn="0" w:lastRowLastColumn="0"/>
            <w:tcW w:w="2965" w:type="dxa"/>
            <w:hideMark/>
          </w:tcPr>
          <w:p w14:paraId="5ED0256D" w14:textId="1322A7B1" w:rsidR="001304AB" w:rsidRPr="00CC245B" w:rsidRDefault="001304AB">
            <w:pPr>
              <w:pStyle w:val="xxmsonormal"/>
              <w:rPr>
                <w:rFonts w:asciiTheme="minorHAnsi" w:hAnsiTheme="minorHAnsi" w:cstheme="minorHAnsi"/>
                <w:sz w:val="22"/>
                <w:szCs w:val="22"/>
              </w:rPr>
            </w:pPr>
            <w:r w:rsidRPr="00CC245B">
              <w:rPr>
                <w:rFonts w:asciiTheme="minorHAnsi" w:hAnsiTheme="minorHAnsi" w:cstheme="minorHAnsi"/>
                <w:sz w:val="22"/>
                <w:szCs w:val="22"/>
              </w:rPr>
              <w:t>Activité à l’acquisition (MBq)</w:t>
            </w:r>
          </w:p>
        </w:tc>
        <w:tc>
          <w:tcPr>
            <w:tcW w:w="1121" w:type="dxa"/>
            <w:hideMark/>
          </w:tcPr>
          <w:p w14:paraId="7238B843" w14:textId="77777777" w:rsidR="001304AB" w:rsidRPr="00CC245B" w:rsidRDefault="001304AB" w:rsidP="001304AB">
            <w:pPr>
              <w:pStyle w:val="xxmsonormal"/>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CC245B">
              <w:rPr>
                <w:rFonts w:asciiTheme="minorHAnsi" w:hAnsiTheme="minorHAnsi" w:cstheme="minorHAnsi"/>
                <w:sz w:val="22"/>
                <w:szCs w:val="22"/>
              </w:rPr>
              <w:t>20,80</w:t>
            </w:r>
          </w:p>
        </w:tc>
        <w:tc>
          <w:tcPr>
            <w:tcW w:w="1186" w:type="dxa"/>
            <w:hideMark/>
          </w:tcPr>
          <w:p w14:paraId="0501D13D" w14:textId="77777777" w:rsidR="001304AB" w:rsidRPr="00CC245B" w:rsidRDefault="001304AB" w:rsidP="001304AB">
            <w:pPr>
              <w:pStyle w:val="xxmsonormal"/>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CC245B">
              <w:rPr>
                <w:rFonts w:asciiTheme="minorHAnsi" w:hAnsiTheme="minorHAnsi" w:cstheme="minorHAnsi"/>
                <w:sz w:val="22"/>
                <w:szCs w:val="22"/>
              </w:rPr>
              <w:t>2,11</w:t>
            </w:r>
          </w:p>
        </w:tc>
        <w:tc>
          <w:tcPr>
            <w:tcW w:w="1143" w:type="dxa"/>
            <w:hideMark/>
          </w:tcPr>
          <w:p w14:paraId="31C4BE0B" w14:textId="77777777" w:rsidR="001304AB" w:rsidRPr="00CC245B" w:rsidRDefault="001304AB" w:rsidP="001304AB">
            <w:pPr>
              <w:pStyle w:val="xxmsonormal"/>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CC245B">
              <w:rPr>
                <w:rFonts w:asciiTheme="minorHAnsi" w:hAnsiTheme="minorHAnsi" w:cstheme="minorHAnsi"/>
                <w:sz w:val="22"/>
                <w:szCs w:val="22"/>
              </w:rPr>
              <w:t>17,82</w:t>
            </w:r>
          </w:p>
        </w:tc>
        <w:tc>
          <w:tcPr>
            <w:tcW w:w="879" w:type="dxa"/>
            <w:hideMark/>
          </w:tcPr>
          <w:p w14:paraId="63BB7E44" w14:textId="77777777" w:rsidR="001304AB" w:rsidRPr="00CC245B" w:rsidRDefault="001304AB" w:rsidP="001304AB">
            <w:pPr>
              <w:pStyle w:val="xxmsonormal"/>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CC245B">
              <w:rPr>
                <w:rFonts w:asciiTheme="minorHAnsi" w:hAnsiTheme="minorHAnsi" w:cstheme="minorHAnsi"/>
                <w:sz w:val="22"/>
                <w:szCs w:val="22"/>
              </w:rPr>
              <w:t>19,69</w:t>
            </w:r>
          </w:p>
        </w:tc>
        <w:tc>
          <w:tcPr>
            <w:tcW w:w="879" w:type="dxa"/>
            <w:hideMark/>
          </w:tcPr>
          <w:p w14:paraId="2AE7E17A" w14:textId="77777777" w:rsidR="001304AB" w:rsidRPr="00CC245B" w:rsidRDefault="001304AB" w:rsidP="001304AB">
            <w:pPr>
              <w:pStyle w:val="xxmsonormal"/>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CC245B">
              <w:rPr>
                <w:rFonts w:asciiTheme="minorHAnsi" w:hAnsiTheme="minorHAnsi" w:cstheme="minorHAnsi"/>
                <w:sz w:val="22"/>
                <w:szCs w:val="22"/>
              </w:rPr>
              <w:t>20,01</w:t>
            </w:r>
          </w:p>
        </w:tc>
        <w:tc>
          <w:tcPr>
            <w:tcW w:w="814" w:type="dxa"/>
            <w:hideMark/>
          </w:tcPr>
          <w:p w14:paraId="1CC1D8F1" w14:textId="77777777" w:rsidR="001304AB" w:rsidRPr="00CC245B" w:rsidRDefault="001304AB" w:rsidP="001304AB">
            <w:pPr>
              <w:pStyle w:val="xxmsonormal"/>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CC245B">
              <w:rPr>
                <w:rFonts w:asciiTheme="minorHAnsi" w:hAnsiTheme="minorHAnsi" w:cstheme="minorHAnsi"/>
                <w:sz w:val="22"/>
                <w:szCs w:val="22"/>
              </w:rPr>
              <w:t>21,31</w:t>
            </w:r>
          </w:p>
        </w:tc>
        <w:tc>
          <w:tcPr>
            <w:tcW w:w="1180" w:type="dxa"/>
            <w:hideMark/>
          </w:tcPr>
          <w:p w14:paraId="53AC644D" w14:textId="77777777" w:rsidR="001304AB" w:rsidRPr="00CC245B" w:rsidRDefault="001304AB" w:rsidP="001304AB">
            <w:pPr>
              <w:pStyle w:val="xxmsonormal"/>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CC245B">
              <w:rPr>
                <w:rFonts w:asciiTheme="minorHAnsi" w:hAnsiTheme="minorHAnsi" w:cstheme="minorHAnsi"/>
                <w:sz w:val="22"/>
                <w:szCs w:val="22"/>
              </w:rPr>
              <w:t>27,17</w:t>
            </w:r>
          </w:p>
        </w:tc>
      </w:tr>
      <w:tr w:rsidR="00CC245B" w:rsidRPr="00CC245B" w14:paraId="5F0B20AE" w14:textId="77777777" w:rsidTr="00CC245B">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2965" w:type="dxa"/>
            <w:hideMark/>
          </w:tcPr>
          <w:p w14:paraId="255B9E93" w14:textId="08B3D76C" w:rsidR="001304AB" w:rsidRPr="00CC245B" w:rsidRDefault="001304AB" w:rsidP="001304AB">
            <w:pPr>
              <w:pStyle w:val="xxmsonormal"/>
              <w:rPr>
                <w:rFonts w:asciiTheme="minorHAnsi" w:hAnsiTheme="minorHAnsi" w:cstheme="minorHAnsi"/>
                <w:sz w:val="22"/>
                <w:szCs w:val="22"/>
              </w:rPr>
            </w:pPr>
            <w:r w:rsidRPr="00CC245B">
              <w:rPr>
                <w:rFonts w:asciiTheme="minorHAnsi" w:hAnsiTheme="minorHAnsi" w:cstheme="minorHAnsi"/>
                <w:sz w:val="22"/>
                <w:szCs w:val="22"/>
              </w:rPr>
              <w:t>Seuil (%)</w:t>
            </w:r>
          </w:p>
        </w:tc>
        <w:tc>
          <w:tcPr>
            <w:tcW w:w="1121" w:type="dxa"/>
            <w:hideMark/>
          </w:tcPr>
          <w:p w14:paraId="46DF2A8B" w14:textId="77777777" w:rsidR="001304AB" w:rsidRPr="00CC245B" w:rsidRDefault="001304AB" w:rsidP="001304AB">
            <w:pPr>
              <w:pStyle w:val="xxmsonormal"/>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CC245B">
              <w:rPr>
                <w:rFonts w:asciiTheme="minorHAnsi" w:hAnsiTheme="minorHAnsi" w:cstheme="minorHAnsi"/>
                <w:sz w:val="22"/>
                <w:szCs w:val="22"/>
              </w:rPr>
              <w:t>22,50</w:t>
            </w:r>
          </w:p>
        </w:tc>
        <w:tc>
          <w:tcPr>
            <w:tcW w:w="1186" w:type="dxa"/>
            <w:hideMark/>
          </w:tcPr>
          <w:p w14:paraId="7A6FF8B9" w14:textId="77777777" w:rsidR="001304AB" w:rsidRPr="00CC245B" w:rsidRDefault="001304AB" w:rsidP="001304AB">
            <w:pPr>
              <w:pStyle w:val="xxmsonormal"/>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CC245B">
              <w:rPr>
                <w:rFonts w:asciiTheme="minorHAnsi" w:hAnsiTheme="minorHAnsi" w:cstheme="minorHAnsi"/>
                <w:sz w:val="22"/>
                <w:szCs w:val="22"/>
              </w:rPr>
              <w:t>11,47</w:t>
            </w:r>
          </w:p>
        </w:tc>
        <w:tc>
          <w:tcPr>
            <w:tcW w:w="1143" w:type="dxa"/>
            <w:hideMark/>
          </w:tcPr>
          <w:p w14:paraId="34A5D66E" w14:textId="70119734" w:rsidR="001304AB" w:rsidRPr="00CC245B" w:rsidRDefault="001304AB" w:rsidP="001304AB">
            <w:pPr>
              <w:pStyle w:val="xxmsonormal"/>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CC245B">
              <w:rPr>
                <w:rFonts w:asciiTheme="minorHAnsi" w:hAnsiTheme="minorHAnsi" w:cstheme="minorHAnsi"/>
                <w:sz w:val="22"/>
                <w:szCs w:val="22"/>
              </w:rPr>
              <w:t>5</w:t>
            </w:r>
            <w:r w:rsidR="00CC245B">
              <w:rPr>
                <w:rFonts w:asciiTheme="minorHAnsi" w:hAnsiTheme="minorHAnsi" w:cstheme="minorHAnsi"/>
                <w:sz w:val="22"/>
                <w:szCs w:val="22"/>
              </w:rPr>
              <w:t>,0</w:t>
            </w:r>
          </w:p>
        </w:tc>
        <w:tc>
          <w:tcPr>
            <w:tcW w:w="879" w:type="dxa"/>
            <w:hideMark/>
          </w:tcPr>
          <w:p w14:paraId="5920124D" w14:textId="77777777" w:rsidR="001304AB" w:rsidRPr="00CC245B" w:rsidRDefault="001304AB" w:rsidP="001304AB">
            <w:pPr>
              <w:pStyle w:val="xxmsonormal"/>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CC245B">
              <w:rPr>
                <w:rFonts w:asciiTheme="minorHAnsi" w:hAnsiTheme="minorHAnsi" w:cstheme="minorHAnsi"/>
                <w:sz w:val="22"/>
                <w:szCs w:val="22"/>
              </w:rPr>
              <w:t>13,75</w:t>
            </w:r>
          </w:p>
        </w:tc>
        <w:tc>
          <w:tcPr>
            <w:tcW w:w="879" w:type="dxa"/>
            <w:hideMark/>
          </w:tcPr>
          <w:p w14:paraId="3E6AF3BB" w14:textId="77777777" w:rsidR="001304AB" w:rsidRPr="00CC245B" w:rsidRDefault="001304AB" w:rsidP="001304AB">
            <w:pPr>
              <w:pStyle w:val="xxmsonormal"/>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CC245B">
              <w:rPr>
                <w:rFonts w:asciiTheme="minorHAnsi" w:hAnsiTheme="minorHAnsi" w:cstheme="minorHAnsi"/>
                <w:sz w:val="22"/>
                <w:szCs w:val="22"/>
              </w:rPr>
              <w:t>22,50</w:t>
            </w:r>
          </w:p>
        </w:tc>
        <w:tc>
          <w:tcPr>
            <w:tcW w:w="814" w:type="dxa"/>
            <w:hideMark/>
          </w:tcPr>
          <w:p w14:paraId="28152C05" w14:textId="77777777" w:rsidR="001304AB" w:rsidRPr="00CC245B" w:rsidRDefault="001304AB" w:rsidP="001304AB">
            <w:pPr>
              <w:pStyle w:val="xxmsonormal"/>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CC245B">
              <w:rPr>
                <w:rFonts w:asciiTheme="minorHAnsi" w:hAnsiTheme="minorHAnsi" w:cstheme="minorHAnsi"/>
                <w:sz w:val="22"/>
                <w:szCs w:val="22"/>
              </w:rPr>
              <w:t>31,25</w:t>
            </w:r>
          </w:p>
        </w:tc>
        <w:tc>
          <w:tcPr>
            <w:tcW w:w="1180" w:type="dxa"/>
            <w:hideMark/>
          </w:tcPr>
          <w:p w14:paraId="4F46828C" w14:textId="2B6F5404" w:rsidR="001304AB" w:rsidRPr="00CC245B" w:rsidRDefault="001304AB" w:rsidP="001304AB">
            <w:pPr>
              <w:pStyle w:val="xxmsonormal"/>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CC245B">
              <w:rPr>
                <w:rFonts w:asciiTheme="minorHAnsi" w:hAnsiTheme="minorHAnsi" w:cstheme="minorHAnsi"/>
                <w:sz w:val="22"/>
                <w:szCs w:val="22"/>
              </w:rPr>
              <w:t>40</w:t>
            </w:r>
            <w:r w:rsidR="00CC245B">
              <w:rPr>
                <w:rFonts w:asciiTheme="minorHAnsi" w:hAnsiTheme="minorHAnsi" w:cstheme="minorHAnsi"/>
                <w:sz w:val="22"/>
                <w:szCs w:val="22"/>
              </w:rPr>
              <w:t>,0</w:t>
            </w:r>
          </w:p>
        </w:tc>
      </w:tr>
      <w:tr w:rsidR="00CC245B" w:rsidRPr="00CC245B" w14:paraId="4EE0538C" w14:textId="77777777" w:rsidTr="00CC245B">
        <w:trPr>
          <w:trHeight w:val="340"/>
          <w:jc w:val="center"/>
        </w:trPr>
        <w:tc>
          <w:tcPr>
            <w:cnfStyle w:val="001000000000" w:firstRow="0" w:lastRow="0" w:firstColumn="1" w:lastColumn="0" w:oddVBand="0" w:evenVBand="0" w:oddHBand="0" w:evenHBand="0" w:firstRowFirstColumn="0" w:firstRowLastColumn="0" w:lastRowFirstColumn="0" w:lastRowLastColumn="0"/>
            <w:tcW w:w="2965" w:type="dxa"/>
            <w:noWrap/>
            <w:hideMark/>
          </w:tcPr>
          <w:p w14:paraId="48F19BA9" w14:textId="734F59ED" w:rsidR="001304AB" w:rsidRPr="00CC245B" w:rsidRDefault="001304AB" w:rsidP="001304AB">
            <w:pPr>
              <w:pStyle w:val="xxmsonormal"/>
              <w:rPr>
                <w:rFonts w:asciiTheme="minorHAnsi" w:hAnsiTheme="minorHAnsi" w:cstheme="minorHAnsi"/>
                <w:sz w:val="22"/>
                <w:szCs w:val="22"/>
              </w:rPr>
            </w:pPr>
            <w:r w:rsidRPr="00CC245B">
              <w:rPr>
                <w:rFonts w:asciiTheme="minorHAnsi" w:hAnsiTheme="minorHAnsi" w:cstheme="minorHAnsi"/>
                <w:sz w:val="22"/>
                <w:szCs w:val="22"/>
              </w:rPr>
              <w:t>Sensibilité (Cps/(</w:t>
            </w:r>
            <w:proofErr w:type="spellStart"/>
            <w:r w:rsidRPr="00CC245B">
              <w:rPr>
                <w:rFonts w:asciiTheme="minorHAnsi" w:hAnsiTheme="minorHAnsi" w:cstheme="minorHAnsi"/>
                <w:sz w:val="22"/>
                <w:szCs w:val="22"/>
              </w:rPr>
              <w:t>MBq.s</w:t>
            </w:r>
            <w:proofErr w:type="spellEnd"/>
            <w:r w:rsidRPr="00CC245B">
              <w:rPr>
                <w:rFonts w:asciiTheme="minorHAnsi" w:hAnsiTheme="minorHAnsi" w:cstheme="minorHAnsi"/>
                <w:sz w:val="22"/>
                <w:szCs w:val="22"/>
              </w:rPr>
              <w:t>))</w:t>
            </w:r>
          </w:p>
        </w:tc>
        <w:tc>
          <w:tcPr>
            <w:tcW w:w="1121" w:type="dxa"/>
            <w:noWrap/>
            <w:hideMark/>
          </w:tcPr>
          <w:p w14:paraId="77ED842C" w14:textId="77777777" w:rsidR="001304AB" w:rsidRPr="00CC245B" w:rsidRDefault="001304AB" w:rsidP="001304AB">
            <w:pPr>
              <w:pStyle w:val="xxmsonormal"/>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CC245B">
              <w:rPr>
                <w:rFonts w:asciiTheme="minorHAnsi" w:hAnsiTheme="minorHAnsi" w:cstheme="minorHAnsi"/>
                <w:sz w:val="22"/>
                <w:szCs w:val="22"/>
              </w:rPr>
              <w:t>58,55</w:t>
            </w:r>
          </w:p>
        </w:tc>
        <w:tc>
          <w:tcPr>
            <w:tcW w:w="1186" w:type="dxa"/>
            <w:noWrap/>
            <w:hideMark/>
          </w:tcPr>
          <w:p w14:paraId="6DF48DC2" w14:textId="77777777" w:rsidR="001304AB" w:rsidRPr="00CC245B" w:rsidRDefault="001304AB" w:rsidP="001304AB">
            <w:pPr>
              <w:pStyle w:val="xxmsonormal"/>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CC245B">
              <w:rPr>
                <w:rFonts w:asciiTheme="minorHAnsi" w:hAnsiTheme="minorHAnsi" w:cstheme="minorHAnsi"/>
                <w:sz w:val="22"/>
                <w:szCs w:val="22"/>
              </w:rPr>
              <w:t>9,17</w:t>
            </w:r>
          </w:p>
        </w:tc>
        <w:tc>
          <w:tcPr>
            <w:tcW w:w="1143" w:type="dxa"/>
            <w:noWrap/>
            <w:hideMark/>
          </w:tcPr>
          <w:p w14:paraId="59EF3C64" w14:textId="77777777" w:rsidR="001304AB" w:rsidRPr="00CC245B" w:rsidRDefault="001304AB" w:rsidP="001304AB">
            <w:pPr>
              <w:pStyle w:val="xxmsonormal"/>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CC245B">
              <w:rPr>
                <w:rFonts w:asciiTheme="minorHAnsi" w:hAnsiTheme="minorHAnsi" w:cstheme="minorHAnsi"/>
                <w:sz w:val="22"/>
                <w:szCs w:val="22"/>
              </w:rPr>
              <w:t>38,52</w:t>
            </w:r>
          </w:p>
        </w:tc>
        <w:tc>
          <w:tcPr>
            <w:tcW w:w="879" w:type="dxa"/>
            <w:noWrap/>
            <w:hideMark/>
          </w:tcPr>
          <w:p w14:paraId="49ECBE57" w14:textId="77777777" w:rsidR="001304AB" w:rsidRPr="00CC245B" w:rsidRDefault="001304AB" w:rsidP="001304AB">
            <w:pPr>
              <w:pStyle w:val="xxmsonormal"/>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CC245B">
              <w:rPr>
                <w:rFonts w:asciiTheme="minorHAnsi" w:hAnsiTheme="minorHAnsi" w:cstheme="minorHAnsi"/>
                <w:sz w:val="22"/>
                <w:szCs w:val="22"/>
              </w:rPr>
              <w:t>52,09</w:t>
            </w:r>
          </w:p>
        </w:tc>
        <w:tc>
          <w:tcPr>
            <w:tcW w:w="879" w:type="dxa"/>
            <w:noWrap/>
            <w:hideMark/>
          </w:tcPr>
          <w:p w14:paraId="1A4EECAB" w14:textId="77777777" w:rsidR="001304AB" w:rsidRPr="00CC245B" w:rsidRDefault="001304AB" w:rsidP="001304AB">
            <w:pPr>
              <w:pStyle w:val="xxmsonormal"/>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CC245B">
              <w:rPr>
                <w:rFonts w:asciiTheme="minorHAnsi" w:hAnsiTheme="minorHAnsi" w:cstheme="minorHAnsi"/>
                <w:sz w:val="22"/>
                <w:szCs w:val="22"/>
              </w:rPr>
              <w:t>57,96</w:t>
            </w:r>
          </w:p>
        </w:tc>
        <w:tc>
          <w:tcPr>
            <w:tcW w:w="814" w:type="dxa"/>
            <w:noWrap/>
            <w:hideMark/>
          </w:tcPr>
          <w:p w14:paraId="60DA2686" w14:textId="77777777" w:rsidR="001304AB" w:rsidRPr="00CC245B" w:rsidRDefault="001304AB" w:rsidP="001304AB">
            <w:pPr>
              <w:pStyle w:val="xxmsonormal"/>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CC245B">
              <w:rPr>
                <w:rFonts w:asciiTheme="minorHAnsi" w:hAnsiTheme="minorHAnsi" w:cstheme="minorHAnsi"/>
                <w:sz w:val="22"/>
                <w:szCs w:val="22"/>
              </w:rPr>
              <w:t>64,60</w:t>
            </w:r>
          </w:p>
        </w:tc>
        <w:tc>
          <w:tcPr>
            <w:tcW w:w="1180" w:type="dxa"/>
            <w:noWrap/>
            <w:hideMark/>
          </w:tcPr>
          <w:p w14:paraId="2C04CAAF" w14:textId="77777777" w:rsidR="001304AB" w:rsidRPr="00CC245B" w:rsidRDefault="001304AB" w:rsidP="001304AB">
            <w:pPr>
              <w:pStyle w:val="xxmsonormal"/>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CC245B">
              <w:rPr>
                <w:rFonts w:asciiTheme="minorHAnsi" w:hAnsiTheme="minorHAnsi" w:cstheme="minorHAnsi"/>
                <w:sz w:val="22"/>
                <w:szCs w:val="22"/>
              </w:rPr>
              <w:t>79,66</w:t>
            </w:r>
          </w:p>
        </w:tc>
      </w:tr>
      <w:tr w:rsidR="00CC245B" w:rsidRPr="00CC245B" w14:paraId="630032F4" w14:textId="77777777" w:rsidTr="00CC245B">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2965" w:type="dxa"/>
            <w:noWrap/>
            <w:hideMark/>
          </w:tcPr>
          <w:p w14:paraId="0EF1EFA3" w14:textId="2DF40614" w:rsidR="001304AB" w:rsidRPr="00CC245B" w:rsidRDefault="001304AB" w:rsidP="001304AB">
            <w:pPr>
              <w:pStyle w:val="xxmsonormal"/>
              <w:rPr>
                <w:rFonts w:asciiTheme="minorHAnsi" w:hAnsiTheme="minorHAnsi" w:cstheme="minorHAnsi"/>
                <w:sz w:val="22"/>
                <w:szCs w:val="22"/>
              </w:rPr>
            </w:pPr>
            <w:r w:rsidRPr="00CC245B">
              <w:rPr>
                <w:rFonts w:asciiTheme="minorHAnsi" w:hAnsiTheme="minorHAnsi" w:cstheme="minorHAnsi"/>
                <w:sz w:val="22"/>
                <w:szCs w:val="22"/>
              </w:rPr>
              <w:t>Erreur Relative (%)</w:t>
            </w:r>
          </w:p>
        </w:tc>
        <w:tc>
          <w:tcPr>
            <w:tcW w:w="1121" w:type="dxa"/>
            <w:noWrap/>
            <w:hideMark/>
          </w:tcPr>
          <w:p w14:paraId="72830885" w14:textId="77777777" w:rsidR="001304AB" w:rsidRPr="00CC245B" w:rsidRDefault="001304AB" w:rsidP="001304AB">
            <w:pPr>
              <w:pStyle w:val="xxmsonormal"/>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CC245B">
              <w:rPr>
                <w:rFonts w:asciiTheme="minorHAnsi" w:hAnsiTheme="minorHAnsi" w:cstheme="minorHAnsi"/>
                <w:sz w:val="22"/>
                <w:szCs w:val="22"/>
              </w:rPr>
              <w:t>-12,88</w:t>
            </w:r>
          </w:p>
        </w:tc>
        <w:tc>
          <w:tcPr>
            <w:tcW w:w="1186" w:type="dxa"/>
            <w:noWrap/>
            <w:hideMark/>
          </w:tcPr>
          <w:p w14:paraId="27EABB06" w14:textId="77777777" w:rsidR="001304AB" w:rsidRPr="00CC245B" w:rsidRDefault="001304AB" w:rsidP="001304AB">
            <w:pPr>
              <w:pStyle w:val="xxmsonormal"/>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CC245B">
              <w:rPr>
                <w:rFonts w:asciiTheme="minorHAnsi" w:hAnsiTheme="minorHAnsi" w:cstheme="minorHAnsi"/>
                <w:sz w:val="22"/>
                <w:szCs w:val="22"/>
              </w:rPr>
              <w:t>12,17</w:t>
            </w:r>
          </w:p>
        </w:tc>
        <w:tc>
          <w:tcPr>
            <w:tcW w:w="1143" w:type="dxa"/>
            <w:noWrap/>
            <w:hideMark/>
          </w:tcPr>
          <w:p w14:paraId="73158D73" w14:textId="77777777" w:rsidR="001304AB" w:rsidRPr="00CC245B" w:rsidRDefault="001304AB" w:rsidP="001304AB">
            <w:pPr>
              <w:pStyle w:val="xxmsonormal"/>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CC245B">
              <w:rPr>
                <w:rFonts w:asciiTheme="minorHAnsi" w:hAnsiTheme="minorHAnsi" w:cstheme="minorHAnsi"/>
                <w:sz w:val="22"/>
                <w:szCs w:val="22"/>
              </w:rPr>
              <w:t>-40,99</w:t>
            </w:r>
          </w:p>
        </w:tc>
        <w:tc>
          <w:tcPr>
            <w:tcW w:w="879" w:type="dxa"/>
            <w:noWrap/>
            <w:hideMark/>
          </w:tcPr>
          <w:p w14:paraId="1CE05E6E" w14:textId="77777777" w:rsidR="001304AB" w:rsidRPr="00CC245B" w:rsidRDefault="001304AB" w:rsidP="001304AB">
            <w:pPr>
              <w:pStyle w:val="xxmsonormal"/>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CC245B">
              <w:rPr>
                <w:rFonts w:asciiTheme="minorHAnsi" w:hAnsiTheme="minorHAnsi" w:cstheme="minorHAnsi"/>
                <w:sz w:val="22"/>
                <w:szCs w:val="22"/>
              </w:rPr>
              <w:t>-22,36</w:t>
            </w:r>
          </w:p>
        </w:tc>
        <w:tc>
          <w:tcPr>
            <w:tcW w:w="879" w:type="dxa"/>
            <w:noWrap/>
            <w:hideMark/>
          </w:tcPr>
          <w:p w14:paraId="669359EE" w14:textId="77777777" w:rsidR="001304AB" w:rsidRPr="00CC245B" w:rsidRDefault="001304AB" w:rsidP="001304AB">
            <w:pPr>
              <w:pStyle w:val="xxmsonormal"/>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CC245B">
              <w:rPr>
                <w:rFonts w:asciiTheme="minorHAnsi" w:hAnsiTheme="minorHAnsi" w:cstheme="minorHAnsi"/>
                <w:sz w:val="22"/>
                <w:szCs w:val="22"/>
              </w:rPr>
              <w:t>-11,96</w:t>
            </w:r>
          </w:p>
        </w:tc>
        <w:tc>
          <w:tcPr>
            <w:tcW w:w="814" w:type="dxa"/>
            <w:noWrap/>
            <w:hideMark/>
          </w:tcPr>
          <w:p w14:paraId="3DEDF39A" w14:textId="77777777" w:rsidR="001304AB" w:rsidRPr="00CC245B" w:rsidRDefault="001304AB" w:rsidP="001304AB">
            <w:pPr>
              <w:pStyle w:val="xxmsonormal"/>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CC245B">
              <w:rPr>
                <w:rFonts w:asciiTheme="minorHAnsi" w:hAnsiTheme="minorHAnsi" w:cstheme="minorHAnsi"/>
                <w:sz w:val="22"/>
                <w:szCs w:val="22"/>
              </w:rPr>
              <w:t>-4,11</w:t>
            </w:r>
          </w:p>
        </w:tc>
        <w:tc>
          <w:tcPr>
            <w:tcW w:w="1180" w:type="dxa"/>
            <w:noWrap/>
            <w:hideMark/>
          </w:tcPr>
          <w:p w14:paraId="6CA72340" w14:textId="77777777" w:rsidR="001304AB" w:rsidRPr="00CC245B" w:rsidRDefault="001304AB" w:rsidP="001304AB">
            <w:pPr>
              <w:pStyle w:val="xxmsonormal"/>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CC245B">
              <w:rPr>
                <w:rFonts w:asciiTheme="minorHAnsi" w:hAnsiTheme="minorHAnsi" w:cstheme="minorHAnsi"/>
                <w:sz w:val="22"/>
                <w:szCs w:val="22"/>
              </w:rPr>
              <w:t>16,84</w:t>
            </w:r>
          </w:p>
        </w:tc>
      </w:tr>
    </w:tbl>
    <w:p w14:paraId="12F97300" w14:textId="4D03D4A0" w:rsidR="005546A2" w:rsidRDefault="00CA4793">
      <w:pPr>
        <w:rPr>
          <w:rFonts w:asciiTheme="majorHAnsi" w:hAnsiTheme="majorHAnsi"/>
          <w:i/>
          <w:iCs/>
          <w:color w:val="44546A" w:themeColor="text2"/>
          <w:szCs w:val="18"/>
        </w:rPr>
      </w:pPr>
      <w:r w:rsidRPr="006B5148">
        <w:t xml:space="preserve">Il y a </w:t>
      </w:r>
      <w:r>
        <w:t>320</w:t>
      </w:r>
      <w:r w:rsidRPr="006B5148">
        <w:t xml:space="preserve"> données</w:t>
      </w:r>
      <w:r>
        <w:t xml:space="preserve"> par paramètre,</w:t>
      </w:r>
      <w:r w:rsidRPr="006B5148">
        <w:t xml:space="preserve"> issue</w:t>
      </w:r>
      <w:r>
        <w:t>s</w:t>
      </w:r>
      <w:r w:rsidRPr="006B5148">
        <w:t xml:space="preserve"> des images acquises </w:t>
      </w:r>
      <w:r>
        <w:t>et</w:t>
      </w:r>
      <w:r w:rsidRPr="006B5148">
        <w:t xml:space="preserve"> seuil</w:t>
      </w:r>
      <w:r>
        <w:t>lées</w:t>
      </w:r>
      <w:r w:rsidRPr="006B5148">
        <w:t xml:space="preserve"> de 5</w:t>
      </w:r>
      <w:r>
        <w:t>%</w:t>
      </w:r>
      <w:r w:rsidRPr="006B5148">
        <w:t xml:space="preserve"> à 40% par pas de 5</w:t>
      </w:r>
      <w:r>
        <w:t>%.</w:t>
      </w:r>
      <w:r w:rsidR="005546A2">
        <w:rPr>
          <w:rFonts w:asciiTheme="majorHAnsi" w:hAnsiTheme="majorHAnsi"/>
        </w:rPr>
        <w:br w:type="page"/>
      </w:r>
    </w:p>
    <w:p w14:paraId="7B5079C5" w14:textId="70BC53D1" w:rsidR="00CA4793" w:rsidRPr="00A56C37" w:rsidRDefault="00FB7E42" w:rsidP="00A56C37">
      <w:pPr>
        <w:pStyle w:val="Lgende"/>
        <w:rPr>
          <w:rFonts w:asciiTheme="majorHAnsi" w:hAnsiTheme="majorHAnsi"/>
          <w:sz w:val="22"/>
          <w:szCs w:val="24"/>
        </w:rPr>
      </w:pPr>
      <w:r w:rsidRPr="00A56C37">
        <w:rPr>
          <w:rFonts w:asciiTheme="majorHAnsi" w:hAnsiTheme="majorHAnsi"/>
          <w:sz w:val="22"/>
          <w:szCs w:val="24"/>
        </w:rPr>
        <w:lastRenderedPageBreak/>
        <w:fldChar w:fldCharType="begin"/>
      </w:r>
      <w:r w:rsidRPr="00A56C37">
        <w:rPr>
          <w:rFonts w:asciiTheme="majorHAnsi" w:hAnsiTheme="majorHAnsi"/>
          <w:sz w:val="22"/>
          <w:szCs w:val="24"/>
        </w:rPr>
        <w:instrText xml:space="preserve"> SEQ Desc_loc \* alphabetic </w:instrText>
      </w:r>
      <w:r w:rsidRPr="00A56C37">
        <w:rPr>
          <w:rFonts w:asciiTheme="majorHAnsi" w:hAnsiTheme="majorHAnsi"/>
          <w:sz w:val="22"/>
          <w:szCs w:val="24"/>
        </w:rPr>
        <w:fldChar w:fldCharType="separate"/>
      </w:r>
      <w:bookmarkStart w:id="2897" w:name="_Ref183011060"/>
      <w:r w:rsidR="00C30592">
        <w:rPr>
          <w:rFonts w:asciiTheme="majorHAnsi" w:hAnsiTheme="majorHAnsi"/>
          <w:noProof/>
          <w:sz w:val="22"/>
          <w:szCs w:val="24"/>
        </w:rPr>
        <w:t>c</w:t>
      </w:r>
      <w:bookmarkEnd w:id="2897"/>
      <w:r w:rsidRPr="00A56C37">
        <w:rPr>
          <w:rFonts w:asciiTheme="majorHAnsi" w:hAnsiTheme="majorHAnsi"/>
          <w:sz w:val="22"/>
          <w:szCs w:val="24"/>
        </w:rPr>
        <w:fldChar w:fldCharType="end"/>
      </w:r>
      <w:r w:rsidRPr="00A56C37">
        <w:rPr>
          <w:rFonts w:asciiTheme="majorHAnsi" w:hAnsiTheme="majorHAnsi"/>
          <w:sz w:val="22"/>
          <w:szCs w:val="24"/>
        </w:rPr>
        <w:t xml:space="preserve">) </w:t>
      </w:r>
      <w:r w:rsidR="00CA4793" w:rsidRPr="00A56C37">
        <w:rPr>
          <w:rFonts w:asciiTheme="majorHAnsi" w:hAnsiTheme="majorHAnsi"/>
          <w:sz w:val="22"/>
          <w:szCs w:val="24"/>
        </w:rPr>
        <w:t>Pour les co</w:t>
      </w:r>
      <w:r w:rsidR="00A56C37">
        <w:rPr>
          <w:rFonts w:asciiTheme="majorHAnsi" w:hAnsiTheme="majorHAnsi"/>
          <w:sz w:val="22"/>
          <w:szCs w:val="24"/>
        </w:rPr>
        <w:t>llimateurs sténopés et l’I</w:t>
      </w:r>
      <w:r w:rsidR="00A56C37">
        <w:rPr>
          <w:rFonts w:asciiTheme="majorHAnsi" w:hAnsiTheme="majorHAnsi"/>
          <w:sz w:val="22"/>
          <w:szCs w:val="24"/>
        </w:rPr>
        <w:noBreakHyphen/>
        <w:t>123</w:t>
      </w:r>
    </w:p>
    <w:tbl>
      <w:tblPr>
        <w:tblStyle w:val="TableauGrille5Fonc-Accentuation5"/>
        <w:tblW w:w="9881" w:type="dxa"/>
        <w:jc w:val="center"/>
        <w:tblLook w:val="04A0" w:firstRow="1" w:lastRow="0" w:firstColumn="1" w:lastColumn="0" w:noHBand="0" w:noVBand="1"/>
      </w:tblPr>
      <w:tblGrid>
        <w:gridCol w:w="2835"/>
        <w:gridCol w:w="1089"/>
        <w:gridCol w:w="1211"/>
        <w:gridCol w:w="1111"/>
        <w:gridCol w:w="829"/>
        <w:gridCol w:w="829"/>
        <w:gridCol w:w="829"/>
        <w:gridCol w:w="1148"/>
      </w:tblGrid>
      <w:tr w:rsidR="00CA4793" w:rsidRPr="00CC245B" w14:paraId="3C395B7F" w14:textId="77777777" w:rsidTr="00CC245B">
        <w:trPr>
          <w:cnfStyle w:val="100000000000" w:firstRow="1" w:lastRow="0" w:firstColumn="0" w:lastColumn="0" w:oddVBand="0" w:evenVBand="0" w:oddHBand="0"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2835" w:type="dxa"/>
            <w:vAlign w:val="center"/>
            <w:hideMark/>
          </w:tcPr>
          <w:p w14:paraId="2EAF7585" w14:textId="77777777" w:rsidR="00CA4793" w:rsidRPr="00CC245B" w:rsidRDefault="00CA4793" w:rsidP="00CC245B">
            <w:pPr>
              <w:pStyle w:val="xxmsonormal"/>
              <w:jc w:val="left"/>
              <w:rPr>
                <w:rFonts w:asciiTheme="minorHAnsi" w:hAnsiTheme="minorHAnsi" w:cstheme="minorHAnsi"/>
                <w:sz w:val="22"/>
                <w:szCs w:val="22"/>
              </w:rPr>
            </w:pPr>
            <w:r w:rsidRPr="00CC245B">
              <w:rPr>
                <w:rFonts w:asciiTheme="minorHAnsi" w:hAnsiTheme="minorHAnsi" w:cstheme="minorHAnsi"/>
                <w:sz w:val="22"/>
                <w:szCs w:val="22"/>
              </w:rPr>
              <w:t>Indice</w:t>
            </w:r>
          </w:p>
        </w:tc>
        <w:tc>
          <w:tcPr>
            <w:tcW w:w="1089" w:type="dxa"/>
            <w:vAlign w:val="center"/>
            <w:hideMark/>
          </w:tcPr>
          <w:p w14:paraId="1C3C3141" w14:textId="77777777" w:rsidR="00CA4793" w:rsidRPr="00CC245B" w:rsidRDefault="00CA4793" w:rsidP="00CC245B">
            <w:pPr>
              <w:pStyle w:val="xxmsonormal"/>
              <w:ind w:left="-54"/>
              <w:jc w:val="left"/>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CC245B">
              <w:rPr>
                <w:rFonts w:asciiTheme="minorHAnsi" w:hAnsiTheme="minorHAnsi" w:cstheme="minorHAnsi"/>
                <w:sz w:val="22"/>
                <w:szCs w:val="22"/>
              </w:rPr>
              <w:t>Moyenne</w:t>
            </w:r>
          </w:p>
        </w:tc>
        <w:tc>
          <w:tcPr>
            <w:tcW w:w="1211" w:type="dxa"/>
            <w:vAlign w:val="center"/>
            <w:hideMark/>
          </w:tcPr>
          <w:p w14:paraId="4C3A5E75" w14:textId="77777777" w:rsidR="00CA4793" w:rsidRPr="00CC245B" w:rsidRDefault="00CA4793" w:rsidP="00CC245B">
            <w:pPr>
              <w:pStyle w:val="xxmsonormal"/>
              <w:ind w:left="-54"/>
              <w:jc w:val="left"/>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CC245B">
              <w:rPr>
                <w:rFonts w:asciiTheme="minorHAnsi" w:hAnsiTheme="minorHAnsi" w:cstheme="minorHAnsi"/>
                <w:sz w:val="22"/>
                <w:szCs w:val="22"/>
              </w:rPr>
              <w:t>Écart-type</w:t>
            </w:r>
          </w:p>
        </w:tc>
        <w:tc>
          <w:tcPr>
            <w:tcW w:w="1111" w:type="dxa"/>
            <w:vAlign w:val="center"/>
            <w:hideMark/>
          </w:tcPr>
          <w:p w14:paraId="76469228" w14:textId="77777777" w:rsidR="00CA4793" w:rsidRPr="00CC245B" w:rsidRDefault="00CA4793" w:rsidP="00CC245B">
            <w:pPr>
              <w:pStyle w:val="xxmsonormal"/>
              <w:ind w:left="-54"/>
              <w:jc w:val="left"/>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CC245B">
              <w:rPr>
                <w:rFonts w:asciiTheme="minorHAnsi" w:hAnsiTheme="minorHAnsi" w:cstheme="minorHAnsi"/>
                <w:sz w:val="22"/>
                <w:szCs w:val="22"/>
              </w:rPr>
              <w:t>Minimum</w:t>
            </w:r>
          </w:p>
        </w:tc>
        <w:tc>
          <w:tcPr>
            <w:tcW w:w="829" w:type="dxa"/>
            <w:vAlign w:val="center"/>
            <w:hideMark/>
          </w:tcPr>
          <w:p w14:paraId="0C61F8B4" w14:textId="77777777" w:rsidR="00CA4793" w:rsidRPr="00CC245B" w:rsidRDefault="00CA4793" w:rsidP="00CC245B">
            <w:pPr>
              <w:pStyle w:val="xxmsonormal"/>
              <w:ind w:left="-54"/>
              <w:jc w:val="left"/>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CC245B">
              <w:rPr>
                <w:rFonts w:asciiTheme="minorHAnsi" w:hAnsiTheme="minorHAnsi" w:cstheme="minorHAnsi"/>
                <w:sz w:val="22"/>
                <w:szCs w:val="22"/>
              </w:rPr>
              <w:t>25%</w:t>
            </w:r>
          </w:p>
        </w:tc>
        <w:tc>
          <w:tcPr>
            <w:tcW w:w="829" w:type="dxa"/>
            <w:vAlign w:val="center"/>
            <w:hideMark/>
          </w:tcPr>
          <w:p w14:paraId="258EC1B9" w14:textId="77777777" w:rsidR="00CA4793" w:rsidRPr="00CC245B" w:rsidRDefault="00CA4793" w:rsidP="00CC245B">
            <w:pPr>
              <w:pStyle w:val="xxmsonormal"/>
              <w:ind w:left="-54"/>
              <w:jc w:val="left"/>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CC245B">
              <w:rPr>
                <w:rFonts w:asciiTheme="minorHAnsi" w:hAnsiTheme="minorHAnsi" w:cstheme="minorHAnsi"/>
                <w:sz w:val="22"/>
                <w:szCs w:val="22"/>
              </w:rPr>
              <w:t>50%</w:t>
            </w:r>
          </w:p>
        </w:tc>
        <w:tc>
          <w:tcPr>
            <w:tcW w:w="829" w:type="dxa"/>
            <w:vAlign w:val="center"/>
            <w:hideMark/>
          </w:tcPr>
          <w:p w14:paraId="70AA8FC0" w14:textId="77777777" w:rsidR="00CA4793" w:rsidRPr="00CC245B" w:rsidRDefault="00CA4793" w:rsidP="00CC245B">
            <w:pPr>
              <w:pStyle w:val="xxmsonormal"/>
              <w:ind w:left="-54"/>
              <w:jc w:val="left"/>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CC245B">
              <w:rPr>
                <w:rFonts w:asciiTheme="minorHAnsi" w:hAnsiTheme="minorHAnsi" w:cstheme="minorHAnsi"/>
                <w:sz w:val="22"/>
                <w:szCs w:val="22"/>
              </w:rPr>
              <w:t>75%</w:t>
            </w:r>
          </w:p>
        </w:tc>
        <w:tc>
          <w:tcPr>
            <w:tcW w:w="1148" w:type="dxa"/>
            <w:vAlign w:val="center"/>
            <w:hideMark/>
          </w:tcPr>
          <w:p w14:paraId="5A59A5C5" w14:textId="77777777" w:rsidR="00CA4793" w:rsidRPr="00CC245B" w:rsidRDefault="00CA4793" w:rsidP="00CC245B">
            <w:pPr>
              <w:pStyle w:val="xxmsonormal"/>
              <w:ind w:left="-54"/>
              <w:jc w:val="left"/>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CC245B">
              <w:rPr>
                <w:rFonts w:asciiTheme="minorHAnsi" w:hAnsiTheme="minorHAnsi" w:cstheme="minorHAnsi"/>
                <w:sz w:val="22"/>
                <w:szCs w:val="22"/>
              </w:rPr>
              <w:t>Maximum</w:t>
            </w:r>
          </w:p>
        </w:tc>
      </w:tr>
      <w:tr w:rsidR="00CA4793" w:rsidRPr="00CC245B" w14:paraId="3E7A2DD8" w14:textId="77777777" w:rsidTr="00CC245B">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2835" w:type="dxa"/>
            <w:hideMark/>
          </w:tcPr>
          <w:p w14:paraId="7F77E44F" w14:textId="631DD2D7" w:rsidR="00CA4793" w:rsidRPr="00CC245B" w:rsidRDefault="00C40580" w:rsidP="00652E02">
            <w:pPr>
              <w:pStyle w:val="xxmsonormal"/>
              <w:rPr>
                <w:rFonts w:asciiTheme="minorHAnsi" w:hAnsiTheme="minorHAnsi" w:cstheme="minorHAnsi"/>
                <w:sz w:val="22"/>
                <w:szCs w:val="22"/>
              </w:rPr>
            </w:pPr>
            <w:r w:rsidRPr="00CC245B">
              <w:rPr>
                <w:rFonts w:asciiTheme="minorHAnsi" w:hAnsiTheme="minorHAnsi" w:cstheme="minorHAnsi"/>
                <w:sz w:val="22"/>
                <w:szCs w:val="22"/>
              </w:rPr>
              <w:t>Centre (n° de 1 à 20)</w:t>
            </w:r>
          </w:p>
        </w:tc>
        <w:tc>
          <w:tcPr>
            <w:tcW w:w="1089" w:type="dxa"/>
            <w:hideMark/>
          </w:tcPr>
          <w:p w14:paraId="357EAE59" w14:textId="77777777" w:rsidR="00CA4793" w:rsidRPr="00CC245B" w:rsidRDefault="00CA4793" w:rsidP="00652E02">
            <w:pPr>
              <w:pStyle w:val="xxmsonormal"/>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CC245B">
              <w:rPr>
                <w:rFonts w:asciiTheme="minorHAnsi" w:hAnsiTheme="minorHAnsi" w:cstheme="minorHAnsi"/>
                <w:sz w:val="22"/>
                <w:szCs w:val="22"/>
              </w:rPr>
              <w:t>13,89</w:t>
            </w:r>
          </w:p>
        </w:tc>
        <w:tc>
          <w:tcPr>
            <w:tcW w:w="1211" w:type="dxa"/>
            <w:hideMark/>
          </w:tcPr>
          <w:p w14:paraId="57F36BB7" w14:textId="77777777" w:rsidR="00CA4793" w:rsidRPr="00CC245B" w:rsidRDefault="00CA4793" w:rsidP="00652E02">
            <w:pPr>
              <w:pStyle w:val="xxmsonormal"/>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CC245B">
              <w:rPr>
                <w:rFonts w:asciiTheme="minorHAnsi" w:hAnsiTheme="minorHAnsi" w:cstheme="minorHAnsi"/>
                <w:sz w:val="22"/>
                <w:szCs w:val="22"/>
              </w:rPr>
              <w:t>6,25</w:t>
            </w:r>
          </w:p>
        </w:tc>
        <w:tc>
          <w:tcPr>
            <w:tcW w:w="1111" w:type="dxa"/>
            <w:hideMark/>
          </w:tcPr>
          <w:p w14:paraId="30782E16" w14:textId="039B42D5" w:rsidR="00CA4793" w:rsidRPr="00CC245B" w:rsidRDefault="00CA4793" w:rsidP="00652E02">
            <w:pPr>
              <w:pStyle w:val="xxmsonormal"/>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CC245B">
              <w:rPr>
                <w:rFonts w:asciiTheme="minorHAnsi" w:hAnsiTheme="minorHAnsi" w:cstheme="minorHAnsi"/>
                <w:sz w:val="22"/>
                <w:szCs w:val="22"/>
              </w:rPr>
              <w:t>4</w:t>
            </w:r>
            <w:r w:rsidR="00CC245B" w:rsidRPr="00CC245B">
              <w:rPr>
                <w:rFonts w:asciiTheme="minorHAnsi" w:hAnsiTheme="minorHAnsi" w:cstheme="minorHAnsi"/>
                <w:sz w:val="22"/>
                <w:szCs w:val="22"/>
              </w:rPr>
              <w:t>,0</w:t>
            </w:r>
          </w:p>
        </w:tc>
        <w:tc>
          <w:tcPr>
            <w:tcW w:w="829" w:type="dxa"/>
            <w:hideMark/>
          </w:tcPr>
          <w:p w14:paraId="0D8CDD55" w14:textId="49DFD91B" w:rsidR="00CA4793" w:rsidRPr="00CC245B" w:rsidRDefault="00CA4793" w:rsidP="00652E02">
            <w:pPr>
              <w:pStyle w:val="xxmsonormal"/>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CC245B">
              <w:rPr>
                <w:rFonts w:asciiTheme="minorHAnsi" w:hAnsiTheme="minorHAnsi" w:cstheme="minorHAnsi"/>
                <w:sz w:val="22"/>
                <w:szCs w:val="22"/>
              </w:rPr>
              <w:t>8</w:t>
            </w:r>
            <w:r w:rsidR="00CC245B" w:rsidRPr="00CC245B">
              <w:rPr>
                <w:rFonts w:asciiTheme="minorHAnsi" w:hAnsiTheme="minorHAnsi" w:cstheme="minorHAnsi"/>
                <w:sz w:val="22"/>
                <w:szCs w:val="22"/>
              </w:rPr>
              <w:t>,0</w:t>
            </w:r>
          </w:p>
        </w:tc>
        <w:tc>
          <w:tcPr>
            <w:tcW w:w="829" w:type="dxa"/>
            <w:hideMark/>
          </w:tcPr>
          <w:p w14:paraId="7013C976" w14:textId="1C1DD0E9" w:rsidR="00CA4793" w:rsidRPr="00CC245B" w:rsidRDefault="00CA4793" w:rsidP="00652E02">
            <w:pPr>
              <w:pStyle w:val="xxmsonormal"/>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CC245B">
              <w:rPr>
                <w:rFonts w:asciiTheme="minorHAnsi" w:hAnsiTheme="minorHAnsi" w:cstheme="minorHAnsi"/>
                <w:sz w:val="22"/>
                <w:szCs w:val="22"/>
              </w:rPr>
              <w:t>17</w:t>
            </w:r>
            <w:r w:rsidR="00CC245B" w:rsidRPr="00CC245B">
              <w:rPr>
                <w:rFonts w:asciiTheme="minorHAnsi" w:hAnsiTheme="minorHAnsi" w:cstheme="minorHAnsi"/>
                <w:sz w:val="22"/>
                <w:szCs w:val="22"/>
              </w:rPr>
              <w:t>,0</w:t>
            </w:r>
          </w:p>
        </w:tc>
        <w:tc>
          <w:tcPr>
            <w:tcW w:w="829" w:type="dxa"/>
            <w:hideMark/>
          </w:tcPr>
          <w:p w14:paraId="4224ADED" w14:textId="56FD3C91" w:rsidR="00CA4793" w:rsidRPr="00CC245B" w:rsidRDefault="00CA4793" w:rsidP="00652E02">
            <w:pPr>
              <w:pStyle w:val="xxmsonormal"/>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CC245B">
              <w:rPr>
                <w:rFonts w:asciiTheme="minorHAnsi" w:hAnsiTheme="minorHAnsi" w:cstheme="minorHAnsi"/>
                <w:sz w:val="22"/>
                <w:szCs w:val="22"/>
              </w:rPr>
              <w:t>20</w:t>
            </w:r>
            <w:r w:rsidR="00CC245B" w:rsidRPr="00CC245B">
              <w:rPr>
                <w:rFonts w:asciiTheme="minorHAnsi" w:hAnsiTheme="minorHAnsi" w:cstheme="minorHAnsi"/>
                <w:sz w:val="22"/>
                <w:szCs w:val="22"/>
              </w:rPr>
              <w:t>,0</w:t>
            </w:r>
          </w:p>
        </w:tc>
        <w:tc>
          <w:tcPr>
            <w:tcW w:w="1148" w:type="dxa"/>
            <w:hideMark/>
          </w:tcPr>
          <w:p w14:paraId="143132E5" w14:textId="1DB4860B" w:rsidR="00CA4793" w:rsidRPr="00CC245B" w:rsidRDefault="00CA4793" w:rsidP="00652E02">
            <w:pPr>
              <w:pStyle w:val="xxmsonormal"/>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CC245B">
              <w:rPr>
                <w:rFonts w:asciiTheme="minorHAnsi" w:hAnsiTheme="minorHAnsi" w:cstheme="minorHAnsi"/>
                <w:sz w:val="22"/>
                <w:szCs w:val="22"/>
              </w:rPr>
              <w:t>20</w:t>
            </w:r>
            <w:r w:rsidR="00CC245B" w:rsidRPr="00CC245B">
              <w:rPr>
                <w:rFonts w:asciiTheme="minorHAnsi" w:hAnsiTheme="minorHAnsi" w:cstheme="minorHAnsi"/>
                <w:sz w:val="22"/>
                <w:szCs w:val="22"/>
              </w:rPr>
              <w:t>,0</w:t>
            </w:r>
          </w:p>
        </w:tc>
      </w:tr>
      <w:tr w:rsidR="00CA4793" w:rsidRPr="00CC245B" w14:paraId="3BCD5D40" w14:textId="77777777" w:rsidTr="00CC245B">
        <w:trPr>
          <w:trHeight w:val="397"/>
          <w:jc w:val="center"/>
        </w:trPr>
        <w:tc>
          <w:tcPr>
            <w:cnfStyle w:val="001000000000" w:firstRow="0" w:lastRow="0" w:firstColumn="1" w:lastColumn="0" w:oddVBand="0" w:evenVBand="0" w:oddHBand="0" w:evenHBand="0" w:firstRowFirstColumn="0" w:firstRowLastColumn="0" w:lastRowFirstColumn="0" w:lastRowLastColumn="0"/>
            <w:tcW w:w="2835" w:type="dxa"/>
            <w:hideMark/>
          </w:tcPr>
          <w:p w14:paraId="703D8937" w14:textId="0A2E7F64" w:rsidR="00CA4793" w:rsidRPr="00CC245B" w:rsidRDefault="00B87D1C" w:rsidP="00652E02">
            <w:pPr>
              <w:pStyle w:val="xxmsonormal"/>
              <w:rPr>
                <w:rFonts w:asciiTheme="minorHAnsi" w:hAnsiTheme="minorHAnsi" w:cstheme="minorHAnsi"/>
                <w:sz w:val="22"/>
                <w:szCs w:val="22"/>
              </w:rPr>
            </w:pPr>
            <w:r w:rsidRPr="00CC245B">
              <w:rPr>
                <w:rFonts w:asciiTheme="minorHAnsi" w:hAnsiTheme="minorHAnsi" w:cstheme="minorHAnsi"/>
                <w:sz w:val="22"/>
                <w:szCs w:val="22"/>
              </w:rPr>
              <w:t>Modèle de caméra</w:t>
            </w:r>
          </w:p>
        </w:tc>
        <w:tc>
          <w:tcPr>
            <w:tcW w:w="1089" w:type="dxa"/>
            <w:hideMark/>
          </w:tcPr>
          <w:p w14:paraId="03C5E358" w14:textId="77777777" w:rsidR="00CA4793" w:rsidRPr="00CC245B" w:rsidRDefault="00CA4793" w:rsidP="00652E02">
            <w:pPr>
              <w:pStyle w:val="xxmsonormal"/>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CC245B">
              <w:rPr>
                <w:rFonts w:asciiTheme="minorHAnsi" w:hAnsiTheme="minorHAnsi" w:cstheme="minorHAnsi"/>
                <w:sz w:val="22"/>
                <w:szCs w:val="22"/>
              </w:rPr>
              <w:t>2,44</w:t>
            </w:r>
          </w:p>
        </w:tc>
        <w:tc>
          <w:tcPr>
            <w:tcW w:w="1211" w:type="dxa"/>
            <w:hideMark/>
          </w:tcPr>
          <w:p w14:paraId="59AF4ADC" w14:textId="77777777" w:rsidR="00CA4793" w:rsidRPr="00CC245B" w:rsidRDefault="00CA4793" w:rsidP="00652E02">
            <w:pPr>
              <w:pStyle w:val="xxmsonormal"/>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CC245B">
              <w:rPr>
                <w:rFonts w:asciiTheme="minorHAnsi" w:hAnsiTheme="minorHAnsi" w:cstheme="minorHAnsi"/>
                <w:sz w:val="22"/>
                <w:szCs w:val="22"/>
              </w:rPr>
              <w:t>1,71</w:t>
            </w:r>
          </w:p>
        </w:tc>
        <w:tc>
          <w:tcPr>
            <w:tcW w:w="1111" w:type="dxa"/>
            <w:hideMark/>
          </w:tcPr>
          <w:p w14:paraId="34D7B3FD" w14:textId="25F12AB7" w:rsidR="00CA4793" w:rsidRPr="00CC245B" w:rsidRDefault="00CA4793" w:rsidP="00652E02">
            <w:pPr>
              <w:pStyle w:val="xxmsonormal"/>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CC245B">
              <w:rPr>
                <w:rFonts w:asciiTheme="minorHAnsi" w:hAnsiTheme="minorHAnsi" w:cstheme="minorHAnsi"/>
                <w:sz w:val="22"/>
                <w:szCs w:val="22"/>
              </w:rPr>
              <w:t>0</w:t>
            </w:r>
            <w:r w:rsidR="00CC245B" w:rsidRPr="00CC245B">
              <w:rPr>
                <w:rFonts w:asciiTheme="minorHAnsi" w:hAnsiTheme="minorHAnsi" w:cstheme="minorHAnsi"/>
                <w:sz w:val="22"/>
                <w:szCs w:val="22"/>
              </w:rPr>
              <w:t>,0</w:t>
            </w:r>
          </w:p>
        </w:tc>
        <w:tc>
          <w:tcPr>
            <w:tcW w:w="829" w:type="dxa"/>
            <w:hideMark/>
          </w:tcPr>
          <w:p w14:paraId="5220B11F" w14:textId="1C4A2831" w:rsidR="00CA4793" w:rsidRPr="00CC245B" w:rsidRDefault="00CA4793" w:rsidP="00652E02">
            <w:pPr>
              <w:pStyle w:val="xxmsonormal"/>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CC245B">
              <w:rPr>
                <w:rFonts w:asciiTheme="minorHAnsi" w:hAnsiTheme="minorHAnsi" w:cstheme="minorHAnsi"/>
                <w:sz w:val="22"/>
                <w:szCs w:val="22"/>
              </w:rPr>
              <w:t>1</w:t>
            </w:r>
            <w:r w:rsidR="00CC245B" w:rsidRPr="00CC245B">
              <w:rPr>
                <w:rFonts w:asciiTheme="minorHAnsi" w:hAnsiTheme="minorHAnsi" w:cstheme="minorHAnsi"/>
                <w:sz w:val="22"/>
                <w:szCs w:val="22"/>
              </w:rPr>
              <w:t>,0</w:t>
            </w:r>
          </w:p>
        </w:tc>
        <w:tc>
          <w:tcPr>
            <w:tcW w:w="829" w:type="dxa"/>
            <w:hideMark/>
          </w:tcPr>
          <w:p w14:paraId="4B37E5A7" w14:textId="3B9CFB9E" w:rsidR="00CA4793" w:rsidRPr="00CC245B" w:rsidRDefault="00CA4793" w:rsidP="00652E02">
            <w:pPr>
              <w:pStyle w:val="xxmsonormal"/>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CC245B">
              <w:rPr>
                <w:rFonts w:asciiTheme="minorHAnsi" w:hAnsiTheme="minorHAnsi" w:cstheme="minorHAnsi"/>
                <w:sz w:val="22"/>
                <w:szCs w:val="22"/>
              </w:rPr>
              <w:t>3</w:t>
            </w:r>
            <w:r w:rsidR="00CC245B" w:rsidRPr="00CC245B">
              <w:rPr>
                <w:rFonts w:asciiTheme="minorHAnsi" w:hAnsiTheme="minorHAnsi" w:cstheme="minorHAnsi"/>
                <w:sz w:val="22"/>
                <w:szCs w:val="22"/>
              </w:rPr>
              <w:t>,0</w:t>
            </w:r>
          </w:p>
        </w:tc>
        <w:tc>
          <w:tcPr>
            <w:tcW w:w="829" w:type="dxa"/>
            <w:hideMark/>
          </w:tcPr>
          <w:p w14:paraId="3A720705" w14:textId="5A40277D" w:rsidR="00CA4793" w:rsidRPr="00CC245B" w:rsidRDefault="00CA4793" w:rsidP="00652E02">
            <w:pPr>
              <w:pStyle w:val="xxmsonormal"/>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CC245B">
              <w:rPr>
                <w:rFonts w:asciiTheme="minorHAnsi" w:hAnsiTheme="minorHAnsi" w:cstheme="minorHAnsi"/>
                <w:sz w:val="22"/>
                <w:szCs w:val="22"/>
              </w:rPr>
              <w:t>4</w:t>
            </w:r>
            <w:r w:rsidR="00CC245B" w:rsidRPr="00CC245B">
              <w:rPr>
                <w:rFonts w:asciiTheme="minorHAnsi" w:hAnsiTheme="minorHAnsi" w:cstheme="minorHAnsi"/>
                <w:sz w:val="22"/>
                <w:szCs w:val="22"/>
              </w:rPr>
              <w:t>,0</w:t>
            </w:r>
          </w:p>
        </w:tc>
        <w:tc>
          <w:tcPr>
            <w:tcW w:w="1148" w:type="dxa"/>
            <w:hideMark/>
          </w:tcPr>
          <w:p w14:paraId="43840C01" w14:textId="79A8D3F8" w:rsidR="00CA4793" w:rsidRPr="00CC245B" w:rsidRDefault="00CA4793" w:rsidP="00652E02">
            <w:pPr>
              <w:pStyle w:val="xxmsonormal"/>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CC245B">
              <w:rPr>
                <w:rFonts w:asciiTheme="minorHAnsi" w:hAnsiTheme="minorHAnsi" w:cstheme="minorHAnsi"/>
                <w:sz w:val="22"/>
                <w:szCs w:val="22"/>
              </w:rPr>
              <w:t>5</w:t>
            </w:r>
            <w:r w:rsidR="00CC245B" w:rsidRPr="00CC245B">
              <w:rPr>
                <w:rFonts w:asciiTheme="minorHAnsi" w:hAnsiTheme="minorHAnsi" w:cstheme="minorHAnsi"/>
                <w:sz w:val="22"/>
                <w:szCs w:val="22"/>
              </w:rPr>
              <w:t>,0</w:t>
            </w:r>
          </w:p>
        </w:tc>
      </w:tr>
      <w:tr w:rsidR="00CA4793" w:rsidRPr="00CC245B" w14:paraId="776A2876" w14:textId="77777777" w:rsidTr="00CC245B">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2835" w:type="dxa"/>
            <w:hideMark/>
          </w:tcPr>
          <w:p w14:paraId="507F46C0" w14:textId="5A17201C" w:rsidR="00CA4793" w:rsidRPr="00CC245B" w:rsidRDefault="006E2CB0" w:rsidP="00652E02">
            <w:pPr>
              <w:pStyle w:val="xxmsonormal"/>
              <w:rPr>
                <w:rFonts w:asciiTheme="minorHAnsi" w:hAnsiTheme="minorHAnsi" w:cstheme="minorHAnsi"/>
                <w:color w:val="000000"/>
                <w:sz w:val="22"/>
                <w:szCs w:val="22"/>
              </w:rPr>
            </w:pPr>
            <w:r>
              <w:rPr>
                <w:rFonts w:asciiTheme="minorHAnsi" w:hAnsiTheme="minorHAnsi" w:cstheme="minorHAnsi"/>
                <w:sz w:val="22"/>
                <w:szCs w:val="22"/>
              </w:rPr>
              <w:t>Épaisseur</w:t>
            </w:r>
            <w:r w:rsidR="00CA4793" w:rsidRPr="00CC245B">
              <w:rPr>
                <w:rFonts w:asciiTheme="minorHAnsi" w:hAnsiTheme="minorHAnsi" w:cstheme="minorHAnsi"/>
                <w:sz w:val="22"/>
                <w:szCs w:val="22"/>
              </w:rPr>
              <w:t xml:space="preserve"> </w:t>
            </w:r>
            <w:r w:rsidR="00B87D1C" w:rsidRPr="00CC245B">
              <w:rPr>
                <w:rFonts w:asciiTheme="minorHAnsi" w:hAnsiTheme="minorHAnsi" w:cstheme="minorHAnsi"/>
                <w:sz w:val="22"/>
                <w:szCs w:val="22"/>
              </w:rPr>
              <w:t>du cristal</w:t>
            </w:r>
            <w:r w:rsidR="001304AB" w:rsidRPr="00CC245B">
              <w:rPr>
                <w:rFonts w:asciiTheme="minorHAnsi" w:hAnsiTheme="minorHAnsi" w:cstheme="minorHAnsi"/>
                <w:sz w:val="22"/>
                <w:szCs w:val="22"/>
              </w:rPr>
              <w:t xml:space="preserve"> (cm)</w:t>
            </w:r>
          </w:p>
        </w:tc>
        <w:tc>
          <w:tcPr>
            <w:tcW w:w="1089" w:type="dxa"/>
            <w:hideMark/>
          </w:tcPr>
          <w:p w14:paraId="3DCA202C" w14:textId="77777777" w:rsidR="00CA4793" w:rsidRPr="00CC245B" w:rsidRDefault="00CA4793" w:rsidP="00652E02">
            <w:pPr>
              <w:pStyle w:val="xxmsonormal"/>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CC245B">
              <w:rPr>
                <w:rFonts w:asciiTheme="minorHAnsi" w:hAnsiTheme="minorHAnsi" w:cstheme="minorHAnsi"/>
                <w:sz w:val="22"/>
                <w:szCs w:val="22"/>
              </w:rPr>
              <w:t>1,09</w:t>
            </w:r>
          </w:p>
        </w:tc>
        <w:tc>
          <w:tcPr>
            <w:tcW w:w="1211" w:type="dxa"/>
            <w:hideMark/>
          </w:tcPr>
          <w:p w14:paraId="0E410B75" w14:textId="77777777" w:rsidR="00CA4793" w:rsidRPr="00CC245B" w:rsidRDefault="00CA4793" w:rsidP="00652E02">
            <w:pPr>
              <w:pStyle w:val="xxmsonormal"/>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CC245B">
              <w:rPr>
                <w:rFonts w:asciiTheme="minorHAnsi" w:hAnsiTheme="minorHAnsi" w:cstheme="minorHAnsi"/>
                <w:sz w:val="22"/>
                <w:szCs w:val="22"/>
              </w:rPr>
              <w:t>0,27</w:t>
            </w:r>
          </w:p>
        </w:tc>
        <w:tc>
          <w:tcPr>
            <w:tcW w:w="1111" w:type="dxa"/>
            <w:hideMark/>
          </w:tcPr>
          <w:p w14:paraId="70614850" w14:textId="77777777" w:rsidR="00CA4793" w:rsidRPr="00CC245B" w:rsidRDefault="00CA4793" w:rsidP="00652E02">
            <w:pPr>
              <w:pStyle w:val="xxmsonormal"/>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CC245B">
              <w:rPr>
                <w:rFonts w:asciiTheme="minorHAnsi" w:hAnsiTheme="minorHAnsi" w:cstheme="minorHAnsi"/>
                <w:sz w:val="22"/>
                <w:szCs w:val="22"/>
              </w:rPr>
              <w:t>0,95</w:t>
            </w:r>
          </w:p>
        </w:tc>
        <w:tc>
          <w:tcPr>
            <w:tcW w:w="829" w:type="dxa"/>
            <w:hideMark/>
          </w:tcPr>
          <w:p w14:paraId="5F2029D5" w14:textId="77777777" w:rsidR="00CA4793" w:rsidRPr="00CC245B" w:rsidRDefault="00CA4793" w:rsidP="00652E02">
            <w:pPr>
              <w:pStyle w:val="xxmsonormal"/>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CC245B">
              <w:rPr>
                <w:rFonts w:asciiTheme="minorHAnsi" w:hAnsiTheme="minorHAnsi" w:cstheme="minorHAnsi"/>
                <w:sz w:val="22"/>
                <w:szCs w:val="22"/>
              </w:rPr>
              <w:t>0,95</w:t>
            </w:r>
          </w:p>
        </w:tc>
        <w:tc>
          <w:tcPr>
            <w:tcW w:w="829" w:type="dxa"/>
            <w:hideMark/>
          </w:tcPr>
          <w:p w14:paraId="6FF1CB7C" w14:textId="77777777" w:rsidR="00CA4793" w:rsidRPr="00CC245B" w:rsidRDefault="00CA4793" w:rsidP="00652E02">
            <w:pPr>
              <w:pStyle w:val="xxmsonormal"/>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CC245B">
              <w:rPr>
                <w:rFonts w:asciiTheme="minorHAnsi" w:hAnsiTheme="minorHAnsi" w:cstheme="minorHAnsi"/>
                <w:sz w:val="22"/>
                <w:szCs w:val="22"/>
              </w:rPr>
              <w:t>0,95</w:t>
            </w:r>
          </w:p>
        </w:tc>
        <w:tc>
          <w:tcPr>
            <w:tcW w:w="829" w:type="dxa"/>
            <w:hideMark/>
          </w:tcPr>
          <w:p w14:paraId="2A183E99" w14:textId="77777777" w:rsidR="00CA4793" w:rsidRPr="00CC245B" w:rsidRDefault="00CA4793" w:rsidP="00652E02">
            <w:pPr>
              <w:pStyle w:val="xxmsonormal"/>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CC245B">
              <w:rPr>
                <w:rFonts w:asciiTheme="minorHAnsi" w:hAnsiTheme="minorHAnsi" w:cstheme="minorHAnsi"/>
                <w:sz w:val="22"/>
                <w:szCs w:val="22"/>
              </w:rPr>
              <w:t>0,95</w:t>
            </w:r>
          </w:p>
        </w:tc>
        <w:tc>
          <w:tcPr>
            <w:tcW w:w="1148" w:type="dxa"/>
            <w:hideMark/>
          </w:tcPr>
          <w:p w14:paraId="7F263271" w14:textId="77777777" w:rsidR="00CA4793" w:rsidRPr="00CC245B" w:rsidRDefault="00CA4793" w:rsidP="00652E02">
            <w:pPr>
              <w:pStyle w:val="xxmsonormal"/>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CC245B">
              <w:rPr>
                <w:rFonts w:asciiTheme="minorHAnsi" w:hAnsiTheme="minorHAnsi" w:cstheme="minorHAnsi"/>
                <w:sz w:val="22"/>
                <w:szCs w:val="22"/>
              </w:rPr>
              <w:t>1,59</w:t>
            </w:r>
          </w:p>
        </w:tc>
      </w:tr>
      <w:tr w:rsidR="00CA4793" w:rsidRPr="00CC245B" w14:paraId="659DE525" w14:textId="77777777" w:rsidTr="00CC245B">
        <w:trPr>
          <w:trHeight w:val="397"/>
          <w:jc w:val="center"/>
        </w:trPr>
        <w:tc>
          <w:tcPr>
            <w:cnfStyle w:val="001000000000" w:firstRow="0" w:lastRow="0" w:firstColumn="1" w:lastColumn="0" w:oddVBand="0" w:evenVBand="0" w:oddHBand="0" w:evenHBand="0" w:firstRowFirstColumn="0" w:firstRowLastColumn="0" w:lastRowFirstColumn="0" w:lastRowLastColumn="0"/>
            <w:tcW w:w="2835" w:type="dxa"/>
            <w:hideMark/>
          </w:tcPr>
          <w:p w14:paraId="3E9F2A2F" w14:textId="21C40E2B" w:rsidR="00CA4793" w:rsidRPr="00CC245B" w:rsidRDefault="00B87D1C" w:rsidP="00652E02">
            <w:pPr>
              <w:pStyle w:val="xxmsonormal"/>
              <w:rPr>
                <w:rFonts w:asciiTheme="minorHAnsi" w:hAnsiTheme="minorHAnsi" w:cstheme="minorHAnsi"/>
                <w:sz w:val="22"/>
                <w:szCs w:val="22"/>
              </w:rPr>
            </w:pPr>
            <w:r w:rsidRPr="00CC245B">
              <w:rPr>
                <w:rFonts w:asciiTheme="minorHAnsi" w:hAnsiTheme="minorHAnsi" w:cstheme="minorHAnsi"/>
                <w:sz w:val="22"/>
                <w:szCs w:val="22"/>
              </w:rPr>
              <w:t>Taille du pixel</w:t>
            </w:r>
            <w:r w:rsidR="001304AB" w:rsidRPr="00CC245B">
              <w:rPr>
                <w:rFonts w:asciiTheme="minorHAnsi" w:hAnsiTheme="minorHAnsi" w:cstheme="minorHAnsi"/>
                <w:sz w:val="22"/>
                <w:szCs w:val="22"/>
              </w:rPr>
              <w:t xml:space="preserve"> (mm)</w:t>
            </w:r>
          </w:p>
        </w:tc>
        <w:tc>
          <w:tcPr>
            <w:tcW w:w="1089" w:type="dxa"/>
            <w:hideMark/>
          </w:tcPr>
          <w:p w14:paraId="7B221587" w14:textId="77777777" w:rsidR="00CA4793" w:rsidRPr="00CC245B" w:rsidRDefault="00CA4793" w:rsidP="00652E02">
            <w:pPr>
              <w:pStyle w:val="xxmsonormal"/>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CC245B">
              <w:rPr>
                <w:rFonts w:asciiTheme="minorHAnsi" w:hAnsiTheme="minorHAnsi" w:cstheme="minorHAnsi"/>
                <w:sz w:val="22"/>
                <w:szCs w:val="22"/>
              </w:rPr>
              <w:t>1,42</w:t>
            </w:r>
          </w:p>
        </w:tc>
        <w:tc>
          <w:tcPr>
            <w:tcW w:w="1211" w:type="dxa"/>
            <w:hideMark/>
          </w:tcPr>
          <w:p w14:paraId="65A0CEAE" w14:textId="77777777" w:rsidR="00CA4793" w:rsidRPr="00CC245B" w:rsidRDefault="00CA4793" w:rsidP="00652E02">
            <w:pPr>
              <w:pStyle w:val="xxmsonormal"/>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CC245B">
              <w:rPr>
                <w:rFonts w:asciiTheme="minorHAnsi" w:hAnsiTheme="minorHAnsi" w:cstheme="minorHAnsi"/>
                <w:sz w:val="22"/>
                <w:szCs w:val="22"/>
              </w:rPr>
              <w:t>1,11</w:t>
            </w:r>
          </w:p>
        </w:tc>
        <w:tc>
          <w:tcPr>
            <w:tcW w:w="1111" w:type="dxa"/>
            <w:hideMark/>
          </w:tcPr>
          <w:p w14:paraId="6525E61D" w14:textId="77777777" w:rsidR="00CA4793" w:rsidRPr="00CC245B" w:rsidRDefault="00CA4793" w:rsidP="00652E02">
            <w:pPr>
              <w:pStyle w:val="xxmsonormal"/>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CC245B">
              <w:rPr>
                <w:rFonts w:asciiTheme="minorHAnsi" w:hAnsiTheme="minorHAnsi" w:cstheme="minorHAnsi"/>
                <w:sz w:val="22"/>
                <w:szCs w:val="22"/>
              </w:rPr>
              <w:t>0,74</w:t>
            </w:r>
          </w:p>
        </w:tc>
        <w:tc>
          <w:tcPr>
            <w:tcW w:w="829" w:type="dxa"/>
            <w:hideMark/>
          </w:tcPr>
          <w:p w14:paraId="79F9DEDE" w14:textId="77777777" w:rsidR="00CA4793" w:rsidRPr="00CC245B" w:rsidRDefault="00CA4793" w:rsidP="00652E02">
            <w:pPr>
              <w:pStyle w:val="xxmsonormal"/>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CC245B">
              <w:rPr>
                <w:rFonts w:asciiTheme="minorHAnsi" w:hAnsiTheme="minorHAnsi" w:cstheme="minorHAnsi"/>
                <w:sz w:val="22"/>
                <w:szCs w:val="22"/>
              </w:rPr>
              <w:t>0,86</w:t>
            </w:r>
          </w:p>
        </w:tc>
        <w:tc>
          <w:tcPr>
            <w:tcW w:w="829" w:type="dxa"/>
            <w:hideMark/>
          </w:tcPr>
          <w:p w14:paraId="01E7DFEA" w14:textId="77777777" w:rsidR="00CA4793" w:rsidRPr="00CC245B" w:rsidRDefault="00CA4793" w:rsidP="00652E02">
            <w:pPr>
              <w:pStyle w:val="xxmsonormal"/>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CC245B">
              <w:rPr>
                <w:rFonts w:asciiTheme="minorHAnsi" w:hAnsiTheme="minorHAnsi" w:cstheme="minorHAnsi"/>
                <w:sz w:val="22"/>
                <w:szCs w:val="22"/>
              </w:rPr>
              <w:t>0,86</w:t>
            </w:r>
          </w:p>
        </w:tc>
        <w:tc>
          <w:tcPr>
            <w:tcW w:w="829" w:type="dxa"/>
            <w:hideMark/>
          </w:tcPr>
          <w:p w14:paraId="3785D1D3" w14:textId="77777777" w:rsidR="00CA4793" w:rsidRPr="00CC245B" w:rsidRDefault="00CA4793" w:rsidP="00652E02">
            <w:pPr>
              <w:pStyle w:val="xxmsonormal"/>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CC245B">
              <w:rPr>
                <w:rFonts w:asciiTheme="minorHAnsi" w:hAnsiTheme="minorHAnsi" w:cstheme="minorHAnsi"/>
                <w:sz w:val="22"/>
                <w:szCs w:val="22"/>
              </w:rPr>
              <w:t>1,38</w:t>
            </w:r>
          </w:p>
        </w:tc>
        <w:tc>
          <w:tcPr>
            <w:tcW w:w="1148" w:type="dxa"/>
            <w:hideMark/>
          </w:tcPr>
          <w:p w14:paraId="23CF5FE0" w14:textId="77777777" w:rsidR="00CA4793" w:rsidRPr="00CC245B" w:rsidRDefault="00CA4793" w:rsidP="00652E02">
            <w:pPr>
              <w:pStyle w:val="xxmsonormal"/>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CC245B">
              <w:rPr>
                <w:rFonts w:asciiTheme="minorHAnsi" w:hAnsiTheme="minorHAnsi" w:cstheme="minorHAnsi"/>
                <w:sz w:val="22"/>
                <w:szCs w:val="22"/>
              </w:rPr>
              <w:t>4,42</w:t>
            </w:r>
          </w:p>
        </w:tc>
      </w:tr>
      <w:tr w:rsidR="00CA4793" w:rsidRPr="00CC245B" w14:paraId="4365A802" w14:textId="77777777" w:rsidTr="00CC245B">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2835" w:type="dxa"/>
            <w:hideMark/>
          </w:tcPr>
          <w:p w14:paraId="756CB54C" w14:textId="1F0CFE49" w:rsidR="00CA4793" w:rsidRPr="00CC245B" w:rsidRDefault="00CA4793" w:rsidP="00652E02">
            <w:pPr>
              <w:pStyle w:val="xxmsonormal"/>
              <w:rPr>
                <w:rFonts w:asciiTheme="minorHAnsi" w:hAnsiTheme="minorHAnsi" w:cstheme="minorHAnsi"/>
                <w:sz w:val="22"/>
                <w:szCs w:val="22"/>
              </w:rPr>
            </w:pPr>
            <w:r w:rsidRPr="00CC245B">
              <w:rPr>
                <w:rFonts w:asciiTheme="minorHAnsi" w:hAnsiTheme="minorHAnsi" w:cstheme="minorHAnsi"/>
                <w:sz w:val="22"/>
                <w:szCs w:val="22"/>
              </w:rPr>
              <w:t>Volume</w:t>
            </w:r>
            <w:r w:rsidR="001304AB" w:rsidRPr="00CC245B">
              <w:rPr>
                <w:rFonts w:asciiTheme="minorHAnsi" w:hAnsiTheme="minorHAnsi" w:cstheme="minorHAnsi"/>
                <w:sz w:val="22"/>
                <w:szCs w:val="22"/>
              </w:rPr>
              <w:t xml:space="preserve"> (</w:t>
            </w:r>
            <w:proofErr w:type="spellStart"/>
            <w:r w:rsidR="001304AB" w:rsidRPr="00CC245B">
              <w:rPr>
                <w:rFonts w:asciiTheme="minorHAnsi" w:hAnsiTheme="minorHAnsi" w:cstheme="minorHAnsi"/>
                <w:sz w:val="22"/>
                <w:szCs w:val="22"/>
              </w:rPr>
              <w:t>mL</w:t>
            </w:r>
            <w:proofErr w:type="spellEnd"/>
            <w:r w:rsidR="001304AB" w:rsidRPr="00CC245B">
              <w:rPr>
                <w:rFonts w:asciiTheme="minorHAnsi" w:hAnsiTheme="minorHAnsi" w:cstheme="minorHAnsi"/>
                <w:sz w:val="22"/>
                <w:szCs w:val="22"/>
              </w:rPr>
              <w:t>)</w:t>
            </w:r>
          </w:p>
        </w:tc>
        <w:tc>
          <w:tcPr>
            <w:tcW w:w="1089" w:type="dxa"/>
            <w:hideMark/>
          </w:tcPr>
          <w:p w14:paraId="66742449" w14:textId="77777777" w:rsidR="00CA4793" w:rsidRPr="00CC245B" w:rsidRDefault="00CA4793" w:rsidP="00652E02">
            <w:pPr>
              <w:pStyle w:val="xxmsonormal"/>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CC245B">
              <w:rPr>
                <w:rFonts w:asciiTheme="minorHAnsi" w:hAnsiTheme="minorHAnsi" w:cstheme="minorHAnsi"/>
                <w:sz w:val="22"/>
                <w:szCs w:val="22"/>
              </w:rPr>
              <w:t>14,20</w:t>
            </w:r>
          </w:p>
        </w:tc>
        <w:tc>
          <w:tcPr>
            <w:tcW w:w="1211" w:type="dxa"/>
            <w:hideMark/>
          </w:tcPr>
          <w:p w14:paraId="10A0F225" w14:textId="77777777" w:rsidR="00CA4793" w:rsidRPr="00CC245B" w:rsidRDefault="00CA4793" w:rsidP="00652E02">
            <w:pPr>
              <w:pStyle w:val="xxmsonormal"/>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CC245B">
              <w:rPr>
                <w:rFonts w:asciiTheme="minorHAnsi" w:hAnsiTheme="minorHAnsi" w:cstheme="minorHAnsi"/>
                <w:sz w:val="22"/>
                <w:szCs w:val="22"/>
              </w:rPr>
              <w:t>9,47</w:t>
            </w:r>
          </w:p>
        </w:tc>
        <w:tc>
          <w:tcPr>
            <w:tcW w:w="1111" w:type="dxa"/>
            <w:hideMark/>
          </w:tcPr>
          <w:p w14:paraId="09761EF5" w14:textId="0280BDC7" w:rsidR="00CA4793" w:rsidRPr="00CC245B" w:rsidRDefault="00CA4793" w:rsidP="00652E02">
            <w:pPr>
              <w:pStyle w:val="xxmsonormal"/>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CC245B">
              <w:rPr>
                <w:rFonts w:asciiTheme="minorHAnsi" w:hAnsiTheme="minorHAnsi" w:cstheme="minorHAnsi"/>
                <w:sz w:val="22"/>
                <w:szCs w:val="22"/>
              </w:rPr>
              <w:t>3</w:t>
            </w:r>
            <w:r w:rsidR="00CC245B" w:rsidRPr="00CC245B">
              <w:rPr>
                <w:rFonts w:asciiTheme="minorHAnsi" w:hAnsiTheme="minorHAnsi" w:cstheme="minorHAnsi"/>
                <w:sz w:val="22"/>
                <w:szCs w:val="22"/>
              </w:rPr>
              <w:t>,0</w:t>
            </w:r>
          </w:p>
        </w:tc>
        <w:tc>
          <w:tcPr>
            <w:tcW w:w="829" w:type="dxa"/>
            <w:hideMark/>
          </w:tcPr>
          <w:p w14:paraId="138E423F" w14:textId="4EA4B0FE" w:rsidR="00CA4793" w:rsidRPr="00CC245B" w:rsidRDefault="00CA4793" w:rsidP="00652E02">
            <w:pPr>
              <w:pStyle w:val="xxmsonormal"/>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CC245B">
              <w:rPr>
                <w:rFonts w:asciiTheme="minorHAnsi" w:hAnsiTheme="minorHAnsi" w:cstheme="minorHAnsi"/>
                <w:sz w:val="22"/>
                <w:szCs w:val="22"/>
              </w:rPr>
              <w:t>8</w:t>
            </w:r>
            <w:r w:rsidR="00CC245B" w:rsidRPr="00CC245B">
              <w:rPr>
                <w:rFonts w:asciiTheme="minorHAnsi" w:hAnsiTheme="minorHAnsi" w:cstheme="minorHAnsi"/>
                <w:sz w:val="22"/>
                <w:szCs w:val="22"/>
              </w:rPr>
              <w:t>,0</w:t>
            </w:r>
          </w:p>
        </w:tc>
        <w:tc>
          <w:tcPr>
            <w:tcW w:w="829" w:type="dxa"/>
            <w:hideMark/>
          </w:tcPr>
          <w:p w14:paraId="539028ED" w14:textId="2ED56FDE" w:rsidR="00CA4793" w:rsidRPr="00CC245B" w:rsidRDefault="00CA4793" w:rsidP="00652E02">
            <w:pPr>
              <w:pStyle w:val="xxmsonormal"/>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CC245B">
              <w:rPr>
                <w:rFonts w:asciiTheme="minorHAnsi" w:hAnsiTheme="minorHAnsi" w:cstheme="minorHAnsi"/>
                <w:sz w:val="22"/>
                <w:szCs w:val="22"/>
              </w:rPr>
              <w:t>11</w:t>
            </w:r>
            <w:r w:rsidR="00CC245B" w:rsidRPr="00CC245B">
              <w:rPr>
                <w:rFonts w:asciiTheme="minorHAnsi" w:hAnsiTheme="minorHAnsi" w:cstheme="minorHAnsi"/>
                <w:sz w:val="22"/>
                <w:szCs w:val="22"/>
              </w:rPr>
              <w:t>,0</w:t>
            </w:r>
          </w:p>
        </w:tc>
        <w:tc>
          <w:tcPr>
            <w:tcW w:w="829" w:type="dxa"/>
            <w:hideMark/>
          </w:tcPr>
          <w:p w14:paraId="5C7EF538" w14:textId="78ED8758" w:rsidR="00CA4793" w:rsidRPr="00CC245B" w:rsidRDefault="00CA4793" w:rsidP="00652E02">
            <w:pPr>
              <w:pStyle w:val="xxmsonormal"/>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CC245B">
              <w:rPr>
                <w:rFonts w:asciiTheme="minorHAnsi" w:hAnsiTheme="minorHAnsi" w:cstheme="minorHAnsi"/>
                <w:sz w:val="22"/>
                <w:szCs w:val="22"/>
              </w:rPr>
              <w:t>19</w:t>
            </w:r>
            <w:r w:rsidR="00CC245B" w:rsidRPr="00CC245B">
              <w:rPr>
                <w:rFonts w:asciiTheme="minorHAnsi" w:hAnsiTheme="minorHAnsi" w:cstheme="minorHAnsi"/>
                <w:sz w:val="22"/>
                <w:szCs w:val="22"/>
              </w:rPr>
              <w:t>,0</w:t>
            </w:r>
          </w:p>
        </w:tc>
        <w:tc>
          <w:tcPr>
            <w:tcW w:w="1148" w:type="dxa"/>
            <w:hideMark/>
          </w:tcPr>
          <w:p w14:paraId="0D925F7B" w14:textId="5C7F7426" w:rsidR="00CA4793" w:rsidRPr="00CC245B" w:rsidRDefault="00CA4793" w:rsidP="00652E02">
            <w:pPr>
              <w:pStyle w:val="xxmsonormal"/>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CC245B">
              <w:rPr>
                <w:rFonts w:asciiTheme="minorHAnsi" w:hAnsiTheme="minorHAnsi" w:cstheme="minorHAnsi"/>
                <w:sz w:val="22"/>
                <w:szCs w:val="22"/>
              </w:rPr>
              <w:t>30</w:t>
            </w:r>
            <w:r w:rsidR="00CC245B" w:rsidRPr="00CC245B">
              <w:rPr>
                <w:rFonts w:asciiTheme="minorHAnsi" w:hAnsiTheme="minorHAnsi" w:cstheme="minorHAnsi"/>
                <w:sz w:val="22"/>
                <w:szCs w:val="22"/>
              </w:rPr>
              <w:t>,0</w:t>
            </w:r>
          </w:p>
        </w:tc>
      </w:tr>
      <w:tr w:rsidR="00CA4793" w:rsidRPr="00CC245B" w14:paraId="5BF3ABC2" w14:textId="77777777" w:rsidTr="00CC245B">
        <w:trPr>
          <w:trHeight w:val="397"/>
          <w:jc w:val="center"/>
        </w:trPr>
        <w:tc>
          <w:tcPr>
            <w:cnfStyle w:val="001000000000" w:firstRow="0" w:lastRow="0" w:firstColumn="1" w:lastColumn="0" w:oddVBand="0" w:evenVBand="0" w:oddHBand="0" w:evenHBand="0" w:firstRowFirstColumn="0" w:firstRowLastColumn="0" w:lastRowFirstColumn="0" w:lastRowLastColumn="0"/>
            <w:tcW w:w="2835" w:type="dxa"/>
            <w:hideMark/>
          </w:tcPr>
          <w:p w14:paraId="2DEB22A7" w14:textId="48E6F244" w:rsidR="00CA4793" w:rsidRPr="00CC245B" w:rsidRDefault="00CA4793" w:rsidP="00652E02">
            <w:pPr>
              <w:pStyle w:val="xxmsonormal"/>
              <w:rPr>
                <w:rFonts w:asciiTheme="minorHAnsi" w:hAnsiTheme="minorHAnsi" w:cstheme="minorHAnsi"/>
                <w:sz w:val="22"/>
                <w:szCs w:val="22"/>
              </w:rPr>
            </w:pPr>
            <w:r w:rsidRPr="00CC245B">
              <w:rPr>
                <w:rFonts w:asciiTheme="minorHAnsi" w:hAnsiTheme="minorHAnsi" w:cstheme="minorHAnsi"/>
                <w:sz w:val="22"/>
                <w:szCs w:val="22"/>
              </w:rPr>
              <w:t>Distance</w:t>
            </w:r>
            <w:r w:rsidR="001304AB" w:rsidRPr="00CC245B">
              <w:rPr>
                <w:rFonts w:asciiTheme="minorHAnsi" w:hAnsiTheme="minorHAnsi" w:cstheme="minorHAnsi"/>
                <w:sz w:val="22"/>
                <w:szCs w:val="22"/>
              </w:rPr>
              <w:t xml:space="preserve"> (cm)</w:t>
            </w:r>
          </w:p>
        </w:tc>
        <w:tc>
          <w:tcPr>
            <w:tcW w:w="1089" w:type="dxa"/>
            <w:hideMark/>
          </w:tcPr>
          <w:p w14:paraId="309D36E9" w14:textId="77777777" w:rsidR="00CA4793" w:rsidRPr="00CC245B" w:rsidRDefault="00CA4793" w:rsidP="00652E02">
            <w:pPr>
              <w:pStyle w:val="xxmsonormal"/>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CC245B">
              <w:rPr>
                <w:rFonts w:asciiTheme="minorHAnsi" w:hAnsiTheme="minorHAnsi" w:cstheme="minorHAnsi"/>
                <w:sz w:val="22"/>
                <w:szCs w:val="22"/>
              </w:rPr>
              <w:t>5,89</w:t>
            </w:r>
          </w:p>
        </w:tc>
        <w:tc>
          <w:tcPr>
            <w:tcW w:w="1211" w:type="dxa"/>
            <w:hideMark/>
          </w:tcPr>
          <w:p w14:paraId="1A50651C" w14:textId="77777777" w:rsidR="00CA4793" w:rsidRPr="00CC245B" w:rsidRDefault="00CA4793" w:rsidP="00652E02">
            <w:pPr>
              <w:pStyle w:val="xxmsonormal"/>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CC245B">
              <w:rPr>
                <w:rFonts w:asciiTheme="minorHAnsi" w:hAnsiTheme="minorHAnsi" w:cstheme="minorHAnsi"/>
                <w:sz w:val="22"/>
                <w:szCs w:val="22"/>
              </w:rPr>
              <w:t>3,38</w:t>
            </w:r>
          </w:p>
        </w:tc>
        <w:tc>
          <w:tcPr>
            <w:tcW w:w="1111" w:type="dxa"/>
            <w:hideMark/>
          </w:tcPr>
          <w:p w14:paraId="19439C32" w14:textId="75E6C25C" w:rsidR="00CA4793" w:rsidRPr="00CC245B" w:rsidRDefault="00CA4793" w:rsidP="00652E02">
            <w:pPr>
              <w:pStyle w:val="xxmsonormal"/>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CC245B">
              <w:rPr>
                <w:rFonts w:asciiTheme="minorHAnsi" w:hAnsiTheme="minorHAnsi" w:cstheme="minorHAnsi"/>
                <w:sz w:val="22"/>
                <w:szCs w:val="22"/>
              </w:rPr>
              <w:t>1</w:t>
            </w:r>
            <w:r w:rsidR="00CC245B" w:rsidRPr="00CC245B">
              <w:rPr>
                <w:rFonts w:asciiTheme="minorHAnsi" w:hAnsiTheme="minorHAnsi" w:cstheme="minorHAnsi"/>
                <w:sz w:val="22"/>
                <w:szCs w:val="22"/>
              </w:rPr>
              <w:t>,0</w:t>
            </w:r>
          </w:p>
        </w:tc>
        <w:tc>
          <w:tcPr>
            <w:tcW w:w="829" w:type="dxa"/>
            <w:hideMark/>
          </w:tcPr>
          <w:p w14:paraId="51CBE668" w14:textId="1BB67BF2" w:rsidR="00CA4793" w:rsidRPr="00CC245B" w:rsidRDefault="00CA4793" w:rsidP="00652E02">
            <w:pPr>
              <w:pStyle w:val="xxmsonormal"/>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CC245B">
              <w:rPr>
                <w:rFonts w:asciiTheme="minorHAnsi" w:hAnsiTheme="minorHAnsi" w:cstheme="minorHAnsi"/>
                <w:sz w:val="22"/>
                <w:szCs w:val="22"/>
              </w:rPr>
              <w:t>4</w:t>
            </w:r>
            <w:r w:rsidR="00CC245B" w:rsidRPr="00CC245B">
              <w:rPr>
                <w:rFonts w:asciiTheme="minorHAnsi" w:hAnsiTheme="minorHAnsi" w:cstheme="minorHAnsi"/>
                <w:sz w:val="22"/>
                <w:szCs w:val="22"/>
              </w:rPr>
              <w:t>,0</w:t>
            </w:r>
          </w:p>
        </w:tc>
        <w:tc>
          <w:tcPr>
            <w:tcW w:w="829" w:type="dxa"/>
            <w:hideMark/>
          </w:tcPr>
          <w:p w14:paraId="1652FF1F" w14:textId="0257287A" w:rsidR="00CA4793" w:rsidRPr="00CC245B" w:rsidRDefault="00CA4793" w:rsidP="00652E02">
            <w:pPr>
              <w:pStyle w:val="xxmsonormal"/>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CC245B">
              <w:rPr>
                <w:rFonts w:asciiTheme="minorHAnsi" w:hAnsiTheme="minorHAnsi" w:cstheme="minorHAnsi"/>
                <w:sz w:val="22"/>
                <w:szCs w:val="22"/>
              </w:rPr>
              <w:t>4</w:t>
            </w:r>
            <w:r w:rsidR="00CC245B" w:rsidRPr="00CC245B">
              <w:rPr>
                <w:rFonts w:asciiTheme="minorHAnsi" w:hAnsiTheme="minorHAnsi" w:cstheme="minorHAnsi"/>
                <w:sz w:val="22"/>
                <w:szCs w:val="22"/>
              </w:rPr>
              <w:t>,0</w:t>
            </w:r>
          </w:p>
        </w:tc>
        <w:tc>
          <w:tcPr>
            <w:tcW w:w="829" w:type="dxa"/>
            <w:hideMark/>
          </w:tcPr>
          <w:p w14:paraId="09120BDA" w14:textId="144EEA2D" w:rsidR="00CA4793" w:rsidRPr="00CC245B" w:rsidRDefault="00CA4793" w:rsidP="00652E02">
            <w:pPr>
              <w:pStyle w:val="xxmsonormal"/>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CC245B">
              <w:rPr>
                <w:rFonts w:asciiTheme="minorHAnsi" w:hAnsiTheme="minorHAnsi" w:cstheme="minorHAnsi"/>
                <w:sz w:val="22"/>
                <w:szCs w:val="22"/>
              </w:rPr>
              <w:t>8</w:t>
            </w:r>
            <w:r w:rsidR="00CC245B" w:rsidRPr="00CC245B">
              <w:rPr>
                <w:rFonts w:asciiTheme="minorHAnsi" w:hAnsiTheme="minorHAnsi" w:cstheme="minorHAnsi"/>
                <w:sz w:val="22"/>
                <w:szCs w:val="22"/>
              </w:rPr>
              <w:t>,0</w:t>
            </w:r>
          </w:p>
        </w:tc>
        <w:tc>
          <w:tcPr>
            <w:tcW w:w="1148" w:type="dxa"/>
            <w:hideMark/>
          </w:tcPr>
          <w:p w14:paraId="145D5788" w14:textId="77777777" w:rsidR="00CA4793" w:rsidRPr="00CC245B" w:rsidRDefault="00CA4793" w:rsidP="00652E02">
            <w:pPr>
              <w:pStyle w:val="xxmsonormal"/>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CC245B">
              <w:rPr>
                <w:rFonts w:asciiTheme="minorHAnsi" w:hAnsiTheme="minorHAnsi" w:cstheme="minorHAnsi"/>
                <w:sz w:val="22"/>
                <w:szCs w:val="22"/>
              </w:rPr>
              <w:t>12,50</w:t>
            </w:r>
          </w:p>
        </w:tc>
      </w:tr>
      <w:tr w:rsidR="00CA4793" w:rsidRPr="00CC245B" w14:paraId="5DD2C815" w14:textId="77777777" w:rsidTr="00CC245B">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2835" w:type="dxa"/>
            <w:hideMark/>
          </w:tcPr>
          <w:p w14:paraId="2E1129E3" w14:textId="16EFBB3B" w:rsidR="00CA4793" w:rsidRPr="00CC245B" w:rsidRDefault="00CA4793" w:rsidP="00652E02">
            <w:pPr>
              <w:pStyle w:val="xxmsonormal"/>
              <w:rPr>
                <w:rFonts w:asciiTheme="minorHAnsi" w:hAnsiTheme="minorHAnsi" w:cstheme="minorHAnsi"/>
                <w:color w:val="000000"/>
                <w:sz w:val="22"/>
                <w:szCs w:val="22"/>
              </w:rPr>
            </w:pPr>
            <w:r w:rsidRPr="00CC245B">
              <w:rPr>
                <w:rFonts w:asciiTheme="minorHAnsi" w:hAnsiTheme="minorHAnsi" w:cstheme="minorHAnsi"/>
                <w:sz w:val="22"/>
                <w:szCs w:val="22"/>
              </w:rPr>
              <w:t>Durée</w:t>
            </w:r>
            <w:r w:rsidR="001304AB" w:rsidRPr="00CC245B">
              <w:rPr>
                <w:rFonts w:asciiTheme="minorHAnsi" w:hAnsiTheme="minorHAnsi" w:cstheme="minorHAnsi"/>
                <w:sz w:val="22"/>
                <w:szCs w:val="22"/>
              </w:rPr>
              <w:t xml:space="preserve"> (s)</w:t>
            </w:r>
          </w:p>
        </w:tc>
        <w:tc>
          <w:tcPr>
            <w:tcW w:w="1089" w:type="dxa"/>
            <w:hideMark/>
          </w:tcPr>
          <w:p w14:paraId="6380BF55" w14:textId="77777777" w:rsidR="00CA4793" w:rsidRPr="00CC245B" w:rsidRDefault="00CA4793" w:rsidP="00652E02">
            <w:pPr>
              <w:pStyle w:val="xxmsonormal"/>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CC245B">
              <w:rPr>
                <w:rFonts w:asciiTheme="minorHAnsi" w:hAnsiTheme="minorHAnsi" w:cstheme="minorHAnsi"/>
                <w:sz w:val="22"/>
                <w:szCs w:val="22"/>
              </w:rPr>
              <w:t>384,69</w:t>
            </w:r>
          </w:p>
        </w:tc>
        <w:tc>
          <w:tcPr>
            <w:tcW w:w="1211" w:type="dxa"/>
            <w:hideMark/>
          </w:tcPr>
          <w:p w14:paraId="5D38FFDC" w14:textId="77777777" w:rsidR="00CA4793" w:rsidRPr="00CC245B" w:rsidRDefault="00CA4793" w:rsidP="00652E02">
            <w:pPr>
              <w:pStyle w:val="xxmsonormal"/>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CC245B">
              <w:rPr>
                <w:rFonts w:asciiTheme="minorHAnsi" w:hAnsiTheme="minorHAnsi" w:cstheme="minorHAnsi"/>
                <w:sz w:val="22"/>
                <w:szCs w:val="22"/>
              </w:rPr>
              <w:t>345,83</w:t>
            </w:r>
          </w:p>
        </w:tc>
        <w:tc>
          <w:tcPr>
            <w:tcW w:w="1111" w:type="dxa"/>
            <w:hideMark/>
          </w:tcPr>
          <w:p w14:paraId="6EBC8EE9" w14:textId="20DC5EC1" w:rsidR="00CA4793" w:rsidRPr="00CC245B" w:rsidRDefault="00CA4793" w:rsidP="00652E02">
            <w:pPr>
              <w:pStyle w:val="xxmsonormal"/>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CC245B">
              <w:rPr>
                <w:rFonts w:asciiTheme="minorHAnsi" w:hAnsiTheme="minorHAnsi" w:cstheme="minorHAnsi"/>
                <w:sz w:val="22"/>
                <w:szCs w:val="22"/>
              </w:rPr>
              <w:t>20</w:t>
            </w:r>
            <w:r w:rsidR="00CC245B" w:rsidRPr="00CC245B">
              <w:rPr>
                <w:rFonts w:asciiTheme="minorHAnsi" w:hAnsiTheme="minorHAnsi" w:cstheme="minorHAnsi"/>
                <w:sz w:val="22"/>
                <w:szCs w:val="22"/>
              </w:rPr>
              <w:t>,0</w:t>
            </w:r>
          </w:p>
        </w:tc>
        <w:tc>
          <w:tcPr>
            <w:tcW w:w="829" w:type="dxa"/>
            <w:hideMark/>
          </w:tcPr>
          <w:p w14:paraId="52C36160" w14:textId="4A9ADD3F" w:rsidR="00CA4793" w:rsidRPr="00CC245B" w:rsidRDefault="00CA4793" w:rsidP="00652E02">
            <w:pPr>
              <w:pStyle w:val="xxmsonormal"/>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CC245B">
              <w:rPr>
                <w:rFonts w:asciiTheme="minorHAnsi" w:hAnsiTheme="minorHAnsi" w:cstheme="minorHAnsi"/>
                <w:sz w:val="22"/>
                <w:szCs w:val="22"/>
              </w:rPr>
              <w:t>142</w:t>
            </w:r>
            <w:r w:rsidR="00CC245B" w:rsidRPr="00CC245B">
              <w:rPr>
                <w:rFonts w:asciiTheme="minorHAnsi" w:hAnsiTheme="minorHAnsi" w:cstheme="minorHAnsi"/>
                <w:sz w:val="22"/>
                <w:szCs w:val="22"/>
              </w:rPr>
              <w:t>,0</w:t>
            </w:r>
          </w:p>
        </w:tc>
        <w:tc>
          <w:tcPr>
            <w:tcW w:w="829" w:type="dxa"/>
            <w:hideMark/>
          </w:tcPr>
          <w:p w14:paraId="2C7B8CE6" w14:textId="0E17CB92" w:rsidR="00CA4793" w:rsidRPr="00CC245B" w:rsidRDefault="00CA4793" w:rsidP="00652E02">
            <w:pPr>
              <w:pStyle w:val="xxmsonormal"/>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CC245B">
              <w:rPr>
                <w:rFonts w:asciiTheme="minorHAnsi" w:hAnsiTheme="minorHAnsi" w:cstheme="minorHAnsi"/>
                <w:sz w:val="22"/>
                <w:szCs w:val="22"/>
              </w:rPr>
              <w:t>300</w:t>
            </w:r>
            <w:r w:rsidR="00CC245B" w:rsidRPr="00CC245B">
              <w:rPr>
                <w:rFonts w:asciiTheme="minorHAnsi" w:hAnsiTheme="minorHAnsi" w:cstheme="minorHAnsi"/>
                <w:sz w:val="22"/>
                <w:szCs w:val="22"/>
              </w:rPr>
              <w:t>,0</w:t>
            </w:r>
          </w:p>
        </w:tc>
        <w:tc>
          <w:tcPr>
            <w:tcW w:w="829" w:type="dxa"/>
            <w:hideMark/>
          </w:tcPr>
          <w:p w14:paraId="1AD9120C" w14:textId="31DC221B" w:rsidR="00CA4793" w:rsidRPr="00CC245B" w:rsidRDefault="00CA4793" w:rsidP="00652E02">
            <w:pPr>
              <w:pStyle w:val="xxmsonormal"/>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CC245B">
              <w:rPr>
                <w:rFonts w:asciiTheme="minorHAnsi" w:hAnsiTheme="minorHAnsi" w:cstheme="minorHAnsi"/>
                <w:sz w:val="22"/>
                <w:szCs w:val="22"/>
              </w:rPr>
              <w:t>600</w:t>
            </w:r>
            <w:r w:rsidR="00CC245B" w:rsidRPr="00CC245B">
              <w:rPr>
                <w:rFonts w:asciiTheme="minorHAnsi" w:hAnsiTheme="minorHAnsi" w:cstheme="minorHAnsi"/>
                <w:sz w:val="22"/>
                <w:szCs w:val="22"/>
              </w:rPr>
              <w:t>,0</w:t>
            </w:r>
          </w:p>
        </w:tc>
        <w:tc>
          <w:tcPr>
            <w:tcW w:w="1148" w:type="dxa"/>
            <w:hideMark/>
          </w:tcPr>
          <w:p w14:paraId="14961C92" w14:textId="7920ED07" w:rsidR="00CA4793" w:rsidRPr="00CC245B" w:rsidRDefault="00CA4793" w:rsidP="00652E02">
            <w:pPr>
              <w:pStyle w:val="xxmsonormal"/>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CC245B">
              <w:rPr>
                <w:rFonts w:asciiTheme="minorHAnsi" w:hAnsiTheme="minorHAnsi" w:cstheme="minorHAnsi"/>
                <w:sz w:val="22"/>
                <w:szCs w:val="22"/>
              </w:rPr>
              <w:t>1200</w:t>
            </w:r>
            <w:r w:rsidR="00CC245B" w:rsidRPr="00CC245B">
              <w:rPr>
                <w:rFonts w:asciiTheme="minorHAnsi" w:hAnsiTheme="minorHAnsi" w:cstheme="minorHAnsi"/>
                <w:sz w:val="22"/>
                <w:szCs w:val="22"/>
              </w:rPr>
              <w:t>,0</w:t>
            </w:r>
          </w:p>
        </w:tc>
      </w:tr>
      <w:tr w:rsidR="001304AB" w:rsidRPr="00CC245B" w14:paraId="56239032" w14:textId="77777777" w:rsidTr="00CC245B">
        <w:trPr>
          <w:trHeight w:val="397"/>
          <w:jc w:val="center"/>
        </w:trPr>
        <w:tc>
          <w:tcPr>
            <w:cnfStyle w:val="001000000000" w:firstRow="0" w:lastRow="0" w:firstColumn="1" w:lastColumn="0" w:oddVBand="0" w:evenVBand="0" w:oddHBand="0" w:evenHBand="0" w:firstRowFirstColumn="0" w:firstRowLastColumn="0" w:lastRowFirstColumn="0" w:lastRowLastColumn="0"/>
            <w:tcW w:w="2835" w:type="dxa"/>
            <w:hideMark/>
          </w:tcPr>
          <w:p w14:paraId="7A52AC8F" w14:textId="7960473B" w:rsidR="001304AB" w:rsidRPr="00CC245B" w:rsidRDefault="001304AB" w:rsidP="001304AB">
            <w:pPr>
              <w:pStyle w:val="xxmsonormal"/>
              <w:rPr>
                <w:rFonts w:asciiTheme="minorHAnsi" w:hAnsiTheme="minorHAnsi" w:cstheme="minorHAnsi"/>
                <w:sz w:val="22"/>
                <w:szCs w:val="22"/>
              </w:rPr>
            </w:pPr>
            <w:r w:rsidRPr="00CC245B">
              <w:rPr>
                <w:rFonts w:asciiTheme="minorHAnsi" w:hAnsiTheme="minorHAnsi" w:cstheme="minorHAnsi"/>
                <w:sz w:val="22"/>
                <w:szCs w:val="22"/>
              </w:rPr>
              <w:t>Activité à l’acquisition (MBq)</w:t>
            </w:r>
          </w:p>
        </w:tc>
        <w:tc>
          <w:tcPr>
            <w:tcW w:w="1089" w:type="dxa"/>
            <w:hideMark/>
          </w:tcPr>
          <w:p w14:paraId="50B2EF79" w14:textId="77777777" w:rsidR="001304AB" w:rsidRPr="00CC245B" w:rsidRDefault="001304AB" w:rsidP="001304AB">
            <w:pPr>
              <w:pStyle w:val="xxmsonormal"/>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CC245B">
              <w:rPr>
                <w:rFonts w:asciiTheme="minorHAnsi" w:hAnsiTheme="minorHAnsi" w:cstheme="minorHAnsi"/>
                <w:sz w:val="22"/>
                <w:szCs w:val="22"/>
              </w:rPr>
              <w:t>4,98</w:t>
            </w:r>
          </w:p>
        </w:tc>
        <w:tc>
          <w:tcPr>
            <w:tcW w:w="1211" w:type="dxa"/>
            <w:hideMark/>
          </w:tcPr>
          <w:p w14:paraId="7B99C2CE" w14:textId="77777777" w:rsidR="001304AB" w:rsidRPr="00CC245B" w:rsidRDefault="001304AB" w:rsidP="001304AB">
            <w:pPr>
              <w:pStyle w:val="xxmsonormal"/>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CC245B">
              <w:rPr>
                <w:rFonts w:asciiTheme="minorHAnsi" w:hAnsiTheme="minorHAnsi" w:cstheme="minorHAnsi"/>
                <w:sz w:val="22"/>
                <w:szCs w:val="22"/>
              </w:rPr>
              <w:t>0,96</w:t>
            </w:r>
          </w:p>
        </w:tc>
        <w:tc>
          <w:tcPr>
            <w:tcW w:w="1111" w:type="dxa"/>
            <w:hideMark/>
          </w:tcPr>
          <w:p w14:paraId="54D34E79" w14:textId="77777777" w:rsidR="001304AB" w:rsidRPr="00CC245B" w:rsidRDefault="001304AB" w:rsidP="001304AB">
            <w:pPr>
              <w:pStyle w:val="xxmsonormal"/>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CC245B">
              <w:rPr>
                <w:rFonts w:asciiTheme="minorHAnsi" w:hAnsiTheme="minorHAnsi" w:cstheme="minorHAnsi"/>
                <w:sz w:val="22"/>
                <w:szCs w:val="22"/>
              </w:rPr>
              <w:t>3,78</w:t>
            </w:r>
          </w:p>
        </w:tc>
        <w:tc>
          <w:tcPr>
            <w:tcW w:w="829" w:type="dxa"/>
            <w:hideMark/>
          </w:tcPr>
          <w:p w14:paraId="497658B0" w14:textId="77777777" w:rsidR="001304AB" w:rsidRPr="00CC245B" w:rsidRDefault="001304AB" w:rsidP="001304AB">
            <w:pPr>
              <w:pStyle w:val="xxmsonormal"/>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CC245B">
              <w:rPr>
                <w:rFonts w:asciiTheme="minorHAnsi" w:hAnsiTheme="minorHAnsi" w:cstheme="minorHAnsi"/>
                <w:sz w:val="22"/>
                <w:szCs w:val="22"/>
              </w:rPr>
              <w:t>4,27</w:t>
            </w:r>
          </w:p>
        </w:tc>
        <w:tc>
          <w:tcPr>
            <w:tcW w:w="829" w:type="dxa"/>
            <w:hideMark/>
          </w:tcPr>
          <w:p w14:paraId="5C3544E2" w14:textId="77777777" w:rsidR="001304AB" w:rsidRPr="00CC245B" w:rsidRDefault="001304AB" w:rsidP="001304AB">
            <w:pPr>
              <w:pStyle w:val="xxmsonormal"/>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CC245B">
              <w:rPr>
                <w:rFonts w:asciiTheme="minorHAnsi" w:hAnsiTheme="minorHAnsi" w:cstheme="minorHAnsi"/>
                <w:sz w:val="22"/>
                <w:szCs w:val="22"/>
              </w:rPr>
              <w:t>4,98</w:t>
            </w:r>
          </w:p>
        </w:tc>
        <w:tc>
          <w:tcPr>
            <w:tcW w:w="829" w:type="dxa"/>
            <w:hideMark/>
          </w:tcPr>
          <w:p w14:paraId="02A06FFE" w14:textId="77777777" w:rsidR="001304AB" w:rsidRPr="00CC245B" w:rsidRDefault="001304AB" w:rsidP="001304AB">
            <w:pPr>
              <w:pStyle w:val="xxmsonormal"/>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CC245B">
              <w:rPr>
                <w:rFonts w:asciiTheme="minorHAnsi" w:hAnsiTheme="minorHAnsi" w:cstheme="minorHAnsi"/>
                <w:sz w:val="22"/>
                <w:szCs w:val="22"/>
              </w:rPr>
              <w:t>5,11</w:t>
            </w:r>
          </w:p>
        </w:tc>
        <w:tc>
          <w:tcPr>
            <w:tcW w:w="1148" w:type="dxa"/>
            <w:hideMark/>
          </w:tcPr>
          <w:p w14:paraId="5FF5073D" w14:textId="77777777" w:rsidR="001304AB" w:rsidRPr="00CC245B" w:rsidRDefault="001304AB" w:rsidP="001304AB">
            <w:pPr>
              <w:pStyle w:val="xxmsonormal"/>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CC245B">
              <w:rPr>
                <w:rFonts w:asciiTheme="minorHAnsi" w:hAnsiTheme="minorHAnsi" w:cstheme="minorHAnsi"/>
                <w:sz w:val="22"/>
                <w:szCs w:val="22"/>
              </w:rPr>
              <w:t>7,33</w:t>
            </w:r>
          </w:p>
        </w:tc>
      </w:tr>
      <w:tr w:rsidR="001304AB" w:rsidRPr="00CC245B" w14:paraId="23A47B40" w14:textId="77777777" w:rsidTr="00CC245B">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2835" w:type="dxa"/>
            <w:hideMark/>
          </w:tcPr>
          <w:p w14:paraId="2D5FA143" w14:textId="21282392" w:rsidR="001304AB" w:rsidRPr="00CC245B" w:rsidRDefault="001304AB" w:rsidP="001304AB">
            <w:pPr>
              <w:pStyle w:val="xxmsonormal"/>
              <w:rPr>
                <w:rFonts w:asciiTheme="minorHAnsi" w:hAnsiTheme="minorHAnsi" w:cstheme="minorHAnsi"/>
                <w:sz w:val="22"/>
                <w:szCs w:val="22"/>
              </w:rPr>
            </w:pPr>
            <w:r w:rsidRPr="00CC245B">
              <w:rPr>
                <w:rFonts w:asciiTheme="minorHAnsi" w:hAnsiTheme="minorHAnsi" w:cstheme="minorHAnsi"/>
                <w:sz w:val="22"/>
                <w:szCs w:val="22"/>
              </w:rPr>
              <w:t>Seuil (%)</w:t>
            </w:r>
          </w:p>
        </w:tc>
        <w:tc>
          <w:tcPr>
            <w:tcW w:w="1089" w:type="dxa"/>
            <w:hideMark/>
          </w:tcPr>
          <w:p w14:paraId="48BA4BAD" w14:textId="77777777" w:rsidR="001304AB" w:rsidRPr="00CC245B" w:rsidRDefault="001304AB" w:rsidP="001304AB">
            <w:pPr>
              <w:pStyle w:val="xxmsonormal"/>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CC245B">
              <w:rPr>
                <w:rFonts w:asciiTheme="minorHAnsi" w:hAnsiTheme="minorHAnsi" w:cstheme="minorHAnsi"/>
                <w:sz w:val="22"/>
                <w:szCs w:val="22"/>
              </w:rPr>
              <w:t>22,50</w:t>
            </w:r>
          </w:p>
        </w:tc>
        <w:tc>
          <w:tcPr>
            <w:tcW w:w="1211" w:type="dxa"/>
            <w:hideMark/>
          </w:tcPr>
          <w:p w14:paraId="2DF5F880" w14:textId="77777777" w:rsidR="001304AB" w:rsidRPr="00CC245B" w:rsidRDefault="001304AB" w:rsidP="001304AB">
            <w:pPr>
              <w:pStyle w:val="xxmsonormal"/>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CC245B">
              <w:rPr>
                <w:rFonts w:asciiTheme="minorHAnsi" w:hAnsiTheme="minorHAnsi" w:cstheme="minorHAnsi"/>
                <w:sz w:val="22"/>
                <w:szCs w:val="22"/>
              </w:rPr>
              <w:t>11,47</w:t>
            </w:r>
          </w:p>
        </w:tc>
        <w:tc>
          <w:tcPr>
            <w:tcW w:w="1111" w:type="dxa"/>
            <w:hideMark/>
          </w:tcPr>
          <w:p w14:paraId="504B195F" w14:textId="41B0E434" w:rsidR="001304AB" w:rsidRPr="00CC245B" w:rsidRDefault="001304AB" w:rsidP="001304AB">
            <w:pPr>
              <w:pStyle w:val="xxmsonormal"/>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CC245B">
              <w:rPr>
                <w:rFonts w:asciiTheme="minorHAnsi" w:hAnsiTheme="minorHAnsi" w:cstheme="minorHAnsi"/>
                <w:sz w:val="22"/>
                <w:szCs w:val="22"/>
              </w:rPr>
              <w:t>5</w:t>
            </w:r>
            <w:r w:rsidR="00CC245B" w:rsidRPr="00CC245B">
              <w:rPr>
                <w:rFonts w:asciiTheme="minorHAnsi" w:hAnsiTheme="minorHAnsi" w:cstheme="minorHAnsi"/>
                <w:sz w:val="22"/>
                <w:szCs w:val="22"/>
              </w:rPr>
              <w:t>,0</w:t>
            </w:r>
          </w:p>
        </w:tc>
        <w:tc>
          <w:tcPr>
            <w:tcW w:w="829" w:type="dxa"/>
            <w:hideMark/>
          </w:tcPr>
          <w:p w14:paraId="6C19274D" w14:textId="77777777" w:rsidR="001304AB" w:rsidRPr="00CC245B" w:rsidRDefault="001304AB" w:rsidP="001304AB">
            <w:pPr>
              <w:pStyle w:val="xxmsonormal"/>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CC245B">
              <w:rPr>
                <w:rFonts w:asciiTheme="minorHAnsi" w:hAnsiTheme="minorHAnsi" w:cstheme="minorHAnsi"/>
                <w:sz w:val="22"/>
                <w:szCs w:val="22"/>
              </w:rPr>
              <w:t>13,75</w:t>
            </w:r>
          </w:p>
        </w:tc>
        <w:tc>
          <w:tcPr>
            <w:tcW w:w="829" w:type="dxa"/>
            <w:hideMark/>
          </w:tcPr>
          <w:p w14:paraId="1C05B45A" w14:textId="77777777" w:rsidR="001304AB" w:rsidRPr="00CC245B" w:rsidRDefault="001304AB" w:rsidP="001304AB">
            <w:pPr>
              <w:pStyle w:val="xxmsonormal"/>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CC245B">
              <w:rPr>
                <w:rFonts w:asciiTheme="minorHAnsi" w:hAnsiTheme="minorHAnsi" w:cstheme="minorHAnsi"/>
                <w:sz w:val="22"/>
                <w:szCs w:val="22"/>
              </w:rPr>
              <w:t>22,50</w:t>
            </w:r>
          </w:p>
        </w:tc>
        <w:tc>
          <w:tcPr>
            <w:tcW w:w="829" w:type="dxa"/>
            <w:hideMark/>
          </w:tcPr>
          <w:p w14:paraId="21E4B272" w14:textId="77777777" w:rsidR="001304AB" w:rsidRPr="00CC245B" w:rsidRDefault="001304AB" w:rsidP="001304AB">
            <w:pPr>
              <w:pStyle w:val="xxmsonormal"/>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CC245B">
              <w:rPr>
                <w:rFonts w:asciiTheme="minorHAnsi" w:hAnsiTheme="minorHAnsi" w:cstheme="minorHAnsi"/>
                <w:sz w:val="22"/>
                <w:szCs w:val="22"/>
              </w:rPr>
              <w:t>31,25</w:t>
            </w:r>
          </w:p>
        </w:tc>
        <w:tc>
          <w:tcPr>
            <w:tcW w:w="1148" w:type="dxa"/>
            <w:hideMark/>
          </w:tcPr>
          <w:p w14:paraId="5D9E7968" w14:textId="499676D9" w:rsidR="001304AB" w:rsidRPr="00CC245B" w:rsidRDefault="001304AB" w:rsidP="001304AB">
            <w:pPr>
              <w:pStyle w:val="xxmsonormal"/>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CC245B">
              <w:rPr>
                <w:rFonts w:asciiTheme="minorHAnsi" w:hAnsiTheme="minorHAnsi" w:cstheme="minorHAnsi"/>
                <w:sz w:val="22"/>
                <w:szCs w:val="22"/>
              </w:rPr>
              <w:t>40</w:t>
            </w:r>
            <w:r w:rsidR="00CC245B" w:rsidRPr="00CC245B">
              <w:rPr>
                <w:rFonts w:asciiTheme="minorHAnsi" w:hAnsiTheme="minorHAnsi" w:cstheme="minorHAnsi"/>
                <w:sz w:val="22"/>
                <w:szCs w:val="22"/>
              </w:rPr>
              <w:t>,0</w:t>
            </w:r>
          </w:p>
        </w:tc>
      </w:tr>
      <w:tr w:rsidR="001304AB" w:rsidRPr="00CC245B" w14:paraId="7995B95A" w14:textId="77777777" w:rsidTr="00CC245B">
        <w:trPr>
          <w:trHeight w:val="397"/>
          <w:jc w:val="center"/>
        </w:trPr>
        <w:tc>
          <w:tcPr>
            <w:cnfStyle w:val="001000000000" w:firstRow="0" w:lastRow="0" w:firstColumn="1" w:lastColumn="0" w:oddVBand="0" w:evenVBand="0" w:oddHBand="0" w:evenHBand="0" w:firstRowFirstColumn="0" w:firstRowLastColumn="0" w:lastRowFirstColumn="0" w:lastRowLastColumn="0"/>
            <w:tcW w:w="2835" w:type="dxa"/>
            <w:hideMark/>
          </w:tcPr>
          <w:p w14:paraId="78191260" w14:textId="1E8A08DD" w:rsidR="001304AB" w:rsidRPr="00CC245B" w:rsidRDefault="001304AB" w:rsidP="001304AB">
            <w:pPr>
              <w:pStyle w:val="xxmsonormal"/>
              <w:rPr>
                <w:rFonts w:asciiTheme="minorHAnsi" w:hAnsiTheme="minorHAnsi" w:cstheme="minorHAnsi"/>
                <w:color w:val="000000"/>
                <w:sz w:val="22"/>
                <w:szCs w:val="22"/>
              </w:rPr>
            </w:pPr>
            <w:r w:rsidRPr="00CC245B">
              <w:rPr>
                <w:rFonts w:asciiTheme="minorHAnsi" w:hAnsiTheme="minorHAnsi" w:cstheme="minorHAnsi"/>
                <w:sz w:val="22"/>
                <w:szCs w:val="22"/>
              </w:rPr>
              <w:t>Sensibilité (Cps/(</w:t>
            </w:r>
            <w:proofErr w:type="spellStart"/>
            <w:r w:rsidRPr="00CC245B">
              <w:rPr>
                <w:rFonts w:asciiTheme="minorHAnsi" w:hAnsiTheme="minorHAnsi" w:cstheme="minorHAnsi"/>
                <w:sz w:val="22"/>
                <w:szCs w:val="22"/>
              </w:rPr>
              <w:t>MBq.s</w:t>
            </w:r>
            <w:proofErr w:type="spellEnd"/>
            <w:r w:rsidRPr="00CC245B">
              <w:rPr>
                <w:rFonts w:asciiTheme="minorHAnsi" w:hAnsiTheme="minorHAnsi" w:cstheme="minorHAnsi"/>
                <w:sz w:val="22"/>
                <w:szCs w:val="22"/>
              </w:rPr>
              <w:t>))</w:t>
            </w:r>
          </w:p>
        </w:tc>
        <w:tc>
          <w:tcPr>
            <w:tcW w:w="1089" w:type="dxa"/>
            <w:hideMark/>
          </w:tcPr>
          <w:p w14:paraId="74E2DBB1" w14:textId="77777777" w:rsidR="001304AB" w:rsidRPr="00CC245B" w:rsidRDefault="001304AB" w:rsidP="001304AB">
            <w:pPr>
              <w:pStyle w:val="xxmsonormal"/>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CC245B">
              <w:rPr>
                <w:rFonts w:asciiTheme="minorHAnsi" w:hAnsiTheme="minorHAnsi" w:cstheme="minorHAnsi"/>
                <w:sz w:val="22"/>
                <w:szCs w:val="22"/>
              </w:rPr>
              <w:t>85,11</w:t>
            </w:r>
          </w:p>
        </w:tc>
        <w:tc>
          <w:tcPr>
            <w:tcW w:w="1211" w:type="dxa"/>
            <w:hideMark/>
          </w:tcPr>
          <w:p w14:paraId="3E130804" w14:textId="77777777" w:rsidR="001304AB" w:rsidRPr="00CC245B" w:rsidRDefault="001304AB" w:rsidP="001304AB">
            <w:pPr>
              <w:pStyle w:val="xxmsonormal"/>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CC245B">
              <w:rPr>
                <w:rFonts w:asciiTheme="minorHAnsi" w:hAnsiTheme="minorHAnsi" w:cstheme="minorHAnsi"/>
                <w:sz w:val="22"/>
                <w:szCs w:val="22"/>
              </w:rPr>
              <w:t>58,24</w:t>
            </w:r>
          </w:p>
        </w:tc>
        <w:tc>
          <w:tcPr>
            <w:tcW w:w="1111" w:type="dxa"/>
            <w:hideMark/>
          </w:tcPr>
          <w:p w14:paraId="7B275EE3" w14:textId="1CDC23E6" w:rsidR="001304AB" w:rsidRPr="00CC245B" w:rsidRDefault="001304AB" w:rsidP="001304AB">
            <w:pPr>
              <w:pStyle w:val="xxmsonormal"/>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CC245B">
              <w:rPr>
                <w:rFonts w:asciiTheme="minorHAnsi" w:hAnsiTheme="minorHAnsi" w:cstheme="minorHAnsi"/>
                <w:sz w:val="22"/>
                <w:szCs w:val="22"/>
              </w:rPr>
              <w:t>12</w:t>
            </w:r>
            <w:r w:rsidR="00CC245B" w:rsidRPr="00CC245B">
              <w:rPr>
                <w:rFonts w:asciiTheme="minorHAnsi" w:hAnsiTheme="minorHAnsi" w:cstheme="minorHAnsi"/>
                <w:sz w:val="22"/>
                <w:szCs w:val="22"/>
              </w:rPr>
              <w:t>,0</w:t>
            </w:r>
          </w:p>
        </w:tc>
        <w:tc>
          <w:tcPr>
            <w:tcW w:w="829" w:type="dxa"/>
            <w:hideMark/>
          </w:tcPr>
          <w:p w14:paraId="307017B6" w14:textId="77777777" w:rsidR="001304AB" w:rsidRPr="00CC245B" w:rsidRDefault="001304AB" w:rsidP="001304AB">
            <w:pPr>
              <w:pStyle w:val="xxmsonormal"/>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CC245B">
              <w:rPr>
                <w:rFonts w:asciiTheme="minorHAnsi" w:hAnsiTheme="minorHAnsi" w:cstheme="minorHAnsi"/>
                <w:sz w:val="22"/>
                <w:szCs w:val="22"/>
              </w:rPr>
              <w:t>32,95</w:t>
            </w:r>
          </w:p>
        </w:tc>
        <w:tc>
          <w:tcPr>
            <w:tcW w:w="829" w:type="dxa"/>
            <w:hideMark/>
          </w:tcPr>
          <w:p w14:paraId="574A74A9" w14:textId="77777777" w:rsidR="001304AB" w:rsidRPr="00CC245B" w:rsidRDefault="001304AB" w:rsidP="001304AB">
            <w:pPr>
              <w:pStyle w:val="xxmsonormal"/>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CC245B">
              <w:rPr>
                <w:rFonts w:asciiTheme="minorHAnsi" w:hAnsiTheme="minorHAnsi" w:cstheme="minorHAnsi"/>
                <w:sz w:val="22"/>
                <w:szCs w:val="22"/>
              </w:rPr>
              <w:t>75,88</w:t>
            </w:r>
          </w:p>
        </w:tc>
        <w:tc>
          <w:tcPr>
            <w:tcW w:w="829" w:type="dxa"/>
            <w:hideMark/>
          </w:tcPr>
          <w:p w14:paraId="5E6A658A" w14:textId="77777777" w:rsidR="001304AB" w:rsidRPr="00CC245B" w:rsidRDefault="001304AB" w:rsidP="001304AB">
            <w:pPr>
              <w:pStyle w:val="xxmsonormal"/>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CC245B">
              <w:rPr>
                <w:rFonts w:asciiTheme="minorHAnsi" w:hAnsiTheme="minorHAnsi" w:cstheme="minorHAnsi"/>
                <w:sz w:val="22"/>
                <w:szCs w:val="22"/>
              </w:rPr>
              <w:t>115,21</w:t>
            </w:r>
          </w:p>
        </w:tc>
        <w:tc>
          <w:tcPr>
            <w:tcW w:w="1148" w:type="dxa"/>
            <w:hideMark/>
          </w:tcPr>
          <w:p w14:paraId="32C6396C" w14:textId="77777777" w:rsidR="001304AB" w:rsidRPr="00CC245B" w:rsidRDefault="001304AB" w:rsidP="001304AB">
            <w:pPr>
              <w:pStyle w:val="xxmsonormal"/>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CC245B">
              <w:rPr>
                <w:rFonts w:asciiTheme="minorHAnsi" w:hAnsiTheme="minorHAnsi" w:cstheme="minorHAnsi"/>
                <w:sz w:val="22"/>
                <w:szCs w:val="22"/>
              </w:rPr>
              <w:t>285,36</w:t>
            </w:r>
          </w:p>
        </w:tc>
      </w:tr>
      <w:tr w:rsidR="001304AB" w:rsidRPr="00CC245B" w14:paraId="697735D1" w14:textId="77777777" w:rsidTr="00CC245B">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2835" w:type="dxa"/>
            <w:hideMark/>
          </w:tcPr>
          <w:p w14:paraId="7FF498B8" w14:textId="1F4B8FD2" w:rsidR="001304AB" w:rsidRPr="00CC245B" w:rsidRDefault="001304AB" w:rsidP="001304AB">
            <w:pPr>
              <w:pStyle w:val="xxmsonormal"/>
              <w:rPr>
                <w:rFonts w:asciiTheme="minorHAnsi" w:hAnsiTheme="minorHAnsi" w:cstheme="minorHAnsi"/>
                <w:color w:val="000000"/>
                <w:sz w:val="22"/>
                <w:szCs w:val="22"/>
              </w:rPr>
            </w:pPr>
            <w:r w:rsidRPr="00CC245B">
              <w:rPr>
                <w:rFonts w:asciiTheme="minorHAnsi" w:hAnsiTheme="minorHAnsi" w:cstheme="minorHAnsi"/>
                <w:sz w:val="22"/>
                <w:szCs w:val="22"/>
              </w:rPr>
              <w:t>Erreur Relative (%)</w:t>
            </w:r>
          </w:p>
        </w:tc>
        <w:tc>
          <w:tcPr>
            <w:tcW w:w="1089" w:type="dxa"/>
            <w:hideMark/>
          </w:tcPr>
          <w:p w14:paraId="6593C1C1" w14:textId="77777777" w:rsidR="001304AB" w:rsidRPr="00CC245B" w:rsidRDefault="001304AB" w:rsidP="001304AB">
            <w:pPr>
              <w:pStyle w:val="xxmsonormal"/>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CC245B">
              <w:rPr>
                <w:rFonts w:asciiTheme="minorHAnsi" w:hAnsiTheme="minorHAnsi" w:cstheme="minorHAnsi"/>
                <w:sz w:val="22"/>
                <w:szCs w:val="22"/>
              </w:rPr>
              <w:t>-8,73</w:t>
            </w:r>
          </w:p>
        </w:tc>
        <w:tc>
          <w:tcPr>
            <w:tcW w:w="1211" w:type="dxa"/>
            <w:hideMark/>
          </w:tcPr>
          <w:p w14:paraId="707CED24" w14:textId="77777777" w:rsidR="001304AB" w:rsidRPr="00CC245B" w:rsidRDefault="001304AB" w:rsidP="001304AB">
            <w:pPr>
              <w:pStyle w:val="xxmsonormal"/>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CC245B">
              <w:rPr>
                <w:rFonts w:asciiTheme="minorHAnsi" w:hAnsiTheme="minorHAnsi" w:cstheme="minorHAnsi"/>
                <w:sz w:val="22"/>
                <w:szCs w:val="22"/>
              </w:rPr>
              <w:t>32,62</w:t>
            </w:r>
          </w:p>
        </w:tc>
        <w:tc>
          <w:tcPr>
            <w:tcW w:w="1111" w:type="dxa"/>
            <w:hideMark/>
          </w:tcPr>
          <w:p w14:paraId="03A26ABA" w14:textId="77777777" w:rsidR="001304AB" w:rsidRPr="00CC245B" w:rsidRDefault="001304AB" w:rsidP="001304AB">
            <w:pPr>
              <w:pStyle w:val="xxmsonormal"/>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CC245B">
              <w:rPr>
                <w:rFonts w:asciiTheme="minorHAnsi" w:hAnsiTheme="minorHAnsi" w:cstheme="minorHAnsi"/>
                <w:sz w:val="22"/>
                <w:szCs w:val="22"/>
              </w:rPr>
              <w:t>-73,24</w:t>
            </w:r>
          </w:p>
        </w:tc>
        <w:tc>
          <w:tcPr>
            <w:tcW w:w="829" w:type="dxa"/>
            <w:hideMark/>
          </w:tcPr>
          <w:p w14:paraId="08E523BC" w14:textId="77777777" w:rsidR="001304AB" w:rsidRPr="00CC245B" w:rsidRDefault="001304AB" w:rsidP="001304AB">
            <w:pPr>
              <w:pStyle w:val="xxmsonormal"/>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CC245B">
              <w:rPr>
                <w:rFonts w:asciiTheme="minorHAnsi" w:hAnsiTheme="minorHAnsi" w:cstheme="minorHAnsi"/>
                <w:sz w:val="22"/>
                <w:szCs w:val="22"/>
              </w:rPr>
              <w:t>-31,29</w:t>
            </w:r>
          </w:p>
        </w:tc>
        <w:tc>
          <w:tcPr>
            <w:tcW w:w="829" w:type="dxa"/>
            <w:hideMark/>
          </w:tcPr>
          <w:p w14:paraId="5998A5AF" w14:textId="77777777" w:rsidR="001304AB" w:rsidRPr="00CC245B" w:rsidRDefault="001304AB" w:rsidP="001304AB">
            <w:pPr>
              <w:pStyle w:val="xxmsonormal"/>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CC245B">
              <w:rPr>
                <w:rFonts w:asciiTheme="minorHAnsi" w:hAnsiTheme="minorHAnsi" w:cstheme="minorHAnsi"/>
                <w:sz w:val="22"/>
                <w:szCs w:val="22"/>
              </w:rPr>
              <w:t>-12,02</w:t>
            </w:r>
          </w:p>
        </w:tc>
        <w:tc>
          <w:tcPr>
            <w:tcW w:w="829" w:type="dxa"/>
            <w:hideMark/>
          </w:tcPr>
          <w:p w14:paraId="501901DD" w14:textId="77777777" w:rsidR="001304AB" w:rsidRPr="00CC245B" w:rsidRDefault="001304AB" w:rsidP="001304AB">
            <w:pPr>
              <w:pStyle w:val="xxmsonormal"/>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CC245B">
              <w:rPr>
                <w:rFonts w:asciiTheme="minorHAnsi" w:hAnsiTheme="minorHAnsi" w:cstheme="minorHAnsi"/>
                <w:sz w:val="22"/>
                <w:szCs w:val="22"/>
              </w:rPr>
              <w:t>10,30</w:t>
            </w:r>
          </w:p>
        </w:tc>
        <w:tc>
          <w:tcPr>
            <w:tcW w:w="1148" w:type="dxa"/>
            <w:hideMark/>
          </w:tcPr>
          <w:p w14:paraId="6A696C93" w14:textId="77777777" w:rsidR="001304AB" w:rsidRPr="00CC245B" w:rsidRDefault="001304AB" w:rsidP="001304AB">
            <w:pPr>
              <w:pStyle w:val="xxmsonormal"/>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CC245B">
              <w:rPr>
                <w:rFonts w:asciiTheme="minorHAnsi" w:hAnsiTheme="minorHAnsi" w:cstheme="minorHAnsi"/>
                <w:sz w:val="22"/>
                <w:szCs w:val="22"/>
              </w:rPr>
              <w:t>102,88</w:t>
            </w:r>
          </w:p>
        </w:tc>
      </w:tr>
    </w:tbl>
    <w:p w14:paraId="0C0375F7" w14:textId="6A4B97B4" w:rsidR="00CA4793" w:rsidRDefault="00CA4793" w:rsidP="00CA4793">
      <w:r w:rsidRPr="006B5148">
        <w:t xml:space="preserve">Il y a </w:t>
      </w:r>
      <w:r>
        <w:t>360</w:t>
      </w:r>
      <w:r w:rsidRPr="006B5148">
        <w:t xml:space="preserve"> données</w:t>
      </w:r>
      <w:r>
        <w:t xml:space="preserve"> par paramètre,</w:t>
      </w:r>
      <w:r w:rsidRPr="006B5148">
        <w:t xml:space="preserve"> issue</w:t>
      </w:r>
      <w:r>
        <w:t>s</w:t>
      </w:r>
      <w:r w:rsidRPr="006B5148">
        <w:t xml:space="preserve"> des images acquises </w:t>
      </w:r>
      <w:r>
        <w:t>et</w:t>
      </w:r>
      <w:r w:rsidRPr="006B5148">
        <w:t xml:space="preserve"> seuil</w:t>
      </w:r>
      <w:r>
        <w:t>lées</w:t>
      </w:r>
      <w:r w:rsidRPr="006B5148">
        <w:t xml:space="preserve"> de 5</w:t>
      </w:r>
      <w:r>
        <w:t>%</w:t>
      </w:r>
      <w:r w:rsidRPr="006B5148">
        <w:t xml:space="preserve"> à 40% par </w:t>
      </w:r>
      <w:commentRangeStart w:id="2898"/>
      <w:r w:rsidRPr="006B5148">
        <w:t>pas de 5</w:t>
      </w:r>
      <w:r>
        <w:t>%.</w:t>
      </w:r>
      <w:r w:rsidR="001304AB">
        <w:t xml:space="preserve"> Il n’y a pas le paramètre de facteur de sténopé car il n’y a qu’un seul type de sténopé, ici, de diamètre 4.45 </w:t>
      </w:r>
      <w:proofErr w:type="spellStart"/>
      <w:r w:rsidR="001304AB">
        <w:t>mm.</w:t>
      </w:r>
      <w:commentRangeEnd w:id="2898"/>
      <w:proofErr w:type="spellEnd"/>
      <w:r w:rsidR="001304AB">
        <w:rPr>
          <w:rStyle w:val="PieddepageCar"/>
        </w:rPr>
        <w:commentReference w:id="2898"/>
      </w:r>
    </w:p>
    <w:p w14:paraId="13F88406" w14:textId="77777777" w:rsidR="00CA4793" w:rsidRDefault="00CA4793" w:rsidP="00CA4793"/>
    <w:p w14:paraId="27342848" w14:textId="4920AAB1" w:rsidR="00CA4793" w:rsidRPr="00A56C37" w:rsidRDefault="00FB7E42" w:rsidP="00A56C37">
      <w:pPr>
        <w:pStyle w:val="Lgende"/>
        <w:rPr>
          <w:rFonts w:asciiTheme="majorHAnsi" w:hAnsiTheme="majorHAnsi"/>
          <w:sz w:val="22"/>
          <w:szCs w:val="24"/>
        </w:rPr>
      </w:pPr>
      <w:r w:rsidRPr="00A56C37">
        <w:rPr>
          <w:rFonts w:asciiTheme="majorHAnsi" w:hAnsiTheme="majorHAnsi"/>
          <w:sz w:val="22"/>
          <w:szCs w:val="24"/>
        </w:rPr>
        <w:fldChar w:fldCharType="begin"/>
      </w:r>
      <w:r w:rsidRPr="00A56C37">
        <w:rPr>
          <w:rFonts w:asciiTheme="majorHAnsi" w:hAnsiTheme="majorHAnsi"/>
          <w:sz w:val="22"/>
          <w:szCs w:val="24"/>
        </w:rPr>
        <w:instrText xml:space="preserve"> SEQ Desc_loc \* alphabetic </w:instrText>
      </w:r>
      <w:r w:rsidRPr="00A56C37">
        <w:rPr>
          <w:rFonts w:asciiTheme="majorHAnsi" w:hAnsiTheme="majorHAnsi"/>
          <w:sz w:val="22"/>
          <w:szCs w:val="24"/>
        </w:rPr>
        <w:fldChar w:fldCharType="separate"/>
      </w:r>
      <w:bookmarkStart w:id="2899" w:name="_Ref183011129"/>
      <w:r w:rsidR="00C30592">
        <w:rPr>
          <w:rFonts w:asciiTheme="majorHAnsi" w:hAnsiTheme="majorHAnsi"/>
          <w:noProof/>
          <w:sz w:val="22"/>
          <w:szCs w:val="24"/>
        </w:rPr>
        <w:t>d</w:t>
      </w:r>
      <w:bookmarkEnd w:id="2899"/>
      <w:r w:rsidRPr="00A56C37">
        <w:rPr>
          <w:rFonts w:asciiTheme="majorHAnsi" w:hAnsiTheme="majorHAnsi"/>
          <w:sz w:val="22"/>
          <w:szCs w:val="24"/>
        </w:rPr>
        <w:fldChar w:fldCharType="end"/>
      </w:r>
      <w:r w:rsidRPr="00A56C37">
        <w:rPr>
          <w:rFonts w:asciiTheme="majorHAnsi" w:hAnsiTheme="majorHAnsi"/>
          <w:sz w:val="22"/>
          <w:szCs w:val="24"/>
        </w:rPr>
        <w:t xml:space="preserve">) </w:t>
      </w:r>
      <w:r w:rsidR="00CA4793" w:rsidRPr="00A56C37">
        <w:rPr>
          <w:rFonts w:asciiTheme="majorHAnsi" w:hAnsiTheme="majorHAnsi"/>
          <w:sz w:val="22"/>
          <w:szCs w:val="24"/>
        </w:rPr>
        <w:t>Pour les coll</w:t>
      </w:r>
      <w:r w:rsidR="00A56C37">
        <w:rPr>
          <w:rFonts w:asciiTheme="majorHAnsi" w:hAnsiTheme="majorHAnsi"/>
          <w:sz w:val="22"/>
          <w:szCs w:val="24"/>
        </w:rPr>
        <w:t>imateurs sténopés et le Tc-99m</w:t>
      </w:r>
    </w:p>
    <w:tbl>
      <w:tblPr>
        <w:tblStyle w:val="TableauGrille5Fonc-Accentuation5"/>
        <w:tblW w:w="9881" w:type="dxa"/>
        <w:jc w:val="center"/>
        <w:tblLook w:val="04A0" w:firstRow="1" w:lastRow="0" w:firstColumn="1" w:lastColumn="0" w:noHBand="0" w:noVBand="1"/>
      </w:tblPr>
      <w:tblGrid>
        <w:gridCol w:w="2835"/>
        <w:gridCol w:w="1089"/>
        <w:gridCol w:w="1211"/>
        <w:gridCol w:w="1111"/>
        <w:gridCol w:w="829"/>
        <w:gridCol w:w="829"/>
        <w:gridCol w:w="829"/>
        <w:gridCol w:w="1148"/>
      </w:tblGrid>
      <w:tr w:rsidR="00CA4793" w:rsidRPr="00CC245B" w14:paraId="6CBC632B" w14:textId="77777777" w:rsidTr="00CC245B">
        <w:trPr>
          <w:cnfStyle w:val="100000000000" w:firstRow="1" w:lastRow="0" w:firstColumn="0" w:lastColumn="0" w:oddVBand="0" w:evenVBand="0" w:oddHBand="0"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2835" w:type="dxa"/>
            <w:vAlign w:val="center"/>
            <w:hideMark/>
          </w:tcPr>
          <w:p w14:paraId="41355CF9" w14:textId="77777777" w:rsidR="00CA4793" w:rsidRPr="00CC245B" w:rsidRDefault="00CA4793" w:rsidP="00CC245B">
            <w:pPr>
              <w:pStyle w:val="xxmsonormal"/>
              <w:jc w:val="left"/>
              <w:rPr>
                <w:rFonts w:asciiTheme="minorHAnsi" w:hAnsiTheme="minorHAnsi" w:cstheme="minorHAnsi"/>
                <w:sz w:val="22"/>
                <w:szCs w:val="22"/>
              </w:rPr>
            </w:pPr>
            <w:r w:rsidRPr="00CC245B">
              <w:rPr>
                <w:rFonts w:asciiTheme="minorHAnsi" w:hAnsiTheme="minorHAnsi" w:cstheme="minorHAnsi"/>
                <w:sz w:val="22"/>
                <w:szCs w:val="22"/>
              </w:rPr>
              <w:t>Indice</w:t>
            </w:r>
          </w:p>
        </w:tc>
        <w:tc>
          <w:tcPr>
            <w:tcW w:w="1089" w:type="dxa"/>
            <w:vAlign w:val="center"/>
            <w:hideMark/>
          </w:tcPr>
          <w:p w14:paraId="373C8344" w14:textId="77777777" w:rsidR="00CA4793" w:rsidRPr="00CC245B" w:rsidRDefault="00CA4793" w:rsidP="00CC245B">
            <w:pPr>
              <w:pStyle w:val="xxmsonormal"/>
              <w:ind w:left="-54"/>
              <w:jc w:val="left"/>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CC245B">
              <w:rPr>
                <w:rFonts w:asciiTheme="minorHAnsi" w:hAnsiTheme="minorHAnsi" w:cstheme="minorHAnsi"/>
                <w:sz w:val="22"/>
                <w:szCs w:val="22"/>
              </w:rPr>
              <w:t>Moyenne</w:t>
            </w:r>
          </w:p>
        </w:tc>
        <w:tc>
          <w:tcPr>
            <w:tcW w:w="1211" w:type="dxa"/>
            <w:vAlign w:val="center"/>
            <w:hideMark/>
          </w:tcPr>
          <w:p w14:paraId="27849422" w14:textId="77777777" w:rsidR="00CA4793" w:rsidRPr="00CC245B" w:rsidRDefault="00CA4793" w:rsidP="00CC245B">
            <w:pPr>
              <w:pStyle w:val="xxmsonormal"/>
              <w:ind w:left="-54"/>
              <w:jc w:val="left"/>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CC245B">
              <w:rPr>
                <w:rFonts w:asciiTheme="minorHAnsi" w:hAnsiTheme="minorHAnsi" w:cstheme="minorHAnsi"/>
                <w:sz w:val="22"/>
                <w:szCs w:val="22"/>
              </w:rPr>
              <w:t>Écart-type</w:t>
            </w:r>
          </w:p>
        </w:tc>
        <w:tc>
          <w:tcPr>
            <w:tcW w:w="1111" w:type="dxa"/>
            <w:vAlign w:val="center"/>
            <w:hideMark/>
          </w:tcPr>
          <w:p w14:paraId="24339A52" w14:textId="77777777" w:rsidR="00CA4793" w:rsidRPr="00CC245B" w:rsidRDefault="00CA4793" w:rsidP="00CC245B">
            <w:pPr>
              <w:pStyle w:val="xxmsonormal"/>
              <w:ind w:left="-54"/>
              <w:jc w:val="left"/>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CC245B">
              <w:rPr>
                <w:rFonts w:asciiTheme="minorHAnsi" w:hAnsiTheme="minorHAnsi" w:cstheme="minorHAnsi"/>
                <w:sz w:val="22"/>
                <w:szCs w:val="22"/>
              </w:rPr>
              <w:t>Minimum</w:t>
            </w:r>
          </w:p>
        </w:tc>
        <w:tc>
          <w:tcPr>
            <w:tcW w:w="829" w:type="dxa"/>
            <w:vAlign w:val="center"/>
            <w:hideMark/>
          </w:tcPr>
          <w:p w14:paraId="6AB3F794" w14:textId="77777777" w:rsidR="00CA4793" w:rsidRPr="00CC245B" w:rsidRDefault="00CA4793" w:rsidP="00CC245B">
            <w:pPr>
              <w:pStyle w:val="xxmsonormal"/>
              <w:ind w:left="-54"/>
              <w:jc w:val="left"/>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CC245B">
              <w:rPr>
                <w:rFonts w:asciiTheme="minorHAnsi" w:hAnsiTheme="minorHAnsi" w:cstheme="minorHAnsi"/>
                <w:sz w:val="22"/>
                <w:szCs w:val="22"/>
              </w:rPr>
              <w:t>25%</w:t>
            </w:r>
          </w:p>
        </w:tc>
        <w:tc>
          <w:tcPr>
            <w:tcW w:w="829" w:type="dxa"/>
            <w:vAlign w:val="center"/>
            <w:hideMark/>
          </w:tcPr>
          <w:p w14:paraId="152DE706" w14:textId="77777777" w:rsidR="00CA4793" w:rsidRPr="00CC245B" w:rsidRDefault="00CA4793" w:rsidP="00CC245B">
            <w:pPr>
              <w:pStyle w:val="xxmsonormal"/>
              <w:ind w:left="-54"/>
              <w:jc w:val="left"/>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CC245B">
              <w:rPr>
                <w:rFonts w:asciiTheme="minorHAnsi" w:hAnsiTheme="minorHAnsi" w:cstheme="minorHAnsi"/>
                <w:sz w:val="22"/>
                <w:szCs w:val="22"/>
              </w:rPr>
              <w:t>50%</w:t>
            </w:r>
          </w:p>
        </w:tc>
        <w:tc>
          <w:tcPr>
            <w:tcW w:w="829" w:type="dxa"/>
            <w:vAlign w:val="center"/>
            <w:hideMark/>
          </w:tcPr>
          <w:p w14:paraId="1D048721" w14:textId="77777777" w:rsidR="00CA4793" w:rsidRPr="00CC245B" w:rsidRDefault="00CA4793" w:rsidP="00CC245B">
            <w:pPr>
              <w:pStyle w:val="xxmsonormal"/>
              <w:ind w:left="-54"/>
              <w:jc w:val="left"/>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CC245B">
              <w:rPr>
                <w:rFonts w:asciiTheme="minorHAnsi" w:hAnsiTheme="minorHAnsi" w:cstheme="minorHAnsi"/>
                <w:sz w:val="22"/>
                <w:szCs w:val="22"/>
              </w:rPr>
              <w:t>75%</w:t>
            </w:r>
          </w:p>
        </w:tc>
        <w:tc>
          <w:tcPr>
            <w:tcW w:w="1148" w:type="dxa"/>
            <w:vAlign w:val="center"/>
            <w:hideMark/>
          </w:tcPr>
          <w:p w14:paraId="51C0CE6F" w14:textId="77777777" w:rsidR="00CA4793" w:rsidRPr="00CC245B" w:rsidRDefault="00CA4793" w:rsidP="00CC245B">
            <w:pPr>
              <w:pStyle w:val="xxmsonormal"/>
              <w:ind w:left="-54"/>
              <w:jc w:val="left"/>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CC245B">
              <w:rPr>
                <w:rFonts w:asciiTheme="minorHAnsi" w:hAnsiTheme="minorHAnsi" w:cstheme="minorHAnsi"/>
                <w:sz w:val="22"/>
                <w:szCs w:val="22"/>
              </w:rPr>
              <w:t>Maximum</w:t>
            </w:r>
          </w:p>
        </w:tc>
      </w:tr>
      <w:tr w:rsidR="00CA4793" w:rsidRPr="00CC245B" w14:paraId="2F1F6007" w14:textId="77777777" w:rsidTr="00CC245B">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2835" w:type="dxa"/>
            <w:hideMark/>
          </w:tcPr>
          <w:p w14:paraId="12356993" w14:textId="7D99AACD" w:rsidR="00CA4793" w:rsidRPr="00CC245B" w:rsidRDefault="00C40580" w:rsidP="00652E02">
            <w:pPr>
              <w:pStyle w:val="xxmsonormal"/>
              <w:rPr>
                <w:rFonts w:asciiTheme="minorHAnsi" w:hAnsiTheme="minorHAnsi" w:cstheme="minorHAnsi"/>
                <w:sz w:val="22"/>
                <w:szCs w:val="22"/>
              </w:rPr>
            </w:pPr>
            <w:r w:rsidRPr="00CC245B">
              <w:rPr>
                <w:rFonts w:asciiTheme="minorHAnsi" w:hAnsiTheme="minorHAnsi" w:cstheme="minorHAnsi"/>
                <w:sz w:val="22"/>
                <w:szCs w:val="22"/>
              </w:rPr>
              <w:t>Centre (n° de 1 à 20)</w:t>
            </w:r>
          </w:p>
        </w:tc>
        <w:tc>
          <w:tcPr>
            <w:tcW w:w="1089" w:type="dxa"/>
            <w:hideMark/>
          </w:tcPr>
          <w:p w14:paraId="261FF71C" w14:textId="77777777" w:rsidR="00CA4793" w:rsidRPr="00CC245B" w:rsidRDefault="00CA4793" w:rsidP="00652E02">
            <w:pPr>
              <w:pStyle w:val="xxmsonormal"/>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CC245B">
              <w:rPr>
                <w:rFonts w:asciiTheme="minorHAnsi" w:hAnsiTheme="minorHAnsi" w:cstheme="minorHAnsi"/>
                <w:sz w:val="22"/>
                <w:szCs w:val="22"/>
              </w:rPr>
              <w:t>15,77</w:t>
            </w:r>
          </w:p>
        </w:tc>
        <w:tc>
          <w:tcPr>
            <w:tcW w:w="1211" w:type="dxa"/>
            <w:hideMark/>
          </w:tcPr>
          <w:p w14:paraId="3357A452" w14:textId="77777777" w:rsidR="00CA4793" w:rsidRPr="00CC245B" w:rsidRDefault="00CA4793" w:rsidP="00652E02">
            <w:pPr>
              <w:pStyle w:val="xxmsonormal"/>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CC245B">
              <w:rPr>
                <w:rFonts w:asciiTheme="minorHAnsi" w:hAnsiTheme="minorHAnsi" w:cstheme="minorHAnsi"/>
                <w:sz w:val="22"/>
                <w:szCs w:val="22"/>
              </w:rPr>
              <w:t>11,65</w:t>
            </w:r>
          </w:p>
        </w:tc>
        <w:tc>
          <w:tcPr>
            <w:tcW w:w="1111" w:type="dxa"/>
            <w:hideMark/>
          </w:tcPr>
          <w:p w14:paraId="4447ABA4" w14:textId="4BB36B5D" w:rsidR="00CA4793" w:rsidRPr="00CC245B" w:rsidRDefault="00CA4793" w:rsidP="00652E02">
            <w:pPr>
              <w:pStyle w:val="xxmsonormal"/>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CC245B">
              <w:rPr>
                <w:rFonts w:asciiTheme="minorHAnsi" w:hAnsiTheme="minorHAnsi" w:cstheme="minorHAnsi"/>
                <w:sz w:val="22"/>
                <w:szCs w:val="22"/>
              </w:rPr>
              <w:t>4</w:t>
            </w:r>
            <w:r w:rsidR="00CC245B" w:rsidRPr="00CC245B">
              <w:rPr>
                <w:rFonts w:asciiTheme="minorHAnsi" w:hAnsiTheme="minorHAnsi" w:cstheme="minorHAnsi"/>
                <w:sz w:val="22"/>
                <w:szCs w:val="22"/>
              </w:rPr>
              <w:t>,0</w:t>
            </w:r>
          </w:p>
        </w:tc>
        <w:tc>
          <w:tcPr>
            <w:tcW w:w="829" w:type="dxa"/>
            <w:hideMark/>
          </w:tcPr>
          <w:p w14:paraId="0C9081DB" w14:textId="2B28F60E" w:rsidR="00CA4793" w:rsidRPr="00CC245B" w:rsidRDefault="00CA4793" w:rsidP="00652E02">
            <w:pPr>
              <w:pStyle w:val="xxmsonormal"/>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CC245B">
              <w:rPr>
                <w:rFonts w:asciiTheme="minorHAnsi" w:hAnsiTheme="minorHAnsi" w:cstheme="minorHAnsi"/>
                <w:sz w:val="22"/>
                <w:szCs w:val="22"/>
              </w:rPr>
              <w:t>7</w:t>
            </w:r>
            <w:r w:rsidR="00CC245B" w:rsidRPr="00CC245B">
              <w:rPr>
                <w:rFonts w:asciiTheme="minorHAnsi" w:hAnsiTheme="minorHAnsi" w:cstheme="minorHAnsi"/>
                <w:sz w:val="22"/>
                <w:szCs w:val="22"/>
              </w:rPr>
              <w:t>,0</w:t>
            </w:r>
          </w:p>
        </w:tc>
        <w:tc>
          <w:tcPr>
            <w:tcW w:w="829" w:type="dxa"/>
            <w:hideMark/>
          </w:tcPr>
          <w:p w14:paraId="1ED268C8" w14:textId="4E2F955C" w:rsidR="00CA4793" w:rsidRPr="00CC245B" w:rsidRDefault="00CA4793" w:rsidP="00652E02">
            <w:pPr>
              <w:pStyle w:val="xxmsonormal"/>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CC245B">
              <w:rPr>
                <w:rFonts w:asciiTheme="minorHAnsi" w:hAnsiTheme="minorHAnsi" w:cstheme="minorHAnsi"/>
                <w:sz w:val="22"/>
                <w:szCs w:val="22"/>
              </w:rPr>
              <w:t>14</w:t>
            </w:r>
            <w:r w:rsidR="00CC245B" w:rsidRPr="00CC245B">
              <w:rPr>
                <w:rFonts w:asciiTheme="minorHAnsi" w:hAnsiTheme="minorHAnsi" w:cstheme="minorHAnsi"/>
                <w:sz w:val="22"/>
                <w:szCs w:val="22"/>
              </w:rPr>
              <w:t>,0</w:t>
            </w:r>
          </w:p>
        </w:tc>
        <w:tc>
          <w:tcPr>
            <w:tcW w:w="829" w:type="dxa"/>
            <w:hideMark/>
          </w:tcPr>
          <w:p w14:paraId="090A794E" w14:textId="1A4FAD9D" w:rsidR="00CA4793" w:rsidRPr="00CC245B" w:rsidRDefault="00CA4793" w:rsidP="00652E02">
            <w:pPr>
              <w:pStyle w:val="xxmsonormal"/>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CC245B">
              <w:rPr>
                <w:rFonts w:asciiTheme="minorHAnsi" w:hAnsiTheme="minorHAnsi" w:cstheme="minorHAnsi"/>
                <w:sz w:val="22"/>
                <w:szCs w:val="22"/>
              </w:rPr>
              <w:t>17</w:t>
            </w:r>
            <w:r w:rsidR="00CC245B" w:rsidRPr="00CC245B">
              <w:rPr>
                <w:rFonts w:asciiTheme="minorHAnsi" w:hAnsiTheme="minorHAnsi" w:cstheme="minorHAnsi"/>
                <w:sz w:val="22"/>
                <w:szCs w:val="22"/>
              </w:rPr>
              <w:t>,0</w:t>
            </w:r>
          </w:p>
        </w:tc>
        <w:tc>
          <w:tcPr>
            <w:tcW w:w="1148" w:type="dxa"/>
            <w:hideMark/>
          </w:tcPr>
          <w:p w14:paraId="71DC6519" w14:textId="688EBED8" w:rsidR="00CA4793" w:rsidRPr="00CC245B" w:rsidRDefault="00CA4793" w:rsidP="00652E02">
            <w:pPr>
              <w:pStyle w:val="xxmsonormal"/>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CC245B">
              <w:rPr>
                <w:rFonts w:asciiTheme="minorHAnsi" w:hAnsiTheme="minorHAnsi" w:cstheme="minorHAnsi"/>
                <w:sz w:val="22"/>
                <w:szCs w:val="22"/>
              </w:rPr>
              <w:t>41</w:t>
            </w:r>
            <w:r w:rsidR="00CC245B" w:rsidRPr="00CC245B">
              <w:rPr>
                <w:rFonts w:asciiTheme="minorHAnsi" w:hAnsiTheme="minorHAnsi" w:cstheme="minorHAnsi"/>
                <w:sz w:val="22"/>
                <w:szCs w:val="22"/>
              </w:rPr>
              <w:t>,0</w:t>
            </w:r>
          </w:p>
        </w:tc>
      </w:tr>
      <w:tr w:rsidR="00CA4793" w:rsidRPr="00CC245B" w14:paraId="716FF8C0" w14:textId="77777777" w:rsidTr="00CC245B">
        <w:trPr>
          <w:trHeight w:val="397"/>
          <w:jc w:val="center"/>
        </w:trPr>
        <w:tc>
          <w:tcPr>
            <w:cnfStyle w:val="001000000000" w:firstRow="0" w:lastRow="0" w:firstColumn="1" w:lastColumn="0" w:oddVBand="0" w:evenVBand="0" w:oddHBand="0" w:evenHBand="0" w:firstRowFirstColumn="0" w:firstRowLastColumn="0" w:lastRowFirstColumn="0" w:lastRowLastColumn="0"/>
            <w:tcW w:w="2835" w:type="dxa"/>
            <w:hideMark/>
          </w:tcPr>
          <w:p w14:paraId="61B3AE67" w14:textId="0B3A6ACB" w:rsidR="00CA4793" w:rsidRPr="00CC245B" w:rsidRDefault="00C40580" w:rsidP="00652E02">
            <w:pPr>
              <w:pStyle w:val="xxmsonormal"/>
              <w:rPr>
                <w:rFonts w:asciiTheme="minorHAnsi" w:hAnsiTheme="minorHAnsi" w:cstheme="minorHAnsi"/>
                <w:sz w:val="22"/>
                <w:szCs w:val="22"/>
              </w:rPr>
            </w:pPr>
            <w:r w:rsidRPr="00CC245B">
              <w:rPr>
                <w:rFonts w:asciiTheme="minorHAnsi" w:hAnsiTheme="minorHAnsi" w:cstheme="minorHAnsi"/>
                <w:sz w:val="22"/>
                <w:szCs w:val="22"/>
              </w:rPr>
              <w:t>Marque (GE ou Siemens)</w:t>
            </w:r>
          </w:p>
        </w:tc>
        <w:tc>
          <w:tcPr>
            <w:tcW w:w="1089" w:type="dxa"/>
            <w:hideMark/>
          </w:tcPr>
          <w:p w14:paraId="453698A8" w14:textId="77777777" w:rsidR="00CA4793" w:rsidRPr="00CC245B" w:rsidRDefault="00CA4793" w:rsidP="00652E02">
            <w:pPr>
              <w:pStyle w:val="xxmsonormal"/>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CC245B">
              <w:rPr>
                <w:rFonts w:asciiTheme="minorHAnsi" w:hAnsiTheme="minorHAnsi" w:cstheme="minorHAnsi"/>
                <w:sz w:val="22"/>
                <w:szCs w:val="22"/>
              </w:rPr>
              <w:t>0,31</w:t>
            </w:r>
          </w:p>
        </w:tc>
        <w:tc>
          <w:tcPr>
            <w:tcW w:w="1211" w:type="dxa"/>
            <w:hideMark/>
          </w:tcPr>
          <w:p w14:paraId="5A8B4CCE" w14:textId="77777777" w:rsidR="00CA4793" w:rsidRPr="00CC245B" w:rsidRDefault="00CA4793" w:rsidP="00652E02">
            <w:pPr>
              <w:pStyle w:val="xxmsonormal"/>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CC245B">
              <w:rPr>
                <w:rFonts w:asciiTheme="minorHAnsi" w:hAnsiTheme="minorHAnsi" w:cstheme="minorHAnsi"/>
                <w:sz w:val="22"/>
                <w:szCs w:val="22"/>
              </w:rPr>
              <w:t>0,46</w:t>
            </w:r>
          </w:p>
        </w:tc>
        <w:tc>
          <w:tcPr>
            <w:tcW w:w="1111" w:type="dxa"/>
            <w:hideMark/>
          </w:tcPr>
          <w:p w14:paraId="2D0E6AA1" w14:textId="6E711FE2" w:rsidR="00CA4793" w:rsidRPr="00CC245B" w:rsidRDefault="00CA4793" w:rsidP="00652E02">
            <w:pPr>
              <w:pStyle w:val="xxmsonormal"/>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CC245B">
              <w:rPr>
                <w:rFonts w:asciiTheme="minorHAnsi" w:hAnsiTheme="minorHAnsi" w:cstheme="minorHAnsi"/>
                <w:sz w:val="22"/>
                <w:szCs w:val="22"/>
              </w:rPr>
              <w:t>0</w:t>
            </w:r>
            <w:r w:rsidR="00CC245B" w:rsidRPr="00CC245B">
              <w:rPr>
                <w:rFonts w:asciiTheme="minorHAnsi" w:hAnsiTheme="minorHAnsi" w:cstheme="minorHAnsi"/>
                <w:sz w:val="22"/>
                <w:szCs w:val="22"/>
              </w:rPr>
              <w:t>,0</w:t>
            </w:r>
          </w:p>
        </w:tc>
        <w:tc>
          <w:tcPr>
            <w:tcW w:w="829" w:type="dxa"/>
            <w:hideMark/>
          </w:tcPr>
          <w:p w14:paraId="1D1D7CA1" w14:textId="4B8841ED" w:rsidR="00CA4793" w:rsidRPr="00CC245B" w:rsidRDefault="00CA4793" w:rsidP="00652E02">
            <w:pPr>
              <w:pStyle w:val="xxmsonormal"/>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CC245B">
              <w:rPr>
                <w:rFonts w:asciiTheme="minorHAnsi" w:hAnsiTheme="minorHAnsi" w:cstheme="minorHAnsi"/>
                <w:sz w:val="22"/>
                <w:szCs w:val="22"/>
              </w:rPr>
              <w:t>0</w:t>
            </w:r>
            <w:r w:rsidR="00CC245B" w:rsidRPr="00CC245B">
              <w:rPr>
                <w:rFonts w:asciiTheme="minorHAnsi" w:hAnsiTheme="minorHAnsi" w:cstheme="minorHAnsi"/>
                <w:sz w:val="22"/>
                <w:szCs w:val="22"/>
              </w:rPr>
              <w:t>,0</w:t>
            </w:r>
          </w:p>
        </w:tc>
        <w:tc>
          <w:tcPr>
            <w:tcW w:w="829" w:type="dxa"/>
            <w:hideMark/>
          </w:tcPr>
          <w:p w14:paraId="0F42F3AC" w14:textId="1199578E" w:rsidR="00CA4793" w:rsidRPr="00CC245B" w:rsidRDefault="00CA4793" w:rsidP="00652E02">
            <w:pPr>
              <w:pStyle w:val="xxmsonormal"/>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CC245B">
              <w:rPr>
                <w:rFonts w:asciiTheme="minorHAnsi" w:hAnsiTheme="minorHAnsi" w:cstheme="minorHAnsi"/>
                <w:sz w:val="22"/>
                <w:szCs w:val="22"/>
              </w:rPr>
              <w:t>0</w:t>
            </w:r>
            <w:r w:rsidR="00CC245B" w:rsidRPr="00CC245B">
              <w:rPr>
                <w:rFonts w:asciiTheme="minorHAnsi" w:hAnsiTheme="minorHAnsi" w:cstheme="minorHAnsi"/>
                <w:sz w:val="22"/>
                <w:szCs w:val="22"/>
              </w:rPr>
              <w:t>,0</w:t>
            </w:r>
          </w:p>
        </w:tc>
        <w:tc>
          <w:tcPr>
            <w:tcW w:w="829" w:type="dxa"/>
            <w:hideMark/>
          </w:tcPr>
          <w:p w14:paraId="168AD664" w14:textId="751829A4" w:rsidR="00CA4793" w:rsidRPr="00CC245B" w:rsidRDefault="00CA4793" w:rsidP="00652E02">
            <w:pPr>
              <w:pStyle w:val="xxmsonormal"/>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CC245B">
              <w:rPr>
                <w:rFonts w:asciiTheme="minorHAnsi" w:hAnsiTheme="minorHAnsi" w:cstheme="minorHAnsi"/>
                <w:sz w:val="22"/>
                <w:szCs w:val="22"/>
              </w:rPr>
              <w:t>1</w:t>
            </w:r>
            <w:r w:rsidR="00CC245B" w:rsidRPr="00CC245B">
              <w:rPr>
                <w:rFonts w:asciiTheme="minorHAnsi" w:hAnsiTheme="minorHAnsi" w:cstheme="minorHAnsi"/>
                <w:sz w:val="22"/>
                <w:szCs w:val="22"/>
              </w:rPr>
              <w:t>,0</w:t>
            </w:r>
          </w:p>
        </w:tc>
        <w:tc>
          <w:tcPr>
            <w:tcW w:w="1148" w:type="dxa"/>
            <w:hideMark/>
          </w:tcPr>
          <w:p w14:paraId="674F8A0D" w14:textId="666ADEA6" w:rsidR="00CA4793" w:rsidRPr="00CC245B" w:rsidRDefault="00CA4793" w:rsidP="00652E02">
            <w:pPr>
              <w:pStyle w:val="xxmsonormal"/>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CC245B">
              <w:rPr>
                <w:rFonts w:asciiTheme="minorHAnsi" w:hAnsiTheme="minorHAnsi" w:cstheme="minorHAnsi"/>
                <w:sz w:val="22"/>
                <w:szCs w:val="22"/>
              </w:rPr>
              <w:t>1</w:t>
            </w:r>
            <w:r w:rsidR="00CC245B" w:rsidRPr="00CC245B">
              <w:rPr>
                <w:rFonts w:asciiTheme="minorHAnsi" w:hAnsiTheme="minorHAnsi" w:cstheme="minorHAnsi"/>
                <w:sz w:val="22"/>
                <w:szCs w:val="22"/>
              </w:rPr>
              <w:t>,0</w:t>
            </w:r>
          </w:p>
        </w:tc>
      </w:tr>
      <w:tr w:rsidR="00CA4793" w:rsidRPr="00CC245B" w14:paraId="29FA4E8E" w14:textId="77777777" w:rsidTr="00CC245B">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2835" w:type="dxa"/>
            <w:hideMark/>
          </w:tcPr>
          <w:p w14:paraId="6FA6CA65" w14:textId="5B1FAC03" w:rsidR="00CA4793" w:rsidRPr="00CC245B" w:rsidRDefault="00B87D1C" w:rsidP="00652E02">
            <w:pPr>
              <w:pStyle w:val="xxmsonormal"/>
              <w:rPr>
                <w:rFonts w:asciiTheme="minorHAnsi" w:hAnsiTheme="minorHAnsi" w:cstheme="minorHAnsi"/>
                <w:sz w:val="22"/>
                <w:szCs w:val="22"/>
              </w:rPr>
            </w:pPr>
            <w:r w:rsidRPr="00CC245B">
              <w:rPr>
                <w:rFonts w:asciiTheme="minorHAnsi" w:hAnsiTheme="minorHAnsi" w:cstheme="minorHAnsi"/>
                <w:sz w:val="22"/>
                <w:szCs w:val="22"/>
              </w:rPr>
              <w:t>Modèle de caméra</w:t>
            </w:r>
          </w:p>
        </w:tc>
        <w:tc>
          <w:tcPr>
            <w:tcW w:w="1089" w:type="dxa"/>
            <w:hideMark/>
          </w:tcPr>
          <w:p w14:paraId="6CAF6D37" w14:textId="77777777" w:rsidR="00CA4793" w:rsidRPr="00CC245B" w:rsidRDefault="00CA4793" w:rsidP="00652E02">
            <w:pPr>
              <w:pStyle w:val="xxmsonormal"/>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CC245B">
              <w:rPr>
                <w:rFonts w:asciiTheme="minorHAnsi" w:hAnsiTheme="minorHAnsi" w:cstheme="minorHAnsi"/>
                <w:sz w:val="22"/>
                <w:szCs w:val="22"/>
              </w:rPr>
              <w:t>3,31</w:t>
            </w:r>
          </w:p>
        </w:tc>
        <w:tc>
          <w:tcPr>
            <w:tcW w:w="1211" w:type="dxa"/>
            <w:hideMark/>
          </w:tcPr>
          <w:p w14:paraId="20FDBFCF" w14:textId="77777777" w:rsidR="00CA4793" w:rsidRPr="00CC245B" w:rsidRDefault="00CA4793" w:rsidP="00652E02">
            <w:pPr>
              <w:pStyle w:val="xxmsonormal"/>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CC245B">
              <w:rPr>
                <w:rFonts w:asciiTheme="minorHAnsi" w:hAnsiTheme="minorHAnsi" w:cstheme="minorHAnsi"/>
                <w:sz w:val="22"/>
                <w:szCs w:val="22"/>
              </w:rPr>
              <w:t>2,13</w:t>
            </w:r>
          </w:p>
        </w:tc>
        <w:tc>
          <w:tcPr>
            <w:tcW w:w="1111" w:type="dxa"/>
            <w:hideMark/>
          </w:tcPr>
          <w:p w14:paraId="41B4202C" w14:textId="06253B1B" w:rsidR="00CA4793" w:rsidRPr="00CC245B" w:rsidRDefault="00CA4793" w:rsidP="00652E02">
            <w:pPr>
              <w:pStyle w:val="xxmsonormal"/>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CC245B">
              <w:rPr>
                <w:rFonts w:asciiTheme="minorHAnsi" w:hAnsiTheme="minorHAnsi" w:cstheme="minorHAnsi"/>
                <w:sz w:val="22"/>
                <w:szCs w:val="22"/>
              </w:rPr>
              <w:t>0</w:t>
            </w:r>
            <w:r w:rsidR="00CC245B" w:rsidRPr="00CC245B">
              <w:rPr>
                <w:rFonts w:asciiTheme="minorHAnsi" w:hAnsiTheme="minorHAnsi" w:cstheme="minorHAnsi"/>
                <w:sz w:val="22"/>
                <w:szCs w:val="22"/>
              </w:rPr>
              <w:t>,0</w:t>
            </w:r>
          </w:p>
        </w:tc>
        <w:tc>
          <w:tcPr>
            <w:tcW w:w="829" w:type="dxa"/>
            <w:hideMark/>
          </w:tcPr>
          <w:p w14:paraId="364305C3" w14:textId="3FCD69A7" w:rsidR="00CA4793" w:rsidRPr="00CC245B" w:rsidRDefault="00CA4793" w:rsidP="00652E02">
            <w:pPr>
              <w:pStyle w:val="xxmsonormal"/>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CC245B">
              <w:rPr>
                <w:rFonts w:asciiTheme="minorHAnsi" w:hAnsiTheme="minorHAnsi" w:cstheme="minorHAnsi"/>
                <w:sz w:val="22"/>
                <w:szCs w:val="22"/>
              </w:rPr>
              <w:t>2</w:t>
            </w:r>
            <w:r w:rsidR="00CC245B" w:rsidRPr="00CC245B">
              <w:rPr>
                <w:rFonts w:asciiTheme="minorHAnsi" w:hAnsiTheme="minorHAnsi" w:cstheme="minorHAnsi"/>
                <w:sz w:val="22"/>
                <w:szCs w:val="22"/>
              </w:rPr>
              <w:t>,0</w:t>
            </w:r>
          </w:p>
        </w:tc>
        <w:tc>
          <w:tcPr>
            <w:tcW w:w="829" w:type="dxa"/>
            <w:hideMark/>
          </w:tcPr>
          <w:p w14:paraId="4440D225" w14:textId="2A00DFA7" w:rsidR="00CA4793" w:rsidRPr="00CC245B" w:rsidRDefault="00CA4793" w:rsidP="00652E02">
            <w:pPr>
              <w:pStyle w:val="xxmsonormal"/>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CC245B">
              <w:rPr>
                <w:rFonts w:asciiTheme="minorHAnsi" w:hAnsiTheme="minorHAnsi" w:cstheme="minorHAnsi"/>
                <w:sz w:val="22"/>
                <w:szCs w:val="22"/>
              </w:rPr>
              <w:t>3</w:t>
            </w:r>
            <w:r w:rsidR="00CC245B" w:rsidRPr="00CC245B">
              <w:rPr>
                <w:rFonts w:asciiTheme="minorHAnsi" w:hAnsiTheme="minorHAnsi" w:cstheme="minorHAnsi"/>
                <w:sz w:val="22"/>
                <w:szCs w:val="22"/>
              </w:rPr>
              <w:t>,0</w:t>
            </w:r>
          </w:p>
        </w:tc>
        <w:tc>
          <w:tcPr>
            <w:tcW w:w="829" w:type="dxa"/>
            <w:hideMark/>
          </w:tcPr>
          <w:p w14:paraId="05CABA26" w14:textId="179A2238" w:rsidR="00CA4793" w:rsidRPr="00CC245B" w:rsidRDefault="00CA4793" w:rsidP="00652E02">
            <w:pPr>
              <w:pStyle w:val="xxmsonormal"/>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CC245B">
              <w:rPr>
                <w:rFonts w:asciiTheme="minorHAnsi" w:hAnsiTheme="minorHAnsi" w:cstheme="minorHAnsi"/>
                <w:sz w:val="22"/>
                <w:szCs w:val="22"/>
              </w:rPr>
              <w:t>5</w:t>
            </w:r>
            <w:r w:rsidR="00CC245B" w:rsidRPr="00CC245B">
              <w:rPr>
                <w:rFonts w:asciiTheme="minorHAnsi" w:hAnsiTheme="minorHAnsi" w:cstheme="minorHAnsi"/>
                <w:sz w:val="22"/>
                <w:szCs w:val="22"/>
              </w:rPr>
              <w:t>,0</w:t>
            </w:r>
          </w:p>
        </w:tc>
        <w:tc>
          <w:tcPr>
            <w:tcW w:w="1148" w:type="dxa"/>
            <w:hideMark/>
          </w:tcPr>
          <w:p w14:paraId="4D53FC13" w14:textId="47C82FA5" w:rsidR="00CA4793" w:rsidRPr="00CC245B" w:rsidRDefault="00CA4793" w:rsidP="00652E02">
            <w:pPr>
              <w:pStyle w:val="xxmsonormal"/>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CC245B">
              <w:rPr>
                <w:rFonts w:asciiTheme="minorHAnsi" w:hAnsiTheme="minorHAnsi" w:cstheme="minorHAnsi"/>
                <w:sz w:val="22"/>
                <w:szCs w:val="22"/>
              </w:rPr>
              <w:t>6</w:t>
            </w:r>
            <w:r w:rsidR="00CC245B" w:rsidRPr="00CC245B">
              <w:rPr>
                <w:rFonts w:asciiTheme="minorHAnsi" w:hAnsiTheme="minorHAnsi" w:cstheme="minorHAnsi"/>
                <w:sz w:val="22"/>
                <w:szCs w:val="22"/>
              </w:rPr>
              <w:t>,0</w:t>
            </w:r>
          </w:p>
        </w:tc>
      </w:tr>
      <w:tr w:rsidR="00CA4793" w:rsidRPr="00CC245B" w14:paraId="38A66368" w14:textId="77777777" w:rsidTr="00CC245B">
        <w:trPr>
          <w:trHeight w:val="397"/>
          <w:jc w:val="center"/>
        </w:trPr>
        <w:tc>
          <w:tcPr>
            <w:cnfStyle w:val="001000000000" w:firstRow="0" w:lastRow="0" w:firstColumn="1" w:lastColumn="0" w:oddVBand="0" w:evenVBand="0" w:oddHBand="0" w:evenHBand="0" w:firstRowFirstColumn="0" w:firstRowLastColumn="0" w:lastRowFirstColumn="0" w:lastRowLastColumn="0"/>
            <w:tcW w:w="2835" w:type="dxa"/>
            <w:hideMark/>
          </w:tcPr>
          <w:p w14:paraId="02A45569" w14:textId="0F832330" w:rsidR="00CA4793" w:rsidRPr="00CC245B" w:rsidRDefault="00CA4793" w:rsidP="00652E02">
            <w:pPr>
              <w:pStyle w:val="xxmsonormal"/>
              <w:rPr>
                <w:rFonts w:asciiTheme="minorHAnsi" w:hAnsiTheme="minorHAnsi" w:cstheme="minorHAnsi"/>
                <w:sz w:val="22"/>
                <w:szCs w:val="22"/>
              </w:rPr>
            </w:pPr>
            <w:r w:rsidRPr="00CC245B">
              <w:rPr>
                <w:rFonts w:asciiTheme="minorHAnsi" w:hAnsiTheme="minorHAnsi" w:cstheme="minorHAnsi"/>
                <w:sz w:val="22"/>
                <w:szCs w:val="22"/>
              </w:rPr>
              <w:t>Facteur sténopé</w:t>
            </w:r>
            <w:r w:rsidR="001304AB" w:rsidRPr="00CC245B">
              <w:rPr>
                <w:rFonts w:asciiTheme="minorHAnsi" w:hAnsiTheme="minorHAnsi" w:cstheme="minorHAnsi"/>
                <w:sz w:val="22"/>
                <w:szCs w:val="22"/>
              </w:rPr>
              <w:t xml:space="preserve"> (mm)</w:t>
            </w:r>
          </w:p>
        </w:tc>
        <w:tc>
          <w:tcPr>
            <w:tcW w:w="1089" w:type="dxa"/>
            <w:hideMark/>
          </w:tcPr>
          <w:p w14:paraId="756D5CFB" w14:textId="77777777" w:rsidR="00CA4793" w:rsidRPr="00CC245B" w:rsidRDefault="00CA4793" w:rsidP="00652E02">
            <w:pPr>
              <w:pStyle w:val="xxmsonormal"/>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CC245B">
              <w:rPr>
                <w:rFonts w:asciiTheme="minorHAnsi" w:hAnsiTheme="minorHAnsi" w:cstheme="minorHAnsi"/>
                <w:sz w:val="22"/>
                <w:szCs w:val="22"/>
              </w:rPr>
              <w:t>4,23</w:t>
            </w:r>
          </w:p>
        </w:tc>
        <w:tc>
          <w:tcPr>
            <w:tcW w:w="1211" w:type="dxa"/>
            <w:hideMark/>
          </w:tcPr>
          <w:p w14:paraId="7F950018" w14:textId="77777777" w:rsidR="00CA4793" w:rsidRPr="00CC245B" w:rsidRDefault="00CA4793" w:rsidP="00652E02">
            <w:pPr>
              <w:pStyle w:val="xxmsonormal"/>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CC245B">
              <w:rPr>
                <w:rFonts w:asciiTheme="minorHAnsi" w:hAnsiTheme="minorHAnsi" w:cstheme="minorHAnsi"/>
                <w:sz w:val="22"/>
                <w:szCs w:val="22"/>
              </w:rPr>
              <w:t>0,33</w:t>
            </w:r>
          </w:p>
        </w:tc>
        <w:tc>
          <w:tcPr>
            <w:tcW w:w="1111" w:type="dxa"/>
            <w:hideMark/>
          </w:tcPr>
          <w:p w14:paraId="123193AE" w14:textId="77777777" w:rsidR="00CA4793" w:rsidRPr="00CC245B" w:rsidRDefault="00CA4793" w:rsidP="00652E02">
            <w:pPr>
              <w:pStyle w:val="xxmsonormal"/>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CC245B">
              <w:rPr>
                <w:rFonts w:asciiTheme="minorHAnsi" w:hAnsiTheme="minorHAnsi" w:cstheme="minorHAnsi"/>
                <w:sz w:val="22"/>
                <w:szCs w:val="22"/>
              </w:rPr>
              <w:t>3,35</w:t>
            </w:r>
          </w:p>
        </w:tc>
        <w:tc>
          <w:tcPr>
            <w:tcW w:w="829" w:type="dxa"/>
            <w:hideMark/>
          </w:tcPr>
          <w:p w14:paraId="12FB3089" w14:textId="456BC258" w:rsidR="00CA4793" w:rsidRPr="00CC245B" w:rsidRDefault="00CA4793" w:rsidP="00652E02">
            <w:pPr>
              <w:pStyle w:val="xxmsonormal"/>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CC245B">
              <w:rPr>
                <w:rFonts w:asciiTheme="minorHAnsi" w:hAnsiTheme="minorHAnsi" w:cstheme="minorHAnsi"/>
                <w:sz w:val="22"/>
                <w:szCs w:val="22"/>
              </w:rPr>
              <w:t>4</w:t>
            </w:r>
            <w:r w:rsidR="00CC245B" w:rsidRPr="00CC245B">
              <w:rPr>
                <w:rFonts w:asciiTheme="minorHAnsi" w:hAnsiTheme="minorHAnsi" w:cstheme="minorHAnsi"/>
                <w:sz w:val="22"/>
                <w:szCs w:val="22"/>
              </w:rPr>
              <w:t>,0</w:t>
            </w:r>
          </w:p>
        </w:tc>
        <w:tc>
          <w:tcPr>
            <w:tcW w:w="829" w:type="dxa"/>
            <w:hideMark/>
          </w:tcPr>
          <w:p w14:paraId="4981C5B2" w14:textId="77777777" w:rsidR="00CA4793" w:rsidRPr="00CC245B" w:rsidRDefault="00CA4793" w:rsidP="00652E02">
            <w:pPr>
              <w:pStyle w:val="xxmsonormal"/>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CC245B">
              <w:rPr>
                <w:rFonts w:asciiTheme="minorHAnsi" w:hAnsiTheme="minorHAnsi" w:cstheme="minorHAnsi"/>
                <w:sz w:val="22"/>
                <w:szCs w:val="22"/>
              </w:rPr>
              <w:t>4,45</w:t>
            </w:r>
          </w:p>
        </w:tc>
        <w:tc>
          <w:tcPr>
            <w:tcW w:w="829" w:type="dxa"/>
            <w:hideMark/>
          </w:tcPr>
          <w:p w14:paraId="128A13E9" w14:textId="77777777" w:rsidR="00CA4793" w:rsidRPr="00CC245B" w:rsidRDefault="00CA4793" w:rsidP="00652E02">
            <w:pPr>
              <w:pStyle w:val="xxmsonormal"/>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CC245B">
              <w:rPr>
                <w:rFonts w:asciiTheme="minorHAnsi" w:hAnsiTheme="minorHAnsi" w:cstheme="minorHAnsi"/>
                <w:sz w:val="22"/>
                <w:szCs w:val="22"/>
              </w:rPr>
              <w:t>4,45</w:t>
            </w:r>
          </w:p>
        </w:tc>
        <w:tc>
          <w:tcPr>
            <w:tcW w:w="1148" w:type="dxa"/>
            <w:hideMark/>
          </w:tcPr>
          <w:p w14:paraId="562A87BE" w14:textId="77777777" w:rsidR="00CA4793" w:rsidRPr="00CC245B" w:rsidRDefault="00CA4793" w:rsidP="00652E02">
            <w:pPr>
              <w:pStyle w:val="xxmsonormal"/>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CC245B">
              <w:rPr>
                <w:rFonts w:asciiTheme="minorHAnsi" w:hAnsiTheme="minorHAnsi" w:cstheme="minorHAnsi"/>
                <w:sz w:val="22"/>
                <w:szCs w:val="22"/>
              </w:rPr>
              <w:t>4,45</w:t>
            </w:r>
          </w:p>
        </w:tc>
      </w:tr>
      <w:tr w:rsidR="00CA4793" w:rsidRPr="00CC245B" w14:paraId="1FDD7CC5" w14:textId="77777777" w:rsidTr="00CC245B">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2835" w:type="dxa"/>
            <w:hideMark/>
          </w:tcPr>
          <w:p w14:paraId="62406F63" w14:textId="26E89F99" w:rsidR="00CA4793" w:rsidRPr="00CC245B" w:rsidRDefault="006E2CB0" w:rsidP="00652E02">
            <w:pPr>
              <w:pStyle w:val="xxmsonormal"/>
              <w:rPr>
                <w:rFonts w:asciiTheme="minorHAnsi" w:hAnsiTheme="minorHAnsi" w:cstheme="minorHAnsi"/>
                <w:sz w:val="22"/>
                <w:szCs w:val="22"/>
              </w:rPr>
            </w:pPr>
            <w:r>
              <w:rPr>
                <w:rFonts w:asciiTheme="minorHAnsi" w:hAnsiTheme="minorHAnsi" w:cstheme="minorHAnsi"/>
                <w:sz w:val="22"/>
                <w:szCs w:val="22"/>
              </w:rPr>
              <w:t>Épaisseur</w:t>
            </w:r>
            <w:r w:rsidR="00CA4793" w:rsidRPr="00CC245B">
              <w:rPr>
                <w:rFonts w:asciiTheme="minorHAnsi" w:hAnsiTheme="minorHAnsi" w:cstheme="minorHAnsi"/>
                <w:sz w:val="22"/>
                <w:szCs w:val="22"/>
              </w:rPr>
              <w:t xml:space="preserve"> </w:t>
            </w:r>
            <w:r w:rsidR="00B87D1C" w:rsidRPr="00CC245B">
              <w:rPr>
                <w:rFonts w:asciiTheme="minorHAnsi" w:hAnsiTheme="minorHAnsi" w:cstheme="minorHAnsi"/>
                <w:sz w:val="22"/>
                <w:szCs w:val="22"/>
              </w:rPr>
              <w:t>du cristal</w:t>
            </w:r>
            <w:r w:rsidR="001304AB" w:rsidRPr="00CC245B">
              <w:rPr>
                <w:rFonts w:asciiTheme="minorHAnsi" w:hAnsiTheme="minorHAnsi" w:cstheme="minorHAnsi"/>
                <w:sz w:val="22"/>
                <w:szCs w:val="22"/>
              </w:rPr>
              <w:t xml:space="preserve"> (cm)</w:t>
            </w:r>
          </w:p>
        </w:tc>
        <w:tc>
          <w:tcPr>
            <w:tcW w:w="1089" w:type="dxa"/>
            <w:hideMark/>
          </w:tcPr>
          <w:p w14:paraId="5CFE044D" w14:textId="77777777" w:rsidR="00CA4793" w:rsidRPr="00CC245B" w:rsidRDefault="00CA4793" w:rsidP="00652E02">
            <w:pPr>
              <w:pStyle w:val="xxmsonormal"/>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CC245B">
              <w:rPr>
                <w:rFonts w:asciiTheme="minorHAnsi" w:hAnsiTheme="minorHAnsi" w:cstheme="minorHAnsi"/>
                <w:sz w:val="22"/>
                <w:szCs w:val="22"/>
              </w:rPr>
              <w:t>1,10</w:t>
            </w:r>
          </w:p>
        </w:tc>
        <w:tc>
          <w:tcPr>
            <w:tcW w:w="1211" w:type="dxa"/>
            <w:hideMark/>
          </w:tcPr>
          <w:p w14:paraId="17F7E7ED" w14:textId="77777777" w:rsidR="00CA4793" w:rsidRPr="00CC245B" w:rsidRDefault="00CA4793" w:rsidP="00652E02">
            <w:pPr>
              <w:pStyle w:val="xxmsonormal"/>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CC245B">
              <w:rPr>
                <w:rFonts w:asciiTheme="minorHAnsi" w:hAnsiTheme="minorHAnsi" w:cstheme="minorHAnsi"/>
                <w:sz w:val="22"/>
                <w:szCs w:val="22"/>
              </w:rPr>
              <w:t>0,27</w:t>
            </w:r>
          </w:p>
        </w:tc>
        <w:tc>
          <w:tcPr>
            <w:tcW w:w="1111" w:type="dxa"/>
            <w:hideMark/>
          </w:tcPr>
          <w:p w14:paraId="1C891C6F" w14:textId="77777777" w:rsidR="00CA4793" w:rsidRPr="00CC245B" w:rsidRDefault="00CA4793" w:rsidP="00652E02">
            <w:pPr>
              <w:pStyle w:val="xxmsonormal"/>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CC245B">
              <w:rPr>
                <w:rFonts w:asciiTheme="minorHAnsi" w:hAnsiTheme="minorHAnsi" w:cstheme="minorHAnsi"/>
                <w:sz w:val="22"/>
                <w:szCs w:val="22"/>
              </w:rPr>
              <w:t>0,95</w:t>
            </w:r>
          </w:p>
        </w:tc>
        <w:tc>
          <w:tcPr>
            <w:tcW w:w="829" w:type="dxa"/>
            <w:hideMark/>
          </w:tcPr>
          <w:p w14:paraId="53147DAE" w14:textId="77777777" w:rsidR="00CA4793" w:rsidRPr="00CC245B" w:rsidRDefault="00CA4793" w:rsidP="00652E02">
            <w:pPr>
              <w:pStyle w:val="xxmsonormal"/>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CC245B">
              <w:rPr>
                <w:rFonts w:asciiTheme="minorHAnsi" w:hAnsiTheme="minorHAnsi" w:cstheme="minorHAnsi"/>
                <w:sz w:val="22"/>
                <w:szCs w:val="22"/>
              </w:rPr>
              <w:t>0,95</w:t>
            </w:r>
          </w:p>
        </w:tc>
        <w:tc>
          <w:tcPr>
            <w:tcW w:w="829" w:type="dxa"/>
            <w:hideMark/>
          </w:tcPr>
          <w:p w14:paraId="54264E42" w14:textId="77777777" w:rsidR="00CA4793" w:rsidRPr="00CC245B" w:rsidRDefault="00CA4793" w:rsidP="00652E02">
            <w:pPr>
              <w:pStyle w:val="xxmsonormal"/>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CC245B">
              <w:rPr>
                <w:rFonts w:asciiTheme="minorHAnsi" w:hAnsiTheme="minorHAnsi" w:cstheme="minorHAnsi"/>
                <w:sz w:val="22"/>
                <w:szCs w:val="22"/>
              </w:rPr>
              <w:t>0,95</w:t>
            </w:r>
          </w:p>
        </w:tc>
        <w:tc>
          <w:tcPr>
            <w:tcW w:w="829" w:type="dxa"/>
            <w:hideMark/>
          </w:tcPr>
          <w:p w14:paraId="5C950FD8" w14:textId="77777777" w:rsidR="00CA4793" w:rsidRPr="00CC245B" w:rsidRDefault="00CA4793" w:rsidP="00652E02">
            <w:pPr>
              <w:pStyle w:val="xxmsonormal"/>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CC245B">
              <w:rPr>
                <w:rFonts w:asciiTheme="minorHAnsi" w:hAnsiTheme="minorHAnsi" w:cstheme="minorHAnsi"/>
                <w:sz w:val="22"/>
                <w:szCs w:val="22"/>
              </w:rPr>
              <w:t>0,95</w:t>
            </w:r>
          </w:p>
        </w:tc>
        <w:tc>
          <w:tcPr>
            <w:tcW w:w="1148" w:type="dxa"/>
            <w:hideMark/>
          </w:tcPr>
          <w:p w14:paraId="5D8DB173" w14:textId="77777777" w:rsidR="00CA4793" w:rsidRPr="00CC245B" w:rsidRDefault="00CA4793" w:rsidP="00652E02">
            <w:pPr>
              <w:pStyle w:val="xxmsonormal"/>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CC245B">
              <w:rPr>
                <w:rFonts w:asciiTheme="minorHAnsi" w:hAnsiTheme="minorHAnsi" w:cstheme="minorHAnsi"/>
                <w:sz w:val="22"/>
                <w:szCs w:val="22"/>
              </w:rPr>
              <w:t>1,59</w:t>
            </w:r>
          </w:p>
        </w:tc>
      </w:tr>
      <w:tr w:rsidR="00CA4793" w:rsidRPr="00CC245B" w14:paraId="73B50DBD" w14:textId="77777777" w:rsidTr="00CC245B">
        <w:trPr>
          <w:trHeight w:val="397"/>
          <w:jc w:val="center"/>
        </w:trPr>
        <w:tc>
          <w:tcPr>
            <w:cnfStyle w:val="001000000000" w:firstRow="0" w:lastRow="0" w:firstColumn="1" w:lastColumn="0" w:oddVBand="0" w:evenVBand="0" w:oddHBand="0" w:evenHBand="0" w:firstRowFirstColumn="0" w:firstRowLastColumn="0" w:lastRowFirstColumn="0" w:lastRowLastColumn="0"/>
            <w:tcW w:w="2835" w:type="dxa"/>
            <w:hideMark/>
          </w:tcPr>
          <w:p w14:paraId="0F084BF0" w14:textId="29D3C7E3" w:rsidR="00CA4793" w:rsidRPr="00CC245B" w:rsidRDefault="00B87D1C" w:rsidP="00652E02">
            <w:pPr>
              <w:pStyle w:val="xxmsonormal"/>
              <w:rPr>
                <w:rFonts w:asciiTheme="minorHAnsi" w:hAnsiTheme="minorHAnsi" w:cstheme="minorHAnsi"/>
                <w:sz w:val="22"/>
                <w:szCs w:val="22"/>
              </w:rPr>
            </w:pPr>
            <w:r w:rsidRPr="00CC245B">
              <w:rPr>
                <w:rFonts w:asciiTheme="minorHAnsi" w:hAnsiTheme="minorHAnsi" w:cstheme="minorHAnsi"/>
                <w:sz w:val="22"/>
                <w:szCs w:val="22"/>
              </w:rPr>
              <w:t>Taille du pixel</w:t>
            </w:r>
            <w:r w:rsidR="001304AB" w:rsidRPr="00CC245B">
              <w:rPr>
                <w:rFonts w:asciiTheme="minorHAnsi" w:hAnsiTheme="minorHAnsi" w:cstheme="minorHAnsi"/>
                <w:sz w:val="22"/>
                <w:szCs w:val="22"/>
              </w:rPr>
              <w:t xml:space="preserve"> (mm)</w:t>
            </w:r>
          </w:p>
        </w:tc>
        <w:tc>
          <w:tcPr>
            <w:tcW w:w="1089" w:type="dxa"/>
            <w:hideMark/>
          </w:tcPr>
          <w:p w14:paraId="4C55FCC5" w14:textId="77777777" w:rsidR="00CA4793" w:rsidRPr="00CC245B" w:rsidRDefault="00CA4793" w:rsidP="00652E02">
            <w:pPr>
              <w:pStyle w:val="xxmsonormal"/>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CC245B">
              <w:rPr>
                <w:rFonts w:asciiTheme="minorHAnsi" w:hAnsiTheme="minorHAnsi" w:cstheme="minorHAnsi"/>
                <w:sz w:val="22"/>
                <w:szCs w:val="22"/>
              </w:rPr>
              <w:t>1,15</w:t>
            </w:r>
          </w:p>
        </w:tc>
        <w:tc>
          <w:tcPr>
            <w:tcW w:w="1211" w:type="dxa"/>
            <w:hideMark/>
          </w:tcPr>
          <w:p w14:paraId="19CEEF74" w14:textId="77777777" w:rsidR="00CA4793" w:rsidRPr="00CC245B" w:rsidRDefault="00CA4793" w:rsidP="00652E02">
            <w:pPr>
              <w:pStyle w:val="xxmsonormal"/>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CC245B">
              <w:rPr>
                <w:rFonts w:asciiTheme="minorHAnsi" w:hAnsiTheme="minorHAnsi" w:cstheme="minorHAnsi"/>
                <w:sz w:val="22"/>
                <w:szCs w:val="22"/>
              </w:rPr>
              <w:t>0,48</w:t>
            </w:r>
          </w:p>
        </w:tc>
        <w:tc>
          <w:tcPr>
            <w:tcW w:w="1111" w:type="dxa"/>
            <w:hideMark/>
          </w:tcPr>
          <w:p w14:paraId="32C4FF78" w14:textId="77777777" w:rsidR="00CA4793" w:rsidRPr="00CC245B" w:rsidRDefault="00CA4793" w:rsidP="00652E02">
            <w:pPr>
              <w:pStyle w:val="xxmsonormal"/>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CC245B">
              <w:rPr>
                <w:rFonts w:asciiTheme="minorHAnsi" w:hAnsiTheme="minorHAnsi" w:cstheme="minorHAnsi"/>
                <w:sz w:val="22"/>
                <w:szCs w:val="22"/>
              </w:rPr>
              <w:t>0,74</w:t>
            </w:r>
          </w:p>
        </w:tc>
        <w:tc>
          <w:tcPr>
            <w:tcW w:w="829" w:type="dxa"/>
            <w:hideMark/>
          </w:tcPr>
          <w:p w14:paraId="4A897FA0" w14:textId="77777777" w:rsidR="00CA4793" w:rsidRPr="00CC245B" w:rsidRDefault="00CA4793" w:rsidP="00652E02">
            <w:pPr>
              <w:pStyle w:val="xxmsonormal"/>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CC245B">
              <w:rPr>
                <w:rFonts w:asciiTheme="minorHAnsi" w:hAnsiTheme="minorHAnsi" w:cstheme="minorHAnsi"/>
                <w:sz w:val="22"/>
                <w:szCs w:val="22"/>
              </w:rPr>
              <w:t>0,88</w:t>
            </w:r>
          </w:p>
        </w:tc>
        <w:tc>
          <w:tcPr>
            <w:tcW w:w="829" w:type="dxa"/>
            <w:hideMark/>
          </w:tcPr>
          <w:p w14:paraId="17F1FF95" w14:textId="77777777" w:rsidR="00CA4793" w:rsidRPr="00CC245B" w:rsidRDefault="00CA4793" w:rsidP="00652E02">
            <w:pPr>
              <w:pStyle w:val="xxmsonormal"/>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CC245B">
              <w:rPr>
                <w:rFonts w:asciiTheme="minorHAnsi" w:hAnsiTheme="minorHAnsi" w:cstheme="minorHAnsi"/>
                <w:sz w:val="22"/>
                <w:szCs w:val="22"/>
              </w:rPr>
              <w:t>0,89</w:t>
            </w:r>
          </w:p>
        </w:tc>
        <w:tc>
          <w:tcPr>
            <w:tcW w:w="829" w:type="dxa"/>
            <w:hideMark/>
          </w:tcPr>
          <w:p w14:paraId="39E6C488" w14:textId="77777777" w:rsidR="00CA4793" w:rsidRPr="00CC245B" w:rsidRDefault="00CA4793" w:rsidP="00652E02">
            <w:pPr>
              <w:pStyle w:val="xxmsonormal"/>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CC245B">
              <w:rPr>
                <w:rFonts w:asciiTheme="minorHAnsi" w:hAnsiTheme="minorHAnsi" w:cstheme="minorHAnsi"/>
                <w:sz w:val="22"/>
                <w:szCs w:val="22"/>
              </w:rPr>
              <w:t>1,20</w:t>
            </w:r>
          </w:p>
        </w:tc>
        <w:tc>
          <w:tcPr>
            <w:tcW w:w="1148" w:type="dxa"/>
            <w:hideMark/>
          </w:tcPr>
          <w:p w14:paraId="650E613B" w14:textId="77777777" w:rsidR="00CA4793" w:rsidRPr="00CC245B" w:rsidRDefault="00CA4793" w:rsidP="00652E02">
            <w:pPr>
              <w:pStyle w:val="xxmsonormal"/>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CC245B">
              <w:rPr>
                <w:rFonts w:asciiTheme="minorHAnsi" w:hAnsiTheme="minorHAnsi" w:cstheme="minorHAnsi"/>
                <w:sz w:val="22"/>
                <w:szCs w:val="22"/>
              </w:rPr>
              <w:t>2,21</w:t>
            </w:r>
          </w:p>
        </w:tc>
      </w:tr>
      <w:tr w:rsidR="00CA4793" w:rsidRPr="00CC245B" w14:paraId="0D2D0E61" w14:textId="77777777" w:rsidTr="00CC245B">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2835" w:type="dxa"/>
            <w:hideMark/>
          </w:tcPr>
          <w:p w14:paraId="03DD0ECA" w14:textId="1FE77452" w:rsidR="00CA4793" w:rsidRPr="00CC245B" w:rsidRDefault="00CA4793" w:rsidP="00652E02">
            <w:pPr>
              <w:pStyle w:val="xxmsonormal"/>
              <w:rPr>
                <w:rFonts w:asciiTheme="minorHAnsi" w:hAnsiTheme="minorHAnsi" w:cstheme="minorHAnsi"/>
                <w:sz w:val="22"/>
                <w:szCs w:val="22"/>
              </w:rPr>
            </w:pPr>
            <w:r w:rsidRPr="00CC245B">
              <w:rPr>
                <w:rFonts w:asciiTheme="minorHAnsi" w:hAnsiTheme="minorHAnsi" w:cstheme="minorHAnsi"/>
                <w:sz w:val="22"/>
                <w:szCs w:val="22"/>
              </w:rPr>
              <w:t>Volume</w:t>
            </w:r>
            <w:r w:rsidR="001304AB" w:rsidRPr="00CC245B">
              <w:rPr>
                <w:rFonts w:asciiTheme="minorHAnsi" w:hAnsiTheme="minorHAnsi" w:cstheme="minorHAnsi"/>
                <w:sz w:val="22"/>
                <w:szCs w:val="22"/>
              </w:rPr>
              <w:t xml:space="preserve"> (</w:t>
            </w:r>
            <w:proofErr w:type="spellStart"/>
            <w:r w:rsidR="001304AB" w:rsidRPr="00CC245B">
              <w:rPr>
                <w:rFonts w:asciiTheme="minorHAnsi" w:hAnsiTheme="minorHAnsi" w:cstheme="minorHAnsi"/>
                <w:sz w:val="22"/>
                <w:szCs w:val="22"/>
              </w:rPr>
              <w:t>mL</w:t>
            </w:r>
            <w:proofErr w:type="spellEnd"/>
            <w:r w:rsidR="001304AB" w:rsidRPr="00CC245B">
              <w:rPr>
                <w:rFonts w:asciiTheme="minorHAnsi" w:hAnsiTheme="minorHAnsi" w:cstheme="minorHAnsi"/>
                <w:sz w:val="22"/>
                <w:szCs w:val="22"/>
              </w:rPr>
              <w:t>)</w:t>
            </w:r>
          </w:p>
        </w:tc>
        <w:tc>
          <w:tcPr>
            <w:tcW w:w="1089" w:type="dxa"/>
            <w:hideMark/>
          </w:tcPr>
          <w:p w14:paraId="528D0A10" w14:textId="77777777" w:rsidR="00CA4793" w:rsidRPr="00CC245B" w:rsidRDefault="00CA4793" w:rsidP="00652E02">
            <w:pPr>
              <w:pStyle w:val="xxmsonormal"/>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CC245B">
              <w:rPr>
                <w:rFonts w:asciiTheme="minorHAnsi" w:hAnsiTheme="minorHAnsi" w:cstheme="minorHAnsi"/>
                <w:sz w:val="22"/>
                <w:szCs w:val="22"/>
              </w:rPr>
              <w:t>14,20</w:t>
            </w:r>
          </w:p>
        </w:tc>
        <w:tc>
          <w:tcPr>
            <w:tcW w:w="1211" w:type="dxa"/>
            <w:hideMark/>
          </w:tcPr>
          <w:p w14:paraId="07C7E7E0" w14:textId="77777777" w:rsidR="00CA4793" w:rsidRPr="00CC245B" w:rsidRDefault="00CA4793" w:rsidP="00652E02">
            <w:pPr>
              <w:pStyle w:val="xxmsonormal"/>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CC245B">
              <w:rPr>
                <w:rFonts w:asciiTheme="minorHAnsi" w:hAnsiTheme="minorHAnsi" w:cstheme="minorHAnsi"/>
                <w:sz w:val="22"/>
                <w:szCs w:val="22"/>
              </w:rPr>
              <w:t>9,46</w:t>
            </w:r>
          </w:p>
        </w:tc>
        <w:tc>
          <w:tcPr>
            <w:tcW w:w="1111" w:type="dxa"/>
            <w:hideMark/>
          </w:tcPr>
          <w:p w14:paraId="1B172A9C" w14:textId="1D39FFFB" w:rsidR="00CA4793" w:rsidRPr="00CC245B" w:rsidRDefault="00CA4793" w:rsidP="00652E02">
            <w:pPr>
              <w:pStyle w:val="xxmsonormal"/>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CC245B">
              <w:rPr>
                <w:rFonts w:asciiTheme="minorHAnsi" w:hAnsiTheme="minorHAnsi" w:cstheme="minorHAnsi"/>
                <w:sz w:val="22"/>
                <w:szCs w:val="22"/>
              </w:rPr>
              <w:t>3</w:t>
            </w:r>
            <w:r w:rsidR="00CC245B" w:rsidRPr="00CC245B">
              <w:rPr>
                <w:rFonts w:asciiTheme="minorHAnsi" w:hAnsiTheme="minorHAnsi" w:cstheme="minorHAnsi"/>
                <w:sz w:val="22"/>
                <w:szCs w:val="22"/>
              </w:rPr>
              <w:t>,0</w:t>
            </w:r>
          </w:p>
        </w:tc>
        <w:tc>
          <w:tcPr>
            <w:tcW w:w="829" w:type="dxa"/>
            <w:hideMark/>
          </w:tcPr>
          <w:p w14:paraId="62CA58EB" w14:textId="7941AA41" w:rsidR="00CA4793" w:rsidRPr="00CC245B" w:rsidRDefault="00CA4793" w:rsidP="00652E02">
            <w:pPr>
              <w:pStyle w:val="xxmsonormal"/>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CC245B">
              <w:rPr>
                <w:rFonts w:asciiTheme="minorHAnsi" w:hAnsiTheme="minorHAnsi" w:cstheme="minorHAnsi"/>
                <w:sz w:val="22"/>
                <w:szCs w:val="22"/>
              </w:rPr>
              <w:t>8</w:t>
            </w:r>
            <w:r w:rsidR="00CC245B" w:rsidRPr="00CC245B">
              <w:rPr>
                <w:rFonts w:asciiTheme="minorHAnsi" w:hAnsiTheme="minorHAnsi" w:cstheme="minorHAnsi"/>
                <w:sz w:val="22"/>
                <w:szCs w:val="22"/>
              </w:rPr>
              <w:t>,0</w:t>
            </w:r>
          </w:p>
        </w:tc>
        <w:tc>
          <w:tcPr>
            <w:tcW w:w="829" w:type="dxa"/>
            <w:hideMark/>
          </w:tcPr>
          <w:p w14:paraId="07C21CB2" w14:textId="549668D0" w:rsidR="00CA4793" w:rsidRPr="00CC245B" w:rsidRDefault="00CA4793" w:rsidP="00652E02">
            <w:pPr>
              <w:pStyle w:val="xxmsonormal"/>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CC245B">
              <w:rPr>
                <w:rFonts w:asciiTheme="minorHAnsi" w:hAnsiTheme="minorHAnsi" w:cstheme="minorHAnsi"/>
                <w:sz w:val="22"/>
                <w:szCs w:val="22"/>
              </w:rPr>
              <w:t>11</w:t>
            </w:r>
            <w:r w:rsidR="00CC245B" w:rsidRPr="00CC245B">
              <w:rPr>
                <w:rFonts w:asciiTheme="minorHAnsi" w:hAnsiTheme="minorHAnsi" w:cstheme="minorHAnsi"/>
                <w:sz w:val="22"/>
                <w:szCs w:val="22"/>
              </w:rPr>
              <w:t>,0</w:t>
            </w:r>
          </w:p>
        </w:tc>
        <w:tc>
          <w:tcPr>
            <w:tcW w:w="829" w:type="dxa"/>
            <w:hideMark/>
          </w:tcPr>
          <w:p w14:paraId="3CD38CAA" w14:textId="12C2B70C" w:rsidR="00CA4793" w:rsidRPr="00CC245B" w:rsidRDefault="00CA4793" w:rsidP="00652E02">
            <w:pPr>
              <w:pStyle w:val="xxmsonormal"/>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CC245B">
              <w:rPr>
                <w:rFonts w:asciiTheme="minorHAnsi" w:hAnsiTheme="minorHAnsi" w:cstheme="minorHAnsi"/>
                <w:sz w:val="22"/>
                <w:szCs w:val="22"/>
              </w:rPr>
              <w:t>19</w:t>
            </w:r>
            <w:r w:rsidR="00CC245B" w:rsidRPr="00CC245B">
              <w:rPr>
                <w:rFonts w:asciiTheme="minorHAnsi" w:hAnsiTheme="minorHAnsi" w:cstheme="minorHAnsi"/>
                <w:sz w:val="22"/>
                <w:szCs w:val="22"/>
              </w:rPr>
              <w:t>,0</w:t>
            </w:r>
          </w:p>
        </w:tc>
        <w:tc>
          <w:tcPr>
            <w:tcW w:w="1148" w:type="dxa"/>
            <w:hideMark/>
          </w:tcPr>
          <w:p w14:paraId="1AC831D9" w14:textId="1A929D90" w:rsidR="00CA4793" w:rsidRPr="00CC245B" w:rsidRDefault="00CA4793" w:rsidP="00652E02">
            <w:pPr>
              <w:pStyle w:val="xxmsonormal"/>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CC245B">
              <w:rPr>
                <w:rFonts w:asciiTheme="minorHAnsi" w:hAnsiTheme="minorHAnsi" w:cstheme="minorHAnsi"/>
                <w:sz w:val="22"/>
                <w:szCs w:val="22"/>
              </w:rPr>
              <w:t>30</w:t>
            </w:r>
            <w:r w:rsidR="00CC245B" w:rsidRPr="00CC245B">
              <w:rPr>
                <w:rFonts w:asciiTheme="minorHAnsi" w:hAnsiTheme="minorHAnsi" w:cstheme="minorHAnsi"/>
                <w:sz w:val="22"/>
                <w:szCs w:val="22"/>
              </w:rPr>
              <w:t>,0</w:t>
            </w:r>
          </w:p>
        </w:tc>
      </w:tr>
      <w:tr w:rsidR="00CA4793" w:rsidRPr="00CC245B" w14:paraId="1B3BF213" w14:textId="77777777" w:rsidTr="00CC245B">
        <w:trPr>
          <w:trHeight w:val="397"/>
          <w:jc w:val="center"/>
        </w:trPr>
        <w:tc>
          <w:tcPr>
            <w:cnfStyle w:val="001000000000" w:firstRow="0" w:lastRow="0" w:firstColumn="1" w:lastColumn="0" w:oddVBand="0" w:evenVBand="0" w:oddHBand="0" w:evenHBand="0" w:firstRowFirstColumn="0" w:firstRowLastColumn="0" w:lastRowFirstColumn="0" w:lastRowLastColumn="0"/>
            <w:tcW w:w="2835" w:type="dxa"/>
            <w:hideMark/>
          </w:tcPr>
          <w:p w14:paraId="148D49BA" w14:textId="11D118ED" w:rsidR="00CA4793" w:rsidRPr="00CC245B" w:rsidRDefault="00CA4793" w:rsidP="00652E02">
            <w:pPr>
              <w:pStyle w:val="xxmsonormal"/>
              <w:rPr>
                <w:rFonts w:asciiTheme="minorHAnsi" w:hAnsiTheme="minorHAnsi" w:cstheme="minorHAnsi"/>
                <w:sz w:val="22"/>
                <w:szCs w:val="22"/>
              </w:rPr>
            </w:pPr>
            <w:r w:rsidRPr="00CC245B">
              <w:rPr>
                <w:rFonts w:asciiTheme="minorHAnsi" w:hAnsiTheme="minorHAnsi" w:cstheme="minorHAnsi"/>
                <w:sz w:val="22"/>
                <w:szCs w:val="22"/>
              </w:rPr>
              <w:t>Distance</w:t>
            </w:r>
            <w:r w:rsidR="001304AB" w:rsidRPr="00CC245B">
              <w:rPr>
                <w:rFonts w:asciiTheme="minorHAnsi" w:hAnsiTheme="minorHAnsi" w:cstheme="minorHAnsi"/>
                <w:sz w:val="22"/>
                <w:szCs w:val="22"/>
              </w:rPr>
              <w:t xml:space="preserve"> (cm)</w:t>
            </w:r>
          </w:p>
        </w:tc>
        <w:tc>
          <w:tcPr>
            <w:tcW w:w="1089" w:type="dxa"/>
            <w:hideMark/>
          </w:tcPr>
          <w:p w14:paraId="0B5217AD" w14:textId="77777777" w:rsidR="00CA4793" w:rsidRPr="00CC245B" w:rsidRDefault="00CA4793" w:rsidP="00652E02">
            <w:pPr>
              <w:pStyle w:val="xxmsonormal"/>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CC245B">
              <w:rPr>
                <w:rFonts w:asciiTheme="minorHAnsi" w:hAnsiTheme="minorHAnsi" w:cstheme="minorHAnsi"/>
                <w:sz w:val="22"/>
                <w:szCs w:val="22"/>
              </w:rPr>
              <w:t>6,69</w:t>
            </w:r>
          </w:p>
        </w:tc>
        <w:tc>
          <w:tcPr>
            <w:tcW w:w="1211" w:type="dxa"/>
            <w:hideMark/>
          </w:tcPr>
          <w:p w14:paraId="6762F6AD" w14:textId="77777777" w:rsidR="00CA4793" w:rsidRPr="00CC245B" w:rsidRDefault="00CA4793" w:rsidP="00652E02">
            <w:pPr>
              <w:pStyle w:val="xxmsonormal"/>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CC245B">
              <w:rPr>
                <w:rFonts w:asciiTheme="minorHAnsi" w:hAnsiTheme="minorHAnsi" w:cstheme="minorHAnsi"/>
                <w:sz w:val="22"/>
                <w:szCs w:val="22"/>
              </w:rPr>
              <w:t>2,64</w:t>
            </w:r>
          </w:p>
        </w:tc>
        <w:tc>
          <w:tcPr>
            <w:tcW w:w="1111" w:type="dxa"/>
            <w:hideMark/>
          </w:tcPr>
          <w:p w14:paraId="5A9E38D7" w14:textId="4F879501" w:rsidR="00CA4793" w:rsidRPr="00CC245B" w:rsidRDefault="00CA4793" w:rsidP="00652E02">
            <w:pPr>
              <w:pStyle w:val="xxmsonormal"/>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CC245B">
              <w:rPr>
                <w:rFonts w:asciiTheme="minorHAnsi" w:hAnsiTheme="minorHAnsi" w:cstheme="minorHAnsi"/>
                <w:sz w:val="22"/>
                <w:szCs w:val="22"/>
              </w:rPr>
              <w:t>1</w:t>
            </w:r>
            <w:r w:rsidR="00CC245B" w:rsidRPr="00CC245B">
              <w:rPr>
                <w:rFonts w:asciiTheme="minorHAnsi" w:hAnsiTheme="minorHAnsi" w:cstheme="minorHAnsi"/>
                <w:sz w:val="22"/>
                <w:szCs w:val="22"/>
              </w:rPr>
              <w:t>,0</w:t>
            </w:r>
          </w:p>
        </w:tc>
        <w:tc>
          <w:tcPr>
            <w:tcW w:w="829" w:type="dxa"/>
            <w:hideMark/>
          </w:tcPr>
          <w:p w14:paraId="02F782D3" w14:textId="14A6DE05" w:rsidR="00CA4793" w:rsidRPr="00CC245B" w:rsidRDefault="00CA4793" w:rsidP="00652E02">
            <w:pPr>
              <w:pStyle w:val="xxmsonormal"/>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CC245B">
              <w:rPr>
                <w:rFonts w:asciiTheme="minorHAnsi" w:hAnsiTheme="minorHAnsi" w:cstheme="minorHAnsi"/>
                <w:sz w:val="22"/>
                <w:szCs w:val="22"/>
              </w:rPr>
              <w:t>6</w:t>
            </w:r>
            <w:r w:rsidR="00CC245B" w:rsidRPr="00CC245B">
              <w:rPr>
                <w:rFonts w:asciiTheme="minorHAnsi" w:hAnsiTheme="minorHAnsi" w:cstheme="minorHAnsi"/>
                <w:sz w:val="22"/>
                <w:szCs w:val="22"/>
              </w:rPr>
              <w:t>,0</w:t>
            </w:r>
          </w:p>
        </w:tc>
        <w:tc>
          <w:tcPr>
            <w:tcW w:w="829" w:type="dxa"/>
            <w:hideMark/>
          </w:tcPr>
          <w:p w14:paraId="6C628FA6" w14:textId="79953CCD" w:rsidR="00CA4793" w:rsidRPr="00CC245B" w:rsidRDefault="00CA4793" w:rsidP="00652E02">
            <w:pPr>
              <w:pStyle w:val="xxmsonormal"/>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CC245B">
              <w:rPr>
                <w:rFonts w:asciiTheme="minorHAnsi" w:hAnsiTheme="minorHAnsi" w:cstheme="minorHAnsi"/>
                <w:sz w:val="22"/>
                <w:szCs w:val="22"/>
              </w:rPr>
              <w:t>7</w:t>
            </w:r>
            <w:r w:rsidR="00CC245B" w:rsidRPr="00CC245B">
              <w:rPr>
                <w:rFonts w:asciiTheme="minorHAnsi" w:hAnsiTheme="minorHAnsi" w:cstheme="minorHAnsi"/>
                <w:sz w:val="22"/>
                <w:szCs w:val="22"/>
              </w:rPr>
              <w:t>,0</w:t>
            </w:r>
          </w:p>
        </w:tc>
        <w:tc>
          <w:tcPr>
            <w:tcW w:w="829" w:type="dxa"/>
            <w:hideMark/>
          </w:tcPr>
          <w:p w14:paraId="1C2DB996" w14:textId="5F468D37" w:rsidR="00CA4793" w:rsidRPr="00CC245B" w:rsidRDefault="00CA4793" w:rsidP="00652E02">
            <w:pPr>
              <w:pStyle w:val="xxmsonormal"/>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CC245B">
              <w:rPr>
                <w:rFonts w:asciiTheme="minorHAnsi" w:hAnsiTheme="minorHAnsi" w:cstheme="minorHAnsi"/>
                <w:sz w:val="22"/>
                <w:szCs w:val="22"/>
              </w:rPr>
              <w:t>8</w:t>
            </w:r>
            <w:r w:rsidR="00CC245B" w:rsidRPr="00CC245B">
              <w:rPr>
                <w:rFonts w:asciiTheme="minorHAnsi" w:hAnsiTheme="minorHAnsi" w:cstheme="minorHAnsi"/>
                <w:sz w:val="22"/>
                <w:szCs w:val="22"/>
              </w:rPr>
              <w:t>,0</w:t>
            </w:r>
          </w:p>
        </w:tc>
        <w:tc>
          <w:tcPr>
            <w:tcW w:w="1148" w:type="dxa"/>
            <w:hideMark/>
          </w:tcPr>
          <w:p w14:paraId="213577A6" w14:textId="77777777" w:rsidR="00CA4793" w:rsidRPr="00CC245B" w:rsidRDefault="00CA4793" w:rsidP="00652E02">
            <w:pPr>
              <w:pStyle w:val="xxmsonormal"/>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CC245B">
              <w:rPr>
                <w:rFonts w:asciiTheme="minorHAnsi" w:hAnsiTheme="minorHAnsi" w:cstheme="minorHAnsi"/>
                <w:sz w:val="22"/>
                <w:szCs w:val="22"/>
              </w:rPr>
              <w:t>12,50</w:t>
            </w:r>
          </w:p>
        </w:tc>
      </w:tr>
      <w:tr w:rsidR="00CA4793" w:rsidRPr="00CC245B" w14:paraId="461D5A87" w14:textId="77777777" w:rsidTr="00CC245B">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2835" w:type="dxa"/>
            <w:hideMark/>
          </w:tcPr>
          <w:p w14:paraId="65C2836A" w14:textId="6EF70AEF" w:rsidR="00CA4793" w:rsidRPr="00CC245B" w:rsidRDefault="00CA4793" w:rsidP="00652E02">
            <w:pPr>
              <w:pStyle w:val="xxmsonormal"/>
              <w:rPr>
                <w:rFonts w:asciiTheme="minorHAnsi" w:hAnsiTheme="minorHAnsi" w:cstheme="minorHAnsi"/>
                <w:sz w:val="22"/>
                <w:szCs w:val="22"/>
              </w:rPr>
            </w:pPr>
            <w:r w:rsidRPr="00CC245B">
              <w:rPr>
                <w:rFonts w:asciiTheme="minorHAnsi" w:hAnsiTheme="minorHAnsi" w:cstheme="minorHAnsi"/>
                <w:sz w:val="22"/>
                <w:szCs w:val="22"/>
              </w:rPr>
              <w:t>Durée</w:t>
            </w:r>
            <w:r w:rsidR="001304AB" w:rsidRPr="00CC245B">
              <w:rPr>
                <w:rFonts w:asciiTheme="minorHAnsi" w:hAnsiTheme="minorHAnsi" w:cstheme="minorHAnsi"/>
                <w:sz w:val="22"/>
                <w:szCs w:val="22"/>
              </w:rPr>
              <w:t xml:space="preserve"> (s)</w:t>
            </w:r>
          </w:p>
        </w:tc>
        <w:tc>
          <w:tcPr>
            <w:tcW w:w="1089" w:type="dxa"/>
            <w:hideMark/>
          </w:tcPr>
          <w:p w14:paraId="72386268" w14:textId="77777777" w:rsidR="00CA4793" w:rsidRPr="00CC245B" w:rsidRDefault="00CA4793" w:rsidP="00652E02">
            <w:pPr>
              <w:pStyle w:val="xxmsonormal"/>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CC245B">
              <w:rPr>
                <w:rFonts w:asciiTheme="minorHAnsi" w:hAnsiTheme="minorHAnsi" w:cstheme="minorHAnsi"/>
                <w:sz w:val="22"/>
                <w:szCs w:val="22"/>
              </w:rPr>
              <w:t>269,34</w:t>
            </w:r>
          </w:p>
        </w:tc>
        <w:tc>
          <w:tcPr>
            <w:tcW w:w="1211" w:type="dxa"/>
            <w:hideMark/>
          </w:tcPr>
          <w:p w14:paraId="78241502" w14:textId="77777777" w:rsidR="00CA4793" w:rsidRPr="00CC245B" w:rsidRDefault="00CA4793" w:rsidP="00652E02">
            <w:pPr>
              <w:pStyle w:val="xxmsonormal"/>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CC245B">
              <w:rPr>
                <w:rFonts w:asciiTheme="minorHAnsi" w:hAnsiTheme="minorHAnsi" w:cstheme="minorHAnsi"/>
                <w:sz w:val="22"/>
                <w:szCs w:val="22"/>
              </w:rPr>
              <w:t>131,30</w:t>
            </w:r>
          </w:p>
        </w:tc>
        <w:tc>
          <w:tcPr>
            <w:tcW w:w="1111" w:type="dxa"/>
            <w:hideMark/>
          </w:tcPr>
          <w:p w14:paraId="1B46D6DB" w14:textId="2E1BB32A" w:rsidR="00CA4793" w:rsidRPr="00CC245B" w:rsidRDefault="00CA4793" w:rsidP="00652E02">
            <w:pPr>
              <w:pStyle w:val="xxmsonormal"/>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CC245B">
              <w:rPr>
                <w:rFonts w:asciiTheme="minorHAnsi" w:hAnsiTheme="minorHAnsi" w:cstheme="minorHAnsi"/>
                <w:sz w:val="22"/>
                <w:szCs w:val="22"/>
              </w:rPr>
              <w:t>20</w:t>
            </w:r>
            <w:r w:rsidR="00CC245B" w:rsidRPr="00CC245B">
              <w:rPr>
                <w:rFonts w:asciiTheme="minorHAnsi" w:hAnsiTheme="minorHAnsi" w:cstheme="minorHAnsi"/>
                <w:sz w:val="22"/>
                <w:szCs w:val="22"/>
              </w:rPr>
              <w:t>,0</w:t>
            </w:r>
          </w:p>
        </w:tc>
        <w:tc>
          <w:tcPr>
            <w:tcW w:w="829" w:type="dxa"/>
            <w:hideMark/>
          </w:tcPr>
          <w:p w14:paraId="07AD3D0B" w14:textId="7B0ADC87" w:rsidR="00CA4793" w:rsidRPr="00CC245B" w:rsidRDefault="00CA4793" w:rsidP="00652E02">
            <w:pPr>
              <w:pStyle w:val="xxmsonormal"/>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CC245B">
              <w:rPr>
                <w:rFonts w:asciiTheme="minorHAnsi" w:hAnsiTheme="minorHAnsi" w:cstheme="minorHAnsi"/>
                <w:sz w:val="22"/>
                <w:szCs w:val="22"/>
              </w:rPr>
              <w:t>200</w:t>
            </w:r>
            <w:r w:rsidR="00CC245B" w:rsidRPr="00CC245B">
              <w:rPr>
                <w:rFonts w:asciiTheme="minorHAnsi" w:hAnsiTheme="minorHAnsi" w:cstheme="minorHAnsi"/>
                <w:sz w:val="22"/>
                <w:szCs w:val="22"/>
              </w:rPr>
              <w:t>,0</w:t>
            </w:r>
          </w:p>
        </w:tc>
        <w:tc>
          <w:tcPr>
            <w:tcW w:w="829" w:type="dxa"/>
            <w:hideMark/>
          </w:tcPr>
          <w:p w14:paraId="1C0B8C4A" w14:textId="2967676D" w:rsidR="00CA4793" w:rsidRPr="00CC245B" w:rsidRDefault="00CA4793" w:rsidP="00652E02">
            <w:pPr>
              <w:pStyle w:val="xxmsonormal"/>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CC245B">
              <w:rPr>
                <w:rFonts w:asciiTheme="minorHAnsi" w:hAnsiTheme="minorHAnsi" w:cstheme="minorHAnsi"/>
                <w:sz w:val="22"/>
                <w:szCs w:val="22"/>
              </w:rPr>
              <w:t>245</w:t>
            </w:r>
            <w:r w:rsidR="00CC245B" w:rsidRPr="00CC245B">
              <w:rPr>
                <w:rFonts w:asciiTheme="minorHAnsi" w:hAnsiTheme="minorHAnsi" w:cstheme="minorHAnsi"/>
                <w:sz w:val="22"/>
                <w:szCs w:val="22"/>
              </w:rPr>
              <w:t>,0</w:t>
            </w:r>
          </w:p>
        </w:tc>
        <w:tc>
          <w:tcPr>
            <w:tcW w:w="829" w:type="dxa"/>
            <w:hideMark/>
          </w:tcPr>
          <w:p w14:paraId="0211BCB1" w14:textId="7C00AB73" w:rsidR="00CA4793" w:rsidRPr="00CC245B" w:rsidRDefault="00CA4793" w:rsidP="00652E02">
            <w:pPr>
              <w:pStyle w:val="xxmsonormal"/>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CC245B">
              <w:rPr>
                <w:rFonts w:asciiTheme="minorHAnsi" w:hAnsiTheme="minorHAnsi" w:cstheme="minorHAnsi"/>
                <w:sz w:val="22"/>
                <w:szCs w:val="22"/>
              </w:rPr>
              <w:t>300</w:t>
            </w:r>
            <w:r w:rsidR="00CC245B" w:rsidRPr="00CC245B">
              <w:rPr>
                <w:rFonts w:asciiTheme="minorHAnsi" w:hAnsiTheme="minorHAnsi" w:cstheme="minorHAnsi"/>
                <w:sz w:val="22"/>
                <w:szCs w:val="22"/>
              </w:rPr>
              <w:t>,0</w:t>
            </w:r>
          </w:p>
        </w:tc>
        <w:tc>
          <w:tcPr>
            <w:tcW w:w="1148" w:type="dxa"/>
            <w:hideMark/>
          </w:tcPr>
          <w:p w14:paraId="7D80828D" w14:textId="6313D127" w:rsidR="00CA4793" w:rsidRPr="00CC245B" w:rsidRDefault="00CA4793" w:rsidP="00652E02">
            <w:pPr>
              <w:pStyle w:val="xxmsonormal"/>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CC245B">
              <w:rPr>
                <w:rFonts w:asciiTheme="minorHAnsi" w:hAnsiTheme="minorHAnsi" w:cstheme="minorHAnsi"/>
                <w:sz w:val="22"/>
                <w:szCs w:val="22"/>
              </w:rPr>
              <w:t>600</w:t>
            </w:r>
            <w:r w:rsidR="00CC245B" w:rsidRPr="00CC245B">
              <w:rPr>
                <w:rFonts w:asciiTheme="minorHAnsi" w:hAnsiTheme="minorHAnsi" w:cstheme="minorHAnsi"/>
                <w:sz w:val="22"/>
                <w:szCs w:val="22"/>
              </w:rPr>
              <w:t>,0</w:t>
            </w:r>
          </w:p>
        </w:tc>
      </w:tr>
      <w:tr w:rsidR="00CA4793" w:rsidRPr="00CC245B" w14:paraId="2645AF21" w14:textId="77777777" w:rsidTr="00CC245B">
        <w:trPr>
          <w:trHeight w:val="397"/>
          <w:jc w:val="center"/>
        </w:trPr>
        <w:tc>
          <w:tcPr>
            <w:cnfStyle w:val="001000000000" w:firstRow="0" w:lastRow="0" w:firstColumn="1" w:lastColumn="0" w:oddVBand="0" w:evenVBand="0" w:oddHBand="0" w:evenHBand="0" w:firstRowFirstColumn="0" w:firstRowLastColumn="0" w:lastRowFirstColumn="0" w:lastRowLastColumn="0"/>
            <w:tcW w:w="2835" w:type="dxa"/>
            <w:hideMark/>
          </w:tcPr>
          <w:p w14:paraId="6F26CED2" w14:textId="3CA806EA" w:rsidR="00CA4793" w:rsidRPr="00CC245B" w:rsidRDefault="001304AB" w:rsidP="00652E02">
            <w:pPr>
              <w:pStyle w:val="xxmsonormal"/>
              <w:rPr>
                <w:rFonts w:asciiTheme="minorHAnsi" w:hAnsiTheme="minorHAnsi" w:cstheme="minorHAnsi"/>
                <w:sz w:val="22"/>
                <w:szCs w:val="22"/>
              </w:rPr>
            </w:pPr>
            <w:r w:rsidRPr="00CC245B">
              <w:rPr>
                <w:rFonts w:asciiTheme="minorHAnsi" w:hAnsiTheme="minorHAnsi" w:cstheme="minorHAnsi"/>
                <w:sz w:val="22"/>
                <w:szCs w:val="22"/>
              </w:rPr>
              <w:t>Activité à l’acquisition (MBq)</w:t>
            </w:r>
          </w:p>
        </w:tc>
        <w:tc>
          <w:tcPr>
            <w:tcW w:w="1089" w:type="dxa"/>
            <w:hideMark/>
          </w:tcPr>
          <w:p w14:paraId="3ED95011" w14:textId="77777777" w:rsidR="00CA4793" w:rsidRPr="00CC245B" w:rsidRDefault="00CA4793" w:rsidP="00652E02">
            <w:pPr>
              <w:pStyle w:val="xxmsonormal"/>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CC245B">
              <w:rPr>
                <w:rFonts w:asciiTheme="minorHAnsi" w:hAnsiTheme="minorHAnsi" w:cstheme="minorHAnsi"/>
                <w:sz w:val="22"/>
                <w:szCs w:val="22"/>
              </w:rPr>
              <w:t>18,79</w:t>
            </w:r>
          </w:p>
        </w:tc>
        <w:tc>
          <w:tcPr>
            <w:tcW w:w="1211" w:type="dxa"/>
            <w:hideMark/>
          </w:tcPr>
          <w:p w14:paraId="31E166BB" w14:textId="77777777" w:rsidR="00CA4793" w:rsidRPr="00CC245B" w:rsidRDefault="00CA4793" w:rsidP="00652E02">
            <w:pPr>
              <w:pStyle w:val="xxmsonormal"/>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CC245B">
              <w:rPr>
                <w:rFonts w:asciiTheme="minorHAnsi" w:hAnsiTheme="minorHAnsi" w:cstheme="minorHAnsi"/>
                <w:sz w:val="22"/>
                <w:szCs w:val="22"/>
              </w:rPr>
              <w:t>1,50</w:t>
            </w:r>
          </w:p>
        </w:tc>
        <w:tc>
          <w:tcPr>
            <w:tcW w:w="1111" w:type="dxa"/>
            <w:hideMark/>
          </w:tcPr>
          <w:p w14:paraId="2F2EE382" w14:textId="77777777" w:rsidR="00CA4793" w:rsidRPr="00CC245B" w:rsidRDefault="00CA4793" w:rsidP="00652E02">
            <w:pPr>
              <w:pStyle w:val="xxmsonormal"/>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CC245B">
              <w:rPr>
                <w:rFonts w:asciiTheme="minorHAnsi" w:hAnsiTheme="minorHAnsi" w:cstheme="minorHAnsi"/>
                <w:sz w:val="22"/>
                <w:szCs w:val="22"/>
              </w:rPr>
              <w:t>15,45</w:t>
            </w:r>
          </w:p>
        </w:tc>
        <w:tc>
          <w:tcPr>
            <w:tcW w:w="829" w:type="dxa"/>
            <w:hideMark/>
          </w:tcPr>
          <w:p w14:paraId="34DAC852" w14:textId="77777777" w:rsidR="00CA4793" w:rsidRPr="00CC245B" w:rsidRDefault="00CA4793" w:rsidP="00652E02">
            <w:pPr>
              <w:pStyle w:val="xxmsonormal"/>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CC245B">
              <w:rPr>
                <w:rFonts w:asciiTheme="minorHAnsi" w:hAnsiTheme="minorHAnsi" w:cstheme="minorHAnsi"/>
                <w:sz w:val="22"/>
                <w:szCs w:val="22"/>
              </w:rPr>
              <w:t>17,74</w:t>
            </w:r>
          </w:p>
        </w:tc>
        <w:tc>
          <w:tcPr>
            <w:tcW w:w="829" w:type="dxa"/>
            <w:hideMark/>
          </w:tcPr>
          <w:p w14:paraId="4843C050" w14:textId="77777777" w:rsidR="00CA4793" w:rsidRPr="00CC245B" w:rsidRDefault="00CA4793" w:rsidP="00652E02">
            <w:pPr>
              <w:pStyle w:val="xxmsonormal"/>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CC245B">
              <w:rPr>
                <w:rFonts w:asciiTheme="minorHAnsi" w:hAnsiTheme="minorHAnsi" w:cstheme="minorHAnsi"/>
                <w:sz w:val="22"/>
                <w:szCs w:val="22"/>
              </w:rPr>
              <w:t>18,85</w:t>
            </w:r>
          </w:p>
        </w:tc>
        <w:tc>
          <w:tcPr>
            <w:tcW w:w="829" w:type="dxa"/>
            <w:hideMark/>
          </w:tcPr>
          <w:p w14:paraId="6A35A4B0" w14:textId="77777777" w:rsidR="00CA4793" w:rsidRPr="00CC245B" w:rsidRDefault="00CA4793" w:rsidP="00652E02">
            <w:pPr>
              <w:pStyle w:val="xxmsonormal"/>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CC245B">
              <w:rPr>
                <w:rFonts w:asciiTheme="minorHAnsi" w:hAnsiTheme="minorHAnsi" w:cstheme="minorHAnsi"/>
                <w:sz w:val="22"/>
                <w:szCs w:val="22"/>
              </w:rPr>
              <w:t>19,87</w:t>
            </w:r>
          </w:p>
        </w:tc>
        <w:tc>
          <w:tcPr>
            <w:tcW w:w="1148" w:type="dxa"/>
            <w:hideMark/>
          </w:tcPr>
          <w:p w14:paraId="26FBD5CC" w14:textId="77777777" w:rsidR="00CA4793" w:rsidRPr="00CC245B" w:rsidRDefault="00CA4793" w:rsidP="00652E02">
            <w:pPr>
              <w:pStyle w:val="xxmsonormal"/>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CC245B">
              <w:rPr>
                <w:rFonts w:asciiTheme="minorHAnsi" w:hAnsiTheme="minorHAnsi" w:cstheme="minorHAnsi"/>
                <w:sz w:val="22"/>
                <w:szCs w:val="22"/>
              </w:rPr>
              <w:t>22,08</w:t>
            </w:r>
          </w:p>
        </w:tc>
      </w:tr>
      <w:tr w:rsidR="00CA4793" w:rsidRPr="00CC245B" w14:paraId="1E233402" w14:textId="77777777" w:rsidTr="00CC245B">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2835" w:type="dxa"/>
            <w:hideMark/>
          </w:tcPr>
          <w:p w14:paraId="5A5C4B6B" w14:textId="30289F85" w:rsidR="00CA4793" w:rsidRPr="00CC245B" w:rsidRDefault="00CA4793" w:rsidP="00652E02">
            <w:pPr>
              <w:pStyle w:val="xxmsonormal"/>
              <w:rPr>
                <w:rFonts w:asciiTheme="minorHAnsi" w:hAnsiTheme="minorHAnsi" w:cstheme="minorHAnsi"/>
                <w:sz w:val="22"/>
                <w:szCs w:val="22"/>
              </w:rPr>
            </w:pPr>
            <w:r w:rsidRPr="00CC245B">
              <w:rPr>
                <w:rFonts w:asciiTheme="minorHAnsi" w:hAnsiTheme="minorHAnsi" w:cstheme="minorHAnsi"/>
                <w:sz w:val="22"/>
                <w:szCs w:val="22"/>
              </w:rPr>
              <w:t>Seuil</w:t>
            </w:r>
            <w:r w:rsidR="001304AB" w:rsidRPr="00CC245B">
              <w:rPr>
                <w:rFonts w:asciiTheme="minorHAnsi" w:hAnsiTheme="minorHAnsi" w:cstheme="minorHAnsi"/>
                <w:sz w:val="22"/>
                <w:szCs w:val="22"/>
              </w:rPr>
              <w:t xml:space="preserve"> (%)</w:t>
            </w:r>
          </w:p>
        </w:tc>
        <w:tc>
          <w:tcPr>
            <w:tcW w:w="1089" w:type="dxa"/>
            <w:hideMark/>
          </w:tcPr>
          <w:p w14:paraId="21C63E2F" w14:textId="77777777" w:rsidR="00CA4793" w:rsidRPr="00CC245B" w:rsidRDefault="00CA4793" w:rsidP="00652E02">
            <w:pPr>
              <w:pStyle w:val="xxmsonormal"/>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CC245B">
              <w:rPr>
                <w:rFonts w:asciiTheme="minorHAnsi" w:hAnsiTheme="minorHAnsi" w:cstheme="minorHAnsi"/>
                <w:sz w:val="22"/>
                <w:szCs w:val="22"/>
              </w:rPr>
              <w:t>22,50</w:t>
            </w:r>
          </w:p>
        </w:tc>
        <w:tc>
          <w:tcPr>
            <w:tcW w:w="1211" w:type="dxa"/>
            <w:hideMark/>
          </w:tcPr>
          <w:p w14:paraId="4D4C63A5" w14:textId="77777777" w:rsidR="00CA4793" w:rsidRPr="00CC245B" w:rsidRDefault="00CA4793" w:rsidP="00652E02">
            <w:pPr>
              <w:pStyle w:val="xxmsonormal"/>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CC245B">
              <w:rPr>
                <w:rFonts w:asciiTheme="minorHAnsi" w:hAnsiTheme="minorHAnsi" w:cstheme="minorHAnsi"/>
                <w:sz w:val="22"/>
                <w:szCs w:val="22"/>
              </w:rPr>
              <w:t>11,47</w:t>
            </w:r>
          </w:p>
        </w:tc>
        <w:tc>
          <w:tcPr>
            <w:tcW w:w="1111" w:type="dxa"/>
            <w:hideMark/>
          </w:tcPr>
          <w:p w14:paraId="0697913A" w14:textId="127EBD22" w:rsidR="00CA4793" w:rsidRPr="00CC245B" w:rsidRDefault="00CA4793" w:rsidP="00652E02">
            <w:pPr>
              <w:pStyle w:val="xxmsonormal"/>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CC245B">
              <w:rPr>
                <w:rFonts w:asciiTheme="minorHAnsi" w:hAnsiTheme="minorHAnsi" w:cstheme="minorHAnsi"/>
                <w:sz w:val="22"/>
                <w:szCs w:val="22"/>
              </w:rPr>
              <w:t>5</w:t>
            </w:r>
            <w:r w:rsidR="00CC245B" w:rsidRPr="00CC245B">
              <w:rPr>
                <w:rFonts w:asciiTheme="minorHAnsi" w:hAnsiTheme="minorHAnsi" w:cstheme="minorHAnsi"/>
                <w:sz w:val="22"/>
                <w:szCs w:val="22"/>
              </w:rPr>
              <w:t>,0</w:t>
            </w:r>
          </w:p>
        </w:tc>
        <w:tc>
          <w:tcPr>
            <w:tcW w:w="829" w:type="dxa"/>
            <w:hideMark/>
          </w:tcPr>
          <w:p w14:paraId="7FAB2134" w14:textId="77777777" w:rsidR="00CA4793" w:rsidRPr="00CC245B" w:rsidRDefault="00CA4793" w:rsidP="00652E02">
            <w:pPr>
              <w:pStyle w:val="xxmsonormal"/>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CC245B">
              <w:rPr>
                <w:rFonts w:asciiTheme="minorHAnsi" w:hAnsiTheme="minorHAnsi" w:cstheme="minorHAnsi"/>
                <w:sz w:val="22"/>
                <w:szCs w:val="22"/>
              </w:rPr>
              <w:t>13,75</w:t>
            </w:r>
          </w:p>
        </w:tc>
        <w:tc>
          <w:tcPr>
            <w:tcW w:w="829" w:type="dxa"/>
            <w:hideMark/>
          </w:tcPr>
          <w:p w14:paraId="6325BE80" w14:textId="77777777" w:rsidR="00CA4793" w:rsidRPr="00CC245B" w:rsidRDefault="00CA4793" w:rsidP="00652E02">
            <w:pPr>
              <w:pStyle w:val="xxmsonormal"/>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CC245B">
              <w:rPr>
                <w:rFonts w:asciiTheme="minorHAnsi" w:hAnsiTheme="minorHAnsi" w:cstheme="minorHAnsi"/>
                <w:sz w:val="22"/>
                <w:szCs w:val="22"/>
              </w:rPr>
              <w:t>22,50</w:t>
            </w:r>
          </w:p>
        </w:tc>
        <w:tc>
          <w:tcPr>
            <w:tcW w:w="829" w:type="dxa"/>
            <w:hideMark/>
          </w:tcPr>
          <w:p w14:paraId="3A0A2305" w14:textId="77777777" w:rsidR="00CA4793" w:rsidRPr="00CC245B" w:rsidRDefault="00CA4793" w:rsidP="00652E02">
            <w:pPr>
              <w:pStyle w:val="xxmsonormal"/>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CC245B">
              <w:rPr>
                <w:rFonts w:asciiTheme="minorHAnsi" w:hAnsiTheme="minorHAnsi" w:cstheme="minorHAnsi"/>
                <w:sz w:val="22"/>
                <w:szCs w:val="22"/>
              </w:rPr>
              <w:t>31,25</w:t>
            </w:r>
          </w:p>
        </w:tc>
        <w:tc>
          <w:tcPr>
            <w:tcW w:w="1148" w:type="dxa"/>
            <w:hideMark/>
          </w:tcPr>
          <w:p w14:paraId="31EE4D96" w14:textId="315D3D55" w:rsidR="00CA4793" w:rsidRPr="00CC245B" w:rsidRDefault="00CA4793" w:rsidP="00652E02">
            <w:pPr>
              <w:pStyle w:val="xxmsonormal"/>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CC245B">
              <w:rPr>
                <w:rFonts w:asciiTheme="minorHAnsi" w:hAnsiTheme="minorHAnsi" w:cstheme="minorHAnsi"/>
                <w:sz w:val="22"/>
                <w:szCs w:val="22"/>
              </w:rPr>
              <w:t>40</w:t>
            </w:r>
            <w:r w:rsidR="00CC245B" w:rsidRPr="00CC245B">
              <w:rPr>
                <w:rFonts w:asciiTheme="minorHAnsi" w:hAnsiTheme="minorHAnsi" w:cstheme="minorHAnsi"/>
                <w:sz w:val="22"/>
                <w:szCs w:val="22"/>
              </w:rPr>
              <w:t>,0</w:t>
            </w:r>
          </w:p>
        </w:tc>
      </w:tr>
      <w:tr w:rsidR="00CA4793" w:rsidRPr="00CC245B" w14:paraId="4278967E" w14:textId="77777777" w:rsidTr="00CC245B">
        <w:trPr>
          <w:trHeight w:val="397"/>
          <w:jc w:val="center"/>
        </w:trPr>
        <w:tc>
          <w:tcPr>
            <w:cnfStyle w:val="001000000000" w:firstRow="0" w:lastRow="0" w:firstColumn="1" w:lastColumn="0" w:oddVBand="0" w:evenVBand="0" w:oddHBand="0" w:evenHBand="0" w:firstRowFirstColumn="0" w:firstRowLastColumn="0" w:lastRowFirstColumn="0" w:lastRowLastColumn="0"/>
            <w:tcW w:w="2835" w:type="dxa"/>
            <w:hideMark/>
          </w:tcPr>
          <w:p w14:paraId="478EF343" w14:textId="61CF6EDC" w:rsidR="00CA4793" w:rsidRPr="00CC245B" w:rsidRDefault="00CA4793" w:rsidP="00652E02">
            <w:pPr>
              <w:pStyle w:val="xxmsonormal"/>
              <w:rPr>
                <w:rFonts w:asciiTheme="minorHAnsi" w:hAnsiTheme="minorHAnsi" w:cstheme="minorHAnsi"/>
                <w:sz w:val="22"/>
                <w:szCs w:val="22"/>
              </w:rPr>
            </w:pPr>
            <w:r w:rsidRPr="00CC245B">
              <w:rPr>
                <w:rFonts w:asciiTheme="minorHAnsi" w:hAnsiTheme="minorHAnsi" w:cstheme="minorHAnsi"/>
                <w:sz w:val="22"/>
                <w:szCs w:val="22"/>
              </w:rPr>
              <w:t>Sensibilité</w:t>
            </w:r>
            <w:r w:rsidR="001304AB" w:rsidRPr="00CC245B">
              <w:rPr>
                <w:rFonts w:asciiTheme="minorHAnsi" w:hAnsiTheme="minorHAnsi" w:cstheme="minorHAnsi"/>
                <w:sz w:val="22"/>
                <w:szCs w:val="22"/>
              </w:rPr>
              <w:t xml:space="preserve"> (Cps/(</w:t>
            </w:r>
            <w:proofErr w:type="spellStart"/>
            <w:r w:rsidR="001304AB" w:rsidRPr="00CC245B">
              <w:rPr>
                <w:rFonts w:asciiTheme="minorHAnsi" w:hAnsiTheme="minorHAnsi" w:cstheme="minorHAnsi"/>
                <w:sz w:val="22"/>
                <w:szCs w:val="22"/>
              </w:rPr>
              <w:t>MBq.s</w:t>
            </w:r>
            <w:proofErr w:type="spellEnd"/>
            <w:r w:rsidR="001304AB" w:rsidRPr="00CC245B">
              <w:rPr>
                <w:rFonts w:asciiTheme="minorHAnsi" w:hAnsiTheme="minorHAnsi" w:cstheme="minorHAnsi"/>
                <w:sz w:val="22"/>
                <w:szCs w:val="22"/>
              </w:rPr>
              <w:t>))</w:t>
            </w:r>
          </w:p>
        </w:tc>
        <w:tc>
          <w:tcPr>
            <w:tcW w:w="1089" w:type="dxa"/>
            <w:hideMark/>
          </w:tcPr>
          <w:p w14:paraId="52173691" w14:textId="77777777" w:rsidR="00CA4793" w:rsidRPr="00CC245B" w:rsidRDefault="00CA4793" w:rsidP="00652E02">
            <w:pPr>
              <w:pStyle w:val="xxmsonormal"/>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CC245B">
              <w:rPr>
                <w:rFonts w:asciiTheme="minorHAnsi" w:hAnsiTheme="minorHAnsi" w:cstheme="minorHAnsi"/>
                <w:sz w:val="22"/>
                <w:szCs w:val="22"/>
              </w:rPr>
              <w:t>73,63</w:t>
            </w:r>
          </w:p>
        </w:tc>
        <w:tc>
          <w:tcPr>
            <w:tcW w:w="1211" w:type="dxa"/>
            <w:hideMark/>
          </w:tcPr>
          <w:p w14:paraId="5F9541B9" w14:textId="77777777" w:rsidR="00CA4793" w:rsidRPr="00CC245B" w:rsidRDefault="00CA4793" w:rsidP="00652E02">
            <w:pPr>
              <w:pStyle w:val="xxmsonormal"/>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CC245B">
              <w:rPr>
                <w:rFonts w:asciiTheme="minorHAnsi" w:hAnsiTheme="minorHAnsi" w:cstheme="minorHAnsi"/>
                <w:sz w:val="22"/>
                <w:szCs w:val="22"/>
              </w:rPr>
              <w:t>53,60</w:t>
            </w:r>
          </w:p>
        </w:tc>
        <w:tc>
          <w:tcPr>
            <w:tcW w:w="1111" w:type="dxa"/>
            <w:hideMark/>
          </w:tcPr>
          <w:p w14:paraId="7C07495E" w14:textId="77777777" w:rsidR="00CA4793" w:rsidRPr="00CC245B" w:rsidRDefault="00CA4793" w:rsidP="00652E02">
            <w:pPr>
              <w:pStyle w:val="xxmsonormal"/>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CC245B">
              <w:rPr>
                <w:rFonts w:asciiTheme="minorHAnsi" w:hAnsiTheme="minorHAnsi" w:cstheme="minorHAnsi"/>
                <w:sz w:val="22"/>
                <w:szCs w:val="22"/>
              </w:rPr>
              <w:t>21,11</w:t>
            </w:r>
          </w:p>
        </w:tc>
        <w:tc>
          <w:tcPr>
            <w:tcW w:w="829" w:type="dxa"/>
            <w:hideMark/>
          </w:tcPr>
          <w:p w14:paraId="3E96A252" w14:textId="77777777" w:rsidR="00CA4793" w:rsidRPr="00CC245B" w:rsidRDefault="00CA4793" w:rsidP="00652E02">
            <w:pPr>
              <w:pStyle w:val="xxmsonormal"/>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CC245B">
              <w:rPr>
                <w:rFonts w:asciiTheme="minorHAnsi" w:hAnsiTheme="minorHAnsi" w:cstheme="minorHAnsi"/>
                <w:sz w:val="22"/>
                <w:szCs w:val="22"/>
              </w:rPr>
              <w:t>39,37</w:t>
            </w:r>
          </w:p>
        </w:tc>
        <w:tc>
          <w:tcPr>
            <w:tcW w:w="829" w:type="dxa"/>
            <w:hideMark/>
          </w:tcPr>
          <w:p w14:paraId="33DDF157" w14:textId="77777777" w:rsidR="00CA4793" w:rsidRPr="00CC245B" w:rsidRDefault="00CA4793" w:rsidP="00652E02">
            <w:pPr>
              <w:pStyle w:val="xxmsonormal"/>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CC245B">
              <w:rPr>
                <w:rFonts w:asciiTheme="minorHAnsi" w:hAnsiTheme="minorHAnsi" w:cstheme="minorHAnsi"/>
                <w:sz w:val="22"/>
                <w:szCs w:val="22"/>
              </w:rPr>
              <w:t>55,57</w:t>
            </w:r>
          </w:p>
        </w:tc>
        <w:tc>
          <w:tcPr>
            <w:tcW w:w="829" w:type="dxa"/>
            <w:hideMark/>
          </w:tcPr>
          <w:p w14:paraId="6480705E" w14:textId="77777777" w:rsidR="00CA4793" w:rsidRPr="00CC245B" w:rsidRDefault="00CA4793" w:rsidP="00652E02">
            <w:pPr>
              <w:pStyle w:val="xxmsonormal"/>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CC245B">
              <w:rPr>
                <w:rFonts w:asciiTheme="minorHAnsi" w:hAnsiTheme="minorHAnsi" w:cstheme="minorHAnsi"/>
                <w:sz w:val="22"/>
                <w:szCs w:val="22"/>
              </w:rPr>
              <w:t>83,29</w:t>
            </w:r>
          </w:p>
        </w:tc>
        <w:tc>
          <w:tcPr>
            <w:tcW w:w="1148" w:type="dxa"/>
            <w:hideMark/>
          </w:tcPr>
          <w:p w14:paraId="2E63B737" w14:textId="77777777" w:rsidR="00CA4793" w:rsidRPr="00CC245B" w:rsidRDefault="00CA4793" w:rsidP="00652E02">
            <w:pPr>
              <w:pStyle w:val="xxmsonormal"/>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CC245B">
              <w:rPr>
                <w:rFonts w:asciiTheme="minorHAnsi" w:hAnsiTheme="minorHAnsi" w:cstheme="minorHAnsi"/>
                <w:sz w:val="22"/>
                <w:szCs w:val="22"/>
              </w:rPr>
              <w:t>333,51</w:t>
            </w:r>
          </w:p>
        </w:tc>
      </w:tr>
      <w:tr w:rsidR="00CA4793" w:rsidRPr="00CC245B" w14:paraId="224FAC71" w14:textId="77777777" w:rsidTr="00CC245B">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2835" w:type="dxa"/>
            <w:hideMark/>
          </w:tcPr>
          <w:p w14:paraId="27322DA0" w14:textId="3C10942A" w:rsidR="00CA4793" w:rsidRPr="00CC245B" w:rsidRDefault="00CA4793" w:rsidP="00652E02">
            <w:pPr>
              <w:pStyle w:val="xxmsonormal"/>
              <w:rPr>
                <w:rFonts w:asciiTheme="minorHAnsi" w:hAnsiTheme="minorHAnsi" w:cstheme="minorHAnsi"/>
                <w:sz w:val="22"/>
                <w:szCs w:val="22"/>
              </w:rPr>
            </w:pPr>
            <w:r w:rsidRPr="00CC245B">
              <w:rPr>
                <w:rFonts w:asciiTheme="minorHAnsi" w:hAnsiTheme="minorHAnsi" w:cstheme="minorHAnsi"/>
                <w:sz w:val="22"/>
                <w:szCs w:val="22"/>
              </w:rPr>
              <w:t>Erreur Relative</w:t>
            </w:r>
            <w:r w:rsidR="001304AB" w:rsidRPr="00CC245B">
              <w:rPr>
                <w:rFonts w:asciiTheme="minorHAnsi" w:hAnsiTheme="minorHAnsi" w:cstheme="minorHAnsi"/>
                <w:sz w:val="22"/>
                <w:szCs w:val="22"/>
              </w:rPr>
              <w:t xml:space="preserve"> (%)</w:t>
            </w:r>
          </w:p>
        </w:tc>
        <w:tc>
          <w:tcPr>
            <w:tcW w:w="1089" w:type="dxa"/>
            <w:hideMark/>
          </w:tcPr>
          <w:p w14:paraId="4B0D2266" w14:textId="77777777" w:rsidR="00CA4793" w:rsidRPr="00CC245B" w:rsidRDefault="00CA4793" w:rsidP="00652E02">
            <w:pPr>
              <w:pStyle w:val="xxmsonormal"/>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CC245B">
              <w:rPr>
                <w:rFonts w:asciiTheme="minorHAnsi" w:hAnsiTheme="minorHAnsi" w:cstheme="minorHAnsi"/>
                <w:sz w:val="22"/>
                <w:szCs w:val="22"/>
              </w:rPr>
              <w:t>-1,95</w:t>
            </w:r>
          </w:p>
        </w:tc>
        <w:tc>
          <w:tcPr>
            <w:tcW w:w="1211" w:type="dxa"/>
            <w:hideMark/>
          </w:tcPr>
          <w:p w14:paraId="51ED83A3" w14:textId="77777777" w:rsidR="00CA4793" w:rsidRPr="00CC245B" w:rsidRDefault="00CA4793" w:rsidP="00652E02">
            <w:pPr>
              <w:pStyle w:val="xxmsonormal"/>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CC245B">
              <w:rPr>
                <w:rFonts w:asciiTheme="minorHAnsi" w:hAnsiTheme="minorHAnsi" w:cstheme="minorHAnsi"/>
                <w:sz w:val="22"/>
                <w:szCs w:val="22"/>
              </w:rPr>
              <w:t>28,79</w:t>
            </w:r>
          </w:p>
        </w:tc>
        <w:tc>
          <w:tcPr>
            <w:tcW w:w="1111" w:type="dxa"/>
            <w:hideMark/>
          </w:tcPr>
          <w:p w14:paraId="1FDFE33A" w14:textId="77777777" w:rsidR="00CA4793" w:rsidRPr="00CC245B" w:rsidRDefault="00CA4793" w:rsidP="00652E02">
            <w:pPr>
              <w:pStyle w:val="xxmsonormal"/>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CC245B">
              <w:rPr>
                <w:rFonts w:asciiTheme="minorHAnsi" w:hAnsiTheme="minorHAnsi" w:cstheme="minorHAnsi"/>
                <w:sz w:val="22"/>
                <w:szCs w:val="22"/>
              </w:rPr>
              <w:t>-82,11</w:t>
            </w:r>
          </w:p>
        </w:tc>
        <w:tc>
          <w:tcPr>
            <w:tcW w:w="829" w:type="dxa"/>
            <w:hideMark/>
          </w:tcPr>
          <w:p w14:paraId="6B1CE7D5" w14:textId="77777777" w:rsidR="00CA4793" w:rsidRPr="00CC245B" w:rsidRDefault="00CA4793" w:rsidP="00652E02">
            <w:pPr>
              <w:pStyle w:val="xxmsonormal"/>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CC245B">
              <w:rPr>
                <w:rFonts w:asciiTheme="minorHAnsi" w:hAnsiTheme="minorHAnsi" w:cstheme="minorHAnsi"/>
                <w:sz w:val="22"/>
                <w:szCs w:val="22"/>
              </w:rPr>
              <w:t>-24,41</w:t>
            </w:r>
          </w:p>
        </w:tc>
        <w:tc>
          <w:tcPr>
            <w:tcW w:w="829" w:type="dxa"/>
            <w:hideMark/>
          </w:tcPr>
          <w:p w14:paraId="4EF6C652" w14:textId="77777777" w:rsidR="00CA4793" w:rsidRPr="00CC245B" w:rsidRDefault="00CA4793" w:rsidP="00652E02">
            <w:pPr>
              <w:pStyle w:val="xxmsonormal"/>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CC245B">
              <w:rPr>
                <w:rFonts w:asciiTheme="minorHAnsi" w:hAnsiTheme="minorHAnsi" w:cstheme="minorHAnsi"/>
                <w:sz w:val="22"/>
                <w:szCs w:val="22"/>
              </w:rPr>
              <w:t>-3,76</w:t>
            </w:r>
          </w:p>
        </w:tc>
        <w:tc>
          <w:tcPr>
            <w:tcW w:w="829" w:type="dxa"/>
            <w:hideMark/>
          </w:tcPr>
          <w:p w14:paraId="6C232003" w14:textId="58AE41C4" w:rsidR="00CA4793" w:rsidRPr="00CC245B" w:rsidRDefault="00CA4793" w:rsidP="00652E02">
            <w:pPr>
              <w:pStyle w:val="xxmsonormal"/>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CC245B">
              <w:rPr>
                <w:rFonts w:asciiTheme="minorHAnsi" w:hAnsiTheme="minorHAnsi" w:cstheme="minorHAnsi"/>
                <w:sz w:val="22"/>
                <w:szCs w:val="22"/>
              </w:rPr>
              <w:t>19</w:t>
            </w:r>
            <w:r w:rsidR="00CC245B" w:rsidRPr="00CC245B">
              <w:rPr>
                <w:rFonts w:asciiTheme="minorHAnsi" w:hAnsiTheme="minorHAnsi" w:cstheme="minorHAnsi"/>
                <w:sz w:val="22"/>
                <w:szCs w:val="22"/>
              </w:rPr>
              <w:t>,0</w:t>
            </w:r>
          </w:p>
        </w:tc>
        <w:tc>
          <w:tcPr>
            <w:tcW w:w="1148" w:type="dxa"/>
            <w:hideMark/>
          </w:tcPr>
          <w:p w14:paraId="1A900655" w14:textId="77777777" w:rsidR="00CA4793" w:rsidRPr="00CC245B" w:rsidRDefault="00CA4793" w:rsidP="00652E02">
            <w:pPr>
              <w:pStyle w:val="xxmsonormal"/>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CC245B">
              <w:rPr>
                <w:rFonts w:asciiTheme="minorHAnsi" w:hAnsiTheme="minorHAnsi" w:cstheme="minorHAnsi"/>
                <w:sz w:val="22"/>
                <w:szCs w:val="22"/>
              </w:rPr>
              <w:t>71,28</w:t>
            </w:r>
          </w:p>
        </w:tc>
      </w:tr>
    </w:tbl>
    <w:p w14:paraId="62C78C2B" w14:textId="77777777" w:rsidR="00CA4793" w:rsidRDefault="00CA4793" w:rsidP="00CA4793">
      <w:r w:rsidRPr="006B5148">
        <w:t xml:space="preserve">Il y a </w:t>
      </w:r>
      <w:r>
        <w:t>520</w:t>
      </w:r>
      <w:r w:rsidRPr="006B5148">
        <w:t xml:space="preserve"> données</w:t>
      </w:r>
      <w:r>
        <w:t xml:space="preserve"> par paramètre,</w:t>
      </w:r>
      <w:r w:rsidRPr="006B5148">
        <w:t xml:space="preserve"> issue</w:t>
      </w:r>
      <w:r>
        <w:t>s</w:t>
      </w:r>
      <w:r w:rsidRPr="006B5148">
        <w:t xml:space="preserve"> des images acquises </w:t>
      </w:r>
      <w:r>
        <w:t>et</w:t>
      </w:r>
      <w:r w:rsidRPr="006B5148">
        <w:t xml:space="preserve"> seuil</w:t>
      </w:r>
      <w:r>
        <w:t>lées</w:t>
      </w:r>
      <w:r w:rsidRPr="006B5148">
        <w:t xml:space="preserve"> de 5</w:t>
      </w:r>
      <w:r>
        <w:t>%</w:t>
      </w:r>
      <w:r w:rsidRPr="006B5148">
        <w:t xml:space="preserve"> à 40% par pas de 5</w:t>
      </w:r>
      <w:r>
        <w:t>%.</w:t>
      </w:r>
    </w:p>
    <w:p w14:paraId="17E167AC" w14:textId="1F7549FE" w:rsidR="00CA4793" w:rsidRDefault="00CA4793" w:rsidP="00CA4793"/>
    <w:p w14:paraId="1B34085B" w14:textId="77777777" w:rsidR="009A0618" w:rsidRDefault="009A0618">
      <w:pPr>
        <w:rPr>
          <w:rFonts w:asciiTheme="majorHAnsi" w:eastAsiaTheme="majorEastAsia" w:hAnsiTheme="majorHAnsi" w:cstheme="majorBidi"/>
          <w:color w:val="2F5496" w:themeColor="accent1" w:themeShade="BF"/>
          <w:sz w:val="26"/>
          <w:szCs w:val="26"/>
        </w:rPr>
      </w:pPr>
      <w:bookmarkStart w:id="2900" w:name="_Annexe_6_:"/>
      <w:bookmarkEnd w:id="2900"/>
      <w:r>
        <w:br w:type="page"/>
      </w:r>
    </w:p>
    <w:p w14:paraId="7075D4C1" w14:textId="542BF892" w:rsidR="00DC2DFE" w:rsidRDefault="00DC2DFE" w:rsidP="00DC2DFE">
      <w:pPr>
        <w:pStyle w:val="Titre2"/>
        <w:numPr>
          <w:ilvl w:val="0"/>
          <w:numId w:val="0"/>
        </w:numPr>
        <w:ind w:left="576"/>
      </w:pPr>
      <w:bookmarkStart w:id="2901" w:name="_Ref186566015"/>
      <w:bookmarkStart w:id="2902" w:name="_Toc193972847"/>
      <w:bookmarkStart w:id="2903" w:name="_Ref183014092"/>
      <w:r>
        <w:lastRenderedPageBreak/>
        <w:t xml:space="preserve">Annexe </w:t>
      </w:r>
      <w:fldSimple w:instr=" SEQ Annexe \* ARABIC ">
        <w:r w:rsidR="00C30592">
          <w:rPr>
            <w:noProof/>
          </w:rPr>
          <w:t>6</w:t>
        </w:r>
      </w:fldSimple>
      <w:bookmarkEnd w:id="2901"/>
      <w:r>
        <w:t xml:space="preserve"> : </w:t>
      </w:r>
      <w:r w:rsidR="005C0C5C">
        <w:t>Matrices de corrélation en conditions locales</w:t>
      </w:r>
      <w:bookmarkEnd w:id="2902"/>
    </w:p>
    <w:p w14:paraId="03AA3F17" w14:textId="77777777" w:rsidR="005951F0" w:rsidRDefault="005951F0" w:rsidP="00DC2DFE"/>
    <w:p w14:paraId="7D9772B9" w14:textId="77777777" w:rsidR="00E72DF9" w:rsidRDefault="005C0C5C">
      <w:pPr>
        <w:jc w:val="both"/>
        <w:rPr>
          <w:moveTo w:id="2904" w:author="BEAUMONT Tiffany" w:date="2025-03-25T10:05:00Z"/>
        </w:rPr>
        <w:pPrChange w:id="2905" w:author="BEAUMONT Tiffany" w:date="2025-03-25T10:05:00Z">
          <w:pPr/>
        </w:pPrChange>
      </w:pPr>
      <w:r w:rsidRPr="005C0C5C">
        <w:t>Matrice</w:t>
      </w:r>
      <w:r>
        <w:t>s</w:t>
      </w:r>
      <w:r w:rsidRPr="005C0C5C">
        <w:t xml:space="preserve"> de corrélation des différents paramètres, en conditions locales, par rapport au fantôme local. Résultats du test de Spearman.</w:t>
      </w:r>
      <w:ins w:id="2906" w:author="BEAUMONT Tiffany" w:date="2025-03-25T10:05:00Z">
        <w:r w:rsidR="00E72DF9">
          <w:t xml:space="preserve"> </w:t>
        </w:r>
      </w:ins>
      <w:moveToRangeStart w:id="2907" w:author="BEAUMONT Tiffany" w:date="2025-03-25T10:05:00Z" w:name="move193789567"/>
      <w:moveTo w:id="2908" w:author="BEAUMONT Tiffany" w:date="2025-03-25T10:05:00Z">
        <w:r w:rsidR="00E72DF9">
          <w:t>Les valeurs du test de corrélation de Spearman sont sur une échelle de -1 en bleu à +1 en rouge. Une valeur de 0 correspondant à l’absence corrélation entre les données. Cette représentation matricielle permet d’identifier les facteurs les plus corrélés à la sensibilité.</w:t>
        </w:r>
      </w:moveTo>
    </w:p>
    <w:moveToRangeEnd w:id="2907"/>
    <w:p w14:paraId="3B938D6E" w14:textId="77777777" w:rsidR="00041750" w:rsidRDefault="00041750">
      <w:pPr>
        <w:pStyle w:val="TM1"/>
        <w:tabs>
          <w:tab w:val="clear" w:pos="440"/>
          <w:tab w:val="clear" w:pos="10053"/>
        </w:tabs>
        <w:spacing w:after="160"/>
        <w:rPr>
          <w:ins w:id="2909" w:author="BEAUMONT Tiffany" w:date="2025-03-25T09:52:00Z"/>
        </w:rPr>
        <w:pPrChange w:id="2910" w:author="BEAUMONT Tiffany" w:date="2025-03-25T10:06:00Z">
          <w:pPr/>
        </w:pPrChange>
      </w:pPr>
    </w:p>
    <w:p w14:paraId="26A57F4B" w14:textId="452A3E5D" w:rsidR="00041750" w:rsidRPr="005C0C5C" w:rsidRDefault="00041750" w:rsidP="00041750">
      <w:pPr>
        <w:pStyle w:val="Lgende"/>
        <w:rPr>
          <w:ins w:id="2911" w:author="BEAUMONT Tiffany" w:date="2025-03-25T09:52:00Z"/>
          <w:rFonts w:asciiTheme="majorHAnsi" w:hAnsiTheme="majorHAnsi"/>
          <w:sz w:val="22"/>
          <w:szCs w:val="24"/>
        </w:rPr>
      </w:pPr>
      <w:ins w:id="2912" w:author="BEAUMONT Tiffany" w:date="2025-03-25T09:52:00Z">
        <w:r>
          <w:rPr>
            <w:rFonts w:asciiTheme="majorHAnsi" w:hAnsiTheme="majorHAnsi"/>
            <w:sz w:val="22"/>
            <w:szCs w:val="24"/>
          </w:rPr>
          <w:fldChar w:fldCharType="begin"/>
        </w:r>
        <w:r>
          <w:rPr>
            <w:rFonts w:asciiTheme="majorHAnsi" w:hAnsiTheme="majorHAnsi"/>
            <w:sz w:val="22"/>
            <w:szCs w:val="24"/>
          </w:rPr>
          <w:instrText xml:space="preserve"> SEQ Mat_loc \* alphabetic </w:instrText>
        </w:r>
        <w:r>
          <w:rPr>
            <w:rFonts w:asciiTheme="majorHAnsi" w:hAnsiTheme="majorHAnsi"/>
            <w:sz w:val="22"/>
            <w:szCs w:val="24"/>
          </w:rPr>
          <w:fldChar w:fldCharType="separate"/>
        </w:r>
      </w:ins>
      <w:r w:rsidR="00C30592">
        <w:rPr>
          <w:rFonts w:asciiTheme="majorHAnsi" w:hAnsiTheme="majorHAnsi"/>
          <w:noProof/>
          <w:sz w:val="22"/>
          <w:szCs w:val="24"/>
        </w:rPr>
        <w:t>a</w:t>
      </w:r>
      <w:ins w:id="2913" w:author="BEAUMONT Tiffany" w:date="2025-03-25T09:52:00Z">
        <w:r>
          <w:rPr>
            <w:rFonts w:asciiTheme="majorHAnsi" w:hAnsiTheme="majorHAnsi"/>
            <w:sz w:val="22"/>
            <w:szCs w:val="24"/>
          </w:rPr>
          <w:fldChar w:fldCharType="end"/>
        </w:r>
        <w:r w:rsidRPr="005C0C5C">
          <w:rPr>
            <w:rFonts w:asciiTheme="majorHAnsi" w:hAnsiTheme="majorHAnsi"/>
            <w:sz w:val="22"/>
            <w:szCs w:val="24"/>
          </w:rPr>
          <w:t xml:space="preserve">) Pour les collimateurs parallèles et le </w:t>
        </w:r>
        <w:r>
          <w:rPr>
            <w:rFonts w:asciiTheme="majorHAnsi" w:hAnsiTheme="majorHAnsi"/>
            <w:sz w:val="22"/>
            <w:szCs w:val="24"/>
          </w:rPr>
          <w:t>I-123</w:t>
        </w:r>
        <w:r w:rsidRPr="005C0C5C">
          <w:rPr>
            <w:rFonts w:asciiTheme="majorHAnsi" w:hAnsiTheme="majorHAnsi"/>
            <w:sz w:val="22"/>
            <w:szCs w:val="24"/>
          </w:rPr>
          <w:t xml:space="preserve"> </w:t>
        </w:r>
      </w:ins>
    </w:p>
    <w:p w14:paraId="7CE76224" w14:textId="77777777" w:rsidR="00041750" w:rsidRDefault="00041750" w:rsidP="00DC2DFE"/>
    <w:p w14:paraId="5C691F49" w14:textId="77777777" w:rsidR="00041750" w:rsidDel="00041750" w:rsidRDefault="00041750" w:rsidP="00041750">
      <w:pPr>
        <w:spacing w:after="0"/>
        <w:rPr>
          <w:del w:id="2914" w:author="BEAUMONT Tiffany" w:date="2025-03-25T09:52:00Z"/>
          <w:i/>
          <w:iCs/>
          <w:color w:val="44546A" w:themeColor="text2"/>
          <w:sz w:val="18"/>
          <w:szCs w:val="18"/>
        </w:rPr>
      </w:pPr>
      <w:moveToRangeStart w:id="2915" w:author="BEAUMONT Tiffany" w:date="2025-03-25T09:52:00Z" w:name="move193788738"/>
      <w:moveTo w:id="2916" w:author="BEAUMONT Tiffany" w:date="2025-03-25T09:52:00Z">
        <w:r>
          <w:rPr>
            <w:noProof/>
            <w:lang w:eastAsia="fr-FR"/>
          </w:rPr>
          <w:drawing>
            <wp:inline distT="0" distB="0" distL="0" distR="0" wp14:anchorId="487D3932" wp14:editId="60782CFF">
              <wp:extent cx="5788549" cy="5184774"/>
              <wp:effectExtent l="0" t="0" r="3175" b="0"/>
              <wp:docPr id="1796520374" name="Image 14" descr="Une image contenant texte, capture d’écran, carré, Caractère coloré&#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520374" name="Image 14" descr="Une image contenant texte, capture d’écran, carré, Caractère coloré&#10;&#10;Le contenu généré par l’IA peut être incorrect."/>
                      <pic:cNvPicPr>
                        <a:picLocks noChangeAspect="1" noChangeArrowheads="1"/>
                      </pic:cNvPicPr>
                    </pic:nvPicPr>
                    <pic:blipFill>
                      <a:blip r:embed="rId41" cstate="screen">
                        <a:extLst>
                          <a:ext uri="{28A0092B-C50C-407E-A947-70E740481C1C}">
                            <a14:useLocalDpi xmlns:a14="http://schemas.microsoft.com/office/drawing/2010/main"/>
                          </a:ext>
                        </a:extLst>
                      </a:blip>
                      <a:srcRect/>
                      <a:stretch>
                        <a:fillRect/>
                      </a:stretch>
                    </pic:blipFill>
                    <pic:spPr bwMode="auto">
                      <a:xfrm>
                        <a:off x="0" y="0"/>
                        <a:ext cx="5807027" cy="5201325"/>
                      </a:xfrm>
                      <a:prstGeom prst="rect">
                        <a:avLst/>
                      </a:prstGeom>
                      <a:noFill/>
                      <a:ln>
                        <a:noFill/>
                      </a:ln>
                    </pic:spPr>
                  </pic:pic>
                </a:graphicData>
              </a:graphic>
            </wp:inline>
          </w:drawing>
        </w:r>
      </w:moveTo>
    </w:p>
    <w:p w14:paraId="6900DCCF" w14:textId="77777777" w:rsidR="00041750" w:rsidRDefault="00041750" w:rsidP="00041750">
      <w:pPr>
        <w:spacing w:after="0"/>
        <w:rPr>
          <w:ins w:id="2917" w:author="BEAUMONT Tiffany" w:date="2025-03-25T09:52:00Z"/>
          <w:moveTo w:id="2918" w:author="BEAUMONT Tiffany" w:date="2025-03-25T09:52:00Z"/>
        </w:rPr>
      </w:pPr>
    </w:p>
    <w:p w14:paraId="47E21CF2" w14:textId="46900958" w:rsidR="00041750" w:rsidRPr="00862043" w:rsidDel="00041750" w:rsidRDefault="00041750" w:rsidP="00041750">
      <w:pPr>
        <w:rPr>
          <w:del w:id="2919" w:author="BEAUMONT Tiffany" w:date="2025-03-25T09:52:00Z"/>
          <w:moveTo w:id="2920" w:author="BEAUMONT Tiffany" w:date="2025-03-25T09:52:00Z"/>
          <w:i/>
          <w:iCs/>
          <w:color w:val="44546A" w:themeColor="text2"/>
          <w:sz w:val="18"/>
          <w:szCs w:val="18"/>
        </w:rPr>
      </w:pPr>
      <w:bookmarkStart w:id="2921" w:name="_Ref175567858"/>
      <w:moveTo w:id="2922" w:author="BEAUMONT Tiffany" w:date="2025-03-25T09:52:00Z">
        <w:del w:id="2923" w:author="BEAUMONT Tiffany" w:date="2025-03-25T09:52:00Z">
          <w:r w:rsidRPr="00862043" w:rsidDel="00041750">
            <w:rPr>
              <w:i/>
              <w:iCs/>
              <w:color w:val="44546A" w:themeColor="text2"/>
              <w:sz w:val="18"/>
              <w:szCs w:val="18"/>
            </w:rPr>
            <w:delText xml:space="preserve">Figure </w:delText>
          </w:r>
          <w:r w:rsidRPr="00862043" w:rsidDel="00041750">
            <w:rPr>
              <w:i/>
              <w:iCs/>
              <w:color w:val="44546A" w:themeColor="text2"/>
              <w:sz w:val="18"/>
              <w:szCs w:val="18"/>
            </w:rPr>
            <w:fldChar w:fldCharType="begin"/>
          </w:r>
          <w:r w:rsidRPr="00862043" w:rsidDel="00041750">
            <w:rPr>
              <w:i/>
              <w:iCs/>
              <w:color w:val="44546A" w:themeColor="text2"/>
              <w:sz w:val="18"/>
              <w:szCs w:val="18"/>
            </w:rPr>
            <w:delInstrText xml:space="preserve"> SEQ Figure \* ARABIC </w:delInstrText>
          </w:r>
          <w:r w:rsidRPr="00862043" w:rsidDel="00041750">
            <w:rPr>
              <w:i/>
              <w:iCs/>
              <w:color w:val="44546A" w:themeColor="text2"/>
              <w:sz w:val="18"/>
              <w:szCs w:val="18"/>
            </w:rPr>
            <w:fldChar w:fldCharType="separate"/>
          </w:r>
          <w:r w:rsidDel="00041750">
            <w:rPr>
              <w:i/>
              <w:iCs/>
              <w:noProof/>
              <w:color w:val="44546A" w:themeColor="text2"/>
              <w:sz w:val="18"/>
              <w:szCs w:val="18"/>
            </w:rPr>
            <w:delText>18</w:delText>
          </w:r>
          <w:r w:rsidRPr="00862043" w:rsidDel="00041750">
            <w:rPr>
              <w:i/>
              <w:iCs/>
              <w:color w:val="44546A" w:themeColor="text2"/>
              <w:sz w:val="18"/>
              <w:szCs w:val="18"/>
            </w:rPr>
            <w:fldChar w:fldCharType="end"/>
          </w:r>
          <w:bookmarkEnd w:id="2921"/>
          <w:r w:rsidRPr="00862043" w:rsidDel="00041750">
            <w:rPr>
              <w:i/>
              <w:iCs/>
              <w:color w:val="44546A" w:themeColor="text2"/>
              <w:sz w:val="18"/>
              <w:szCs w:val="18"/>
            </w:rPr>
            <w:delText> : Matrice de corrélation des différents paramètres, à l’I-123, en collimateur parallèle, en conditions locales, par rapport au fantôme local. Résultats du test de Spearman.</w:delText>
          </w:r>
        </w:del>
      </w:moveTo>
    </w:p>
    <w:moveToRangeEnd w:id="2915"/>
    <w:p w14:paraId="203E0C0A" w14:textId="77777777" w:rsidR="005951F0" w:rsidRDefault="005951F0">
      <w:pPr>
        <w:spacing w:after="0"/>
        <w:pPrChange w:id="2924" w:author="BEAUMONT Tiffany" w:date="2025-03-25T09:52:00Z">
          <w:pPr/>
        </w:pPrChange>
      </w:pPr>
    </w:p>
    <w:p w14:paraId="55251D90" w14:textId="4908D875" w:rsidR="00DC2DFE" w:rsidRPr="005C0C5C" w:rsidRDefault="00844575" w:rsidP="00844575">
      <w:pPr>
        <w:pStyle w:val="Lgende"/>
        <w:rPr>
          <w:rFonts w:asciiTheme="majorHAnsi" w:hAnsiTheme="majorHAnsi"/>
          <w:sz w:val="22"/>
          <w:szCs w:val="24"/>
        </w:rPr>
      </w:pPr>
      <w:del w:id="2925" w:author="BEAUMONT Tiffany" w:date="2025-03-25T09:52:00Z">
        <w:r w:rsidDel="00041750">
          <w:rPr>
            <w:rFonts w:asciiTheme="majorHAnsi" w:hAnsiTheme="majorHAnsi"/>
            <w:sz w:val="22"/>
            <w:szCs w:val="24"/>
          </w:rPr>
          <w:fldChar w:fldCharType="begin"/>
        </w:r>
        <w:r w:rsidDel="00041750">
          <w:rPr>
            <w:rFonts w:asciiTheme="majorHAnsi" w:hAnsiTheme="majorHAnsi"/>
            <w:sz w:val="22"/>
            <w:szCs w:val="24"/>
          </w:rPr>
          <w:delInstrText xml:space="preserve"> SEQ Mat_loc \* alphabetic </w:delInstrText>
        </w:r>
        <w:r w:rsidDel="00041750">
          <w:rPr>
            <w:rFonts w:asciiTheme="majorHAnsi" w:hAnsiTheme="majorHAnsi"/>
            <w:sz w:val="22"/>
            <w:szCs w:val="24"/>
          </w:rPr>
          <w:fldChar w:fldCharType="separate"/>
        </w:r>
        <w:bookmarkStart w:id="2926" w:name="_Ref186636479"/>
        <w:r w:rsidR="00F3073D" w:rsidDel="00041750">
          <w:rPr>
            <w:rFonts w:asciiTheme="majorHAnsi" w:hAnsiTheme="majorHAnsi"/>
            <w:noProof/>
            <w:sz w:val="22"/>
            <w:szCs w:val="24"/>
          </w:rPr>
          <w:delText>a</w:delText>
        </w:r>
        <w:bookmarkEnd w:id="2926"/>
        <w:r w:rsidDel="00041750">
          <w:rPr>
            <w:rFonts w:asciiTheme="majorHAnsi" w:hAnsiTheme="majorHAnsi"/>
            <w:sz w:val="22"/>
            <w:szCs w:val="24"/>
          </w:rPr>
          <w:fldChar w:fldCharType="end"/>
        </w:r>
      </w:del>
      <w:ins w:id="2927" w:author="BEAUMONT Tiffany" w:date="2025-03-25T09:52:00Z">
        <w:r w:rsidR="00041750">
          <w:rPr>
            <w:rFonts w:asciiTheme="majorHAnsi" w:hAnsiTheme="majorHAnsi"/>
            <w:sz w:val="22"/>
            <w:szCs w:val="24"/>
          </w:rPr>
          <w:t>b</w:t>
        </w:r>
      </w:ins>
      <w:r w:rsidR="005C0C5C" w:rsidRPr="005C0C5C">
        <w:rPr>
          <w:rFonts w:asciiTheme="majorHAnsi" w:hAnsiTheme="majorHAnsi"/>
          <w:sz w:val="22"/>
          <w:szCs w:val="24"/>
        </w:rPr>
        <w:t>) Pour les c</w:t>
      </w:r>
      <w:r w:rsidR="00DC2DFE" w:rsidRPr="005C0C5C">
        <w:rPr>
          <w:rFonts w:asciiTheme="majorHAnsi" w:hAnsiTheme="majorHAnsi"/>
          <w:sz w:val="22"/>
          <w:szCs w:val="24"/>
        </w:rPr>
        <w:t>ollimateur</w:t>
      </w:r>
      <w:r w:rsidR="005C0C5C" w:rsidRPr="005C0C5C">
        <w:rPr>
          <w:rFonts w:asciiTheme="majorHAnsi" w:hAnsiTheme="majorHAnsi"/>
          <w:sz w:val="22"/>
          <w:szCs w:val="24"/>
        </w:rPr>
        <w:t>s</w:t>
      </w:r>
      <w:r w:rsidR="00DC2DFE" w:rsidRPr="005C0C5C">
        <w:rPr>
          <w:rFonts w:asciiTheme="majorHAnsi" w:hAnsiTheme="majorHAnsi"/>
          <w:sz w:val="22"/>
          <w:szCs w:val="24"/>
        </w:rPr>
        <w:t xml:space="preserve"> parallèle</w:t>
      </w:r>
      <w:r w:rsidR="005C0C5C" w:rsidRPr="005C0C5C">
        <w:rPr>
          <w:rFonts w:asciiTheme="majorHAnsi" w:hAnsiTheme="majorHAnsi"/>
          <w:sz w:val="22"/>
          <w:szCs w:val="24"/>
        </w:rPr>
        <w:t xml:space="preserve">s et le </w:t>
      </w:r>
      <w:r w:rsidR="00DC2DFE" w:rsidRPr="005C0C5C">
        <w:rPr>
          <w:rFonts w:asciiTheme="majorHAnsi" w:hAnsiTheme="majorHAnsi"/>
          <w:sz w:val="22"/>
          <w:szCs w:val="24"/>
        </w:rPr>
        <w:t>Tc</w:t>
      </w:r>
      <w:r w:rsidR="00DC2DFE" w:rsidRPr="005C0C5C">
        <w:rPr>
          <w:rFonts w:asciiTheme="majorHAnsi" w:hAnsiTheme="majorHAnsi"/>
          <w:sz w:val="22"/>
          <w:szCs w:val="24"/>
        </w:rPr>
        <w:noBreakHyphen/>
        <w:t xml:space="preserve">99m </w:t>
      </w:r>
    </w:p>
    <w:p w14:paraId="6D529821" w14:textId="77777777" w:rsidR="005C0C5C" w:rsidRDefault="005C0C5C" w:rsidP="005C0C5C">
      <w:pPr>
        <w:spacing w:after="0"/>
      </w:pPr>
      <w:commentRangeStart w:id="2928"/>
      <w:r>
        <w:rPr>
          <w:noProof/>
          <w:lang w:eastAsia="fr-FR"/>
        </w:rPr>
        <w:lastRenderedPageBreak/>
        <w:drawing>
          <wp:inline distT="0" distB="0" distL="0" distR="0" wp14:anchorId="50FB5DF7" wp14:editId="5650B3FB">
            <wp:extent cx="5948451" cy="5328000"/>
            <wp:effectExtent l="0" t="0" r="0" b="6350"/>
            <wp:docPr id="831103775"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7"/>
                    <pic:cNvPicPr/>
                  </pic:nvPicPr>
                  <pic:blipFill>
                    <a:blip r:embed="rId159" cstate="screen">
                      <a:extLst>
                        <a:ext uri="{28A0092B-C50C-407E-A947-70E740481C1C}">
                          <a14:useLocalDpi xmlns:a14="http://schemas.microsoft.com/office/drawing/2010/main"/>
                        </a:ext>
                      </a:extLst>
                    </a:blip>
                    <a:stretch>
                      <a:fillRect/>
                    </a:stretch>
                  </pic:blipFill>
                  <pic:spPr>
                    <a:xfrm>
                      <a:off x="0" y="0"/>
                      <a:ext cx="5948451" cy="5328000"/>
                    </a:xfrm>
                    <a:prstGeom prst="rect">
                      <a:avLst/>
                    </a:prstGeom>
                  </pic:spPr>
                </pic:pic>
              </a:graphicData>
            </a:graphic>
          </wp:inline>
        </w:drawing>
      </w:r>
      <w:commentRangeEnd w:id="2928"/>
      <w:r>
        <w:rPr>
          <w:rStyle w:val="Marquedecommentaire"/>
        </w:rPr>
        <w:commentReference w:id="2928"/>
      </w:r>
    </w:p>
    <w:p w14:paraId="5C49A16A" w14:textId="77777777" w:rsidR="00907A5E" w:rsidRDefault="00907A5E"/>
    <w:p w14:paraId="60D0D529" w14:textId="4A70EA53" w:rsidR="005C0C5C" w:rsidDel="00E72DF9" w:rsidRDefault="00907A5E" w:rsidP="00907A5E">
      <w:pPr>
        <w:jc w:val="both"/>
        <w:rPr>
          <w:del w:id="2929" w:author="BEAUMONT Tiffany" w:date="2025-03-25T10:06:00Z"/>
        </w:rPr>
      </w:pPr>
      <w:del w:id="2930" w:author="BEAUMONT Tiffany" w:date="2025-03-25T10:06:00Z">
        <w:r w:rsidDel="00E72DF9">
          <w:delText>Les valeurs du test de corrélations de Spearman sont sur une échelle de -1 en bleu à +1 en rouge. La valeur 0 correspondant à l’absence de corrélation entre les données. Cette représentation matricielle permet d’identifier les facteurs les plus corrélés à la sensibilité.</w:delText>
        </w:r>
      </w:del>
    </w:p>
    <w:p w14:paraId="3EF0A639" w14:textId="1B03B10A" w:rsidR="005951F0" w:rsidDel="00E72DF9" w:rsidRDefault="005951F0">
      <w:pPr>
        <w:rPr>
          <w:del w:id="2931" w:author="BEAUMONT Tiffany" w:date="2025-03-25T10:06:00Z"/>
          <w:rFonts w:asciiTheme="majorHAnsi" w:hAnsiTheme="majorHAnsi"/>
          <w:i/>
          <w:iCs/>
          <w:color w:val="44546A" w:themeColor="text2"/>
          <w:szCs w:val="24"/>
        </w:rPr>
      </w:pPr>
      <w:del w:id="2932" w:author="BEAUMONT Tiffany" w:date="2025-03-25T10:06:00Z">
        <w:r w:rsidDel="00E72DF9">
          <w:rPr>
            <w:rFonts w:asciiTheme="majorHAnsi" w:hAnsiTheme="majorHAnsi"/>
            <w:szCs w:val="24"/>
          </w:rPr>
          <w:br w:type="page"/>
        </w:r>
      </w:del>
    </w:p>
    <w:p w14:paraId="6317FFC3" w14:textId="21B5D1FC" w:rsidR="005C0C5C" w:rsidRPr="005C0C5C" w:rsidRDefault="00844575" w:rsidP="00844575">
      <w:pPr>
        <w:pStyle w:val="Lgende"/>
        <w:rPr>
          <w:rFonts w:asciiTheme="majorHAnsi" w:hAnsiTheme="majorHAnsi"/>
          <w:sz w:val="22"/>
          <w:szCs w:val="24"/>
        </w:rPr>
      </w:pPr>
      <w:del w:id="2933" w:author="BEAUMONT Tiffany" w:date="2025-03-25T09:52:00Z">
        <w:r w:rsidDel="00041750">
          <w:rPr>
            <w:rFonts w:asciiTheme="majorHAnsi" w:hAnsiTheme="majorHAnsi"/>
            <w:sz w:val="22"/>
            <w:szCs w:val="24"/>
          </w:rPr>
          <w:fldChar w:fldCharType="begin"/>
        </w:r>
        <w:r w:rsidDel="00041750">
          <w:rPr>
            <w:rFonts w:asciiTheme="majorHAnsi" w:hAnsiTheme="majorHAnsi"/>
            <w:sz w:val="22"/>
            <w:szCs w:val="24"/>
          </w:rPr>
          <w:delInstrText xml:space="preserve"> SEQ Mat_loc \* alphabetic </w:delInstrText>
        </w:r>
        <w:r w:rsidDel="00041750">
          <w:rPr>
            <w:rFonts w:asciiTheme="majorHAnsi" w:hAnsiTheme="majorHAnsi"/>
            <w:sz w:val="22"/>
            <w:szCs w:val="24"/>
          </w:rPr>
          <w:fldChar w:fldCharType="separate"/>
        </w:r>
        <w:bookmarkStart w:id="2934" w:name="_Ref186636485"/>
        <w:r w:rsidR="00F3073D" w:rsidDel="00041750">
          <w:rPr>
            <w:rFonts w:asciiTheme="majorHAnsi" w:hAnsiTheme="majorHAnsi"/>
            <w:noProof/>
            <w:sz w:val="22"/>
            <w:szCs w:val="24"/>
          </w:rPr>
          <w:delText>b</w:delText>
        </w:r>
        <w:bookmarkEnd w:id="2934"/>
        <w:r w:rsidDel="00041750">
          <w:rPr>
            <w:rFonts w:asciiTheme="majorHAnsi" w:hAnsiTheme="majorHAnsi"/>
            <w:sz w:val="22"/>
            <w:szCs w:val="24"/>
          </w:rPr>
          <w:fldChar w:fldCharType="end"/>
        </w:r>
      </w:del>
      <w:ins w:id="2935" w:author="BEAUMONT Tiffany" w:date="2025-03-25T09:52:00Z">
        <w:r w:rsidR="00041750">
          <w:rPr>
            <w:rFonts w:asciiTheme="majorHAnsi" w:hAnsiTheme="majorHAnsi"/>
            <w:sz w:val="22"/>
            <w:szCs w:val="24"/>
          </w:rPr>
          <w:t>c</w:t>
        </w:r>
      </w:ins>
      <w:r w:rsidR="005C0C5C" w:rsidRPr="005C0C5C">
        <w:rPr>
          <w:rFonts w:asciiTheme="majorHAnsi" w:hAnsiTheme="majorHAnsi"/>
          <w:sz w:val="22"/>
          <w:szCs w:val="24"/>
        </w:rPr>
        <w:t xml:space="preserve">) Pour les collimateurs </w:t>
      </w:r>
      <w:r w:rsidR="005951F0">
        <w:rPr>
          <w:rFonts w:asciiTheme="majorHAnsi" w:hAnsiTheme="majorHAnsi"/>
          <w:sz w:val="22"/>
          <w:szCs w:val="24"/>
        </w:rPr>
        <w:t>sténopé et l’I-123</w:t>
      </w:r>
    </w:p>
    <w:p w14:paraId="4EF4E8AA" w14:textId="77777777" w:rsidR="005951F0" w:rsidRDefault="005951F0" w:rsidP="005951F0">
      <w:pPr>
        <w:spacing w:after="0"/>
      </w:pPr>
      <w:commentRangeStart w:id="2936"/>
      <w:r>
        <w:rPr>
          <w:noProof/>
          <w:lang w:eastAsia="fr-FR"/>
        </w:rPr>
        <w:lastRenderedPageBreak/>
        <w:drawing>
          <wp:inline distT="0" distB="0" distL="0" distR="0" wp14:anchorId="0C3C420B" wp14:editId="7EBE63BA">
            <wp:extent cx="5948451" cy="5328000"/>
            <wp:effectExtent l="0" t="0" r="0" b="6350"/>
            <wp:docPr id="1302708042"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0" cstate="screen">
                      <a:extLst>
                        <a:ext uri="{28A0092B-C50C-407E-A947-70E740481C1C}">
                          <a14:useLocalDpi xmlns:a14="http://schemas.microsoft.com/office/drawing/2010/main"/>
                        </a:ext>
                      </a:extLst>
                    </a:blip>
                    <a:srcRect/>
                    <a:stretch>
                      <a:fillRect/>
                    </a:stretch>
                  </pic:blipFill>
                  <pic:spPr bwMode="auto">
                    <a:xfrm>
                      <a:off x="0" y="0"/>
                      <a:ext cx="5948451" cy="5328000"/>
                    </a:xfrm>
                    <a:prstGeom prst="rect">
                      <a:avLst/>
                    </a:prstGeom>
                    <a:noFill/>
                    <a:ln>
                      <a:noFill/>
                    </a:ln>
                  </pic:spPr>
                </pic:pic>
              </a:graphicData>
            </a:graphic>
          </wp:inline>
        </w:drawing>
      </w:r>
      <w:commentRangeEnd w:id="2936"/>
      <w:r>
        <w:rPr>
          <w:rStyle w:val="Marquedecommentaire"/>
        </w:rPr>
        <w:commentReference w:id="2936"/>
      </w:r>
    </w:p>
    <w:p w14:paraId="048EABAE" w14:textId="77777777" w:rsidR="00907A5E" w:rsidRDefault="00907A5E"/>
    <w:p w14:paraId="675C3ECE" w14:textId="4A43DFCD" w:rsidR="00907A5E" w:rsidDel="00E72DF9" w:rsidRDefault="00907A5E">
      <w:pPr>
        <w:rPr>
          <w:moveFrom w:id="2937" w:author="BEAUMONT Tiffany" w:date="2025-03-25T10:05:00Z"/>
        </w:rPr>
      </w:pPr>
      <w:moveFromRangeStart w:id="2938" w:author="BEAUMONT Tiffany" w:date="2025-03-25T10:05:00Z" w:name="move193789567"/>
      <w:moveFrom w:id="2939" w:author="BEAUMONT Tiffany" w:date="2025-03-25T10:05:00Z">
        <w:r w:rsidDel="00E72DF9">
          <w:t>Les valeurs du test de corrélation de Spearman sont sur une échelle de -1 en bleu à +1 en rouge. Une valeur de 0 correspondant à l’absence corrélation entre les données. Cette représentation matricielle permet d’identifier les facteurs les plus corrélés à la sensibilité.</w:t>
        </w:r>
      </w:moveFrom>
    </w:p>
    <w:moveFromRangeEnd w:id="2938"/>
    <w:p w14:paraId="4028FB98" w14:textId="77777777" w:rsidR="00907A5E" w:rsidRDefault="00907A5E"/>
    <w:p w14:paraId="5AB169C7" w14:textId="57F469BA" w:rsidR="00041750" w:rsidRPr="005C0C5C" w:rsidRDefault="00041750" w:rsidP="00041750">
      <w:pPr>
        <w:pStyle w:val="Lgende"/>
        <w:rPr>
          <w:ins w:id="2940" w:author="BEAUMONT Tiffany" w:date="2025-03-25T09:52:00Z"/>
          <w:rFonts w:asciiTheme="majorHAnsi" w:hAnsiTheme="majorHAnsi"/>
          <w:sz w:val="22"/>
          <w:szCs w:val="24"/>
        </w:rPr>
      </w:pPr>
      <w:ins w:id="2941" w:author="BEAUMONT Tiffany" w:date="2025-03-25T09:52:00Z">
        <w:r>
          <w:rPr>
            <w:rFonts w:asciiTheme="majorHAnsi" w:hAnsiTheme="majorHAnsi"/>
            <w:sz w:val="22"/>
            <w:szCs w:val="24"/>
          </w:rPr>
          <w:t>d</w:t>
        </w:r>
        <w:r w:rsidRPr="005C0C5C">
          <w:rPr>
            <w:rFonts w:asciiTheme="majorHAnsi" w:hAnsiTheme="majorHAnsi"/>
            <w:sz w:val="22"/>
            <w:szCs w:val="24"/>
          </w:rPr>
          <w:t xml:space="preserve">) Pour les collimateurs </w:t>
        </w:r>
        <w:r>
          <w:rPr>
            <w:rFonts w:asciiTheme="majorHAnsi" w:hAnsiTheme="majorHAnsi"/>
            <w:sz w:val="22"/>
            <w:szCs w:val="24"/>
          </w:rPr>
          <w:t xml:space="preserve">sténopé et </w:t>
        </w:r>
      </w:ins>
      <w:ins w:id="2942" w:author="BEAUMONT Tiffany" w:date="2025-03-25T09:53:00Z">
        <w:r>
          <w:rPr>
            <w:rFonts w:asciiTheme="majorHAnsi" w:hAnsiTheme="majorHAnsi"/>
            <w:sz w:val="22"/>
            <w:szCs w:val="24"/>
          </w:rPr>
          <w:t>le Tc99m</w:t>
        </w:r>
      </w:ins>
    </w:p>
    <w:p w14:paraId="6C58328F" w14:textId="26D7C8C5" w:rsidR="00DC2DFE" w:rsidRPr="00BD3886" w:rsidRDefault="00E72DF9">
      <w:ins w:id="2943" w:author="BEAUMONT Tiffany" w:date="2025-03-25T10:05:00Z">
        <w:r>
          <w:rPr>
            <w:noProof/>
          </w:rPr>
          <w:lastRenderedPageBreak/>
          <w:drawing>
            <wp:inline distT="0" distB="0" distL="0" distR="0" wp14:anchorId="2E35608B" wp14:editId="0FD3F658">
              <wp:extent cx="5949950" cy="5328285"/>
              <wp:effectExtent l="0" t="0" r="0" b="5715"/>
              <wp:docPr id="199838143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949950" cy="5328285"/>
                      </a:xfrm>
                      <a:prstGeom prst="rect">
                        <a:avLst/>
                      </a:prstGeom>
                      <a:noFill/>
                      <a:ln>
                        <a:noFill/>
                      </a:ln>
                    </pic:spPr>
                  </pic:pic>
                </a:graphicData>
              </a:graphic>
            </wp:inline>
          </w:drawing>
        </w:r>
      </w:ins>
      <w:r w:rsidR="00DC2DFE">
        <w:br w:type="page"/>
      </w:r>
    </w:p>
    <w:p w14:paraId="481B13A6" w14:textId="2B7620DD" w:rsidR="000977C6" w:rsidRDefault="00D657F9" w:rsidP="00D657F9">
      <w:pPr>
        <w:pStyle w:val="Titre2"/>
        <w:numPr>
          <w:ilvl w:val="0"/>
          <w:numId w:val="0"/>
        </w:numPr>
        <w:ind w:left="576"/>
      </w:pPr>
      <w:bookmarkStart w:id="2944" w:name="_Ref186567703"/>
      <w:bookmarkStart w:id="2945" w:name="_Toc193972848"/>
      <w:r>
        <w:lastRenderedPageBreak/>
        <w:t xml:space="preserve">Annexe </w:t>
      </w:r>
      <w:fldSimple w:instr=" SEQ Annexe \* ARABIC ">
        <w:r w:rsidR="00C30592">
          <w:rPr>
            <w:noProof/>
          </w:rPr>
          <w:t>7</w:t>
        </w:r>
      </w:fldSimple>
      <w:bookmarkEnd w:id="2903"/>
      <w:bookmarkEnd w:id="2944"/>
      <w:r w:rsidR="00CA4793">
        <w:t xml:space="preserve"> : </w:t>
      </w:r>
      <w:r w:rsidR="00CA4793" w:rsidRPr="00602273">
        <w:t xml:space="preserve">Sensibilités </w:t>
      </w:r>
      <w:r w:rsidR="000977C6">
        <w:t>en géométrie standardisée</w:t>
      </w:r>
      <w:bookmarkEnd w:id="2945"/>
    </w:p>
    <w:p w14:paraId="366C8D22" w14:textId="080CE3F1" w:rsidR="00CA4793" w:rsidRDefault="009454CA" w:rsidP="000977C6">
      <w:r>
        <w:t xml:space="preserve">Sensibilité en </w:t>
      </w:r>
      <w:r w:rsidRPr="00602273">
        <w:t>Cps/(</w:t>
      </w:r>
      <w:proofErr w:type="spellStart"/>
      <w:r w:rsidRPr="00602273">
        <w:t>MB</w:t>
      </w:r>
      <w:r>
        <w:t>q.s</w:t>
      </w:r>
      <w:proofErr w:type="spellEnd"/>
      <w:r>
        <w:t>) en fonction du seuil et</w:t>
      </w:r>
      <w:r w:rsidR="00CA4793" w:rsidRPr="00602273">
        <w:t xml:space="preserve"> pour </w:t>
      </w:r>
      <w:r>
        <w:t>le</w:t>
      </w:r>
      <w:r w:rsidR="00CA4793" w:rsidRPr="00602273">
        <w:t>s 5 fantômes anatomiques (</w:t>
      </w:r>
      <w:r w:rsidR="00CA4793">
        <w:t>F0</w:t>
      </w:r>
      <w:r w:rsidR="00CA4793" w:rsidRPr="00602273">
        <w:t xml:space="preserve">3 ; </w:t>
      </w:r>
      <w:r w:rsidR="00CA4793">
        <w:t>F</w:t>
      </w:r>
      <w:r w:rsidR="00CA4793" w:rsidRPr="00602273">
        <w:t>0</w:t>
      </w:r>
      <w:r w:rsidR="00CA4793">
        <w:t>8</w:t>
      </w:r>
      <w:r w:rsidR="00CA4793" w:rsidRPr="00602273">
        <w:t xml:space="preserve"> ; </w:t>
      </w:r>
      <w:r w:rsidR="00CA4793">
        <w:t>F11</w:t>
      </w:r>
      <w:r w:rsidR="00CA4793" w:rsidRPr="00602273">
        <w:t xml:space="preserve"> ; </w:t>
      </w:r>
      <w:r w:rsidR="00CA4793">
        <w:t>F19</w:t>
      </w:r>
      <w:r w:rsidR="00CA4793" w:rsidRPr="00602273">
        <w:t xml:space="preserve"> ; </w:t>
      </w:r>
      <w:r w:rsidR="00CA4793">
        <w:t>F30</w:t>
      </w:r>
      <w:r>
        <w:t>).</w:t>
      </w:r>
    </w:p>
    <w:p w14:paraId="632D8BC5" w14:textId="689828AC" w:rsidR="00A56C37" w:rsidRPr="00A56C37" w:rsidRDefault="00FB7E42" w:rsidP="00A56C37">
      <w:pPr>
        <w:pStyle w:val="Lgende"/>
        <w:rPr>
          <w:rFonts w:asciiTheme="majorHAnsi" w:hAnsiTheme="majorHAnsi"/>
          <w:sz w:val="22"/>
          <w:szCs w:val="24"/>
        </w:rPr>
      </w:pPr>
      <w:r w:rsidRPr="00A56C37">
        <w:rPr>
          <w:rFonts w:asciiTheme="majorHAnsi" w:hAnsiTheme="majorHAnsi"/>
          <w:sz w:val="22"/>
          <w:szCs w:val="24"/>
        </w:rPr>
        <w:fldChar w:fldCharType="begin"/>
      </w:r>
      <w:r w:rsidRPr="00A56C37">
        <w:rPr>
          <w:rFonts w:asciiTheme="majorHAnsi" w:hAnsiTheme="majorHAnsi"/>
          <w:sz w:val="22"/>
          <w:szCs w:val="24"/>
        </w:rPr>
        <w:instrText xml:space="preserve"> SEQ Sensib_std \* alphabetic </w:instrText>
      </w:r>
      <w:r w:rsidRPr="00A56C37">
        <w:rPr>
          <w:rFonts w:asciiTheme="majorHAnsi" w:hAnsiTheme="majorHAnsi"/>
          <w:sz w:val="22"/>
          <w:szCs w:val="24"/>
        </w:rPr>
        <w:fldChar w:fldCharType="separate"/>
      </w:r>
      <w:r w:rsidR="00C30592">
        <w:rPr>
          <w:rFonts w:asciiTheme="majorHAnsi" w:hAnsiTheme="majorHAnsi"/>
          <w:noProof/>
          <w:sz w:val="22"/>
          <w:szCs w:val="24"/>
        </w:rPr>
        <w:t>a</w:t>
      </w:r>
      <w:r w:rsidRPr="00A56C37">
        <w:rPr>
          <w:rFonts w:asciiTheme="majorHAnsi" w:hAnsiTheme="majorHAnsi"/>
          <w:sz w:val="22"/>
          <w:szCs w:val="24"/>
        </w:rPr>
        <w:fldChar w:fldCharType="end"/>
      </w:r>
      <w:r w:rsidRPr="00A56C37">
        <w:rPr>
          <w:rFonts w:asciiTheme="majorHAnsi" w:hAnsiTheme="majorHAnsi"/>
          <w:sz w:val="22"/>
          <w:szCs w:val="24"/>
        </w:rPr>
        <w:t>)</w:t>
      </w:r>
      <w:r w:rsidR="00C77205" w:rsidRPr="00A56C37">
        <w:rPr>
          <w:rFonts w:asciiTheme="majorHAnsi" w:hAnsiTheme="majorHAnsi"/>
          <w:sz w:val="22"/>
          <w:szCs w:val="24"/>
        </w:rPr>
        <w:t xml:space="preserve"> </w:t>
      </w:r>
      <w:r w:rsidR="00CA4793" w:rsidRPr="00A56C37">
        <w:rPr>
          <w:rFonts w:asciiTheme="majorHAnsi" w:hAnsiTheme="majorHAnsi"/>
          <w:sz w:val="22"/>
          <w:szCs w:val="24"/>
        </w:rPr>
        <w:t>Pour la seringue en collimation parallèle à l’I</w:t>
      </w:r>
      <w:r w:rsidR="00CA4793" w:rsidRPr="00A56C37">
        <w:rPr>
          <w:rFonts w:asciiTheme="majorHAnsi" w:hAnsiTheme="majorHAnsi"/>
          <w:sz w:val="22"/>
          <w:szCs w:val="24"/>
        </w:rPr>
        <w:noBreakHyphen/>
      </w:r>
      <w:r w:rsidR="000977C6" w:rsidRPr="00A56C37">
        <w:rPr>
          <w:rFonts w:asciiTheme="majorHAnsi" w:hAnsiTheme="majorHAnsi"/>
          <w:sz w:val="22"/>
          <w:szCs w:val="24"/>
        </w:rPr>
        <w:t>123</w:t>
      </w:r>
    </w:p>
    <w:p w14:paraId="46AFFD9C" w14:textId="5D5E7ABE" w:rsidR="00CA4793" w:rsidRDefault="000977C6" w:rsidP="00CA4793">
      <w:r>
        <w:t>P</w:t>
      </w:r>
      <w:r w:rsidR="00CA4793" w:rsidRPr="00602273">
        <w:t>our les différentes configurations numérotées de 1 à 52 (hors configurations exclues</w:t>
      </w:r>
      <w:r w:rsidR="00CA4793">
        <w:t> (2-3-4-5-6-7) pour données redondantes ou manquantes</w:t>
      </w:r>
      <w:r w:rsidR="00FB7E42">
        <w:t>.</w:t>
      </w:r>
    </w:p>
    <w:p w14:paraId="00E23FAD" w14:textId="5CE713D0" w:rsidR="00CA4793" w:rsidRPr="00CA4793" w:rsidRDefault="00CA4793" w:rsidP="00CA4793">
      <w:r>
        <w:rPr>
          <w:noProof/>
          <w:lang w:eastAsia="fr-FR"/>
        </w:rPr>
        <w:drawing>
          <wp:inline distT="0" distB="0" distL="0" distR="0" wp14:anchorId="27EFE79C" wp14:editId="175AF5E5">
            <wp:extent cx="6468236" cy="7336361"/>
            <wp:effectExtent l="0" t="0" r="8890" b="0"/>
            <wp:docPr id="1231516545" name="Image 1231516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2">
                      <a:extLst>
                        <a:ext uri="{28A0092B-C50C-407E-A947-70E740481C1C}">
                          <a14:useLocalDpi xmlns:a14="http://schemas.microsoft.com/office/drawing/2010/main" val="0"/>
                        </a:ext>
                      </a:extLst>
                    </a:blip>
                    <a:stretch>
                      <a:fillRect/>
                    </a:stretch>
                  </pic:blipFill>
                  <pic:spPr bwMode="auto">
                    <a:xfrm>
                      <a:off x="0" y="0"/>
                      <a:ext cx="6468236" cy="7336361"/>
                    </a:xfrm>
                    <a:prstGeom prst="rect">
                      <a:avLst/>
                    </a:prstGeom>
                    <a:noFill/>
                    <a:ln>
                      <a:noFill/>
                    </a:ln>
                    <a:extLst>
                      <a:ext uri="{53640926-AAD7-44D8-BBD7-CCE9431645EC}">
                        <a14:shadowObscured xmlns:a14="http://schemas.microsoft.com/office/drawing/2010/main"/>
                      </a:ext>
                    </a:extLst>
                  </pic:spPr>
                </pic:pic>
              </a:graphicData>
            </a:graphic>
          </wp:inline>
        </w:drawing>
      </w:r>
    </w:p>
    <w:p w14:paraId="5B18F147" w14:textId="77777777" w:rsidR="000977C6" w:rsidRDefault="000977C6">
      <w:pPr>
        <w:rPr>
          <w:rFonts w:asciiTheme="majorHAnsi" w:hAnsiTheme="majorHAnsi"/>
          <w:i/>
          <w:iCs/>
          <w:color w:val="44546A" w:themeColor="text2"/>
          <w:szCs w:val="18"/>
        </w:rPr>
      </w:pPr>
      <w:r>
        <w:rPr>
          <w:rFonts w:asciiTheme="majorHAnsi" w:hAnsiTheme="majorHAnsi"/>
        </w:rPr>
        <w:br w:type="page"/>
      </w:r>
    </w:p>
    <w:p w14:paraId="085AED49" w14:textId="305DDC78" w:rsidR="000977C6" w:rsidRPr="00A56C37" w:rsidRDefault="00FB7E42" w:rsidP="00A56C37">
      <w:pPr>
        <w:pStyle w:val="Lgende"/>
        <w:rPr>
          <w:rFonts w:asciiTheme="majorHAnsi" w:hAnsiTheme="majorHAnsi"/>
          <w:sz w:val="22"/>
          <w:szCs w:val="24"/>
        </w:rPr>
      </w:pPr>
      <w:r w:rsidRPr="00A56C37">
        <w:rPr>
          <w:rFonts w:asciiTheme="majorHAnsi" w:hAnsiTheme="majorHAnsi"/>
          <w:sz w:val="22"/>
          <w:szCs w:val="24"/>
        </w:rPr>
        <w:lastRenderedPageBreak/>
        <w:fldChar w:fldCharType="begin"/>
      </w:r>
      <w:r w:rsidRPr="00A56C37">
        <w:rPr>
          <w:rFonts w:asciiTheme="majorHAnsi" w:hAnsiTheme="majorHAnsi"/>
          <w:sz w:val="22"/>
          <w:szCs w:val="24"/>
        </w:rPr>
        <w:instrText xml:space="preserve"> SEQ Sensib_std \* alphabetic </w:instrText>
      </w:r>
      <w:r w:rsidRPr="00A56C37">
        <w:rPr>
          <w:rFonts w:asciiTheme="majorHAnsi" w:hAnsiTheme="majorHAnsi"/>
          <w:sz w:val="22"/>
          <w:szCs w:val="24"/>
        </w:rPr>
        <w:fldChar w:fldCharType="separate"/>
      </w:r>
      <w:r w:rsidR="00C30592">
        <w:rPr>
          <w:rFonts w:asciiTheme="majorHAnsi" w:hAnsiTheme="majorHAnsi"/>
          <w:noProof/>
          <w:sz w:val="22"/>
          <w:szCs w:val="24"/>
        </w:rPr>
        <w:t>b</w:t>
      </w:r>
      <w:r w:rsidRPr="00A56C37">
        <w:rPr>
          <w:rFonts w:asciiTheme="majorHAnsi" w:hAnsiTheme="majorHAnsi"/>
          <w:sz w:val="22"/>
          <w:szCs w:val="24"/>
        </w:rPr>
        <w:fldChar w:fldCharType="end"/>
      </w:r>
      <w:r w:rsidRPr="00A56C37">
        <w:rPr>
          <w:rFonts w:asciiTheme="majorHAnsi" w:hAnsiTheme="majorHAnsi"/>
          <w:sz w:val="22"/>
          <w:szCs w:val="24"/>
        </w:rPr>
        <w:t xml:space="preserve">) </w:t>
      </w:r>
      <w:r w:rsidR="00CA4793" w:rsidRPr="00A56C37">
        <w:rPr>
          <w:rFonts w:asciiTheme="majorHAnsi" w:hAnsiTheme="majorHAnsi"/>
          <w:sz w:val="22"/>
          <w:szCs w:val="24"/>
        </w:rPr>
        <w:t>Pour la seringue en collimation parallèle au Tc</w:t>
      </w:r>
      <w:r w:rsidR="00CA4793" w:rsidRPr="00A56C37">
        <w:rPr>
          <w:rFonts w:asciiTheme="majorHAnsi" w:hAnsiTheme="majorHAnsi"/>
          <w:sz w:val="22"/>
          <w:szCs w:val="24"/>
        </w:rPr>
        <w:noBreakHyphen/>
        <w:t>99m</w:t>
      </w:r>
    </w:p>
    <w:p w14:paraId="57F64E36" w14:textId="661A5495" w:rsidR="00CA4793" w:rsidRDefault="000977C6" w:rsidP="00CA4793">
      <w:r>
        <w:t>P</w:t>
      </w:r>
      <w:r w:rsidR="00CA4793" w:rsidRPr="00602273">
        <w:t>our les différentes configurations numérotées de 1 à 52 (hors configurations exclues</w:t>
      </w:r>
      <w:r w:rsidR="00CA4793">
        <w:t> (2-3-4-5-6-7) pour données redondantes ou manquantes</w:t>
      </w:r>
      <w:r w:rsidR="00CA4793" w:rsidRPr="00602273">
        <w:t>)</w:t>
      </w:r>
      <w:r w:rsidR="00FB7E42">
        <w:t>.</w:t>
      </w:r>
      <w:commentRangeStart w:id="2946"/>
      <w:commentRangeStart w:id="2947"/>
      <w:commentRangeEnd w:id="2946"/>
      <w:r w:rsidR="006C026D">
        <w:rPr>
          <w:rStyle w:val="PieddepageCar"/>
        </w:rPr>
        <w:commentReference w:id="2946"/>
      </w:r>
      <w:commentRangeEnd w:id="2947"/>
      <w:r w:rsidR="00AB077C">
        <w:rPr>
          <w:rStyle w:val="Marquedecommentaire"/>
        </w:rPr>
        <w:commentReference w:id="2947"/>
      </w:r>
    </w:p>
    <w:p w14:paraId="4AAAED0B" w14:textId="1A42ED6C" w:rsidR="00CA4793" w:rsidRDefault="00AB077C" w:rsidP="00CA4793">
      <w:r>
        <w:rPr>
          <w:noProof/>
          <w:lang w:eastAsia="fr-FR"/>
        </w:rPr>
        <w:drawing>
          <wp:inline distT="0" distB="0" distL="0" distR="0" wp14:anchorId="5A8B2DE2" wp14:editId="30F93183">
            <wp:extent cx="6381750" cy="7096125"/>
            <wp:effectExtent l="0" t="0" r="0" b="9525"/>
            <wp:docPr id="1302708041" name="Image 1302708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3" cstate="screen">
                      <a:extLst>
                        <a:ext uri="{28A0092B-C50C-407E-A947-70E740481C1C}">
                          <a14:useLocalDpi xmlns:a14="http://schemas.microsoft.com/office/drawing/2010/main"/>
                        </a:ext>
                      </a:extLst>
                    </a:blip>
                    <a:srcRect/>
                    <a:stretch>
                      <a:fillRect/>
                    </a:stretch>
                  </pic:blipFill>
                  <pic:spPr bwMode="auto">
                    <a:xfrm>
                      <a:off x="0" y="0"/>
                      <a:ext cx="6381750" cy="7096125"/>
                    </a:xfrm>
                    <a:prstGeom prst="rect">
                      <a:avLst/>
                    </a:prstGeom>
                    <a:noFill/>
                    <a:ln>
                      <a:noFill/>
                    </a:ln>
                  </pic:spPr>
                </pic:pic>
              </a:graphicData>
            </a:graphic>
          </wp:inline>
        </w:drawing>
      </w:r>
    </w:p>
    <w:p w14:paraId="5A5338FC" w14:textId="77777777" w:rsidR="000977C6" w:rsidRDefault="000977C6">
      <w:pPr>
        <w:rPr>
          <w:rFonts w:asciiTheme="majorHAnsi" w:hAnsiTheme="majorHAnsi"/>
          <w:i/>
          <w:iCs/>
          <w:color w:val="44546A" w:themeColor="text2"/>
          <w:szCs w:val="18"/>
        </w:rPr>
      </w:pPr>
      <w:r>
        <w:rPr>
          <w:rFonts w:asciiTheme="majorHAnsi" w:hAnsiTheme="majorHAnsi"/>
        </w:rPr>
        <w:br w:type="page"/>
      </w:r>
    </w:p>
    <w:p w14:paraId="4347113F" w14:textId="56CA7C72" w:rsidR="000977C6" w:rsidRPr="00A56C37" w:rsidRDefault="00FB7E42" w:rsidP="00A56C37">
      <w:pPr>
        <w:pStyle w:val="Lgende"/>
        <w:rPr>
          <w:rFonts w:asciiTheme="majorHAnsi" w:hAnsiTheme="majorHAnsi"/>
          <w:sz w:val="22"/>
          <w:szCs w:val="24"/>
        </w:rPr>
      </w:pPr>
      <w:r w:rsidRPr="00A56C37">
        <w:rPr>
          <w:rFonts w:asciiTheme="majorHAnsi" w:hAnsiTheme="majorHAnsi"/>
          <w:sz w:val="22"/>
          <w:szCs w:val="24"/>
        </w:rPr>
        <w:lastRenderedPageBreak/>
        <w:fldChar w:fldCharType="begin"/>
      </w:r>
      <w:r w:rsidRPr="00A56C37">
        <w:rPr>
          <w:rFonts w:asciiTheme="majorHAnsi" w:hAnsiTheme="majorHAnsi"/>
          <w:sz w:val="22"/>
          <w:szCs w:val="24"/>
        </w:rPr>
        <w:instrText xml:space="preserve"> SEQ Sensib_std \* alphabetic </w:instrText>
      </w:r>
      <w:r w:rsidRPr="00A56C37">
        <w:rPr>
          <w:rFonts w:asciiTheme="majorHAnsi" w:hAnsiTheme="majorHAnsi"/>
          <w:sz w:val="22"/>
          <w:szCs w:val="24"/>
        </w:rPr>
        <w:fldChar w:fldCharType="separate"/>
      </w:r>
      <w:r w:rsidR="00C30592">
        <w:rPr>
          <w:rFonts w:asciiTheme="majorHAnsi" w:hAnsiTheme="majorHAnsi"/>
          <w:noProof/>
          <w:sz w:val="22"/>
          <w:szCs w:val="24"/>
        </w:rPr>
        <w:t>c</w:t>
      </w:r>
      <w:r w:rsidRPr="00A56C37">
        <w:rPr>
          <w:rFonts w:asciiTheme="majorHAnsi" w:hAnsiTheme="majorHAnsi"/>
          <w:sz w:val="22"/>
          <w:szCs w:val="24"/>
        </w:rPr>
        <w:fldChar w:fldCharType="end"/>
      </w:r>
      <w:r w:rsidRPr="00A56C37">
        <w:rPr>
          <w:rFonts w:asciiTheme="majorHAnsi" w:hAnsiTheme="majorHAnsi"/>
          <w:sz w:val="22"/>
          <w:szCs w:val="24"/>
        </w:rPr>
        <w:t xml:space="preserve">) </w:t>
      </w:r>
      <w:r w:rsidR="00C77205" w:rsidRPr="00A56C37">
        <w:rPr>
          <w:rFonts w:asciiTheme="majorHAnsi" w:hAnsiTheme="majorHAnsi"/>
          <w:sz w:val="22"/>
          <w:szCs w:val="24"/>
        </w:rPr>
        <w:t xml:space="preserve">Pour la seringue en collimation </w:t>
      </w:r>
      <w:r w:rsidR="00412068" w:rsidRPr="00A56C37">
        <w:rPr>
          <w:rFonts w:asciiTheme="majorHAnsi" w:hAnsiTheme="majorHAnsi"/>
          <w:sz w:val="22"/>
          <w:szCs w:val="24"/>
        </w:rPr>
        <w:t>sténopé</w:t>
      </w:r>
      <w:r w:rsidR="00C77205" w:rsidRPr="00A56C37">
        <w:rPr>
          <w:rFonts w:asciiTheme="majorHAnsi" w:hAnsiTheme="majorHAnsi"/>
          <w:sz w:val="22"/>
          <w:szCs w:val="24"/>
        </w:rPr>
        <w:t xml:space="preserve"> à l’I</w:t>
      </w:r>
      <w:r w:rsidR="000977C6" w:rsidRPr="00A56C37">
        <w:rPr>
          <w:rFonts w:asciiTheme="majorHAnsi" w:hAnsiTheme="majorHAnsi"/>
          <w:sz w:val="22"/>
          <w:szCs w:val="24"/>
        </w:rPr>
        <w:t>-</w:t>
      </w:r>
      <w:r w:rsidR="00F00BE4">
        <w:rPr>
          <w:rFonts w:asciiTheme="majorHAnsi" w:hAnsiTheme="majorHAnsi"/>
          <w:sz w:val="22"/>
          <w:szCs w:val="24"/>
        </w:rPr>
        <w:t>123</w:t>
      </w:r>
    </w:p>
    <w:p w14:paraId="14C9545C" w14:textId="3C57B9CD" w:rsidR="00A02A3D" w:rsidRDefault="000977C6" w:rsidP="00500796">
      <w:r>
        <w:t>P</w:t>
      </w:r>
      <w:r w:rsidR="00C77205" w:rsidRPr="00602273">
        <w:t>our les différentes configurations numérotées de 1 à 52 (hors configurations exclues</w:t>
      </w:r>
      <w:r w:rsidR="00C77205">
        <w:t> (2-3-4-5-6-7) pour données redondantes ou manquantes</w:t>
      </w:r>
      <w:r w:rsidR="00C77205" w:rsidRPr="00602273">
        <w:t>)</w:t>
      </w:r>
      <w:r w:rsidR="00FB7E42">
        <w:t>.</w:t>
      </w:r>
    </w:p>
    <w:p w14:paraId="18F8FE2F" w14:textId="110C341D" w:rsidR="00C77205" w:rsidRDefault="00C77205" w:rsidP="00500796">
      <w:r>
        <w:rPr>
          <w:noProof/>
          <w:lang w:eastAsia="fr-FR"/>
        </w:rPr>
        <w:drawing>
          <wp:inline distT="0" distB="0" distL="0" distR="0" wp14:anchorId="51C398AB" wp14:editId="09793BC7">
            <wp:extent cx="6480000" cy="7348174"/>
            <wp:effectExtent l="0" t="0" r="0" b="5715"/>
            <wp:docPr id="1231516547" name="Image 1231516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64" cstate="screen">
                      <a:extLst>
                        <a:ext uri="{28A0092B-C50C-407E-A947-70E740481C1C}">
                          <a14:useLocalDpi xmlns:a14="http://schemas.microsoft.com/office/drawing/2010/main"/>
                        </a:ext>
                      </a:extLst>
                    </a:blip>
                    <a:srcRect/>
                    <a:stretch/>
                  </pic:blipFill>
                  <pic:spPr bwMode="auto">
                    <a:xfrm>
                      <a:off x="0" y="0"/>
                      <a:ext cx="6480000" cy="7348174"/>
                    </a:xfrm>
                    <a:prstGeom prst="rect">
                      <a:avLst/>
                    </a:prstGeom>
                    <a:noFill/>
                    <a:ln>
                      <a:noFill/>
                    </a:ln>
                    <a:extLst>
                      <a:ext uri="{53640926-AAD7-44D8-BBD7-CCE9431645EC}">
                        <a14:shadowObscured xmlns:a14="http://schemas.microsoft.com/office/drawing/2010/main"/>
                      </a:ext>
                    </a:extLst>
                  </pic:spPr>
                </pic:pic>
              </a:graphicData>
            </a:graphic>
          </wp:inline>
        </w:drawing>
      </w:r>
    </w:p>
    <w:p w14:paraId="55A266D8" w14:textId="77777777" w:rsidR="000977C6" w:rsidRDefault="000977C6">
      <w:pPr>
        <w:rPr>
          <w:rFonts w:asciiTheme="majorHAnsi" w:hAnsiTheme="majorHAnsi"/>
          <w:i/>
          <w:iCs/>
          <w:color w:val="44546A" w:themeColor="text2"/>
          <w:szCs w:val="18"/>
        </w:rPr>
      </w:pPr>
      <w:r>
        <w:rPr>
          <w:rFonts w:asciiTheme="majorHAnsi" w:hAnsiTheme="majorHAnsi"/>
        </w:rPr>
        <w:br w:type="page"/>
      </w:r>
    </w:p>
    <w:p w14:paraId="56021B4D" w14:textId="430B9202" w:rsidR="000977C6" w:rsidRPr="00A56C37" w:rsidRDefault="00FB7E42" w:rsidP="00A56C37">
      <w:pPr>
        <w:pStyle w:val="Lgende"/>
        <w:rPr>
          <w:rFonts w:asciiTheme="majorHAnsi" w:hAnsiTheme="majorHAnsi"/>
          <w:sz w:val="22"/>
          <w:szCs w:val="24"/>
        </w:rPr>
      </w:pPr>
      <w:r w:rsidRPr="00A56C37">
        <w:rPr>
          <w:rFonts w:asciiTheme="majorHAnsi" w:hAnsiTheme="majorHAnsi"/>
          <w:sz w:val="22"/>
          <w:szCs w:val="24"/>
        </w:rPr>
        <w:lastRenderedPageBreak/>
        <w:fldChar w:fldCharType="begin"/>
      </w:r>
      <w:r w:rsidRPr="00A56C37">
        <w:rPr>
          <w:rFonts w:asciiTheme="majorHAnsi" w:hAnsiTheme="majorHAnsi"/>
          <w:sz w:val="22"/>
          <w:szCs w:val="24"/>
        </w:rPr>
        <w:instrText xml:space="preserve"> SEQ Sensib_std \* alphabetic </w:instrText>
      </w:r>
      <w:r w:rsidRPr="00A56C37">
        <w:rPr>
          <w:rFonts w:asciiTheme="majorHAnsi" w:hAnsiTheme="majorHAnsi"/>
          <w:sz w:val="22"/>
          <w:szCs w:val="24"/>
        </w:rPr>
        <w:fldChar w:fldCharType="separate"/>
      </w:r>
      <w:r w:rsidR="00C30592">
        <w:rPr>
          <w:rFonts w:asciiTheme="majorHAnsi" w:hAnsiTheme="majorHAnsi"/>
          <w:noProof/>
          <w:sz w:val="22"/>
          <w:szCs w:val="24"/>
        </w:rPr>
        <w:t>d</w:t>
      </w:r>
      <w:r w:rsidRPr="00A56C37">
        <w:rPr>
          <w:rFonts w:asciiTheme="majorHAnsi" w:hAnsiTheme="majorHAnsi"/>
          <w:sz w:val="22"/>
          <w:szCs w:val="24"/>
        </w:rPr>
        <w:fldChar w:fldCharType="end"/>
      </w:r>
      <w:r w:rsidRPr="00A56C37">
        <w:rPr>
          <w:rFonts w:asciiTheme="majorHAnsi" w:hAnsiTheme="majorHAnsi"/>
          <w:sz w:val="22"/>
          <w:szCs w:val="24"/>
        </w:rPr>
        <w:t xml:space="preserve">) </w:t>
      </w:r>
      <w:r w:rsidR="00C77205" w:rsidRPr="00A56C37">
        <w:rPr>
          <w:rFonts w:asciiTheme="majorHAnsi" w:hAnsiTheme="majorHAnsi"/>
          <w:sz w:val="22"/>
          <w:szCs w:val="24"/>
        </w:rPr>
        <w:t xml:space="preserve">Pour la seringue en collimation </w:t>
      </w:r>
      <w:r w:rsidR="00412068" w:rsidRPr="00A56C37">
        <w:rPr>
          <w:rFonts w:asciiTheme="majorHAnsi" w:hAnsiTheme="majorHAnsi"/>
          <w:sz w:val="22"/>
          <w:szCs w:val="24"/>
        </w:rPr>
        <w:t>sténopé</w:t>
      </w:r>
      <w:r w:rsidR="00C77205" w:rsidRPr="00A56C37">
        <w:rPr>
          <w:rFonts w:asciiTheme="majorHAnsi" w:hAnsiTheme="majorHAnsi"/>
          <w:sz w:val="22"/>
          <w:szCs w:val="24"/>
        </w:rPr>
        <w:t xml:space="preserve"> au Tc</w:t>
      </w:r>
      <w:r w:rsidR="00C77205" w:rsidRPr="00A56C37">
        <w:rPr>
          <w:rFonts w:asciiTheme="majorHAnsi" w:hAnsiTheme="majorHAnsi"/>
          <w:sz w:val="22"/>
          <w:szCs w:val="24"/>
        </w:rPr>
        <w:noBreakHyphen/>
        <w:t>99m</w:t>
      </w:r>
    </w:p>
    <w:p w14:paraId="1C37F1F6" w14:textId="4B87FAEA" w:rsidR="00C77205" w:rsidRDefault="000977C6" w:rsidP="00500796">
      <w:r>
        <w:t>P</w:t>
      </w:r>
      <w:r w:rsidR="00C77205" w:rsidRPr="00602273">
        <w:t>our les différentes configurations numérotées de 1 à 52 (hors configurations exclues</w:t>
      </w:r>
      <w:r w:rsidR="00C77205">
        <w:t> (2-3-4-5-6-7) pour données redondantes ou manquantes</w:t>
      </w:r>
      <w:r w:rsidR="00C77205" w:rsidRPr="00602273">
        <w:t>).</w:t>
      </w:r>
    </w:p>
    <w:p w14:paraId="649BE8E7" w14:textId="3AEBB283" w:rsidR="00C77205" w:rsidRDefault="00C77205" w:rsidP="00500796">
      <w:r>
        <w:rPr>
          <w:noProof/>
          <w:lang w:eastAsia="fr-FR"/>
        </w:rPr>
        <w:drawing>
          <wp:inline distT="0" distB="0" distL="0" distR="0" wp14:anchorId="1E860D3E" wp14:editId="4221F108">
            <wp:extent cx="6480000" cy="7348174"/>
            <wp:effectExtent l="0" t="0" r="0" b="5715"/>
            <wp:docPr id="1231516548" name="Image 1231516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65" cstate="screen">
                      <a:extLst>
                        <a:ext uri="{28A0092B-C50C-407E-A947-70E740481C1C}">
                          <a14:useLocalDpi xmlns:a14="http://schemas.microsoft.com/office/drawing/2010/main"/>
                        </a:ext>
                      </a:extLst>
                    </a:blip>
                    <a:srcRect/>
                    <a:stretch/>
                  </pic:blipFill>
                  <pic:spPr bwMode="auto">
                    <a:xfrm>
                      <a:off x="0" y="0"/>
                      <a:ext cx="6480000" cy="7348174"/>
                    </a:xfrm>
                    <a:prstGeom prst="rect">
                      <a:avLst/>
                    </a:prstGeom>
                    <a:noFill/>
                    <a:ln>
                      <a:noFill/>
                    </a:ln>
                    <a:extLst>
                      <a:ext uri="{53640926-AAD7-44D8-BBD7-CCE9431645EC}">
                        <a14:shadowObscured xmlns:a14="http://schemas.microsoft.com/office/drawing/2010/main"/>
                      </a:ext>
                    </a:extLst>
                  </pic:spPr>
                </pic:pic>
              </a:graphicData>
            </a:graphic>
          </wp:inline>
        </w:drawing>
      </w:r>
    </w:p>
    <w:p w14:paraId="7F2C27C0" w14:textId="26EE9DD5" w:rsidR="00C77205" w:rsidRDefault="00C77205" w:rsidP="00500796"/>
    <w:p w14:paraId="58DB7DE2" w14:textId="77777777" w:rsidR="000977C6" w:rsidRDefault="000977C6">
      <w:pPr>
        <w:rPr>
          <w:rFonts w:asciiTheme="majorHAnsi" w:eastAsiaTheme="majorEastAsia" w:hAnsiTheme="majorHAnsi" w:cstheme="majorBidi"/>
          <w:color w:val="2F5496" w:themeColor="accent1" w:themeShade="BF"/>
          <w:sz w:val="26"/>
          <w:szCs w:val="26"/>
        </w:rPr>
      </w:pPr>
      <w:bookmarkStart w:id="2948" w:name="_Annexe_7_:"/>
      <w:bookmarkEnd w:id="2948"/>
      <w:r>
        <w:br w:type="page"/>
      </w:r>
    </w:p>
    <w:p w14:paraId="0227CB90" w14:textId="3A0A4E4F" w:rsidR="00C77205" w:rsidRDefault="00D657F9" w:rsidP="00D657F9">
      <w:pPr>
        <w:pStyle w:val="Titre2"/>
        <w:numPr>
          <w:ilvl w:val="0"/>
          <w:numId w:val="0"/>
        </w:numPr>
        <w:ind w:left="576"/>
      </w:pPr>
      <w:bookmarkStart w:id="2949" w:name="_Ref184159446"/>
      <w:bookmarkStart w:id="2950" w:name="_Ref183014491"/>
      <w:bookmarkStart w:id="2951" w:name="_Toc193972849"/>
      <w:r>
        <w:lastRenderedPageBreak/>
        <w:t xml:space="preserve">Annexe </w:t>
      </w:r>
      <w:fldSimple w:instr=" SEQ Annexe \* ARABIC ">
        <w:r w:rsidR="00C30592">
          <w:rPr>
            <w:noProof/>
          </w:rPr>
          <w:t>8</w:t>
        </w:r>
      </w:fldSimple>
      <w:bookmarkEnd w:id="2949"/>
      <w:r w:rsidR="00C77205">
        <w:t xml:space="preserve"> : </w:t>
      </w:r>
      <w:r w:rsidR="00C77205" w:rsidRPr="00602273">
        <w:t>Racine carrée de l’erreur quadratique moyenne en géométrie standardisée</w:t>
      </w:r>
      <w:bookmarkEnd w:id="2950"/>
      <w:bookmarkEnd w:id="2951"/>
    </w:p>
    <w:p w14:paraId="68876778" w14:textId="65374FFD" w:rsidR="00C77205" w:rsidRPr="00C77205" w:rsidRDefault="009454CA" w:rsidP="00C77205">
      <w:r>
        <w:t>RMSE en fonction du seuil, en conditions d’acquisition standardisées.</w:t>
      </w:r>
    </w:p>
    <w:p w14:paraId="2B29CE25" w14:textId="2D0B3336" w:rsidR="00C77205" w:rsidRPr="00A56C37" w:rsidRDefault="00FB7E42" w:rsidP="00A56C37">
      <w:pPr>
        <w:pStyle w:val="Lgende"/>
        <w:rPr>
          <w:rFonts w:asciiTheme="majorHAnsi" w:hAnsiTheme="majorHAnsi"/>
          <w:sz w:val="22"/>
          <w:szCs w:val="24"/>
        </w:rPr>
      </w:pPr>
      <w:r w:rsidRPr="00A56C37">
        <w:rPr>
          <w:rFonts w:asciiTheme="majorHAnsi" w:hAnsiTheme="majorHAnsi"/>
          <w:sz w:val="22"/>
          <w:szCs w:val="24"/>
        </w:rPr>
        <w:fldChar w:fldCharType="begin"/>
      </w:r>
      <w:r w:rsidRPr="00A56C37">
        <w:rPr>
          <w:rFonts w:asciiTheme="majorHAnsi" w:hAnsiTheme="majorHAnsi"/>
          <w:sz w:val="22"/>
          <w:szCs w:val="24"/>
        </w:rPr>
        <w:instrText xml:space="preserve"> SEQ RMSE_std \* alphabetic </w:instrText>
      </w:r>
      <w:r w:rsidRPr="00A56C37">
        <w:rPr>
          <w:rFonts w:asciiTheme="majorHAnsi" w:hAnsiTheme="majorHAnsi"/>
          <w:sz w:val="22"/>
          <w:szCs w:val="24"/>
        </w:rPr>
        <w:fldChar w:fldCharType="separate"/>
      </w:r>
      <w:r w:rsidR="00C30592">
        <w:rPr>
          <w:rFonts w:asciiTheme="majorHAnsi" w:hAnsiTheme="majorHAnsi"/>
          <w:noProof/>
          <w:sz w:val="22"/>
          <w:szCs w:val="24"/>
        </w:rPr>
        <w:t>a</w:t>
      </w:r>
      <w:r w:rsidRPr="00A56C37">
        <w:rPr>
          <w:rFonts w:asciiTheme="majorHAnsi" w:hAnsiTheme="majorHAnsi"/>
          <w:sz w:val="22"/>
          <w:szCs w:val="24"/>
        </w:rPr>
        <w:fldChar w:fldCharType="end"/>
      </w:r>
      <w:r w:rsidRPr="00A56C37">
        <w:rPr>
          <w:rFonts w:asciiTheme="majorHAnsi" w:hAnsiTheme="majorHAnsi"/>
          <w:sz w:val="22"/>
          <w:szCs w:val="24"/>
        </w:rPr>
        <w:t xml:space="preserve">) </w:t>
      </w:r>
      <w:r w:rsidR="00C77205" w:rsidRPr="00A56C37">
        <w:rPr>
          <w:rFonts w:asciiTheme="majorHAnsi" w:hAnsiTheme="majorHAnsi"/>
          <w:sz w:val="22"/>
          <w:szCs w:val="24"/>
        </w:rPr>
        <w:t>Pour les configurations en collimateurs parallèles en I</w:t>
      </w:r>
      <w:r w:rsidR="00C77205" w:rsidRPr="00A56C37">
        <w:rPr>
          <w:rFonts w:asciiTheme="majorHAnsi" w:hAnsiTheme="majorHAnsi"/>
          <w:sz w:val="22"/>
          <w:szCs w:val="24"/>
        </w:rPr>
        <w:noBreakHyphen/>
        <w:t>123, et courbe</w:t>
      </w:r>
      <w:r w:rsidR="00A56C37">
        <w:rPr>
          <w:rFonts w:asciiTheme="majorHAnsi" w:hAnsiTheme="majorHAnsi"/>
          <w:sz w:val="22"/>
          <w:szCs w:val="24"/>
        </w:rPr>
        <w:t xml:space="preserve"> des moyennes pour chaque seuil</w:t>
      </w:r>
    </w:p>
    <w:p w14:paraId="6D36228C" w14:textId="7620D817" w:rsidR="00C77205" w:rsidRDefault="00C77205" w:rsidP="00C77205">
      <w:r>
        <w:rPr>
          <w:noProof/>
          <w:lang w:eastAsia="fr-FR"/>
        </w:rPr>
        <w:drawing>
          <wp:inline distT="0" distB="0" distL="0" distR="0" wp14:anchorId="12CEC065" wp14:editId="6CBA3BD9">
            <wp:extent cx="6480000" cy="5979703"/>
            <wp:effectExtent l="0" t="0" r="0" b="2540"/>
            <wp:docPr id="1231516549" name="Image 1231516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66" cstate="screen">
                      <a:extLst>
                        <a:ext uri="{28A0092B-C50C-407E-A947-70E740481C1C}">
                          <a14:useLocalDpi xmlns:a14="http://schemas.microsoft.com/office/drawing/2010/main"/>
                        </a:ext>
                      </a:extLst>
                    </a:blip>
                    <a:srcRect/>
                    <a:stretch/>
                  </pic:blipFill>
                  <pic:spPr bwMode="auto">
                    <a:xfrm>
                      <a:off x="0" y="0"/>
                      <a:ext cx="6480000" cy="5979703"/>
                    </a:xfrm>
                    <a:prstGeom prst="rect">
                      <a:avLst/>
                    </a:prstGeom>
                    <a:noFill/>
                    <a:ln>
                      <a:noFill/>
                    </a:ln>
                    <a:extLst>
                      <a:ext uri="{53640926-AAD7-44D8-BBD7-CCE9431645EC}">
                        <a14:shadowObscured xmlns:a14="http://schemas.microsoft.com/office/drawing/2010/main"/>
                      </a:ext>
                    </a:extLst>
                  </pic:spPr>
                </pic:pic>
              </a:graphicData>
            </a:graphic>
          </wp:inline>
        </w:drawing>
      </w:r>
    </w:p>
    <w:p w14:paraId="650EE3F6" w14:textId="074C4D15" w:rsidR="00E05307" w:rsidRDefault="00E05307" w:rsidP="00C77205"/>
    <w:p w14:paraId="5BA885A0" w14:textId="77777777" w:rsidR="006A6753" w:rsidRDefault="006A6753">
      <w:r>
        <w:br w:type="page"/>
      </w:r>
    </w:p>
    <w:p w14:paraId="1535C3A5" w14:textId="43F99D63" w:rsidR="00E05307" w:rsidRPr="00A56C37" w:rsidRDefault="00FB7E42" w:rsidP="00A56C37">
      <w:pPr>
        <w:pStyle w:val="Lgende"/>
        <w:rPr>
          <w:rFonts w:asciiTheme="majorHAnsi" w:hAnsiTheme="majorHAnsi"/>
          <w:sz w:val="22"/>
          <w:szCs w:val="24"/>
        </w:rPr>
      </w:pPr>
      <w:r w:rsidRPr="00A56C37">
        <w:rPr>
          <w:rFonts w:asciiTheme="majorHAnsi" w:hAnsiTheme="majorHAnsi"/>
          <w:sz w:val="22"/>
          <w:szCs w:val="24"/>
        </w:rPr>
        <w:lastRenderedPageBreak/>
        <w:fldChar w:fldCharType="begin"/>
      </w:r>
      <w:r w:rsidRPr="00A56C37">
        <w:rPr>
          <w:rFonts w:asciiTheme="majorHAnsi" w:hAnsiTheme="majorHAnsi"/>
          <w:sz w:val="22"/>
          <w:szCs w:val="24"/>
        </w:rPr>
        <w:instrText xml:space="preserve"> SEQ RMSE_std \* alphabetic </w:instrText>
      </w:r>
      <w:r w:rsidRPr="00A56C37">
        <w:rPr>
          <w:rFonts w:asciiTheme="majorHAnsi" w:hAnsiTheme="majorHAnsi"/>
          <w:sz w:val="22"/>
          <w:szCs w:val="24"/>
        </w:rPr>
        <w:fldChar w:fldCharType="separate"/>
      </w:r>
      <w:r w:rsidR="00C30592">
        <w:rPr>
          <w:rFonts w:asciiTheme="majorHAnsi" w:hAnsiTheme="majorHAnsi"/>
          <w:noProof/>
          <w:sz w:val="22"/>
          <w:szCs w:val="24"/>
        </w:rPr>
        <w:t>b</w:t>
      </w:r>
      <w:r w:rsidRPr="00A56C37">
        <w:rPr>
          <w:rFonts w:asciiTheme="majorHAnsi" w:hAnsiTheme="majorHAnsi"/>
          <w:sz w:val="22"/>
          <w:szCs w:val="24"/>
        </w:rPr>
        <w:fldChar w:fldCharType="end"/>
      </w:r>
      <w:r w:rsidRPr="00A56C37">
        <w:rPr>
          <w:rFonts w:asciiTheme="majorHAnsi" w:hAnsiTheme="majorHAnsi"/>
          <w:sz w:val="22"/>
          <w:szCs w:val="24"/>
        </w:rPr>
        <w:t xml:space="preserve">) </w:t>
      </w:r>
      <w:r w:rsidR="00E05307" w:rsidRPr="00A56C37">
        <w:rPr>
          <w:rFonts w:asciiTheme="majorHAnsi" w:hAnsiTheme="majorHAnsi"/>
          <w:sz w:val="22"/>
          <w:szCs w:val="24"/>
        </w:rPr>
        <w:t xml:space="preserve">Pour les configurations en collimateurs parallèles </w:t>
      </w:r>
      <w:r w:rsidRPr="00A56C37">
        <w:rPr>
          <w:rFonts w:asciiTheme="majorHAnsi" w:hAnsiTheme="majorHAnsi"/>
          <w:sz w:val="22"/>
          <w:szCs w:val="24"/>
        </w:rPr>
        <w:t>au</w:t>
      </w:r>
      <w:r w:rsidR="00E05307" w:rsidRPr="00A56C37">
        <w:rPr>
          <w:rFonts w:asciiTheme="majorHAnsi" w:hAnsiTheme="majorHAnsi"/>
          <w:sz w:val="22"/>
          <w:szCs w:val="24"/>
        </w:rPr>
        <w:t xml:space="preserve"> Tc</w:t>
      </w:r>
      <w:r w:rsidR="00E05307" w:rsidRPr="00A56C37">
        <w:rPr>
          <w:rFonts w:asciiTheme="majorHAnsi" w:hAnsiTheme="majorHAnsi"/>
          <w:sz w:val="22"/>
          <w:szCs w:val="24"/>
        </w:rPr>
        <w:noBreakHyphen/>
        <w:t>99m, et courbe</w:t>
      </w:r>
      <w:r w:rsidR="00A56C37">
        <w:rPr>
          <w:rFonts w:asciiTheme="majorHAnsi" w:hAnsiTheme="majorHAnsi"/>
          <w:sz w:val="22"/>
          <w:szCs w:val="24"/>
        </w:rPr>
        <w:t xml:space="preserve"> des moyennes pour chaque seuil</w:t>
      </w:r>
    </w:p>
    <w:p w14:paraId="64248902" w14:textId="397FD7FE" w:rsidR="00E05307" w:rsidRDefault="00E05307" w:rsidP="00C77205">
      <w:r>
        <w:rPr>
          <w:noProof/>
          <w:lang w:eastAsia="fr-FR"/>
        </w:rPr>
        <w:drawing>
          <wp:inline distT="0" distB="0" distL="0" distR="0" wp14:anchorId="334AEC62" wp14:editId="25884D32">
            <wp:extent cx="6480000" cy="5979703"/>
            <wp:effectExtent l="0" t="0" r="0" b="2540"/>
            <wp:docPr id="1231516550" name="Image 1231516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67" cstate="screen">
                      <a:extLst>
                        <a:ext uri="{28A0092B-C50C-407E-A947-70E740481C1C}">
                          <a14:useLocalDpi xmlns:a14="http://schemas.microsoft.com/office/drawing/2010/main"/>
                        </a:ext>
                      </a:extLst>
                    </a:blip>
                    <a:srcRect/>
                    <a:stretch/>
                  </pic:blipFill>
                  <pic:spPr bwMode="auto">
                    <a:xfrm>
                      <a:off x="0" y="0"/>
                      <a:ext cx="6480000" cy="5979703"/>
                    </a:xfrm>
                    <a:prstGeom prst="rect">
                      <a:avLst/>
                    </a:prstGeom>
                    <a:noFill/>
                    <a:ln>
                      <a:noFill/>
                    </a:ln>
                    <a:extLst>
                      <a:ext uri="{53640926-AAD7-44D8-BBD7-CCE9431645EC}">
                        <a14:shadowObscured xmlns:a14="http://schemas.microsoft.com/office/drawing/2010/main"/>
                      </a:ext>
                    </a:extLst>
                  </pic:spPr>
                </pic:pic>
              </a:graphicData>
            </a:graphic>
          </wp:inline>
        </w:drawing>
      </w:r>
    </w:p>
    <w:p w14:paraId="1DB88F4F" w14:textId="77777777" w:rsidR="006A6753" w:rsidRDefault="006A6753">
      <w:r>
        <w:br w:type="page"/>
      </w:r>
    </w:p>
    <w:p w14:paraId="788DF41A" w14:textId="1B6EFF89" w:rsidR="00E05307" w:rsidRPr="00A56C37" w:rsidRDefault="00FB7E42" w:rsidP="00A56C37">
      <w:pPr>
        <w:pStyle w:val="Lgende"/>
        <w:rPr>
          <w:rFonts w:asciiTheme="majorHAnsi" w:hAnsiTheme="majorHAnsi"/>
          <w:sz w:val="22"/>
          <w:szCs w:val="24"/>
        </w:rPr>
      </w:pPr>
      <w:r w:rsidRPr="00A56C37">
        <w:rPr>
          <w:rFonts w:asciiTheme="majorHAnsi" w:hAnsiTheme="majorHAnsi"/>
          <w:sz w:val="22"/>
          <w:szCs w:val="24"/>
        </w:rPr>
        <w:lastRenderedPageBreak/>
        <w:fldChar w:fldCharType="begin"/>
      </w:r>
      <w:r w:rsidRPr="00A56C37">
        <w:rPr>
          <w:rFonts w:asciiTheme="majorHAnsi" w:hAnsiTheme="majorHAnsi"/>
          <w:sz w:val="22"/>
          <w:szCs w:val="24"/>
        </w:rPr>
        <w:instrText xml:space="preserve"> SEQ RMSE_std \* alphabetic </w:instrText>
      </w:r>
      <w:r w:rsidRPr="00A56C37">
        <w:rPr>
          <w:rFonts w:asciiTheme="majorHAnsi" w:hAnsiTheme="majorHAnsi"/>
          <w:sz w:val="22"/>
          <w:szCs w:val="24"/>
        </w:rPr>
        <w:fldChar w:fldCharType="separate"/>
      </w:r>
      <w:r w:rsidR="00C30592">
        <w:rPr>
          <w:rFonts w:asciiTheme="majorHAnsi" w:hAnsiTheme="majorHAnsi"/>
          <w:noProof/>
          <w:sz w:val="22"/>
          <w:szCs w:val="24"/>
        </w:rPr>
        <w:t>c</w:t>
      </w:r>
      <w:r w:rsidRPr="00A56C37">
        <w:rPr>
          <w:rFonts w:asciiTheme="majorHAnsi" w:hAnsiTheme="majorHAnsi"/>
          <w:sz w:val="22"/>
          <w:szCs w:val="24"/>
        </w:rPr>
        <w:fldChar w:fldCharType="end"/>
      </w:r>
      <w:r w:rsidRPr="00A56C37">
        <w:rPr>
          <w:rFonts w:asciiTheme="majorHAnsi" w:hAnsiTheme="majorHAnsi"/>
          <w:sz w:val="22"/>
          <w:szCs w:val="24"/>
        </w:rPr>
        <w:t xml:space="preserve">) </w:t>
      </w:r>
      <w:r w:rsidR="00E05307" w:rsidRPr="00A56C37">
        <w:rPr>
          <w:rFonts w:asciiTheme="majorHAnsi" w:hAnsiTheme="majorHAnsi"/>
          <w:sz w:val="22"/>
          <w:szCs w:val="24"/>
        </w:rPr>
        <w:t xml:space="preserve">Pour les configurations en collimateurs </w:t>
      </w:r>
      <w:r w:rsidR="00412068" w:rsidRPr="00A56C37">
        <w:rPr>
          <w:rFonts w:asciiTheme="majorHAnsi" w:hAnsiTheme="majorHAnsi"/>
          <w:sz w:val="22"/>
          <w:szCs w:val="24"/>
        </w:rPr>
        <w:t>sténopé</w:t>
      </w:r>
      <w:r w:rsidR="00E05307" w:rsidRPr="00A56C37">
        <w:rPr>
          <w:rFonts w:asciiTheme="majorHAnsi" w:hAnsiTheme="majorHAnsi"/>
          <w:sz w:val="22"/>
          <w:szCs w:val="24"/>
        </w:rPr>
        <w:t>s en I</w:t>
      </w:r>
      <w:r w:rsidR="00E05307" w:rsidRPr="00A56C37">
        <w:rPr>
          <w:rFonts w:asciiTheme="majorHAnsi" w:hAnsiTheme="majorHAnsi"/>
          <w:sz w:val="22"/>
          <w:szCs w:val="24"/>
        </w:rPr>
        <w:noBreakHyphen/>
        <w:t>123, et courbe</w:t>
      </w:r>
      <w:r w:rsidR="00A56C37">
        <w:rPr>
          <w:rFonts w:asciiTheme="majorHAnsi" w:hAnsiTheme="majorHAnsi"/>
          <w:sz w:val="22"/>
          <w:szCs w:val="24"/>
        </w:rPr>
        <w:t xml:space="preserve"> des moyennes pour chaque seuil</w:t>
      </w:r>
    </w:p>
    <w:p w14:paraId="43036211" w14:textId="612DA57A" w:rsidR="00E05307" w:rsidRDefault="00E05307" w:rsidP="00C77205">
      <w:r>
        <w:rPr>
          <w:noProof/>
          <w:lang w:eastAsia="fr-FR"/>
        </w:rPr>
        <w:drawing>
          <wp:inline distT="0" distB="0" distL="0" distR="0" wp14:anchorId="2F322884" wp14:editId="65B41581">
            <wp:extent cx="6480000" cy="5979703"/>
            <wp:effectExtent l="0" t="0" r="0" b="2540"/>
            <wp:docPr id="1231516551" name="Image 1231516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68" cstate="screen">
                      <a:extLst>
                        <a:ext uri="{28A0092B-C50C-407E-A947-70E740481C1C}">
                          <a14:useLocalDpi xmlns:a14="http://schemas.microsoft.com/office/drawing/2010/main"/>
                        </a:ext>
                      </a:extLst>
                    </a:blip>
                    <a:srcRect/>
                    <a:stretch/>
                  </pic:blipFill>
                  <pic:spPr bwMode="auto">
                    <a:xfrm>
                      <a:off x="0" y="0"/>
                      <a:ext cx="6480000" cy="5979703"/>
                    </a:xfrm>
                    <a:prstGeom prst="rect">
                      <a:avLst/>
                    </a:prstGeom>
                    <a:noFill/>
                    <a:ln>
                      <a:noFill/>
                    </a:ln>
                    <a:extLst>
                      <a:ext uri="{53640926-AAD7-44D8-BBD7-CCE9431645EC}">
                        <a14:shadowObscured xmlns:a14="http://schemas.microsoft.com/office/drawing/2010/main"/>
                      </a:ext>
                    </a:extLst>
                  </pic:spPr>
                </pic:pic>
              </a:graphicData>
            </a:graphic>
          </wp:inline>
        </w:drawing>
      </w:r>
    </w:p>
    <w:p w14:paraId="40D44221" w14:textId="77777777" w:rsidR="006A6753" w:rsidRDefault="006A6753">
      <w:r>
        <w:br w:type="page"/>
      </w:r>
    </w:p>
    <w:p w14:paraId="3B63EFC7" w14:textId="644D404E" w:rsidR="00E05307" w:rsidRPr="00A56C37" w:rsidRDefault="00FB7E42" w:rsidP="00A56C37">
      <w:pPr>
        <w:pStyle w:val="Lgende"/>
        <w:rPr>
          <w:rFonts w:asciiTheme="majorHAnsi" w:hAnsiTheme="majorHAnsi"/>
          <w:sz w:val="22"/>
          <w:szCs w:val="24"/>
        </w:rPr>
      </w:pPr>
      <w:r w:rsidRPr="00A56C37">
        <w:rPr>
          <w:rFonts w:asciiTheme="majorHAnsi" w:hAnsiTheme="majorHAnsi"/>
          <w:sz w:val="22"/>
          <w:szCs w:val="24"/>
        </w:rPr>
        <w:lastRenderedPageBreak/>
        <w:fldChar w:fldCharType="begin"/>
      </w:r>
      <w:r w:rsidRPr="00A56C37">
        <w:rPr>
          <w:rFonts w:asciiTheme="majorHAnsi" w:hAnsiTheme="majorHAnsi"/>
          <w:sz w:val="22"/>
          <w:szCs w:val="24"/>
        </w:rPr>
        <w:instrText xml:space="preserve"> SEQ RMSE_std \* alphabetic </w:instrText>
      </w:r>
      <w:r w:rsidRPr="00A56C37">
        <w:rPr>
          <w:rFonts w:asciiTheme="majorHAnsi" w:hAnsiTheme="majorHAnsi"/>
          <w:sz w:val="22"/>
          <w:szCs w:val="24"/>
        </w:rPr>
        <w:fldChar w:fldCharType="separate"/>
      </w:r>
      <w:r w:rsidR="00C30592">
        <w:rPr>
          <w:rFonts w:asciiTheme="majorHAnsi" w:hAnsiTheme="majorHAnsi"/>
          <w:noProof/>
          <w:sz w:val="22"/>
          <w:szCs w:val="24"/>
        </w:rPr>
        <w:t>d</w:t>
      </w:r>
      <w:r w:rsidRPr="00A56C37">
        <w:rPr>
          <w:rFonts w:asciiTheme="majorHAnsi" w:hAnsiTheme="majorHAnsi"/>
          <w:sz w:val="22"/>
          <w:szCs w:val="24"/>
        </w:rPr>
        <w:fldChar w:fldCharType="end"/>
      </w:r>
      <w:r w:rsidRPr="00A56C37">
        <w:rPr>
          <w:rFonts w:asciiTheme="majorHAnsi" w:hAnsiTheme="majorHAnsi"/>
          <w:sz w:val="22"/>
          <w:szCs w:val="24"/>
        </w:rPr>
        <w:t xml:space="preserve">) </w:t>
      </w:r>
      <w:r w:rsidR="00E05307" w:rsidRPr="00A56C37">
        <w:rPr>
          <w:rFonts w:asciiTheme="majorHAnsi" w:hAnsiTheme="majorHAnsi"/>
          <w:sz w:val="22"/>
          <w:szCs w:val="24"/>
        </w:rPr>
        <w:t>Pour les configurations en collimateurs</w:t>
      </w:r>
      <w:r w:rsidRPr="00A56C37">
        <w:rPr>
          <w:rFonts w:asciiTheme="majorHAnsi" w:hAnsiTheme="majorHAnsi"/>
          <w:sz w:val="22"/>
          <w:szCs w:val="24"/>
        </w:rPr>
        <w:t xml:space="preserve"> </w:t>
      </w:r>
      <w:commentRangeStart w:id="2952"/>
      <w:r w:rsidRPr="00A56C37">
        <w:rPr>
          <w:rFonts w:asciiTheme="majorHAnsi" w:hAnsiTheme="majorHAnsi"/>
          <w:sz w:val="22"/>
          <w:szCs w:val="24"/>
        </w:rPr>
        <w:t>sténopés au Tc-99m, et courbe des moyennes pour chaque seuil</w:t>
      </w:r>
      <w:commentRangeEnd w:id="2952"/>
      <w:r w:rsidRPr="00A56C37">
        <w:rPr>
          <w:rFonts w:asciiTheme="majorHAnsi" w:hAnsiTheme="majorHAnsi"/>
          <w:sz w:val="22"/>
          <w:szCs w:val="24"/>
        </w:rPr>
        <w:commentReference w:id="2952"/>
      </w:r>
    </w:p>
    <w:p w14:paraId="1B3CF476" w14:textId="633C26DA" w:rsidR="00E05307" w:rsidRDefault="00E05307" w:rsidP="00C77205">
      <w:r>
        <w:rPr>
          <w:noProof/>
          <w:lang w:eastAsia="fr-FR"/>
        </w:rPr>
        <w:drawing>
          <wp:inline distT="0" distB="0" distL="0" distR="0" wp14:anchorId="693E9227" wp14:editId="01CFE52F">
            <wp:extent cx="6480000" cy="5962148"/>
            <wp:effectExtent l="0" t="0" r="0" b="635"/>
            <wp:docPr id="1231516552" name="Image 1231516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69" cstate="screen">
                      <a:extLst>
                        <a:ext uri="{28A0092B-C50C-407E-A947-70E740481C1C}">
                          <a14:useLocalDpi xmlns:a14="http://schemas.microsoft.com/office/drawing/2010/main"/>
                        </a:ext>
                      </a:extLst>
                    </a:blip>
                    <a:srcRect/>
                    <a:stretch/>
                  </pic:blipFill>
                  <pic:spPr bwMode="auto">
                    <a:xfrm>
                      <a:off x="0" y="0"/>
                      <a:ext cx="6480000" cy="5962148"/>
                    </a:xfrm>
                    <a:prstGeom prst="rect">
                      <a:avLst/>
                    </a:prstGeom>
                    <a:noFill/>
                    <a:ln>
                      <a:noFill/>
                    </a:ln>
                    <a:extLst>
                      <a:ext uri="{53640926-AAD7-44D8-BBD7-CCE9431645EC}">
                        <a14:shadowObscured xmlns:a14="http://schemas.microsoft.com/office/drawing/2010/main"/>
                      </a:ext>
                    </a:extLst>
                  </pic:spPr>
                </pic:pic>
              </a:graphicData>
            </a:graphic>
          </wp:inline>
        </w:drawing>
      </w:r>
    </w:p>
    <w:p w14:paraId="3D4E71D7" w14:textId="77777777" w:rsidR="005546A2" w:rsidRDefault="005546A2">
      <w:pPr>
        <w:rPr>
          <w:rFonts w:asciiTheme="majorHAnsi" w:eastAsiaTheme="majorEastAsia" w:hAnsiTheme="majorHAnsi" w:cstheme="majorBidi"/>
          <w:color w:val="2F5496" w:themeColor="accent1" w:themeShade="BF"/>
          <w:sz w:val="26"/>
          <w:szCs w:val="26"/>
        </w:rPr>
      </w:pPr>
      <w:bookmarkStart w:id="2953" w:name="_Annexe_8_:"/>
      <w:bookmarkEnd w:id="2953"/>
      <w:r>
        <w:br w:type="page"/>
      </w:r>
    </w:p>
    <w:p w14:paraId="522F8E1F" w14:textId="70DF72EF" w:rsidR="00E05307" w:rsidRDefault="00D657F9" w:rsidP="00D657F9">
      <w:pPr>
        <w:pStyle w:val="Titre2"/>
        <w:numPr>
          <w:ilvl w:val="0"/>
          <w:numId w:val="0"/>
        </w:numPr>
        <w:ind w:left="576"/>
      </w:pPr>
      <w:bookmarkStart w:id="2954" w:name="_Ref183014673"/>
      <w:bookmarkStart w:id="2955" w:name="_Toc193972850"/>
      <w:r>
        <w:lastRenderedPageBreak/>
        <w:t xml:space="preserve">Annexe </w:t>
      </w:r>
      <w:fldSimple w:instr=" SEQ Annexe \* ARABIC ">
        <w:r w:rsidR="00C30592">
          <w:rPr>
            <w:noProof/>
          </w:rPr>
          <w:t>9</w:t>
        </w:r>
      </w:fldSimple>
      <w:bookmarkEnd w:id="2954"/>
      <w:r w:rsidR="00E05307">
        <w:t> : Description des données issues des configurations standardisées</w:t>
      </w:r>
      <w:bookmarkEnd w:id="2955"/>
    </w:p>
    <w:p w14:paraId="17B4D1A1" w14:textId="064F9065" w:rsidR="005F74EF" w:rsidRDefault="005F74EF" w:rsidP="004B0952">
      <w:pPr>
        <w:jc w:val="both"/>
      </w:pPr>
      <w:r>
        <w:t xml:space="preserve">Les valeurs non numériques se voient attribuer automatiquement une valeur numérique par </w:t>
      </w:r>
      <w:commentRangeStart w:id="2956"/>
      <w:r w:rsidRPr="004B0952">
        <w:rPr>
          <w:highlight w:val="yellow"/>
        </w:rPr>
        <w:t>XXX</w:t>
      </w:r>
      <w:commentRangeEnd w:id="2956"/>
      <w:r>
        <w:rPr>
          <w:rStyle w:val="PieddepageCar"/>
        </w:rPr>
        <w:commentReference w:id="2956"/>
      </w:r>
      <w:r>
        <w:t>. Le collimateur fait référence au modèle de collimateur : LEHRS, LEHR, WEHR45, GPPH (sténopé), etc. L’épaisseur du cristal a été converties en cm, soit 0,95 cm pour le cristal 3/8" et 1,59 cm pour le cristal 5/8". L’activité à l’acquisition est l’activité corrigée de la décroissance et de la dérive de l’</w:t>
      </w:r>
      <w:proofErr w:type="spellStart"/>
      <w:r>
        <w:t>activimètre</w:t>
      </w:r>
      <w:proofErr w:type="spellEnd"/>
      <w:r>
        <w:t xml:space="preserve">. </w:t>
      </w:r>
      <w:commentRangeStart w:id="2957"/>
      <w:r>
        <w:t>L’erreur relative (en</w:t>
      </w:r>
      <w:r w:rsidR="00E47150">
        <w:t xml:space="preserve"> </w:t>
      </w:r>
      <w:r>
        <w:t>%) est calculée sur la sensibilité par rapport à la sensibilité du fantôme F11.</w:t>
      </w:r>
      <w:commentRangeEnd w:id="2957"/>
      <w:r>
        <w:rPr>
          <w:rStyle w:val="PieddepageCar"/>
        </w:rPr>
        <w:commentReference w:id="2957"/>
      </w:r>
    </w:p>
    <w:p w14:paraId="4A353046" w14:textId="3D7AB8C4" w:rsidR="00E05307" w:rsidRPr="006F00B9" w:rsidRDefault="00E05307" w:rsidP="00E05307"/>
    <w:bookmarkStart w:id="2958" w:name="_Ref183014689"/>
    <w:p w14:paraId="2BD75405" w14:textId="05102D81" w:rsidR="00E05307" w:rsidRPr="00A56C37" w:rsidRDefault="00FB7E42" w:rsidP="00A56C37">
      <w:pPr>
        <w:pStyle w:val="Lgende"/>
        <w:rPr>
          <w:rFonts w:asciiTheme="majorHAnsi" w:hAnsiTheme="majorHAnsi"/>
          <w:sz w:val="22"/>
          <w:szCs w:val="24"/>
        </w:rPr>
      </w:pPr>
      <w:r w:rsidRPr="00A56C37">
        <w:rPr>
          <w:rFonts w:asciiTheme="majorHAnsi" w:hAnsiTheme="majorHAnsi"/>
          <w:sz w:val="22"/>
          <w:szCs w:val="24"/>
        </w:rPr>
        <w:fldChar w:fldCharType="begin"/>
      </w:r>
      <w:r w:rsidRPr="00A56C37">
        <w:rPr>
          <w:rFonts w:asciiTheme="majorHAnsi" w:hAnsiTheme="majorHAnsi"/>
          <w:sz w:val="22"/>
          <w:szCs w:val="24"/>
        </w:rPr>
        <w:instrText xml:space="preserve"> SEQ Desc_std \* alphabetic </w:instrText>
      </w:r>
      <w:r w:rsidRPr="00A56C37">
        <w:rPr>
          <w:rFonts w:asciiTheme="majorHAnsi" w:hAnsiTheme="majorHAnsi"/>
          <w:sz w:val="22"/>
          <w:szCs w:val="24"/>
        </w:rPr>
        <w:fldChar w:fldCharType="separate"/>
      </w:r>
      <w:bookmarkStart w:id="2959" w:name="_Ref183014695"/>
      <w:r w:rsidR="00C30592">
        <w:rPr>
          <w:rFonts w:asciiTheme="majorHAnsi" w:hAnsiTheme="majorHAnsi"/>
          <w:noProof/>
          <w:sz w:val="22"/>
          <w:szCs w:val="24"/>
        </w:rPr>
        <w:t>a</w:t>
      </w:r>
      <w:bookmarkEnd w:id="2959"/>
      <w:r w:rsidRPr="00A56C37">
        <w:rPr>
          <w:rFonts w:asciiTheme="majorHAnsi" w:hAnsiTheme="majorHAnsi"/>
          <w:sz w:val="22"/>
          <w:szCs w:val="24"/>
        </w:rPr>
        <w:fldChar w:fldCharType="end"/>
      </w:r>
      <w:r w:rsidRPr="00A56C37">
        <w:rPr>
          <w:rFonts w:asciiTheme="majorHAnsi" w:hAnsiTheme="majorHAnsi"/>
          <w:sz w:val="22"/>
          <w:szCs w:val="24"/>
        </w:rPr>
        <w:t xml:space="preserve">) </w:t>
      </w:r>
      <w:r w:rsidR="00E05307" w:rsidRPr="00A56C37">
        <w:rPr>
          <w:rFonts w:asciiTheme="majorHAnsi" w:hAnsiTheme="majorHAnsi"/>
          <w:sz w:val="22"/>
          <w:szCs w:val="24"/>
        </w:rPr>
        <w:t>Pour les collimateurs parallèles et l’I</w:t>
      </w:r>
      <w:r w:rsidR="00E05307" w:rsidRPr="00A56C37">
        <w:rPr>
          <w:rFonts w:asciiTheme="majorHAnsi" w:hAnsiTheme="majorHAnsi"/>
          <w:sz w:val="22"/>
          <w:szCs w:val="24"/>
        </w:rPr>
        <w:noBreakHyphen/>
        <w:t>123</w:t>
      </w:r>
      <w:bookmarkEnd w:id="2958"/>
    </w:p>
    <w:tbl>
      <w:tblPr>
        <w:tblStyle w:val="TableauGrille5Fonc-Accentuation5"/>
        <w:tblW w:w="9783" w:type="dxa"/>
        <w:jc w:val="center"/>
        <w:tblLook w:val="04A0" w:firstRow="1" w:lastRow="0" w:firstColumn="1" w:lastColumn="0" w:noHBand="0" w:noVBand="1"/>
      </w:tblPr>
      <w:tblGrid>
        <w:gridCol w:w="2835"/>
        <w:gridCol w:w="1132"/>
        <w:gridCol w:w="1191"/>
        <w:gridCol w:w="1154"/>
        <w:gridCol w:w="760"/>
        <w:gridCol w:w="760"/>
        <w:gridCol w:w="760"/>
        <w:gridCol w:w="1191"/>
      </w:tblGrid>
      <w:tr w:rsidR="00E05307" w:rsidRPr="00CC245B" w14:paraId="7812C3F5" w14:textId="77777777" w:rsidTr="007C13A7">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835" w:type="dxa"/>
            <w:hideMark/>
          </w:tcPr>
          <w:p w14:paraId="7D250D3E" w14:textId="77777777" w:rsidR="00E05307" w:rsidRPr="00CC245B" w:rsidRDefault="00E05307" w:rsidP="00652E02">
            <w:pPr>
              <w:pStyle w:val="xxmsonormal"/>
              <w:rPr>
                <w:rFonts w:asciiTheme="minorHAnsi" w:hAnsiTheme="minorHAnsi" w:cstheme="minorHAnsi"/>
                <w:sz w:val="22"/>
                <w:szCs w:val="22"/>
              </w:rPr>
            </w:pPr>
            <w:r w:rsidRPr="00CC245B">
              <w:rPr>
                <w:rFonts w:asciiTheme="minorHAnsi" w:hAnsiTheme="minorHAnsi" w:cstheme="minorHAnsi"/>
                <w:sz w:val="22"/>
                <w:szCs w:val="22"/>
              </w:rPr>
              <w:t>Indice</w:t>
            </w:r>
          </w:p>
        </w:tc>
        <w:tc>
          <w:tcPr>
            <w:tcW w:w="1132" w:type="dxa"/>
            <w:hideMark/>
          </w:tcPr>
          <w:p w14:paraId="1179ED7A" w14:textId="77777777" w:rsidR="00E05307" w:rsidRPr="00CC245B" w:rsidRDefault="00E05307" w:rsidP="00652E02">
            <w:pPr>
              <w:pStyle w:val="xxmsonormal"/>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CC245B">
              <w:rPr>
                <w:rFonts w:asciiTheme="minorHAnsi" w:hAnsiTheme="minorHAnsi" w:cstheme="minorHAnsi"/>
                <w:sz w:val="22"/>
                <w:szCs w:val="22"/>
              </w:rPr>
              <w:t>Moyenne</w:t>
            </w:r>
          </w:p>
        </w:tc>
        <w:tc>
          <w:tcPr>
            <w:tcW w:w="1191" w:type="dxa"/>
            <w:hideMark/>
          </w:tcPr>
          <w:p w14:paraId="0D980ECE" w14:textId="77777777" w:rsidR="00E05307" w:rsidRPr="00CC245B" w:rsidRDefault="00E05307" w:rsidP="00652E02">
            <w:pPr>
              <w:pStyle w:val="xxmsonormal"/>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CC245B">
              <w:rPr>
                <w:rFonts w:asciiTheme="minorHAnsi" w:hAnsiTheme="minorHAnsi" w:cstheme="minorHAnsi"/>
                <w:sz w:val="22"/>
                <w:szCs w:val="22"/>
              </w:rPr>
              <w:t>Écart-type</w:t>
            </w:r>
          </w:p>
        </w:tc>
        <w:tc>
          <w:tcPr>
            <w:tcW w:w="1154" w:type="dxa"/>
            <w:hideMark/>
          </w:tcPr>
          <w:p w14:paraId="1D7CB221" w14:textId="77777777" w:rsidR="00E05307" w:rsidRPr="00CC245B" w:rsidRDefault="00E05307" w:rsidP="00652E02">
            <w:pPr>
              <w:pStyle w:val="xxmsonormal"/>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CC245B">
              <w:rPr>
                <w:rFonts w:asciiTheme="minorHAnsi" w:hAnsiTheme="minorHAnsi" w:cstheme="minorHAnsi"/>
                <w:sz w:val="22"/>
                <w:szCs w:val="22"/>
              </w:rPr>
              <w:t>Minimum</w:t>
            </w:r>
          </w:p>
        </w:tc>
        <w:tc>
          <w:tcPr>
            <w:tcW w:w="760" w:type="dxa"/>
            <w:hideMark/>
          </w:tcPr>
          <w:p w14:paraId="53CA65CB" w14:textId="77777777" w:rsidR="00E05307" w:rsidRPr="00CC245B" w:rsidRDefault="00E05307" w:rsidP="00652E02">
            <w:pPr>
              <w:pStyle w:val="xxmsonormal"/>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CC245B">
              <w:rPr>
                <w:rFonts w:asciiTheme="minorHAnsi" w:hAnsiTheme="minorHAnsi" w:cstheme="minorHAnsi"/>
                <w:sz w:val="22"/>
                <w:szCs w:val="22"/>
              </w:rPr>
              <w:t>25%</w:t>
            </w:r>
          </w:p>
        </w:tc>
        <w:tc>
          <w:tcPr>
            <w:tcW w:w="760" w:type="dxa"/>
            <w:hideMark/>
          </w:tcPr>
          <w:p w14:paraId="16AFF35E" w14:textId="77777777" w:rsidR="00E05307" w:rsidRPr="00CC245B" w:rsidRDefault="00E05307" w:rsidP="00652E02">
            <w:pPr>
              <w:pStyle w:val="xxmsonormal"/>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CC245B">
              <w:rPr>
                <w:rFonts w:asciiTheme="minorHAnsi" w:hAnsiTheme="minorHAnsi" w:cstheme="minorHAnsi"/>
                <w:sz w:val="22"/>
                <w:szCs w:val="22"/>
              </w:rPr>
              <w:t>50%</w:t>
            </w:r>
          </w:p>
        </w:tc>
        <w:tc>
          <w:tcPr>
            <w:tcW w:w="760" w:type="dxa"/>
            <w:hideMark/>
          </w:tcPr>
          <w:p w14:paraId="77180FB9" w14:textId="77777777" w:rsidR="00E05307" w:rsidRPr="00CC245B" w:rsidRDefault="00E05307" w:rsidP="00652E02">
            <w:pPr>
              <w:pStyle w:val="xxmsonormal"/>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CC245B">
              <w:rPr>
                <w:rFonts w:asciiTheme="minorHAnsi" w:hAnsiTheme="minorHAnsi" w:cstheme="minorHAnsi"/>
                <w:sz w:val="22"/>
                <w:szCs w:val="22"/>
              </w:rPr>
              <w:t>75%</w:t>
            </w:r>
          </w:p>
        </w:tc>
        <w:tc>
          <w:tcPr>
            <w:tcW w:w="1191" w:type="dxa"/>
            <w:hideMark/>
          </w:tcPr>
          <w:p w14:paraId="71201D59" w14:textId="77777777" w:rsidR="00E05307" w:rsidRPr="00CC245B" w:rsidRDefault="00E05307" w:rsidP="00652E02">
            <w:pPr>
              <w:pStyle w:val="xxmsonormal"/>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CC245B">
              <w:rPr>
                <w:rFonts w:asciiTheme="minorHAnsi" w:hAnsiTheme="minorHAnsi" w:cstheme="minorHAnsi"/>
                <w:sz w:val="22"/>
                <w:szCs w:val="22"/>
              </w:rPr>
              <w:t>Maximum</w:t>
            </w:r>
          </w:p>
        </w:tc>
      </w:tr>
      <w:tr w:rsidR="00E05307" w:rsidRPr="00CC245B" w14:paraId="3930F586" w14:textId="77777777" w:rsidTr="007C13A7">
        <w:trPr>
          <w:cnfStyle w:val="000000100000" w:firstRow="0" w:lastRow="0" w:firstColumn="0" w:lastColumn="0" w:oddVBand="0" w:evenVBand="0" w:oddHBand="1"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2835" w:type="dxa"/>
            <w:hideMark/>
          </w:tcPr>
          <w:p w14:paraId="02F48C1D" w14:textId="3F2E819E" w:rsidR="00E05307" w:rsidRPr="00CC245B" w:rsidRDefault="00E05307" w:rsidP="00652E02">
            <w:pPr>
              <w:pStyle w:val="xxmsonormal"/>
              <w:rPr>
                <w:rFonts w:asciiTheme="minorHAnsi" w:eastAsia="Times New Roman" w:hAnsiTheme="minorHAnsi" w:cstheme="minorHAnsi"/>
                <w:sz w:val="22"/>
                <w:szCs w:val="22"/>
              </w:rPr>
            </w:pPr>
            <w:r w:rsidRPr="00CC245B">
              <w:rPr>
                <w:rFonts w:asciiTheme="minorHAnsi" w:hAnsiTheme="minorHAnsi" w:cstheme="minorHAnsi"/>
                <w:sz w:val="22"/>
                <w:szCs w:val="22"/>
              </w:rPr>
              <w:t>Centre</w:t>
            </w:r>
            <w:r w:rsidR="005F74EF" w:rsidRPr="00CC245B">
              <w:rPr>
                <w:rFonts w:asciiTheme="minorHAnsi" w:hAnsiTheme="minorHAnsi" w:cstheme="minorHAnsi"/>
                <w:sz w:val="22"/>
                <w:szCs w:val="22"/>
              </w:rPr>
              <w:t xml:space="preserve"> (n° de 1 à 20)</w:t>
            </w:r>
          </w:p>
        </w:tc>
        <w:tc>
          <w:tcPr>
            <w:tcW w:w="1132" w:type="dxa"/>
            <w:hideMark/>
          </w:tcPr>
          <w:p w14:paraId="7AAFDC9E" w14:textId="77777777" w:rsidR="00E05307" w:rsidRPr="00CC245B" w:rsidRDefault="00E05307" w:rsidP="00652E02">
            <w:pPr>
              <w:pStyle w:val="xxmsonormal"/>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sz w:val="22"/>
                <w:szCs w:val="22"/>
              </w:rPr>
            </w:pPr>
            <w:r w:rsidRPr="00CC245B">
              <w:rPr>
                <w:rFonts w:asciiTheme="minorHAnsi" w:hAnsiTheme="minorHAnsi" w:cstheme="minorHAnsi"/>
                <w:sz w:val="22"/>
                <w:szCs w:val="22"/>
              </w:rPr>
              <w:t>8,17</w:t>
            </w:r>
          </w:p>
        </w:tc>
        <w:tc>
          <w:tcPr>
            <w:tcW w:w="1191" w:type="dxa"/>
            <w:hideMark/>
          </w:tcPr>
          <w:p w14:paraId="47AFA06C" w14:textId="77777777" w:rsidR="00E05307" w:rsidRPr="00CC245B" w:rsidRDefault="00E05307" w:rsidP="00652E02">
            <w:pPr>
              <w:pStyle w:val="xxmsonormal"/>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sz w:val="22"/>
                <w:szCs w:val="22"/>
              </w:rPr>
            </w:pPr>
            <w:r w:rsidRPr="00CC245B">
              <w:rPr>
                <w:rFonts w:asciiTheme="minorHAnsi" w:hAnsiTheme="minorHAnsi" w:cstheme="minorHAnsi"/>
                <w:sz w:val="22"/>
                <w:szCs w:val="22"/>
              </w:rPr>
              <w:t>4,33</w:t>
            </w:r>
          </w:p>
        </w:tc>
        <w:tc>
          <w:tcPr>
            <w:tcW w:w="1154" w:type="dxa"/>
            <w:hideMark/>
          </w:tcPr>
          <w:p w14:paraId="37AA25ED" w14:textId="77777777" w:rsidR="00E05307" w:rsidRPr="00CC245B" w:rsidRDefault="00E05307" w:rsidP="00652E02">
            <w:pPr>
              <w:pStyle w:val="xxmsonormal"/>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sz w:val="22"/>
                <w:szCs w:val="22"/>
              </w:rPr>
            </w:pPr>
            <w:r w:rsidRPr="00CC245B">
              <w:rPr>
                <w:rFonts w:asciiTheme="minorHAnsi" w:hAnsiTheme="minorHAnsi" w:cstheme="minorHAnsi"/>
                <w:sz w:val="22"/>
                <w:szCs w:val="22"/>
              </w:rPr>
              <w:t>2,00</w:t>
            </w:r>
          </w:p>
        </w:tc>
        <w:tc>
          <w:tcPr>
            <w:tcW w:w="760" w:type="dxa"/>
            <w:hideMark/>
          </w:tcPr>
          <w:p w14:paraId="157DD502" w14:textId="77777777" w:rsidR="00E05307" w:rsidRPr="00CC245B" w:rsidRDefault="00E05307" w:rsidP="00652E02">
            <w:pPr>
              <w:pStyle w:val="xxmsonormal"/>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sz w:val="22"/>
                <w:szCs w:val="22"/>
              </w:rPr>
            </w:pPr>
            <w:r w:rsidRPr="00CC245B">
              <w:rPr>
                <w:rFonts w:asciiTheme="minorHAnsi" w:hAnsiTheme="minorHAnsi" w:cstheme="minorHAnsi"/>
                <w:sz w:val="22"/>
                <w:szCs w:val="22"/>
              </w:rPr>
              <w:t>3,75</w:t>
            </w:r>
          </w:p>
        </w:tc>
        <w:tc>
          <w:tcPr>
            <w:tcW w:w="760" w:type="dxa"/>
            <w:hideMark/>
          </w:tcPr>
          <w:p w14:paraId="17617463" w14:textId="77777777" w:rsidR="00E05307" w:rsidRPr="00CC245B" w:rsidRDefault="00E05307" w:rsidP="00652E02">
            <w:pPr>
              <w:pStyle w:val="xxmsonormal"/>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sz w:val="22"/>
                <w:szCs w:val="22"/>
              </w:rPr>
            </w:pPr>
            <w:r w:rsidRPr="00CC245B">
              <w:rPr>
                <w:rFonts w:asciiTheme="minorHAnsi" w:hAnsiTheme="minorHAnsi" w:cstheme="minorHAnsi"/>
                <w:sz w:val="22"/>
                <w:szCs w:val="22"/>
              </w:rPr>
              <w:t>8,50</w:t>
            </w:r>
          </w:p>
        </w:tc>
        <w:tc>
          <w:tcPr>
            <w:tcW w:w="760" w:type="dxa"/>
            <w:hideMark/>
          </w:tcPr>
          <w:p w14:paraId="10BAB875" w14:textId="77777777" w:rsidR="00E05307" w:rsidRPr="00CC245B" w:rsidRDefault="00E05307" w:rsidP="00652E02">
            <w:pPr>
              <w:pStyle w:val="xxmsonormal"/>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sz w:val="22"/>
                <w:szCs w:val="22"/>
              </w:rPr>
            </w:pPr>
            <w:r w:rsidRPr="00CC245B">
              <w:rPr>
                <w:rFonts w:asciiTheme="minorHAnsi" w:hAnsiTheme="minorHAnsi" w:cstheme="minorHAnsi"/>
                <w:sz w:val="22"/>
                <w:szCs w:val="22"/>
              </w:rPr>
              <w:t>12,00</w:t>
            </w:r>
          </w:p>
        </w:tc>
        <w:tc>
          <w:tcPr>
            <w:tcW w:w="1191" w:type="dxa"/>
            <w:hideMark/>
          </w:tcPr>
          <w:p w14:paraId="664326B6" w14:textId="77777777" w:rsidR="00E05307" w:rsidRPr="00CC245B" w:rsidRDefault="00E05307" w:rsidP="00652E02">
            <w:pPr>
              <w:pStyle w:val="xxmsonormal"/>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sz w:val="22"/>
                <w:szCs w:val="22"/>
              </w:rPr>
            </w:pPr>
            <w:r w:rsidRPr="00CC245B">
              <w:rPr>
                <w:rFonts w:asciiTheme="minorHAnsi" w:hAnsiTheme="minorHAnsi" w:cstheme="minorHAnsi"/>
                <w:sz w:val="22"/>
                <w:szCs w:val="22"/>
              </w:rPr>
              <w:t>15,00</w:t>
            </w:r>
          </w:p>
        </w:tc>
      </w:tr>
      <w:tr w:rsidR="00E05307" w:rsidRPr="00CC245B" w14:paraId="0C4D8945" w14:textId="77777777" w:rsidTr="007C13A7">
        <w:trPr>
          <w:trHeight w:val="402"/>
          <w:jc w:val="center"/>
        </w:trPr>
        <w:tc>
          <w:tcPr>
            <w:cnfStyle w:val="001000000000" w:firstRow="0" w:lastRow="0" w:firstColumn="1" w:lastColumn="0" w:oddVBand="0" w:evenVBand="0" w:oddHBand="0" w:evenHBand="0" w:firstRowFirstColumn="0" w:firstRowLastColumn="0" w:lastRowFirstColumn="0" w:lastRowLastColumn="0"/>
            <w:tcW w:w="2835" w:type="dxa"/>
            <w:hideMark/>
          </w:tcPr>
          <w:p w14:paraId="2647F49E" w14:textId="77777777" w:rsidR="00E05307" w:rsidRPr="00CC245B" w:rsidRDefault="00E05307" w:rsidP="00652E02">
            <w:pPr>
              <w:pStyle w:val="xxmsonormal"/>
              <w:rPr>
                <w:rFonts w:asciiTheme="minorHAnsi" w:eastAsia="Times New Roman" w:hAnsiTheme="minorHAnsi" w:cstheme="minorHAnsi"/>
                <w:sz w:val="22"/>
                <w:szCs w:val="22"/>
              </w:rPr>
            </w:pPr>
            <w:r w:rsidRPr="00CC245B">
              <w:rPr>
                <w:rFonts w:asciiTheme="minorHAnsi" w:hAnsiTheme="minorHAnsi" w:cstheme="minorHAnsi"/>
                <w:sz w:val="22"/>
                <w:szCs w:val="22"/>
              </w:rPr>
              <w:t>Marque</w:t>
            </w:r>
          </w:p>
        </w:tc>
        <w:tc>
          <w:tcPr>
            <w:tcW w:w="1132" w:type="dxa"/>
            <w:hideMark/>
          </w:tcPr>
          <w:p w14:paraId="31800A32" w14:textId="77777777" w:rsidR="00E05307" w:rsidRPr="00CC245B" w:rsidRDefault="00E05307" w:rsidP="00652E02">
            <w:pPr>
              <w:pStyle w:val="xxmsonormal"/>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22"/>
                <w:szCs w:val="22"/>
              </w:rPr>
            </w:pPr>
            <w:r w:rsidRPr="00CC245B">
              <w:rPr>
                <w:rFonts w:asciiTheme="minorHAnsi" w:hAnsiTheme="minorHAnsi" w:cstheme="minorHAnsi"/>
                <w:sz w:val="22"/>
                <w:szCs w:val="22"/>
              </w:rPr>
              <w:t>0,17</w:t>
            </w:r>
          </w:p>
        </w:tc>
        <w:tc>
          <w:tcPr>
            <w:tcW w:w="1191" w:type="dxa"/>
            <w:hideMark/>
          </w:tcPr>
          <w:p w14:paraId="1813EDDE" w14:textId="77777777" w:rsidR="00E05307" w:rsidRPr="00CC245B" w:rsidRDefault="00E05307" w:rsidP="00652E02">
            <w:pPr>
              <w:pStyle w:val="xxmsonormal"/>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22"/>
                <w:szCs w:val="22"/>
              </w:rPr>
            </w:pPr>
            <w:r w:rsidRPr="00CC245B">
              <w:rPr>
                <w:rFonts w:asciiTheme="minorHAnsi" w:hAnsiTheme="minorHAnsi" w:cstheme="minorHAnsi"/>
                <w:sz w:val="22"/>
                <w:szCs w:val="22"/>
              </w:rPr>
              <w:t>0,38</w:t>
            </w:r>
          </w:p>
        </w:tc>
        <w:tc>
          <w:tcPr>
            <w:tcW w:w="1154" w:type="dxa"/>
            <w:hideMark/>
          </w:tcPr>
          <w:p w14:paraId="4F991EFC" w14:textId="77777777" w:rsidR="00E05307" w:rsidRPr="00CC245B" w:rsidRDefault="00E05307" w:rsidP="00652E02">
            <w:pPr>
              <w:pStyle w:val="xxmsonormal"/>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22"/>
                <w:szCs w:val="22"/>
              </w:rPr>
            </w:pPr>
            <w:r w:rsidRPr="00CC245B">
              <w:rPr>
                <w:rFonts w:asciiTheme="minorHAnsi" w:hAnsiTheme="minorHAnsi" w:cstheme="minorHAnsi"/>
                <w:sz w:val="22"/>
                <w:szCs w:val="22"/>
              </w:rPr>
              <w:t>0,00</w:t>
            </w:r>
          </w:p>
        </w:tc>
        <w:tc>
          <w:tcPr>
            <w:tcW w:w="760" w:type="dxa"/>
            <w:hideMark/>
          </w:tcPr>
          <w:p w14:paraId="4046925F" w14:textId="77777777" w:rsidR="00E05307" w:rsidRPr="00CC245B" w:rsidRDefault="00E05307" w:rsidP="00652E02">
            <w:pPr>
              <w:pStyle w:val="xxmsonormal"/>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22"/>
                <w:szCs w:val="22"/>
              </w:rPr>
            </w:pPr>
            <w:r w:rsidRPr="00CC245B">
              <w:rPr>
                <w:rFonts w:asciiTheme="minorHAnsi" w:hAnsiTheme="minorHAnsi" w:cstheme="minorHAnsi"/>
                <w:sz w:val="22"/>
                <w:szCs w:val="22"/>
              </w:rPr>
              <w:t>0,00</w:t>
            </w:r>
          </w:p>
        </w:tc>
        <w:tc>
          <w:tcPr>
            <w:tcW w:w="760" w:type="dxa"/>
            <w:hideMark/>
          </w:tcPr>
          <w:p w14:paraId="6E6A24C5" w14:textId="77777777" w:rsidR="00E05307" w:rsidRPr="00CC245B" w:rsidRDefault="00E05307" w:rsidP="00652E02">
            <w:pPr>
              <w:pStyle w:val="xxmsonormal"/>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22"/>
                <w:szCs w:val="22"/>
              </w:rPr>
            </w:pPr>
            <w:r w:rsidRPr="00CC245B">
              <w:rPr>
                <w:rFonts w:asciiTheme="minorHAnsi" w:hAnsiTheme="minorHAnsi" w:cstheme="minorHAnsi"/>
                <w:sz w:val="22"/>
                <w:szCs w:val="22"/>
              </w:rPr>
              <w:t>0,00</w:t>
            </w:r>
          </w:p>
        </w:tc>
        <w:tc>
          <w:tcPr>
            <w:tcW w:w="760" w:type="dxa"/>
            <w:hideMark/>
          </w:tcPr>
          <w:p w14:paraId="791186BC" w14:textId="77777777" w:rsidR="00E05307" w:rsidRPr="00CC245B" w:rsidRDefault="00E05307" w:rsidP="00652E02">
            <w:pPr>
              <w:pStyle w:val="xxmsonormal"/>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22"/>
                <w:szCs w:val="22"/>
              </w:rPr>
            </w:pPr>
            <w:r w:rsidRPr="00CC245B">
              <w:rPr>
                <w:rFonts w:asciiTheme="minorHAnsi" w:hAnsiTheme="minorHAnsi" w:cstheme="minorHAnsi"/>
                <w:sz w:val="22"/>
                <w:szCs w:val="22"/>
              </w:rPr>
              <w:t>0,00</w:t>
            </w:r>
          </w:p>
        </w:tc>
        <w:tc>
          <w:tcPr>
            <w:tcW w:w="1191" w:type="dxa"/>
            <w:hideMark/>
          </w:tcPr>
          <w:p w14:paraId="306ACD2A" w14:textId="77777777" w:rsidR="00E05307" w:rsidRPr="00CC245B" w:rsidRDefault="00E05307" w:rsidP="00652E02">
            <w:pPr>
              <w:pStyle w:val="xxmsonormal"/>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22"/>
                <w:szCs w:val="22"/>
              </w:rPr>
            </w:pPr>
            <w:r w:rsidRPr="00CC245B">
              <w:rPr>
                <w:rFonts w:asciiTheme="minorHAnsi" w:hAnsiTheme="minorHAnsi" w:cstheme="minorHAnsi"/>
                <w:sz w:val="22"/>
                <w:szCs w:val="22"/>
              </w:rPr>
              <w:t>1,00</w:t>
            </w:r>
          </w:p>
        </w:tc>
      </w:tr>
      <w:tr w:rsidR="00E05307" w:rsidRPr="00CC245B" w14:paraId="4319426C" w14:textId="77777777" w:rsidTr="007C13A7">
        <w:trPr>
          <w:cnfStyle w:val="000000100000" w:firstRow="0" w:lastRow="0" w:firstColumn="0" w:lastColumn="0" w:oddVBand="0" w:evenVBand="0" w:oddHBand="1"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2835" w:type="dxa"/>
            <w:hideMark/>
          </w:tcPr>
          <w:p w14:paraId="1597DAB6" w14:textId="112495D8" w:rsidR="00E05307" w:rsidRPr="00CC245B" w:rsidRDefault="00B87D1C" w:rsidP="00652E02">
            <w:pPr>
              <w:pStyle w:val="xxmsonormal"/>
              <w:rPr>
                <w:rFonts w:asciiTheme="minorHAnsi" w:eastAsia="Times New Roman" w:hAnsiTheme="minorHAnsi" w:cstheme="minorHAnsi"/>
                <w:sz w:val="22"/>
                <w:szCs w:val="22"/>
              </w:rPr>
            </w:pPr>
            <w:r w:rsidRPr="00CC245B">
              <w:rPr>
                <w:rFonts w:asciiTheme="minorHAnsi" w:hAnsiTheme="minorHAnsi" w:cstheme="minorHAnsi"/>
                <w:sz w:val="22"/>
                <w:szCs w:val="22"/>
              </w:rPr>
              <w:t>Modèle de caméra</w:t>
            </w:r>
          </w:p>
        </w:tc>
        <w:tc>
          <w:tcPr>
            <w:tcW w:w="1132" w:type="dxa"/>
            <w:hideMark/>
          </w:tcPr>
          <w:p w14:paraId="7DAE25E5" w14:textId="77777777" w:rsidR="00E05307" w:rsidRPr="00CC245B" w:rsidRDefault="00E05307" w:rsidP="00652E02">
            <w:pPr>
              <w:pStyle w:val="xxmsonormal"/>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sz w:val="22"/>
                <w:szCs w:val="22"/>
              </w:rPr>
            </w:pPr>
            <w:r w:rsidRPr="00CC245B">
              <w:rPr>
                <w:rFonts w:asciiTheme="minorHAnsi" w:hAnsiTheme="minorHAnsi" w:cstheme="minorHAnsi"/>
                <w:sz w:val="22"/>
                <w:szCs w:val="22"/>
              </w:rPr>
              <w:t>4,33</w:t>
            </w:r>
          </w:p>
        </w:tc>
        <w:tc>
          <w:tcPr>
            <w:tcW w:w="1191" w:type="dxa"/>
            <w:hideMark/>
          </w:tcPr>
          <w:p w14:paraId="1CF0C1B9" w14:textId="77777777" w:rsidR="00E05307" w:rsidRPr="00CC245B" w:rsidRDefault="00E05307" w:rsidP="00652E02">
            <w:pPr>
              <w:pStyle w:val="xxmsonormal"/>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sz w:val="22"/>
                <w:szCs w:val="22"/>
              </w:rPr>
            </w:pPr>
            <w:r w:rsidRPr="00CC245B">
              <w:rPr>
                <w:rFonts w:asciiTheme="minorHAnsi" w:hAnsiTheme="minorHAnsi" w:cstheme="minorHAnsi"/>
                <w:sz w:val="22"/>
                <w:szCs w:val="22"/>
              </w:rPr>
              <w:t>2,30</w:t>
            </w:r>
          </w:p>
        </w:tc>
        <w:tc>
          <w:tcPr>
            <w:tcW w:w="1154" w:type="dxa"/>
            <w:hideMark/>
          </w:tcPr>
          <w:p w14:paraId="5B448FAD" w14:textId="77777777" w:rsidR="00E05307" w:rsidRPr="00CC245B" w:rsidRDefault="00E05307" w:rsidP="00652E02">
            <w:pPr>
              <w:pStyle w:val="xxmsonormal"/>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sz w:val="22"/>
                <w:szCs w:val="22"/>
              </w:rPr>
            </w:pPr>
            <w:r w:rsidRPr="00CC245B">
              <w:rPr>
                <w:rFonts w:asciiTheme="minorHAnsi" w:hAnsiTheme="minorHAnsi" w:cstheme="minorHAnsi"/>
                <w:sz w:val="22"/>
                <w:szCs w:val="22"/>
              </w:rPr>
              <w:t>0,00</w:t>
            </w:r>
          </w:p>
        </w:tc>
        <w:tc>
          <w:tcPr>
            <w:tcW w:w="760" w:type="dxa"/>
            <w:hideMark/>
          </w:tcPr>
          <w:p w14:paraId="7048C5E6" w14:textId="77777777" w:rsidR="00E05307" w:rsidRPr="00CC245B" w:rsidRDefault="00E05307" w:rsidP="00652E02">
            <w:pPr>
              <w:pStyle w:val="xxmsonormal"/>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sz w:val="22"/>
                <w:szCs w:val="22"/>
              </w:rPr>
            </w:pPr>
            <w:r w:rsidRPr="00CC245B">
              <w:rPr>
                <w:rFonts w:asciiTheme="minorHAnsi" w:hAnsiTheme="minorHAnsi" w:cstheme="minorHAnsi"/>
                <w:sz w:val="22"/>
                <w:szCs w:val="22"/>
              </w:rPr>
              <w:t>2,75</w:t>
            </w:r>
          </w:p>
        </w:tc>
        <w:tc>
          <w:tcPr>
            <w:tcW w:w="760" w:type="dxa"/>
            <w:hideMark/>
          </w:tcPr>
          <w:p w14:paraId="32DCF188" w14:textId="77777777" w:rsidR="00E05307" w:rsidRPr="00CC245B" w:rsidRDefault="00E05307" w:rsidP="00652E02">
            <w:pPr>
              <w:pStyle w:val="xxmsonormal"/>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sz w:val="22"/>
                <w:szCs w:val="22"/>
              </w:rPr>
            </w:pPr>
            <w:r w:rsidRPr="00CC245B">
              <w:rPr>
                <w:rFonts w:asciiTheme="minorHAnsi" w:hAnsiTheme="minorHAnsi" w:cstheme="minorHAnsi"/>
                <w:sz w:val="22"/>
                <w:szCs w:val="22"/>
              </w:rPr>
              <w:t>5,00</w:t>
            </w:r>
          </w:p>
        </w:tc>
        <w:tc>
          <w:tcPr>
            <w:tcW w:w="760" w:type="dxa"/>
            <w:hideMark/>
          </w:tcPr>
          <w:p w14:paraId="612AB450" w14:textId="77777777" w:rsidR="00E05307" w:rsidRPr="00CC245B" w:rsidRDefault="00E05307" w:rsidP="00652E02">
            <w:pPr>
              <w:pStyle w:val="xxmsonormal"/>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sz w:val="22"/>
                <w:szCs w:val="22"/>
              </w:rPr>
            </w:pPr>
            <w:r w:rsidRPr="00CC245B">
              <w:rPr>
                <w:rFonts w:asciiTheme="minorHAnsi" w:hAnsiTheme="minorHAnsi" w:cstheme="minorHAnsi"/>
                <w:sz w:val="22"/>
                <w:szCs w:val="22"/>
              </w:rPr>
              <w:t>6,25</w:t>
            </w:r>
          </w:p>
        </w:tc>
        <w:tc>
          <w:tcPr>
            <w:tcW w:w="1191" w:type="dxa"/>
            <w:hideMark/>
          </w:tcPr>
          <w:p w14:paraId="3E544CF6" w14:textId="77777777" w:rsidR="00E05307" w:rsidRPr="00CC245B" w:rsidRDefault="00E05307" w:rsidP="00652E02">
            <w:pPr>
              <w:pStyle w:val="xxmsonormal"/>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sz w:val="22"/>
                <w:szCs w:val="22"/>
              </w:rPr>
            </w:pPr>
            <w:r w:rsidRPr="00CC245B">
              <w:rPr>
                <w:rFonts w:asciiTheme="minorHAnsi" w:hAnsiTheme="minorHAnsi" w:cstheme="minorHAnsi"/>
                <w:sz w:val="22"/>
                <w:szCs w:val="22"/>
              </w:rPr>
              <w:t>7,00</w:t>
            </w:r>
          </w:p>
        </w:tc>
      </w:tr>
      <w:tr w:rsidR="00E05307" w:rsidRPr="00CC245B" w14:paraId="62978310" w14:textId="77777777" w:rsidTr="007C13A7">
        <w:trPr>
          <w:trHeight w:val="402"/>
          <w:jc w:val="center"/>
        </w:trPr>
        <w:tc>
          <w:tcPr>
            <w:cnfStyle w:val="001000000000" w:firstRow="0" w:lastRow="0" w:firstColumn="1" w:lastColumn="0" w:oddVBand="0" w:evenVBand="0" w:oddHBand="0" w:evenHBand="0" w:firstRowFirstColumn="0" w:firstRowLastColumn="0" w:lastRowFirstColumn="0" w:lastRowLastColumn="0"/>
            <w:tcW w:w="2835" w:type="dxa"/>
            <w:hideMark/>
          </w:tcPr>
          <w:p w14:paraId="3B1606E5" w14:textId="50963FA4" w:rsidR="00E05307" w:rsidRPr="00CC245B" w:rsidRDefault="00B87D1C" w:rsidP="00652E02">
            <w:pPr>
              <w:pStyle w:val="xxmsonormal"/>
              <w:rPr>
                <w:rFonts w:asciiTheme="minorHAnsi" w:eastAsia="Times New Roman" w:hAnsiTheme="minorHAnsi" w:cstheme="minorHAnsi"/>
                <w:sz w:val="22"/>
                <w:szCs w:val="22"/>
              </w:rPr>
            </w:pPr>
            <w:r w:rsidRPr="00CC245B">
              <w:rPr>
                <w:rFonts w:asciiTheme="minorHAnsi" w:hAnsiTheme="minorHAnsi" w:cstheme="minorHAnsi"/>
                <w:sz w:val="22"/>
                <w:szCs w:val="22"/>
              </w:rPr>
              <w:t>Collimateur</w:t>
            </w:r>
          </w:p>
        </w:tc>
        <w:tc>
          <w:tcPr>
            <w:tcW w:w="1132" w:type="dxa"/>
            <w:hideMark/>
          </w:tcPr>
          <w:p w14:paraId="57135AFA" w14:textId="77777777" w:rsidR="00E05307" w:rsidRPr="00CC245B" w:rsidRDefault="00E05307" w:rsidP="00652E02">
            <w:pPr>
              <w:pStyle w:val="xxmsonormal"/>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22"/>
                <w:szCs w:val="22"/>
              </w:rPr>
            </w:pPr>
            <w:r w:rsidRPr="00CC245B">
              <w:rPr>
                <w:rFonts w:asciiTheme="minorHAnsi" w:hAnsiTheme="minorHAnsi" w:cstheme="minorHAnsi"/>
                <w:sz w:val="22"/>
                <w:szCs w:val="22"/>
              </w:rPr>
              <w:t>0,25</w:t>
            </w:r>
          </w:p>
        </w:tc>
        <w:tc>
          <w:tcPr>
            <w:tcW w:w="1191" w:type="dxa"/>
            <w:hideMark/>
          </w:tcPr>
          <w:p w14:paraId="1C961638" w14:textId="77777777" w:rsidR="00E05307" w:rsidRPr="00CC245B" w:rsidRDefault="00E05307" w:rsidP="00652E02">
            <w:pPr>
              <w:pStyle w:val="xxmsonormal"/>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22"/>
                <w:szCs w:val="22"/>
              </w:rPr>
            </w:pPr>
            <w:r w:rsidRPr="00CC245B">
              <w:rPr>
                <w:rFonts w:asciiTheme="minorHAnsi" w:hAnsiTheme="minorHAnsi" w:cstheme="minorHAnsi"/>
                <w:sz w:val="22"/>
                <w:szCs w:val="22"/>
              </w:rPr>
              <w:t>0,44</w:t>
            </w:r>
          </w:p>
        </w:tc>
        <w:tc>
          <w:tcPr>
            <w:tcW w:w="1154" w:type="dxa"/>
            <w:hideMark/>
          </w:tcPr>
          <w:p w14:paraId="44DF1D50" w14:textId="77777777" w:rsidR="00E05307" w:rsidRPr="00CC245B" w:rsidRDefault="00E05307" w:rsidP="00652E02">
            <w:pPr>
              <w:pStyle w:val="xxmsonormal"/>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22"/>
                <w:szCs w:val="22"/>
              </w:rPr>
            </w:pPr>
            <w:r w:rsidRPr="00CC245B">
              <w:rPr>
                <w:rFonts w:asciiTheme="minorHAnsi" w:hAnsiTheme="minorHAnsi" w:cstheme="minorHAnsi"/>
                <w:sz w:val="22"/>
                <w:szCs w:val="22"/>
              </w:rPr>
              <w:t>0,00</w:t>
            </w:r>
          </w:p>
        </w:tc>
        <w:tc>
          <w:tcPr>
            <w:tcW w:w="760" w:type="dxa"/>
            <w:hideMark/>
          </w:tcPr>
          <w:p w14:paraId="3E745E07" w14:textId="77777777" w:rsidR="00E05307" w:rsidRPr="00CC245B" w:rsidRDefault="00E05307" w:rsidP="00652E02">
            <w:pPr>
              <w:pStyle w:val="xxmsonormal"/>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22"/>
                <w:szCs w:val="22"/>
              </w:rPr>
            </w:pPr>
            <w:r w:rsidRPr="00CC245B">
              <w:rPr>
                <w:rFonts w:asciiTheme="minorHAnsi" w:hAnsiTheme="minorHAnsi" w:cstheme="minorHAnsi"/>
                <w:sz w:val="22"/>
                <w:szCs w:val="22"/>
              </w:rPr>
              <w:t>0,00</w:t>
            </w:r>
          </w:p>
        </w:tc>
        <w:tc>
          <w:tcPr>
            <w:tcW w:w="760" w:type="dxa"/>
            <w:hideMark/>
          </w:tcPr>
          <w:p w14:paraId="114815D3" w14:textId="77777777" w:rsidR="00E05307" w:rsidRPr="00CC245B" w:rsidRDefault="00E05307" w:rsidP="00652E02">
            <w:pPr>
              <w:pStyle w:val="xxmsonormal"/>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22"/>
                <w:szCs w:val="22"/>
              </w:rPr>
            </w:pPr>
            <w:r w:rsidRPr="00CC245B">
              <w:rPr>
                <w:rFonts w:asciiTheme="minorHAnsi" w:hAnsiTheme="minorHAnsi" w:cstheme="minorHAnsi"/>
                <w:sz w:val="22"/>
                <w:szCs w:val="22"/>
              </w:rPr>
              <w:t>0,00</w:t>
            </w:r>
          </w:p>
        </w:tc>
        <w:tc>
          <w:tcPr>
            <w:tcW w:w="760" w:type="dxa"/>
            <w:hideMark/>
          </w:tcPr>
          <w:p w14:paraId="157A0CFB" w14:textId="77777777" w:rsidR="00E05307" w:rsidRPr="00CC245B" w:rsidRDefault="00E05307" w:rsidP="00652E02">
            <w:pPr>
              <w:pStyle w:val="xxmsonormal"/>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22"/>
                <w:szCs w:val="22"/>
              </w:rPr>
            </w:pPr>
            <w:r w:rsidRPr="00CC245B">
              <w:rPr>
                <w:rFonts w:asciiTheme="minorHAnsi" w:hAnsiTheme="minorHAnsi" w:cstheme="minorHAnsi"/>
                <w:sz w:val="22"/>
                <w:szCs w:val="22"/>
              </w:rPr>
              <w:t>0,25</w:t>
            </w:r>
          </w:p>
        </w:tc>
        <w:tc>
          <w:tcPr>
            <w:tcW w:w="1191" w:type="dxa"/>
            <w:hideMark/>
          </w:tcPr>
          <w:p w14:paraId="0650BE0C" w14:textId="77777777" w:rsidR="00E05307" w:rsidRPr="00CC245B" w:rsidRDefault="00E05307" w:rsidP="00652E02">
            <w:pPr>
              <w:pStyle w:val="xxmsonormal"/>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22"/>
                <w:szCs w:val="22"/>
              </w:rPr>
            </w:pPr>
            <w:r w:rsidRPr="00CC245B">
              <w:rPr>
                <w:rFonts w:asciiTheme="minorHAnsi" w:hAnsiTheme="minorHAnsi" w:cstheme="minorHAnsi"/>
                <w:sz w:val="22"/>
                <w:szCs w:val="22"/>
              </w:rPr>
              <w:t>1,00</w:t>
            </w:r>
          </w:p>
        </w:tc>
      </w:tr>
      <w:tr w:rsidR="00E05307" w:rsidRPr="00CC245B" w14:paraId="5A1B1F9A" w14:textId="77777777" w:rsidTr="007C13A7">
        <w:trPr>
          <w:cnfStyle w:val="000000100000" w:firstRow="0" w:lastRow="0" w:firstColumn="0" w:lastColumn="0" w:oddVBand="0" w:evenVBand="0" w:oddHBand="1"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2835" w:type="dxa"/>
            <w:hideMark/>
          </w:tcPr>
          <w:p w14:paraId="698BD932" w14:textId="3BFBAC69" w:rsidR="00E05307" w:rsidRPr="00CC245B" w:rsidRDefault="00B87D1C" w:rsidP="00652E02">
            <w:pPr>
              <w:pStyle w:val="xxmsonormal"/>
              <w:rPr>
                <w:rFonts w:asciiTheme="minorHAnsi" w:eastAsia="Times New Roman" w:hAnsiTheme="minorHAnsi" w:cstheme="minorHAnsi"/>
                <w:sz w:val="22"/>
                <w:szCs w:val="22"/>
              </w:rPr>
            </w:pPr>
            <w:r w:rsidRPr="00CC245B">
              <w:rPr>
                <w:rFonts w:asciiTheme="minorHAnsi" w:hAnsiTheme="minorHAnsi" w:cstheme="minorHAnsi"/>
                <w:sz w:val="22"/>
                <w:szCs w:val="22"/>
              </w:rPr>
              <w:t>Taille du cristal</w:t>
            </w:r>
            <w:r w:rsidR="007C13A7" w:rsidRPr="00CC245B">
              <w:rPr>
                <w:rFonts w:asciiTheme="minorHAnsi" w:hAnsiTheme="minorHAnsi" w:cstheme="minorHAnsi"/>
                <w:sz w:val="22"/>
                <w:szCs w:val="22"/>
              </w:rPr>
              <w:t xml:space="preserve"> (cm)</w:t>
            </w:r>
          </w:p>
        </w:tc>
        <w:tc>
          <w:tcPr>
            <w:tcW w:w="1132" w:type="dxa"/>
            <w:hideMark/>
          </w:tcPr>
          <w:p w14:paraId="351851F2" w14:textId="77777777" w:rsidR="00E05307" w:rsidRPr="00CC245B" w:rsidRDefault="00E05307" w:rsidP="00652E02">
            <w:pPr>
              <w:pStyle w:val="xxmsonormal"/>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sz w:val="22"/>
                <w:szCs w:val="22"/>
              </w:rPr>
            </w:pPr>
            <w:r w:rsidRPr="00CC245B">
              <w:rPr>
                <w:rFonts w:asciiTheme="minorHAnsi" w:hAnsiTheme="minorHAnsi" w:cstheme="minorHAnsi"/>
                <w:sz w:val="22"/>
                <w:szCs w:val="22"/>
              </w:rPr>
              <w:t>1,11</w:t>
            </w:r>
          </w:p>
        </w:tc>
        <w:tc>
          <w:tcPr>
            <w:tcW w:w="1191" w:type="dxa"/>
            <w:hideMark/>
          </w:tcPr>
          <w:p w14:paraId="010C7148" w14:textId="77777777" w:rsidR="00E05307" w:rsidRPr="00CC245B" w:rsidRDefault="00E05307" w:rsidP="00652E02">
            <w:pPr>
              <w:pStyle w:val="xxmsonormal"/>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sz w:val="22"/>
                <w:szCs w:val="22"/>
              </w:rPr>
            </w:pPr>
            <w:r w:rsidRPr="00CC245B">
              <w:rPr>
                <w:rFonts w:asciiTheme="minorHAnsi" w:hAnsiTheme="minorHAnsi" w:cstheme="minorHAnsi"/>
                <w:sz w:val="22"/>
                <w:szCs w:val="22"/>
              </w:rPr>
              <w:t>0,28</w:t>
            </w:r>
          </w:p>
        </w:tc>
        <w:tc>
          <w:tcPr>
            <w:tcW w:w="1154" w:type="dxa"/>
            <w:hideMark/>
          </w:tcPr>
          <w:p w14:paraId="55628BC1" w14:textId="77777777" w:rsidR="00E05307" w:rsidRPr="00CC245B" w:rsidRDefault="00E05307" w:rsidP="00652E02">
            <w:pPr>
              <w:pStyle w:val="xxmsonormal"/>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sz w:val="22"/>
                <w:szCs w:val="22"/>
              </w:rPr>
            </w:pPr>
            <w:r w:rsidRPr="00CC245B">
              <w:rPr>
                <w:rFonts w:asciiTheme="minorHAnsi" w:hAnsiTheme="minorHAnsi" w:cstheme="minorHAnsi"/>
                <w:sz w:val="22"/>
                <w:szCs w:val="22"/>
              </w:rPr>
              <w:t>0,95</w:t>
            </w:r>
          </w:p>
        </w:tc>
        <w:tc>
          <w:tcPr>
            <w:tcW w:w="760" w:type="dxa"/>
            <w:hideMark/>
          </w:tcPr>
          <w:p w14:paraId="40985896" w14:textId="77777777" w:rsidR="00E05307" w:rsidRPr="00CC245B" w:rsidRDefault="00E05307" w:rsidP="00652E02">
            <w:pPr>
              <w:pStyle w:val="xxmsonormal"/>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sz w:val="22"/>
                <w:szCs w:val="22"/>
              </w:rPr>
            </w:pPr>
            <w:r w:rsidRPr="00CC245B">
              <w:rPr>
                <w:rFonts w:asciiTheme="minorHAnsi" w:hAnsiTheme="minorHAnsi" w:cstheme="minorHAnsi"/>
                <w:sz w:val="22"/>
                <w:szCs w:val="22"/>
              </w:rPr>
              <w:t>0,95</w:t>
            </w:r>
          </w:p>
        </w:tc>
        <w:tc>
          <w:tcPr>
            <w:tcW w:w="760" w:type="dxa"/>
            <w:hideMark/>
          </w:tcPr>
          <w:p w14:paraId="2F8B3FE5" w14:textId="77777777" w:rsidR="00E05307" w:rsidRPr="00CC245B" w:rsidRDefault="00E05307" w:rsidP="00652E02">
            <w:pPr>
              <w:pStyle w:val="xxmsonormal"/>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sz w:val="22"/>
                <w:szCs w:val="22"/>
              </w:rPr>
            </w:pPr>
            <w:r w:rsidRPr="00CC245B">
              <w:rPr>
                <w:rFonts w:asciiTheme="minorHAnsi" w:hAnsiTheme="minorHAnsi" w:cstheme="minorHAnsi"/>
                <w:sz w:val="22"/>
                <w:szCs w:val="22"/>
              </w:rPr>
              <w:t>0,95</w:t>
            </w:r>
          </w:p>
        </w:tc>
        <w:tc>
          <w:tcPr>
            <w:tcW w:w="760" w:type="dxa"/>
            <w:hideMark/>
          </w:tcPr>
          <w:p w14:paraId="0C1F0006" w14:textId="77777777" w:rsidR="00E05307" w:rsidRPr="00CC245B" w:rsidRDefault="00E05307" w:rsidP="00652E02">
            <w:pPr>
              <w:pStyle w:val="xxmsonormal"/>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sz w:val="22"/>
                <w:szCs w:val="22"/>
              </w:rPr>
            </w:pPr>
            <w:r w:rsidRPr="00CC245B">
              <w:rPr>
                <w:rFonts w:asciiTheme="minorHAnsi" w:hAnsiTheme="minorHAnsi" w:cstheme="minorHAnsi"/>
                <w:sz w:val="22"/>
                <w:szCs w:val="22"/>
              </w:rPr>
              <w:t>1,11</w:t>
            </w:r>
          </w:p>
        </w:tc>
        <w:tc>
          <w:tcPr>
            <w:tcW w:w="1191" w:type="dxa"/>
            <w:hideMark/>
          </w:tcPr>
          <w:p w14:paraId="1C5092C4" w14:textId="77777777" w:rsidR="00E05307" w:rsidRPr="00CC245B" w:rsidRDefault="00E05307" w:rsidP="00652E02">
            <w:pPr>
              <w:pStyle w:val="xxmsonormal"/>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sz w:val="22"/>
                <w:szCs w:val="22"/>
              </w:rPr>
            </w:pPr>
            <w:r w:rsidRPr="00CC245B">
              <w:rPr>
                <w:rFonts w:asciiTheme="minorHAnsi" w:hAnsiTheme="minorHAnsi" w:cstheme="minorHAnsi"/>
                <w:sz w:val="22"/>
                <w:szCs w:val="22"/>
              </w:rPr>
              <w:t>1,59</w:t>
            </w:r>
          </w:p>
        </w:tc>
      </w:tr>
      <w:tr w:rsidR="00E05307" w:rsidRPr="00CC245B" w14:paraId="38D8CC2E" w14:textId="77777777" w:rsidTr="007C13A7">
        <w:trPr>
          <w:trHeight w:val="402"/>
          <w:jc w:val="center"/>
        </w:trPr>
        <w:tc>
          <w:tcPr>
            <w:cnfStyle w:val="001000000000" w:firstRow="0" w:lastRow="0" w:firstColumn="1" w:lastColumn="0" w:oddVBand="0" w:evenVBand="0" w:oddHBand="0" w:evenHBand="0" w:firstRowFirstColumn="0" w:firstRowLastColumn="0" w:lastRowFirstColumn="0" w:lastRowLastColumn="0"/>
            <w:tcW w:w="2835" w:type="dxa"/>
            <w:hideMark/>
          </w:tcPr>
          <w:p w14:paraId="5D982BD6" w14:textId="41121069" w:rsidR="00E05307" w:rsidRPr="00CC245B" w:rsidRDefault="00B87D1C" w:rsidP="00652E02">
            <w:pPr>
              <w:pStyle w:val="xxmsonormal"/>
              <w:rPr>
                <w:rFonts w:asciiTheme="minorHAnsi" w:eastAsia="Times New Roman" w:hAnsiTheme="minorHAnsi" w:cstheme="minorHAnsi"/>
                <w:sz w:val="22"/>
                <w:szCs w:val="22"/>
              </w:rPr>
            </w:pPr>
            <w:r w:rsidRPr="00CC245B">
              <w:rPr>
                <w:rFonts w:asciiTheme="minorHAnsi" w:hAnsiTheme="minorHAnsi" w:cstheme="minorHAnsi"/>
                <w:sz w:val="22"/>
                <w:szCs w:val="22"/>
              </w:rPr>
              <w:t>Taille du pixel</w:t>
            </w:r>
            <w:r w:rsidR="007C13A7" w:rsidRPr="00CC245B">
              <w:rPr>
                <w:rFonts w:asciiTheme="minorHAnsi" w:hAnsiTheme="minorHAnsi" w:cstheme="minorHAnsi"/>
                <w:sz w:val="22"/>
                <w:szCs w:val="22"/>
              </w:rPr>
              <w:t xml:space="preserve"> (mm)</w:t>
            </w:r>
          </w:p>
        </w:tc>
        <w:tc>
          <w:tcPr>
            <w:tcW w:w="1132" w:type="dxa"/>
            <w:hideMark/>
          </w:tcPr>
          <w:p w14:paraId="31D6A93A" w14:textId="77777777" w:rsidR="00E05307" w:rsidRPr="00CC245B" w:rsidRDefault="00E05307" w:rsidP="00652E02">
            <w:pPr>
              <w:pStyle w:val="xxmsonormal"/>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22"/>
                <w:szCs w:val="22"/>
              </w:rPr>
            </w:pPr>
            <w:r w:rsidRPr="00CC245B">
              <w:rPr>
                <w:rFonts w:asciiTheme="minorHAnsi" w:hAnsiTheme="minorHAnsi" w:cstheme="minorHAnsi"/>
                <w:sz w:val="22"/>
                <w:szCs w:val="22"/>
              </w:rPr>
              <w:t>1,12</w:t>
            </w:r>
          </w:p>
        </w:tc>
        <w:tc>
          <w:tcPr>
            <w:tcW w:w="1191" w:type="dxa"/>
            <w:hideMark/>
          </w:tcPr>
          <w:p w14:paraId="1326F2E9" w14:textId="77777777" w:rsidR="00E05307" w:rsidRPr="00CC245B" w:rsidRDefault="00E05307" w:rsidP="00652E02">
            <w:pPr>
              <w:pStyle w:val="xxmsonormal"/>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22"/>
                <w:szCs w:val="22"/>
              </w:rPr>
            </w:pPr>
            <w:r w:rsidRPr="00CC245B">
              <w:rPr>
                <w:rFonts w:asciiTheme="minorHAnsi" w:hAnsiTheme="minorHAnsi" w:cstheme="minorHAnsi"/>
                <w:sz w:val="22"/>
                <w:szCs w:val="22"/>
              </w:rPr>
              <w:t>0,04</w:t>
            </w:r>
          </w:p>
        </w:tc>
        <w:tc>
          <w:tcPr>
            <w:tcW w:w="1154" w:type="dxa"/>
            <w:hideMark/>
          </w:tcPr>
          <w:p w14:paraId="58418A24" w14:textId="77777777" w:rsidR="00E05307" w:rsidRPr="00CC245B" w:rsidRDefault="00E05307" w:rsidP="00652E02">
            <w:pPr>
              <w:pStyle w:val="xxmsonormal"/>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22"/>
                <w:szCs w:val="22"/>
              </w:rPr>
            </w:pPr>
            <w:r w:rsidRPr="00CC245B">
              <w:rPr>
                <w:rFonts w:asciiTheme="minorHAnsi" w:hAnsiTheme="minorHAnsi" w:cstheme="minorHAnsi"/>
                <w:sz w:val="22"/>
                <w:szCs w:val="22"/>
              </w:rPr>
              <w:t>1,10</w:t>
            </w:r>
          </w:p>
        </w:tc>
        <w:tc>
          <w:tcPr>
            <w:tcW w:w="760" w:type="dxa"/>
            <w:hideMark/>
          </w:tcPr>
          <w:p w14:paraId="655D7B71" w14:textId="77777777" w:rsidR="00E05307" w:rsidRPr="00CC245B" w:rsidRDefault="00E05307" w:rsidP="00652E02">
            <w:pPr>
              <w:pStyle w:val="xxmsonormal"/>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22"/>
                <w:szCs w:val="22"/>
              </w:rPr>
            </w:pPr>
            <w:r w:rsidRPr="00CC245B">
              <w:rPr>
                <w:rFonts w:asciiTheme="minorHAnsi" w:hAnsiTheme="minorHAnsi" w:cstheme="minorHAnsi"/>
                <w:sz w:val="22"/>
                <w:szCs w:val="22"/>
              </w:rPr>
              <w:t>1,10</w:t>
            </w:r>
          </w:p>
        </w:tc>
        <w:tc>
          <w:tcPr>
            <w:tcW w:w="760" w:type="dxa"/>
            <w:hideMark/>
          </w:tcPr>
          <w:p w14:paraId="4E557B43" w14:textId="77777777" w:rsidR="00E05307" w:rsidRPr="00CC245B" w:rsidRDefault="00E05307" w:rsidP="00652E02">
            <w:pPr>
              <w:pStyle w:val="xxmsonormal"/>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22"/>
                <w:szCs w:val="22"/>
              </w:rPr>
            </w:pPr>
            <w:r w:rsidRPr="00CC245B">
              <w:rPr>
                <w:rFonts w:asciiTheme="minorHAnsi" w:hAnsiTheme="minorHAnsi" w:cstheme="minorHAnsi"/>
                <w:sz w:val="22"/>
                <w:szCs w:val="22"/>
              </w:rPr>
              <w:t>1,11</w:t>
            </w:r>
          </w:p>
        </w:tc>
        <w:tc>
          <w:tcPr>
            <w:tcW w:w="760" w:type="dxa"/>
            <w:hideMark/>
          </w:tcPr>
          <w:p w14:paraId="406691AE" w14:textId="77777777" w:rsidR="00E05307" w:rsidRPr="00CC245B" w:rsidRDefault="00E05307" w:rsidP="00652E02">
            <w:pPr>
              <w:pStyle w:val="xxmsonormal"/>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22"/>
                <w:szCs w:val="22"/>
              </w:rPr>
            </w:pPr>
            <w:r w:rsidRPr="00CC245B">
              <w:rPr>
                <w:rFonts w:asciiTheme="minorHAnsi" w:hAnsiTheme="minorHAnsi" w:cstheme="minorHAnsi"/>
                <w:sz w:val="22"/>
                <w:szCs w:val="22"/>
              </w:rPr>
              <w:t>1,11</w:t>
            </w:r>
          </w:p>
        </w:tc>
        <w:tc>
          <w:tcPr>
            <w:tcW w:w="1191" w:type="dxa"/>
            <w:hideMark/>
          </w:tcPr>
          <w:p w14:paraId="39EF9FF8" w14:textId="77777777" w:rsidR="00E05307" w:rsidRPr="00CC245B" w:rsidRDefault="00E05307" w:rsidP="00652E02">
            <w:pPr>
              <w:pStyle w:val="xxmsonormal"/>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22"/>
                <w:szCs w:val="22"/>
              </w:rPr>
            </w:pPr>
            <w:r w:rsidRPr="00CC245B">
              <w:rPr>
                <w:rFonts w:asciiTheme="minorHAnsi" w:hAnsiTheme="minorHAnsi" w:cstheme="minorHAnsi"/>
                <w:sz w:val="22"/>
                <w:szCs w:val="22"/>
              </w:rPr>
              <w:t>1,20</w:t>
            </w:r>
          </w:p>
        </w:tc>
      </w:tr>
      <w:tr w:rsidR="00E05307" w:rsidRPr="00CC245B" w14:paraId="65C908CE" w14:textId="77777777" w:rsidTr="007C13A7">
        <w:trPr>
          <w:cnfStyle w:val="000000100000" w:firstRow="0" w:lastRow="0" w:firstColumn="0" w:lastColumn="0" w:oddVBand="0" w:evenVBand="0" w:oddHBand="1"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2835" w:type="dxa"/>
            <w:hideMark/>
          </w:tcPr>
          <w:p w14:paraId="701DC771" w14:textId="500A43C9" w:rsidR="00E05307" w:rsidRPr="00CC245B" w:rsidRDefault="00E05307" w:rsidP="00652E02">
            <w:pPr>
              <w:pStyle w:val="xxmsonormal"/>
              <w:rPr>
                <w:rFonts w:asciiTheme="minorHAnsi" w:eastAsia="Times New Roman" w:hAnsiTheme="minorHAnsi" w:cstheme="minorHAnsi"/>
                <w:sz w:val="22"/>
                <w:szCs w:val="22"/>
              </w:rPr>
            </w:pPr>
            <w:r w:rsidRPr="00CC245B">
              <w:rPr>
                <w:rFonts w:asciiTheme="minorHAnsi" w:hAnsiTheme="minorHAnsi" w:cstheme="minorHAnsi"/>
                <w:sz w:val="22"/>
                <w:szCs w:val="22"/>
              </w:rPr>
              <w:t>Volume</w:t>
            </w:r>
            <w:r w:rsidR="007C13A7" w:rsidRPr="00CC245B">
              <w:rPr>
                <w:rFonts w:asciiTheme="minorHAnsi" w:hAnsiTheme="minorHAnsi" w:cstheme="minorHAnsi"/>
                <w:sz w:val="22"/>
                <w:szCs w:val="22"/>
              </w:rPr>
              <w:t xml:space="preserve"> (</w:t>
            </w:r>
            <w:proofErr w:type="spellStart"/>
            <w:r w:rsidR="007C13A7" w:rsidRPr="00CC245B">
              <w:rPr>
                <w:rFonts w:asciiTheme="minorHAnsi" w:hAnsiTheme="minorHAnsi" w:cstheme="minorHAnsi"/>
                <w:sz w:val="22"/>
                <w:szCs w:val="22"/>
              </w:rPr>
              <w:t>mL</w:t>
            </w:r>
            <w:proofErr w:type="spellEnd"/>
            <w:r w:rsidR="007C13A7" w:rsidRPr="00CC245B">
              <w:rPr>
                <w:rFonts w:asciiTheme="minorHAnsi" w:hAnsiTheme="minorHAnsi" w:cstheme="minorHAnsi"/>
                <w:sz w:val="22"/>
                <w:szCs w:val="22"/>
              </w:rPr>
              <w:t>)</w:t>
            </w:r>
          </w:p>
        </w:tc>
        <w:tc>
          <w:tcPr>
            <w:tcW w:w="1132" w:type="dxa"/>
            <w:hideMark/>
          </w:tcPr>
          <w:p w14:paraId="417925DF" w14:textId="77777777" w:rsidR="00E05307" w:rsidRPr="00CC245B" w:rsidRDefault="00E05307" w:rsidP="00652E02">
            <w:pPr>
              <w:pStyle w:val="xxmsonormal"/>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sz w:val="22"/>
                <w:szCs w:val="22"/>
              </w:rPr>
            </w:pPr>
            <w:r w:rsidRPr="00CC245B">
              <w:rPr>
                <w:rFonts w:asciiTheme="minorHAnsi" w:hAnsiTheme="minorHAnsi" w:cstheme="minorHAnsi"/>
                <w:sz w:val="22"/>
                <w:szCs w:val="22"/>
              </w:rPr>
              <w:t>14,20</w:t>
            </w:r>
          </w:p>
        </w:tc>
        <w:tc>
          <w:tcPr>
            <w:tcW w:w="1191" w:type="dxa"/>
            <w:hideMark/>
          </w:tcPr>
          <w:p w14:paraId="5FAEC489" w14:textId="77777777" w:rsidR="00E05307" w:rsidRPr="00CC245B" w:rsidRDefault="00E05307" w:rsidP="00652E02">
            <w:pPr>
              <w:pStyle w:val="xxmsonormal"/>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sz w:val="22"/>
                <w:szCs w:val="22"/>
              </w:rPr>
            </w:pPr>
            <w:r w:rsidRPr="00CC245B">
              <w:rPr>
                <w:rFonts w:asciiTheme="minorHAnsi" w:hAnsiTheme="minorHAnsi" w:cstheme="minorHAnsi"/>
                <w:sz w:val="22"/>
                <w:szCs w:val="22"/>
              </w:rPr>
              <w:t>9,53</w:t>
            </w:r>
          </w:p>
        </w:tc>
        <w:tc>
          <w:tcPr>
            <w:tcW w:w="1154" w:type="dxa"/>
            <w:hideMark/>
          </w:tcPr>
          <w:p w14:paraId="4EB6A485" w14:textId="77777777" w:rsidR="00E05307" w:rsidRPr="00CC245B" w:rsidRDefault="00E05307" w:rsidP="00652E02">
            <w:pPr>
              <w:pStyle w:val="xxmsonormal"/>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sz w:val="22"/>
                <w:szCs w:val="22"/>
              </w:rPr>
            </w:pPr>
            <w:r w:rsidRPr="00CC245B">
              <w:rPr>
                <w:rFonts w:asciiTheme="minorHAnsi" w:hAnsiTheme="minorHAnsi" w:cstheme="minorHAnsi"/>
                <w:sz w:val="22"/>
                <w:szCs w:val="22"/>
              </w:rPr>
              <w:t>3,00</w:t>
            </w:r>
          </w:p>
        </w:tc>
        <w:tc>
          <w:tcPr>
            <w:tcW w:w="760" w:type="dxa"/>
            <w:hideMark/>
          </w:tcPr>
          <w:p w14:paraId="4FD2599B" w14:textId="77777777" w:rsidR="00E05307" w:rsidRPr="00CC245B" w:rsidRDefault="00E05307" w:rsidP="00652E02">
            <w:pPr>
              <w:pStyle w:val="xxmsonormal"/>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sz w:val="22"/>
                <w:szCs w:val="22"/>
              </w:rPr>
            </w:pPr>
            <w:r w:rsidRPr="00CC245B">
              <w:rPr>
                <w:rFonts w:asciiTheme="minorHAnsi" w:hAnsiTheme="minorHAnsi" w:cstheme="minorHAnsi"/>
                <w:sz w:val="22"/>
                <w:szCs w:val="22"/>
              </w:rPr>
              <w:t>8,00</w:t>
            </w:r>
          </w:p>
        </w:tc>
        <w:tc>
          <w:tcPr>
            <w:tcW w:w="760" w:type="dxa"/>
            <w:hideMark/>
          </w:tcPr>
          <w:p w14:paraId="53C48099" w14:textId="77777777" w:rsidR="00E05307" w:rsidRPr="00CC245B" w:rsidRDefault="00E05307" w:rsidP="00652E02">
            <w:pPr>
              <w:pStyle w:val="xxmsonormal"/>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sz w:val="22"/>
                <w:szCs w:val="22"/>
              </w:rPr>
            </w:pPr>
            <w:r w:rsidRPr="00CC245B">
              <w:rPr>
                <w:rFonts w:asciiTheme="minorHAnsi" w:hAnsiTheme="minorHAnsi" w:cstheme="minorHAnsi"/>
                <w:sz w:val="22"/>
                <w:szCs w:val="22"/>
              </w:rPr>
              <w:t>11,00</w:t>
            </w:r>
          </w:p>
        </w:tc>
        <w:tc>
          <w:tcPr>
            <w:tcW w:w="760" w:type="dxa"/>
            <w:hideMark/>
          </w:tcPr>
          <w:p w14:paraId="34866000" w14:textId="77777777" w:rsidR="00E05307" w:rsidRPr="00CC245B" w:rsidRDefault="00E05307" w:rsidP="00652E02">
            <w:pPr>
              <w:pStyle w:val="xxmsonormal"/>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sz w:val="22"/>
                <w:szCs w:val="22"/>
              </w:rPr>
            </w:pPr>
            <w:r w:rsidRPr="00CC245B">
              <w:rPr>
                <w:rFonts w:asciiTheme="minorHAnsi" w:hAnsiTheme="minorHAnsi" w:cstheme="minorHAnsi"/>
                <w:sz w:val="22"/>
                <w:szCs w:val="22"/>
              </w:rPr>
              <w:t>19,00</w:t>
            </w:r>
          </w:p>
        </w:tc>
        <w:tc>
          <w:tcPr>
            <w:tcW w:w="1191" w:type="dxa"/>
            <w:hideMark/>
          </w:tcPr>
          <w:p w14:paraId="221DA17D" w14:textId="77777777" w:rsidR="00E05307" w:rsidRPr="00CC245B" w:rsidRDefault="00E05307" w:rsidP="00652E02">
            <w:pPr>
              <w:pStyle w:val="xxmsonormal"/>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sz w:val="22"/>
                <w:szCs w:val="22"/>
              </w:rPr>
            </w:pPr>
            <w:r w:rsidRPr="00CC245B">
              <w:rPr>
                <w:rFonts w:asciiTheme="minorHAnsi" w:hAnsiTheme="minorHAnsi" w:cstheme="minorHAnsi"/>
                <w:sz w:val="22"/>
                <w:szCs w:val="22"/>
              </w:rPr>
              <w:t>30,00</w:t>
            </w:r>
          </w:p>
        </w:tc>
      </w:tr>
      <w:tr w:rsidR="005F74EF" w:rsidRPr="00CC245B" w14:paraId="51C85A2E" w14:textId="77777777" w:rsidTr="007C13A7">
        <w:trPr>
          <w:trHeight w:val="402"/>
          <w:jc w:val="center"/>
        </w:trPr>
        <w:tc>
          <w:tcPr>
            <w:cnfStyle w:val="001000000000" w:firstRow="0" w:lastRow="0" w:firstColumn="1" w:lastColumn="0" w:oddVBand="0" w:evenVBand="0" w:oddHBand="0" w:evenHBand="0" w:firstRowFirstColumn="0" w:firstRowLastColumn="0" w:lastRowFirstColumn="0" w:lastRowLastColumn="0"/>
            <w:tcW w:w="2835" w:type="dxa"/>
            <w:hideMark/>
          </w:tcPr>
          <w:p w14:paraId="6C63C337" w14:textId="6D0C64EF" w:rsidR="005F74EF" w:rsidRPr="00CC245B" w:rsidRDefault="005F74EF" w:rsidP="005F74EF">
            <w:pPr>
              <w:pStyle w:val="xxmsonormal"/>
              <w:rPr>
                <w:rFonts w:asciiTheme="minorHAnsi" w:eastAsia="Times New Roman" w:hAnsiTheme="minorHAnsi" w:cstheme="minorHAnsi"/>
                <w:sz w:val="22"/>
                <w:szCs w:val="22"/>
              </w:rPr>
            </w:pPr>
            <w:r w:rsidRPr="00CC245B">
              <w:rPr>
                <w:rFonts w:asciiTheme="minorHAnsi" w:hAnsiTheme="minorHAnsi" w:cstheme="minorHAnsi"/>
                <w:sz w:val="22"/>
                <w:szCs w:val="22"/>
              </w:rPr>
              <w:t>Activité à l’acquisition (MBq)</w:t>
            </w:r>
          </w:p>
        </w:tc>
        <w:tc>
          <w:tcPr>
            <w:tcW w:w="1132" w:type="dxa"/>
            <w:hideMark/>
          </w:tcPr>
          <w:p w14:paraId="4A4502E6" w14:textId="77777777" w:rsidR="005F74EF" w:rsidRPr="00CC245B" w:rsidRDefault="005F74EF" w:rsidP="005F74EF">
            <w:pPr>
              <w:pStyle w:val="xxmsonormal"/>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22"/>
                <w:szCs w:val="22"/>
              </w:rPr>
            </w:pPr>
            <w:r w:rsidRPr="00CC245B">
              <w:rPr>
                <w:rFonts w:asciiTheme="minorHAnsi" w:hAnsiTheme="minorHAnsi" w:cstheme="minorHAnsi"/>
                <w:sz w:val="22"/>
                <w:szCs w:val="22"/>
              </w:rPr>
              <w:t>4,81</w:t>
            </w:r>
          </w:p>
        </w:tc>
        <w:tc>
          <w:tcPr>
            <w:tcW w:w="1191" w:type="dxa"/>
            <w:hideMark/>
          </w:tcPr>
          <w:p w14:paraId="548D1D60" w14:textId="77777777" w:rsidR="005F74EF" w:rsidRPr="00CC245B" w:rsidRDefault="005F74EF" w:rsidP="005F74EF">
            <w:pPr>
              <w:pStyle w:val="xxmsonormal"/>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22"/>
                <w:szCs w:val="22"/>
              </w:rPr>
            </w:pPr>
            <w:r w:rsidRPr="00CC245B">
              <w:rPr>
                <w:rFonts w:asciiTheme="minorHAnsi" w:hAnsiTheme="minorHAnsi" w:cstheme="minorHAnsi"/>
                <w:sz w:val="22"/>
                <w:szCs w:val="22"/>
              </w:rPr>
              <w:t>0,29</w:t>
            </w:r>
          </w:p>
        </w:tc>
        <w:tc>
          <w:tcPr>
            <w:tcW w:w="1154" w:type="dxa"/>
            <w:hideMark/>
          </w:tcPr>
          <w:p w14:paraId="44ACD453" w14:textId="77777777" w:rsidR="005F74EF" w:rsidRPr="00CC245B" w:rsidRDefault="005F74EF" w:rsidP="005F74EF">
            <w:pPr>
              <w:pStyle w:val="xxmsonormal"/>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22"/>
                <w:szCs w:val="22"/>
              </w:rPr>
            </w:pPr>
            <w:r w:rsidRPr="00CC245B">
              <w:rPr>
                <w:rFonts w:asciiTheme="minorHAnsi" w:hAnsiTheme="minorHAnsi" w:cstheme="minorHAnsi"/>
                <w:sz w:val="22"/>
                <w:szCs w:val="22"/>
              </w:rPr>
              <w:t>3,89</w:t>
            </w:r>
          </w:p>
        </w:tc>
        <w:tc>
          <w:tcPr>
            <w:tcW w:w="760" w:type="dxa"/>
            <w:hideMark/>
          </w:tcPr>
          <w:p w14:paraId="355A55EF" w14:textId="77777777" w:rsidR="005F74EF" w:rsidRPr="00CC245B" w:rsidRDefault="005F74EF" w:rsidP="005F74EF">
            <w:pPr>
              <w:pStyle w:val="xxmsonormal"/>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22"/>
                <w:szCs w:val="22"/>
              </w:rPr>
            </w:pPr>
            <w:r w:rsidRPr="00CC245B">
              <w:rPr>
                <w:rFonts w:asciiTheme="minorHAnsi" w:hAnsiTheme="minorHAnsi" w:cstheme="minorHAnsi"/>
                <w:sz w:val="22"/>
                <w:szCs w:val="22"/>
              </w:rPr>
              <w:t>4,71</w:t>
            </w:r>
          </w:p>
        </w:tc>
        <w:tc>
          <w:tcPr>
            <w:tcW w:w="760" w:type="dxa"/>
            <w:hideMark/>
          </w:tcPr>
          <w:p w14:paraId="659F8D3C" w14:textId="77777777" w:rsidR="005F74EF" w:rsidRPr="00CC245B" w:rsidRDefault="005F74EF" w:rsidP="005F74EF">
            <w:pPr>
              <w:pStyle w:val="xxmsonormal"/>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22"/>
                <w:szCs w:val="22"/>
              </w:rPr>
            </w:pPr>
            <w:r w:rsidRPr="00CC245B">
              <w:rPr>
                <w:rFonts w:asciiTheme="minorHAnsi" w:hAnsiTheme="minorHAnsi" w:cstheme="minorHAnsi"/>
                <w:sz w:val="22"/>
                <w:szCs w:val="22"/>
              </w:rPr>
              <w:t>4,88</w:t>
            </w:r>
          </w:p>
        </w:tc>
        <w:tc>
          <w:tcPr>
            <w:tcW w:w="760" w:type="dxa"/>
            <w:hideMark/>
          </w:tcPr>
          <w:p w14:paraId="34FA27B7" w14:textId="77777777" w:rsidR="005F74EF" w:rsidRPr="00CC245B" w:rsidRDefault="005F74EF" w:rsidP="005F74EF">
            <w:pPr>
              <w:pStyle w:val="xxmsonormal"/>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22"/>
                <w:szCs w:val="22"/>
              </w:rPr>
            </w:pPr>
            <w:r w:rsidRPr="00CC245B">
              <w:rPr>
                <w:rFonts w:asciiTheme="minorHAnsi" w:hAnsiTheme="minorHAnsi" w:cstheme="minorHAnsi"/>
                <w:sz w:val="22"/>
                <w:szCs w:val="22"/>
              </w:rPr>
              <w:t>5,00</w:t>
            </w:r>
          </w:p>
        </w:tc>
        <w:tc>
          <w:tcPr>
            <w:tcW w:w="1191" w:type="dxa"/>
            <w:hideMark/>
          </w:tcPr>
          <w:p w14:paraId="7BD2670D" w14:textId="77777777" w:rsidR="005F74EF" w:rsidRPr="00CC245B" w:rsidRDefault="005F74EF" w:rsidP="005F74EF">
            <w:pPr>
              <w:pStyle w:val="xxmsonormal"/>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22"/>
                <w:szCs w:val="22"/>
              </w:rPr>
            </w:pPr>
            <w:r w:rsidRPr="00CC245B">
              <w:rPr>
                <w:rFonts w:asciiTheme="minorHAnsi" w:hAnsiTheme="minorHAnsi" w:cstheme="minorHAnsi"/>
                <w:sz w:val="22"/>
                <w:szCs w:val="22"/>
              </w:rPr>
              <w:t>5,30</w:t>
            </w:r>
          </w:p>
        </w:tc>
      </w:tr>
      <w:tr w:rsidR="005F74EF" w:rsidRPr="00CC245B" w14:paraId="6C16DF6C" w14:textId="77777777" w:rsidTr="007C13A7">
        <w:trPr>
          <w:cnfStyle w:val="000000100000" w:firstRow="0" w:lastRow="0" w:firstColumn="0" w:lastColumn="0" w:oddVBand="0" w:evenVBand="0" w:oddHBand="1"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2835" w:type="dxa"/>
            <w:hideMark/>
          </w:tcPr>
          <w:p w14:paraId="0E386550" w14:textId="19CF9D65" w:rsidR="005F74EF" w:rsidRPr="00CC245B" w:rsidRDefault="007C13A7" w:rsidP="005F74EF">
            <w:pPr>
              <w:pStyle w:val="xxmsonormal"/>
              <w:rPr>
                <w:rFonts w:asciiTheme="minorHAnsi" w:eastAsia="Times New Roman" w:hAnsiTheme="minorHAnsi" w:cstheme="minorHAnsi"/>
                <w:sz w:val="22"/>
                <w:szCs w:val="22"/>
              </w:rPr>
            </w:pPr>
            <w:r w:rsidRPr="00CC245B">
              <w:rPr>
                <w:rFonts w:asciiTheme="minorHAnsi" w:hAnsiTheme="minorHAnsi" w:cstheme="minorHAnsi"/>
                <w:sz w:val="22"/>
                <w:szCs w:val="22"/>
              </w:rPr>
              <w:t>Sensibilité (Cps/(</w:t>
            </w:r>
            <w:proofErr w:type="spellStart"/>
            <w:r w:rsidRPr="00CC245B">
              <w:rPr>
                <w:rFonts w:asciiTheme="minorHAnsi" w:hAnsiTheme="minorHAnsi" w:cstheme="minorHAnsi"/>
                <w:sz w:val="22"/>
                <w:szCs w:val="22"/>
              </w:rPr>
              <w:t>MBq.s</w:t>
            </w:r>
            <w:proofErr w:type="spellEnd"/>
            <w:r w:rsidRPr="00CC245B">
              <w:rPr>
                <w:rFonts w:asciiTheme="minorHAnsi" w:hAnsiTheme="minorHAnsi" w:cstheme="minorHAnsi"/>
                <w:sz w:val="22"/>
                <w:szCs w:val="22"/>
              </w:rPr>
              <w:t>))</w:t>
            </w:r>
          </w:p>
        </w:tc>
        <w:tc>
          <w:tcPr>
            <w:tcW w:w="1132" w:type="dxa"/>
            <w:hideMark/>
          </w:tcPr>
          <w:p w14:paraId="2493764C" w14:textId="77777777" w:rsidR="005F74EF" w:rsidRPr="00CC245B" w:rsidRDefault="005F74EF" w:rsidP="005F74EF">
            <w:pPr>
              <w:pStyle w:val="xxmsonormal"/>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sz w:val="22"/>
                <w:szCs w:val="22"/>
              </w:rPr>
            </w:pPr>
            <w:r w:rsidRPr="00CC245B">
              <w:rPr>
                <w:rFonts w:asciiTheme="minorHAnsi" w:hAnsiTheme="minorHAnsi" w:cstheme="minorHAnsi"/>
                <w:sz w:val="22"/>
                <w:szCs w:val="22"/>
              </w:rPr>
              <w:t>70,06</w:t>
            </w:r>
          </w:p>
        </w:tc>
        <w:tc>
          <w:tcPr>
            <w:tcW w:w="1191" w:type="dxa"/>
            <w:hideMark/>
          </w:tcPr>
          <w:p w14:paraId="482DF8FB" w14:textId="77777777" w:rsidR="005F74EF" w:rsidRPr="00CC245B" w:rsidRDefault="005F74EF" w:rsidP="005F74EF">
            <w:pPr>
              <w:pStyle w:val="xxmsonormal"/>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sz w:val="22"/>
                <w:szCs w:val="22"/>
              </w:rPr>
            </w:pPr>
            <w:r w:rsidRPr="00CC245B">
              <w:rPr>
                <w:rFonts w:asciiTheme="minorHAnsi" w:hAnsiTheme="minorHAnsi" w:cstheme="minorHAnsi"/>
                <w:sz w:val="22"/>
                <w:szCs w:val="22"/>
              </w:rPr>
              <w:t>13,74</w:t>
            </w:r>
          </w:p>
        </w:tc>
        <w:tc>
          <w:tcPr>
            <w:tcW w:w="1154" w:type="dxa"/>
            <w:hideMark/>
          </w:tcPr>
          <w:p w14:paraId="26B597F1" w14:textId="77777777" w:rsidR="005F74EF" w:rsidRPr="00CC245B" w:rsidRDefault="005F74EF" w:rsidP="005F74EF">
            <w:pPr>
              <w:pStyle w:val="xxmsonormal"/>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sz w:val="22"/>
                <w:szCs w:val="22"/>
              </w:rPr>
            </w:pPr>
            <w:r w:rsidRPr="00CC245B">
              <w:rPr>
                <w:rFonts w:asciiTheme="minorHAnsi" w:hAnsiTheme="minorHAnsi" w:cstheme="minorHAnsi"/>
                <w:sz w:val="22"/>
                <w:szCs w:val="22"/>
              </w:rPr>
              <w:t>49,59</w:t>
            </w:r>
          </w:p>
        </w:tc>
        <w:tc>
          <w:tcPr>
            <w:tcW w:w="760" w:type="dxa"/>
            <w:hideMark/>
          </w:tcPr>
          <w:p w14:paraId="1F92BB77" w14:textId="77777777" w:rsidR="005F74EF" w:rsidRPr="00CC245B" w:rsidRDefault="005F74EF" w:rsidP="005F74EF">
            <w:pPr>
              <w:pStyle w:val="xxmsonormal"/>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sz w:val="22"/>
                <w:szCs w:val="22"/>
              </w:rPr>
            </w:pPr>
            <w:r w:rsidRPr="00CC245B">
              <w:rPr>
                <w:rFonts w:asciiTheme="minorHAnsi" w:hAnsiTheme="minorHAnsi" w:cstheme="minorHAnsi"/>
                <w:sz w:val="22"/>
                <w:szCs w:val="22"/>
              </w:rPr>
              <w:t>59,11</w:t>
            </w:r>
          </w:p>
        </w:tc>
        <w:tc>
          <w:tcPr>
            <w:tcW w:w="760" w:type="dxa"/>
            <w:hideMark/>
          </w:tcPr>
          <w:p w14:paraId="5B2E7F93" w14:textId="77777777" w:rsidR="005F74EF" w:rsidRPr="00CC245B" w:rsidRDefault="005F74EF" w:rsidP="005F74EF">
            <w:pPr>
              <w:pStyle w:val="xxmsonormal"/>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sz w:val="22"/>
                <w:szCs w:val="22"/>
              </w:rPr>
            </w:pPr>
            <w:r w:rsidRPr="00CC245B">
              <w:rPr>
                <w:rFonts w:asciiTheme="minorHAnsi" w:hAnsiTheme="minorHAnsi" w:cstheme="minorHAnsi"/>
                <w:sz w:val="22"/>
                <w:szCs w:val="22"/>
              </w:rPr>
              <w:t>66,61</w:t>
            </w:r>
          </w:p>
        </w:tc>
        <w:tc>
          <w:tcPr>
            <w:tcW w:w="760" w:type="dxa"/>
            <w:hideMark/>
          </w:tcPr>
          <w:p w14:paraId="21E0FED9" w14:textId="77777777" w:rsidR="005F74EF" w:rsidRPr="00CC245B" w:rsidRDefault="005F74EF" w:rsidP="005F74EF">
            <w:pPr>
              <w:pStyle w:val="xxmsonormal"/>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sz w:val="22"/>
                <w:szCs w:val="22"/>
              </w:rPr>
            </w:pPr>
            <w:r w:rsidRPr="00CC245B">
              <w:rPr>
                <w:rFonts w:asciiTheme="minorHAnsi" w:hAnsiTheme="minorHAnsi" w:cstheme="minorHAnsi"/>
                <w:sz w:val="22"/>
                <w:szCs w:val="22"/>
              </w:rPr>
              <w:t>80,55</w:t>
            </w:r>
          </w:p>
        </w:tc>
        <w:tc>
          <w:tcPr>
            <w:tcW w:w="1191" w:type="dxa"/>
            <w:hideMark/>
          </w:tcPr>
          <w:p w14:paraId="4F9D9982" w14:textId="77777777" w:rsidR="005F74EF" w:rsidRPr="00CC245B" w:rsidRDefault="005F74EF" w:rsidP="005F74EF">
            <w:pPr>
              <w:pStyle w:val="xxmsonormal"/>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sz w:val="22"/>
                <w:szCs w:val="22"/>
              </w:rPr>
            </w:pPr>
            <w:r w:rsidRPr="00CC245B">
              <w:rPr>
                <w:rFonts w:asciiTheme="minorHAnsi" w:hAnsiTheme="minorHAnsi" w:cstheme="minorHAnsi"/>
                <w:sz w:val="22"/>
                <w:szCs w:val="22"/>
              </w:rPr>
              <w:t>99,18</w:t>
            </w:r>
          </w:p>
        </w:tc>
      </w:tr>
      <w:tr w:rsidR="005F74EF" w:rsidRPr="00CC245B" w14:paraId="251749BB" w14:textId="77777777" w:rsidTr="007C13A7">
        <w:trPr>
          <w:trHeight w:val="402"/>
          <w:jc w:val="center"/>
        </w:trPr>
        <w:tc>
          <w:tcPr>
            <w:cnfStyle w:val="001000000000" w:firstRow="0" w:lastRow="0" w:firstColumn="1" w:lastColumn="0" w:oddVBand="0" w:evenVBand="0" w:oddHBand="0" w:evenHBand="0" w:firstRowFirstColumn="0" w:firstRowLastColumn="0" w:lastRowFirstColumn="0" w:lastRowLastColumn="0"/>
            <w:tcW w:w="2835" w:type="dxa"/>
            <w:hideMark/>
          </w:tcPr>
          <w:p w14:paraId="44863236" w14:textId="6DA71EA7" w:rsidR="005F74EF" w:rsidRPr="00CC245B" w:rsidRDefault="005F74EF" w:rsidP="005F74EF">
            <w:pPr>
              <w:pStyle w:val="xxmsonormal"/>
              <w:rPr>
                <w:rFonts w:asciiTheme="minorHAnsi" w:eastAsia="Times New Roman" w:hAnsiTheme="minorHAnsi" w:cstheme="minorHAnsi"/>
                <w:sz w:val="22"/>
                <w:szCs w:val="22"/>
              </w:rPr>
            </w:pPr>
            <w:r w:rsidRPr="00CC245B">
              <w:rPr>
                <w:rFonts w:asciiTheme="minorHAnsi" w:hAnsiTheme="minorHAnsi" w:cstheme="minorHAnsi"/>
                <w:sz w:val="22"/>
                <w:szCs w:val="22"/>
              </w:rPr>
              <w:t>Erreur</w:t>
            </w:r>
            <w:r w:rsidR="007C13A7" w:rsidRPr="00CC245B">
              <w:rPr>
                <w:rFonts w:asciiTheme="minorHAnsi" w:hAnsiTheme="minorHAnsi" w:cstheme="minorHAnsi"/>
                <w:sz w:val="22"/>
                <w:szCs w:val="22"/>
              </w:rPr>
              <w:t xml:space="preserve"> </w:t>
            </w:r>
            <w:r w:rsidRPr="00CC245B">
              <w:rPr>
                <w:rFonts w:asciiTheme="minorHAnsi" w:hAnsiTheme="minorHAnsi" w:cstheme="minorHAnsi"/>
                <w:sz w:val="22"/>
                <w:szCs w:val="22"/>
              </w:rPr>
              <w:t>Relative</w:t>
            </w:r>
            <w:r w:rsidR="007C13A7" w:rsidRPr="00CC245B">
              <w:rPr>
                <w:rFonts w:asciiTheme="minorHAnsi" w:hAnsiTheme="minorHAnsi" w:cstheme="minorHAnsi"/>
                <w:sz w:val="22"/>
                <w:szCs w:val="22"/>
              </w:rPr>
              <w:t xml:space="preserve"> (%)</w:t>
            </w:r>
          </w:p>
        </w:tc>
        <w:tc>
          <w:tcPr>
            <w:tcW w:w="1132" w:type="dxa"/>
            <w:hideMark/>
          </w:tcPr>
          <w:p w14:paraId="6B4124BF" w14:textId="77777777" w:rsidR="005F74EF" w:rsidRPr="00CC245B" w:rsidRDefault="005F74EF" w:rsidP="005F74EF">
            <w:pPr>
              <w:pStyle w:val="xxmsonormal"/>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22"/>
                <w:szCs w:val="22"/>
              </w:rPr>
            </w:pPr>
            <w:r w:rsidRPr="00CC245B">
              <w:rPr>
                <w:rFonts w:asciiTheme="minorHAnsi" w:hAnsiTheme="minorHAnsi" w:cstheme="minorHAnsi"/>
                <w:sz w:val="22"/>
                <w:szCs w:val="22"/>
              </w:rPr>
              <w:t>-1,05</w:t>
            </w:r>
          </w:p>
        </w:tc>
        <w:tc>
          <w:tcPr>
            <w:tcW w:w="1191" w:type="dxa"/>
            <w:hideMark/>
          </w:tcPr>
          <w:p w14:paraId="3D2B9924" w14:textId="77777777" w:rsidR="005F74EF" w:rsidRPr="00CC245B" w:rsidRDefault="005F74EF" w:rsidP="005F74EF">
            <w:pPr>
              <w:pStyle w:val="xxmsonormal"/>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22"/>
                <w:szCs w:val="22"/>
              </w:rPr>
            </w:pPr>
            <w:r w:rsidRPr="00CC245B">
              <w:rPr>
                <w:rFonts w:asciiTheme="minorHAnsi" w:hAnsiTheme="minorHAnsi" w:cstheme="minorHAnsi"/>
                <w:sz w:val="22"/>
                <w:szCs w:val="22"/>
              </w:rPr>
              <w:t>7,87</w:t>
            </w:r>
          </w:p>
        </w:tc>
        <w:tc>
          <w:tcPr>
            <w:tcW w:w="1154" w:type="dxa"/>
            <w:hideMark/>
          </w:tcPr>
          <w:p w14:paraId="4C9EC754" w14:textId="77777777" w:rsidR="005F74EF" w:rsidRPr="00CC245B" w:rsidRDefault="005F74EF" w:rsidP="005F74EF">
            <w:pPr>
              <w:pStyle w:val="xxmsonormal"/>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22"/>
                <w:szCs w:val="22"/>
              </w:rPr>
            </w:pPr>
            <w:r w:rsidRPr="00CC245B">
              <w:rPr>
                <w:rFonts w:asciiTheme="minorHAnsi" w:hAnsiTheme="minorHAnsi" w:cstheme="minorHAnsi"/>
                <w:sz w:val="22"/>
                <w:szCs w:val="22"/>
              </w:rPr>
              <w:t>-17,47</w:t>
            </w:r>
          </w:p>
        </w:tc>
        <w:tc>
          <w:tcPr>
            <w:tcW w:w="760" w:type="dxa"/>
            <w:hideMark/>
          </w:tcPr>
          <w:p w14:paraId="0251C5C6" w14:textId="77777777" w:rsidR="005F74EF" w:rsidRPr="00CC245B" w:rsidRDefault="005F74EF" w:rsidP="005F74EF">
            <w:pPr>
              <w:pStyle w:val="xxmsonormal"/>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22"/>
                <w:szCs w:val="22"/>
              </w:rPr>
            </w:pPr>
            <w:r w:rsidRPr="00CC245B">
              <w:rPr>
                <w:rFonts w:asciiTheme="minorHAnsi" w:hAnsiTheme="minorHAnsi" w:cstheme="minorHAnsi"/>
                <w:sz w:val="22"/>
                <w:szCs w:val="22"/>
              </w:rPr>
              <w:t>-6,99</w:t>
            </w:r>
          </w:p>
        </w:tc>
        <w:tc>
          <w:tcPr>
            <w:tcW w:w="760" w:type="dxa"/>
            <w:hideMark/>
          </w:tcPr>
          <w:p w14:paraId="161CF1C2" w14:textId="77777777" w:rsidR="005F74EF" w:rsidRPr="00CC245B" w:rsidRDefault="005F74EF" w:rsidP="005F74EF">
            <w:pPr>
              <w:pStyle w:val="xxmsonormal"/>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22"/>
                <w:szCs w:val="22"/>
              </w:rPr>
            </w:pPr>
            <w:r w:rsidRPr="00CC245B">
              <w:rPr>
                <w:rFonts w:asciiTheme="minorHAnsi" w:hAnsiTheme="minorHAnsi" w:cstheme="minorHAnsi"/>
                <w:sz w:val="22"/>
                <w:szCs w:val="22"/>
              </w:rPr>
              <w:t>0,04</w:t>
            </w:r>
          </w:p>
        </w:tc>
        <w:tc>
          <w:tcPr>
            <w:tcW w:w="760" w:type="dxa"/>
            <w:hideMark/>
          </w:tcPr>
          <w:p w14:paraId="6F735520" w14:textId="77777777" w:rsidR="005F74EF" w:rsidRPr="00CC245B" w:rsidRDefault="005F74EF" w:rsidP="005F74EF">
            <w:pPr>
              <w:pStyle w:val="xxmsonormal"/>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22"/>
                <w:szCs w:val="22"/>
              </w:rPr>
            </w:pPr>
            <w:r w:rsidRPr="00CC245B">
              <w:rPr>
                <w:rFonts w:asciiTheme="minorHAnsi" w:hAnsiTheme="minorHAnsi" w:cstheme="minorHAnsi"/>
                <w:sz w:val="22"/>
                <w:szCs w:val="22"/>
              </w:rPr>
              <w:t>3,48</w:t>
            </w:r>
          </w:p>
        </w:tc>
        <w:tc>
          <w:tcPr>
            <w:tcW w:w="1191" w:type="dxa"/>
            <w:hideMark/>
          </w:tcPr>
          <w:p w14:paraId="36959F91" w14:textId="77777777" w:rsidR="005F74EF" w:rsidRPr="00CC245B" w:rsidRDefault="005F74EF" w:rsidP="005F74EF">
            <w:pPr>
              <w:pStyle w:val="xxmsonormal"/>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22"/>
                <w:szCs w:val="22"/>
              </w:rPr>
            </w:pPr>
            <w:r w:rsidRPr="00CC245B">
              <w:rPr>
                <w:rFonts w:asciiTheme="minorHAnsi" w:hAnsiTheme="minorHAnsi" w:cstheme="minorHAnsi"/>
                <w:sz w:val="22"/>
                <w:szCs w:val="22"/>
              </w:rPr>
              <w:t>20,96</w:t>
            </w:r>
          </w:p>
        </w:tc>
      </w:tr>
    </w:tbl>
    <w:p w14:paraId="2DBAD00C" w14:textId="77777777" w:rsidR="00E05307" w:rsidRPr="00CC245B" w:rsidRDefault="00E05307" w:rsidP="00E05307">
      <w:pPr>
        <w:rPr>
          <w:rFonts w:cstheme="minorHAnsi"/>
        </w:rPr>
      </w:pPr>
      <w:r w:rsidRPr="00CC245B">
        <w:rPr>
          <w:rFonts w:cstheme="minorHAnsi"/>
        </w:rPr>
        <w:t>Il y a 60 données par paramètre, issues des images acquises et seuillées de 5% à 40% par pas de 5%.</w:t>
      </w:r>
    </w:p>
    <w:p w14:paraId="3DA2E869" w14:textId="77777777" w:rsidR="00E05307" w:rsidRPr="00CC245B" w:rsidRDefault="00E05307" w:rsidP="00E05307">
      <w:pPr>
        <w:pStyle w:val="Paragraphedeliste"/>
        <w:ind w:left="2340"/>
        <w:rPr>
          <w:rFonts w:cstheme="minorHAnsi"/>
        </w:rPr>
      </w:pPr>
    </w:p>
    <w:p w14:paraId="251CB4DD" w14:textId="1065494F" w:rsidR="00E05307" w:rsidRPr="00A56C37" w:rsidRDefault="00FB7E42" w:rsidP="00A56C37">
      <w:pPr>
        <w:pStyle w:val="Lgende"/>
        <w:rPr>
          <w:rFonts w:asciiTheme="majorHAnsi" w:hAnsiTheme="majorHAnsi"/>
          <w:sz w:val="22"/>
          <w:szCs w:val="24"/>
        </w:rPr>
      </w:pPr>
      <w:r w:rsidRPr="00A56C37">
        <w:rPr>
          <w:rFonts w:asciiTheme="majorHAnsi" w:hAnsiTheme="majorHAnsi"/>
          <w:sz w:val="22"/>
          <w:szCs w:val="24"/>
        </w:rPr>
        <w:fldChar w:fldCharType="begin"/>
      </w:r>
      <w:r w:rsidRPr="00A56C37">
        <w:rPr>
          <w:rFonts w:asciiTheme="majorHAnsi" w:hAnsiTheme="majorHAnsi"/>
          <w:sz w:val="22"/>
          <w:szCs w:val="24"/>
        </w:rPr>
        <w:instrText xml:space="preserve"> SEQ Desc_std \* alphabetic </w:instrText>
      </w:r>
      <w:r w:rsidRPr="00A56C37">
        <w:rPr>
          <w:rFonts w:asciiTheme="majorHAnsi" w:hAnsiTheme="majorHAnsi"/>
          <w:sz w:val="22"/>
          <w:szCs w:val="24"/>
        </w:rPr>
        <w:fldChar w:fldCharType="separate"/>
      </w:r>
      <w:bookmarkStart w:id="2960" w:name="_Ref183014698"/>
      <w:r w:rsidR="00C30592">
        <w:rPr>
          <w:rFonts w:asciiTheme="majorHAnsi" w:hAnsiTheme="majorHAnsi"/>
          <w:noProof/>
          <w:sz w:val="22"/>
          <w:szCs w:val="24"/>
        </w:rPr>
        <w:t>b</w:t>
      </w:r>
      <w:bookmarkEnd w:id="2960"/>
      <w:r w:rsidRPr="00A56C37">
        <w:rPr>
          <w:rFonts w:asciiTheme="majorHAnsi" w:hAnsiTheme="majorHAnsi"/>
          <w:sz w:val="22"/>
          <w:szCs w:val="24"/>
        </w:rPr>
        <w:fldChar w:fldCharType="end"/>
      </w:r>
      <w:r w:rsidRPr="00A56C37">
        <w:rPr>
          <w:rFonts w:asciiTheme="majorHAnsi" w:hAnsiTheme="majorHAnsi"/>
          <w:sz w:val="22"/>
          <w:szCs w:val="24"/>
        </w:rPr>
        <w:t xml:space="preserve">) </w:t>
      </w:r>
      <w:r w:rsidR="00E05307" w:rsidRPr="00A56C37">
        <w:rPr>
          <w:rFonts w:asciiTheme="majorHAnsi" w:hAnsiTheme="majorHAnsi"/>
          <w:sz w:val="22"/>
          <w:szCs w:val="24"/>
        </w:rPr>
        <w:t>Pour les collimateurs parallèles et le Tc-99m</w:t>
      </w:r>
    </w:p>
    <w:tbl>
      <w:tblPr>
        <w:tblStyle w:val="TableauGrille5Fonc-Accentuation5"/>
        <w:tblW w:w="9955" w:type="dxa"/>
        <w:jc w:val="center"/>
        <w:tblLook w:val="04A0" w:firstRow="1" w:lastRow="0" w:firstColumn="1" w:lastColumn="0" w:noHBand="0" w:noVBand="1"/>
      </w:tblPr>
      <w:tblGrid>
        <w:gridCol w:w="2835"/>
        <w:gridCol w:w="1304"/>
        <w:gridCol w:w="1191"/>
        <w:gridCol w:w="1154"/>
        <w:gridCol w:w="760"/>
        <w:gridCol w:w="760"/>
        <w:gridCol w:w="760"/>
        <w:gridCol w:w="1191"/>
      </w:tblGrid>
      <w:tr w:rsidR="00E05307" w:rsidRPr="00CC245B" w14:paraId="5132B12F" w14:textId="77777777" w:rsidTr="007C13A7">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835" w:type="dxa"/>
            <w:hideMark/>
          </w:tcPr>
          <w:p w14:paraId="040FE231" w14:textId="77777777" w:rsidR="00E05307" w:rsidRPr="00CC245B" w:rsidRDefault="00E05307" w:rsidP="00652E02">
            <w:pPr>
              <w:pStyle w:val="xxmsonormal"/>
              <w:rPr>
                <w:rFonts w:asciiTheme="minorHAnsi" w:hAnsiTheme="minorHAnsi" w:cstheme="minorHAnsi"/>
                <w:sz w:val="22"/>
                <w:szCs w:val="22"/>
              </w:rPr>
            </w:pPr>
            <w:r w:rsidRPr="00CC245B">
              <w:rPr>
                <w:rFonts w:asciiTheme="minorHAnsi" w:hAnsiTheme="minorHAnsi" w:cstheme="minorHAnsi"/>
                <w:sz w:val="22"/>
                <w:szCs w:val="22"/>
              </w:rPr>
              <w:t>Indice</w:t>
            </w:r>
          </w:p>
        </w:tc>
        <w:tc>
          <w:tcPr>
            <w:tcW w:w="1304" w:type="dxa"/>
            <w:hideMark/>
          </w:tcPr>
          <w:p w14:paraId="70653229" w14:textId="77777777" w:rsidR="00E05307" w:rsidRPr="00CC245B" w:rsidRDefault="00E05307" w:rsidP="00652E02">
            <w:pPr>
              <w:pStyle w:val="xxmsonormal"/>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CC245B">
              <w:rPr>
                <w:rFonts w:asciiTheme="minorHAnsi" w:hAnsiTheme="minorHAnsi" w:cstheme="minorHAnsi"/>
                <w:sz w:val="22"/>
                <w:szCs w:val="22"/>
              </w:rPr>
              <w:t>Moyenne</w:t>
            </w:r>
          </w:p>
        </w:tc>
        <w:tc>
          <w:tcPr>
            <w:tcW w:w="1191" w:type="dxa"/>
            <w:hideMark/>
          </w:tcPr>
          <w:p w14:paraId="75425038" w14:textId="77777777" w:rsidR="00E05307" w:rsidRPr="00CC245B" w:rsidRDefault="00E05307" w:rsidP="00652E02">
            <w:pPr>
              <w:pStyle w:val="xxmsonormal"/>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CC245B">
              <w:rPr>
                <w:rFonts w:asciiTheme="minorHAnsi" w:hAnsiTheme="minorHAnsi" w:cstheme="minorHAnsi"/>
                <w:sz w:val="22"/>
                <w:szCs w:val="22"/>
              </w:rPr>
              <w:t>Écart-type</w:t>
            </w:r>
          </w:p>
        </w:tc>
        <w:tc>
          <w:tcPr>
            <w:tcW w:w="1154" w:type="dxa"/>
            <w:hideMark/>
          </w:tcPr>
          <w:p w14:paraId="0C0C61F8" w14:textId="77777777" w:rsidR="00E05307" w:rsidRPr="00CC245B" w:rsidRDefault="00E05307" w:rsidP="00652E02">
            <w:pPr>
              <w:pStyle w:val="xxmsonormal"/>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CC245B">
              <w:rPr>
                <w:rFonts w:asciiTheme="minorHAnsi" w:hAnsiTheme="minorHAnsi" w:cstheme="minorHAnsi"/>
                <w:sz w:val="22"/>
                <w:szCs w:val="22"/>
              </w:rPr>
              <w:t>Minimum</w:t>
            </w:r>
          </w:p>
        </w:tc>
        <w:tc>
          <w:tcPr>
            <w:tcW w:w="760" w:type="dxa"/>
            <w:hideMark/>
          </w:tcPr>
          <w:p w14:paraId="521710AE" w14:textId="77777777" w:rsidR="00E05307" w:rsidRPr="00CC245B" w:rsidRDefault="00E05307" w:rsidP="00652E02">
            <w:pPr>
              <w:pStyle w:val="xxmsonormal"/>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CC245B">
              <w:rPr>
                <w:rFonts w:asciiTheme="minorHAnsi" w:hAnsiTheme="minorHAnsi" w:cstheme="minorHAnsi"/>
                <w:sz w:val="22"/>
                <w:szCs w:val="22"/>
              </w:rPr>
              <w:t>25%</w:t>
            </w:r>
          </w:p>
        </w:tc>
        <w:tc>
          <w:tcPr>
            <w:tcW w:w="760" w:type="dxa"/>
            <w:hideMark/>
          </w:tcPr>
          <w:p w14:paraId="59E7B5C8" w14:textId="77777777" w:rsidR="00E05307" w:rsidRPr="00CC245B" w:rsidRDefault="00E05307" w:rsidP="00652E02">
            <w:pPr>
              <w:pStyle w:val="xxmsonormal"/>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CC245B">
              <w:rPr>
                <w:rFonts w:asciiTheme="minorHAnsi" w:hAnsiTheme="minorHAnsi" w:cstheme="minorHAnsi"/>
                <w:sz w:val="22"/>
                <w:szCs w:val="22"/>
              </w:rPr>
              <w:t>50%</w:t>
            </w:r>
          </w:p>
        </w:tc>
        <w:tc>
          <w:tcPr>
            <w:tcW w:w="760" w:type="dxa"/>
            <w:hideMark/>
          </w:tcPr>
          <w:p w14:paraId="293599F1" w14:textId="77777777" w:rsidR="00E05307" w:rsidRPr="00CC245B" w:rsidRDefault="00E05307" w:rsidP="00652E02">
            <w:pPr>
              <w:pStyle w:val="xxmsonormal"/>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CC245B">
              <w:rPr>
                <w:rFonts w:asciiTheme="minorHAnsi" w:hAnsiTheme="minorHAnsi" w:cstheme="minorHAnsi"/>
                <w:sz w:val="22"/>
                <w:szCs w:val="22"/>
              </w:rPr>
              <w:t>75%</w:t>
            </w:r>
          </w:p>
        </w:tc>
        <w:tc>
          <w:tcPr>
            <w:tcW w:w="1191" w:type="dxa"/>
            <w:hideMark/>
          </w:tcPr>
          <w:p w14:paraId="085F75B1" w14:textId="77777777" w:rsidR="00E05307" w:rsidRPr="00CC245B" w:rsidRDefault="00E05307" w:rsidP="00652E02">
            <w:pPr>
              <w:pStyle w:val="xxmsonormal"/>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CC245B">
              <w:rPr>
                <w:rFonts w:asciiTheme="minorHAnsi" w:hAnsiTheme="minorHAnsi" w:cstheme="minorHAnsi"/>
                <w:sz w:val="22"/>
                <w:szCs w:val="22"/>
              </w:rPr>
              <w:t>Maximum</w:t>
            </w:r>
          </w:p>
        </w:tc>
      </w:tr>
      <w:tr w:rsidR="00E05307" w:rsidRPr="00CC245B" w14:paraId="6FB072FD" w14:textId="77777777" w:rsidTr="007C13A7">
        <w:trPr>
          <w:cnfStyle w:val="000000100000" w:firstRow="0" w:lastRow="0" w:firstColumn="0" w:lastColumn="0" w:oddVBand="0" w:evenVBand="0" w:oddHBand="1"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2835" w:type="dxa"/>
            <w:hideMark/>
          </w:tcPr>
          <w:p w14:paraId="20C44685" w14:textId="48CCE5FE" w:rsidR="00E05307" w:rsidRPr="00CC245B" w:rsidRDefault="005F74EF" w:rsidP="00652E02">
            <w:pPr>
              <w:pStyle w:val="xxmsonormal"/>
              <w:rPr>
                <w:rFonts w:asciiTheme="minorHAnsi" w:eastAsia="Times New Roman" w:hAnsiTheme="minorHAnsi" w:cstheme="minorHAnsi"/>
                <w:sz w:val="22"/>
                <w:szCs w:val="22"/>
              </w:rPr>
            </w:pPr>
            <w:r w:rsidRPr="00CC245B">
              <w:rPr>
                <w:rFonts w:asciiTheme="minorHAnsi" w:hAnsiTheme="minorHAnsi" w:cstheme="minorHAnsi"/>
                <w:sz w:val="22"/>
                <w:szCs w:val="22"/>
              </w:rPr>
              <w:t>Centre (n° de 1 à 20)</w:t>
            </w:r>
          </w:p>
        </w:tc>
        <w:tc>
          <w:tcPr>
            <w:tcW w:w="1304" w:type="dxa"/>
            <w:hideMark/>
          </w:tcPr>
          <w:p w14:paraId="24D22C1E" w14:textId="77777777" w:rsidR="00E05307" w:rsidRPr="00CC245B" w:rsidRDefault="00E05307" w:rsidP="00652E02">
            <w:pPr>
              <w:pStyle w:val="xxmsonormal"/>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sz w:val="22"/>
                <w:szCs w:val="22"/>
              </w:rPr>
            </w:pPr>
            <w:r w:rsidRPr="00CC245B">
              <w:rPr>
                <w:rFonts w:asciiTheme="minorHAnsi" w:hAnsiTheme="minorHAnsi" w:cstheme="minorHAnsi"/>
                <w:sz w:val="22"/>
                <w:szCs w:val="22"/>
              </w:rPr>
              <w:t>7,78</w:t>
            </w:r>
          </w:p>
        </w:tc>
        <w:tc>
          <w:tcPr>
            <w:tcW w:w="1191" w:type="dxa"/>
            <w:hideMark/>
          </w:tcPr>
          <w:p w14:paraId="2DF33F89" w14:textId="77777777" w:rsidR="00E05307" w:rsidRPr="00CC245B" w:rsidRDefault="00E05307" w:rsidP="00652E02">
            <w:pPr>
              <w:pStyle w:val="xxmsonormal"/>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sz w:val="22"/>
                <w:szCs w:val="22"/>
              </w:rPr>
            </w:pPr>
            <w:r w:rsidRPr="00CC245B">
              <w:rPr>
                <w:rFonts w:asciiTheme="minorHAnsi" w:hAnsiTheme="minorHAnsi" w:cstheme="minorHAnsi"/>
                <w:sz w:val="22"/>
                <w:szCs w:val="22"/>
              </w:rPr>
              <w:t>4,97</w:t>
            </w:r>
          </w:p>
        </w:tc>
        <w:tc>
          <w:tcPr>
            <w:tcW w:w="1154" w:type="dxa"/>
            <w:hideMark/>
          </w:tcPr>
          <w:p w14:paraId="67D92CEE" w14:textId="77777777" w:rsidR="00E05307" w:rsidRPr="00CC245B" w:rsidRDefault="00E05307" w:rsidP="00652E02">
            <w:pPr>
              <w:pStyle w:val="xxmsonormal"/>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sz w:val="22"/>
                <w:szCs w:val="22"/>
              </w:rPr>
            </w:pPr>
            <w:r w:rsidRPr="00CC245B">
              <w:rPr>
                <w:rFonts w:asciiTheme="minorHAnsi" w:hAnsiTheme="minorHAnsi" w:cstheme="minorHAnsi"/>
                <w:sz w:val="22"/>
                <w:szCs w:val="22"/>
              </w:rPr>
              <w:t>3,00</w:t>
            </w:r>
          </w:p>
        </w:tc>
        <w:tc>
          <w:tcPr>
            <w:tcW w:w="760" w:type="dxa"/>
            <w:hideMark/>
          </w:tcPr>
          <w:p w14:paraId="119D8F37" w14:textId="77777777" w:rsidR="00E05307" w:rsidRPr="00CC245B" w:rsidRDefault="00E05307" w:rsidP="00652E02">
            <w:pPr>
              <w:pStyle w:val="xxmsonormal"/>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sz w:val="22"/>
                <w:szCs w:val="22"/>
              </w:rPr>
            </w:pPr>
            <w:r w:rsidRPr="00CC245B">
              <w:rPr>
                <w:rFonts w:asciiTheme="minorHAnsi" w:hAnsiTheme="minorHAnsi" w:cstheme="minorHAnsi"/>
                <w:sz w:val="22"/>
                <w:szCs w:val="22"/>
              </w:rPr>
              <w:t>4,00</w:t>
            </w:r>
          </w:p>
        </w:tc>
        <w:tc>
          <w:tcPr>
            <w:tcW w:w="760" w:type="dxa"/>
            <w:hideMark/>
          </w:tcPr>
          <w:p w14:paraId="648BE1E8" w14:textId="77777777" w:rsidR="00E05307" w:rsidRPr="00CC245B" w:rsidRDefault="00E05307" w:rsidP="00652E02">
            <w:pPr>
              <w:pStyle w:val="xxmsonormal"/>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sz w:val="22"/>
                <w:szCs w:val="22"/>
              </w:rPr>
            </w:pPr>
            <w:r w:rsidRPr="00CC245B">
              <w:rPr>
                <w:rFonts w:asciiTheme="minorHAnsi" w:hAnsiTheme="minorHAnsi" w:cstheme="minorHAnsi"/>
                <w:sz w:val="22"/>
                <w:szCs w:val="22"/>
              </w:rPr>
              <w:t>7,00</w:t>
            </w:r>
          </w:p>
        </w:tc>
        <w:tc>
          <w:tcPr>
            <w:tcW w:w="760" w:type="dxa"/>
            <w:hideMark/>
          </w:tcPr>
          <w:p w14:paraId="65667292" w14:textId="77777777" w:rsidR="00E05307" w:rsidRPr="00CC245B" w:rsidRDefault="00E05307" w:rsidP="00652E02">
            <w:pPr>
              <w:pStyle w:val="xxmsonormal"/>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sz w:val="22"/>
                <w:szCs w:val="22"/>
              </w:rPr>
            </w:pPr>
            <w:r w:rsidRPr="00CC245B">
              <w:rPr>
                <w:rFonts w:asciiTheme="minorHAnsi" w:hAnsiTheme="minorHAnsi" w:cstheme="minorHAnsi"/>
                <w:sz w:val="22"/>
                <w:szCs w:val="22"/>
              </w:rPr>
              <w:t>8,00</w:t>
            </w:r>
          </w:p>
        </w:tc>
        <w:tc>
          <w:tcPr>
            <w:tcW w:w="1191" w:type="dxa"/>
            <w:hideMark/>
          </w:tcPr>
          <w:p w14:paraId="26463D75" w14:textId="77777777" w:rsidR="00E05307" w:rsidRPr="00CC245B" w:rsidRDefault="00E05307" w:rsidP="00652E02">
            <w:pPr>
              <w:pStyle w:val="xxmsonormal"/>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sz w:val="22"/>
                <w:szCs w:val="22"/>
              </w:rPr>
            </w:pPr>
            <w:r w:rsidRPr="00CC245B">
              <w:rPr>
                <w:rFonts w:asciiTheme="minorHAnsi" w:hAnsiTheme="minorHAnsi" w:cstheme="minorHAnsi"/>
                <w:sz w:val="22"/>
                <w:szCs w:val="22"/>
              </w:rPr>
              <w:t>19,00</w:t>
            </w:r>
          </w:p>
        </w:tc>
      </w:tr>
      <w:tr w:rsidR="00E05307" w:rsidRPr="00CC245B" w14:paraId="65DBB50F" w14:textId="77777777" w:rsidTr="007C13A7">
        <w:trPr>
          <w:trHeight w:val="402"/>
          <w:jc w:val="center"/>
        </w:trPr>
        <w:tc>
          <w:tcPr>
            <w:cnfStyle w:val="001000000000" w:firstRow="0" w:lastRow="0" w:firstColumn="1" w:lastColumn="0" w:oddVBand="0" w:evenVBand="0" w:oddHBand="0" w:evenHBand="0" w:firstRowFirstColumn="0" w:firstRowLastColumn="0" w:lastRowFirstColumn="0" w:lastRowLastColumn="0"/>
            <w:tcW w:w="2835" w:type="dxa"/>
            <w:hideMark/>
          </w:tcPr>
          <w:p w14:paraId="5F384AAC" w14:textId="77777777" w:rsidR="00E05307" w:rsidRPr="00CC245B" w:rsidRDefault="00E05307" w:rsidP="00652E02">
            <w:pPr>
              <w:pStyle w:val="xxmsonormal"/>
              <w:rPr>
                <w:rFonts w:asciiTheme="minorHAnsi" w:eastAsia="Times New Roman" w:hAnsiTheme="minorHAnsi" w:cstheme="minorHAnsi"/>
                <w:sz w:val="22"/>
                <w:szCs w:val="22"/>
              </w:rPr>
            </w:pPr>
            <w:r w:rsidRPr="00CC245B">
              <w:rPr>
                <w:rFonts w:asciiTheme="minorHAnsi" w:hAnsiTheme="minorHAnsi" w:cstheme="minorHAnsi"/>
                <w:sz w:val="22"/>
                <w:szCs w:val="22"/>
              </w:rPr>
              <w:t>Marque</w:t>
            </w:r>
          </w:p>
        </w:tc>
        <w:tc>
          <w:tcPr>
            <w:tcW w:w="1304" w:type="dxa"/>
            <w:hideMark/>
          </w:tcPr>
          <w:p w14:paraId="0D957E95" w14:textId="77777777" w:rsidR="00E05307" w:rsidRPr="00CC245B" w:rsidRDefault="00E05307" w:rsidP="00652E02">
            <w:pPr>
              <w:pStyle w:val="xxmsonormal"/>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22"/>
                <w:szCs w:val="22"/>
              </w:rPr>
            </w:pPr>
            <w:r w:rsidRPr="00CC245B">
              <w:rPr>
                <w:rFonts w:asciiTheme="minorHAnsi" w:hAnsiTheme="minorHAnsi" w:cstheme="minorHAnsi"/>
                <w:sz w:val="22"/>
                <w:szCs w:val="22"/>
              </w:rPr>
              <w:t>0,22</w:t>
            </w:r>
          </w:p>
        </w:tc>
        <w:tc>
          <w:tcPr>
            <w:tcW w:w="1191" w:type="dxa"/>
            <w:hideMark/>
          </w:tcPr>
          <w:p w14:paraId="3B25C24B" w14:textId="77777777" w:rsidR="00E05307" w:rsidRPr="00CC245B" w:rsidRDefault="00E05307" w:rsidP="00652E02">
            <w:pPr>
              <w:pStyle w:val="xxmsonormal"/>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22"/>
                <w:szCs w:val="22"/>
              </w:rPr>
            </w:pPr>
            <w:r w:rsidRPr="00CC245B">
              <w:rPr>
                <w:rFonts w:asciiTheme="minorHAnsi" w:hAnsiTheme="minorHAnsi" w:cstheme="minorHAnsi"/>
                <w:sz w:val="22"/>
                <w:szCs w:val="22"/>
              </w:rPr>
              <w:t>0,42</w:t>
            </w:r>
          </w:p>
        </w:tc>
        <w:tc>
          <w:tcPr>
            <w:tcW w:w="1154" w:type="dxa"/>
            <w:hideMark/>
          </w:tcPr>
          <w:p w14:paraId="329B7883" w14:textId="77777777" w:rsidR="00E05307" w:rsidRPr="00CC245B" w:rsidRDefault="00E05307" w:rsidP="00652E02">
            <w:pPr>
              <w:pStyle w:val="xxmsonormal"/>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22"/>
                <w:szCs w:val="22"/>
              </w:rPr>
            </w:pPr>
            <w:r w:rsidRPr="00CC245B">
              <w:rPr>
                <w:rFonts w:asciiTheme="minorHAnsi" w:hAnsiTheme="minorHAnsi" w:cstheme="minorHAnsi"/>
                <w:sz w:val="22"/>
                <w:szCs w:val="22"/>
              </w:rPr>
              <w:t>0,00</w:t>
            </w:r>
          </w:p>
        </w:tc>
        <w:tc>
          <w:tcPr>
            <w:tcW w:w="760" w:type="dxa"/>
            <w:hideMark/>
          </w:tcPr>
          <w:p w14:paraId="116AF516" w14:textId="77777777" w:rsidR="00E05307" w:rsidRPr="00CC245B" w:rsidRDefault="00E05307" w:rsidP="00652E02">
            <w:pPr>
              <w:pStyle w:val="xxmsonormal"/>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22"/>
                <w:szCs w:val="22"/>
              </w:rPr>
            </w:pPr>
            <w:r w:rsidRPr="00CC245B">
              <w:rPr>
                <w:rFonts w:asciiTheme="minorHAnsi" w:hAnsiTheme="minorHAnsi" w:cstheme="minorHAnsi"/>
                <w:sz w:val="22"/>
                <w:szCs w:val="22"/>
              </w:rPr>
              <w:t>0,00</w:t>
            </w:r>
          </w:p>
        </w:tc>
        <w:tc>
          <w:tcPr>
            <w:tcW w:w="760" w:type="dxa"/>
            <w:hideMark/>
          </w:tcPr>
          <w:p w14:paraId="4F490902" w14:textId="77777777" w:rsidR="00E05307" w:rsidRPr="00CC245B" w:rsidRDefault="00E05307" w:rsidP="00652E02">
            <w:pPr>
              <w:pStyle w:val="xxmsonormal"/>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22"/>
                <w:szCs w:val="22"/>
              </w:rPr>
            </w:pPr>
            <w:r w:rsidRPr="00CC245B">
              <w:rPr>
                <w:rFonts w:asciiTheme="minorHAnsi" w:hAnsiTheme="minorHAnsi" w:cstheme="minorHAnsi"/>
                <w:sz w:val="22"/>
                <w:szCs w:val="22"/>
              </w:rPr>
              <w:t>0,00</w:t>
            </w:r>
          </w:p>
        </w:tc>
        <w:tc>
          <w:tcPr>
            <w:tcW w:w="760" w:type="dxa"/>
            <w:hideMark/>
          </w:tcPr>
          <w:p w14:paraId="3FEB7E86" w14:textId="77777777" w:rsidR="00E05307" w:rsidRPr="00CC245B" w:rsidRDefault="00E05307" w:rsidP="00652E02">
            <w:pPr>
              <w:pStyle w:val="xxmsonormal"/>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22"/>
                <w:szCs w:val="22"/>
              </w:rPr>
            </w:pPr>
            <w:r w:rsidRPr="00CC245B">
              <w:rPr>
                <w:rFonts w:asciiTheme="minorHAnsi" w:hAnsiTheme="minorHAnsi" w:cstheme="minorHAnsi"/>
                <w:sz w:val="22"/>
                <w:szCs w:val="22"/>
              </w:rPr>
              <w:t>0,00</w:t>
            </w:r>
          </w:p>
        </w:tc>
        <w:tc>
          <w:tcPr>
            <w:tcW w:w="1191" w:type="dxa"/>
            <w:hideMark/>
          </w:tcPr>
          <w:p w14:paraId="4861AAA1" w14:textId="77777777" w:rsidR="00E05307" w:rsidRPr="00CC245B" w:rsidRDefault="00E05307" w:rsidP="00652E02">
            <w:pPr>
              <w:pStyle w:val="xxmsonormal"/>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22"/>
                <w:szCs w:val="22"/>
              </w:rPr>
            </w:pPr>
            <w:r w:rsidRPr="00CC245B">
              <w:rPr>
                <w:rFonts w:asciiTheme="minorHAnsi" w:hAnsiTheme="minorHAnsi" w:cstheme="minorHAnsi"/>
                <w:sz w:val="22"/>
                <w:szCs w:val="22"/>
              </w:rPr>
              <w:t>1,00</w:t>
            </w:r>
          </w:p>
        </w:tc>
      </w:tr>
      <w:tr w:rsidR="00E05307" w:rsidRPr="00CC245B" w14:paraId="568EAF93" w14:textId="77777777" w:rsidTr="007C13A7">
        <w:trPr>
          <w:cnfStyle w:val="000000100000" w:firstRow="0" w:lastRow="0" w:firstColumn="0" w:lastColumn="0" w:oddVBand="0" w:evenVBand="0" w:oddHBand="1"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2835" w:type="dxa"/>
            <w:hideMark/>
          </w:tcPr>
          <w:p w14:paraId="38BDE0BC" w14:textId="0F890808" w:rsidR="00E05307" w:rsidRPr="00CC245B" w:rsidRDefault="00B87D1C" w:rsidP="00652E02">
            <w:pPr>
              <w:pStyle w:val="xxmsonormal"/>
              <w:rPr>
                <w:rFonts w:asciiTheme="minorHAnsi" w:eastAsia="Times New Roman" w:hAnsiTheme="minorHAnsi" w:cstheme="minorHAnsi"/>
                <w:sz w:val="22"/>
                <w:szCs w:val="22"/>
              </w:rPr>
            </w:pPr>
            <w:r w:rsidRPr="00CC245B">
              <w:rPr>
                <w:rFonts w:asciiTheme="minorHAnsi" w:hAnsiTheme="minorHAnsi" w:cstheme="minorHAnsi"/>
                <w:sz w:val="22"/>
                <w:szCs w:val="22"/>
              </w:rPr>
              <w:t>Modèle de caméra</w:t>
            </w:r>
          </w:p>
        </w:tc>
        <w:tc>
          <w:tcPr>
            <w:tcW w:w="1304" w:type="dxa"/>
            <w:hideMark/>
          </w:tcPr>
          <w:p w14:paraId="67634F6E" w14:textId="77777777" w:rsidR="00E05307" w:rsidRPr="00CC245B" w:rsidRDefault="00E05307" w:rsidP="00652E02">
            <w:pPr>
              <w:pStyle w:val="xxmsonormal"/>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sz w:val="22"/>
                <w:szCs w:val="22"/>
              </w:rPr>
            </w:pPr>
            <w:r w:rsidRPr="00CC245B">
              <w:rPr>
                <w:rFonts w:asciiTheme="minorHAnsi" w:hAnsiTheme="minorHAnsi" w:cstheme="minorHAnsi"/>
                <w:sz w:val="22"/>
                <w:szCs w:val="22"/>
              </w:rPr>
              <w:t>3,22</w:t>
            </w:r>
          </w:p>
        </w:tc>
        <w:tc>
          <w:tcPr>
            <w:tcW w:w="1191" w:type="dxa"/>
            <w:hideMark/>
          </w:tcPr>
          <w:p w14:paraId="67EB2592" w14:textId="77777777" w:rsidR="00E05307" w:rsidRPr="00CC245B" w:rsidRDefault="00E05307" w:rsidP="00652E02">
            <w:pPr>
              <w:pStyle w:val="xxmsonormal"/>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sz w:val="22"/>
                <w:szCs w:val="22"/>
              </w:rPr>
            </w:pPr>
            <w:r w:rsidRPr="00CC245B">
              <w:rPr>
                <w:rFonts w:asciiTheme="minorHAnsi" w:hAnsiTheme="minorHAnsi" w:cstheme="minorHAnsi"/>
                <w:sz w:val="22"/>
                <w:szCs w:val="22"/>
              </w:rPr>
              <w:t>2,07</w:t>
            </w:r>
          </w:p>
        </w:tc>
        <w:tc>
          <w:tcPr>
            <w:tcW w:w="1154" w:type="dxa"/>
            <w:hideMark/>
          </w:tcPr>
          <w:p w14:paraId="430D407C" w14:textId="77777777" w:rsidR="00E05307" w:rsidRPr="00CC245B" w:rsidRDefault="00E05307" w:rsidP="00652E02">
            <w:pPr>
              <w:pStyle w:val="xxmsonormal"/>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sz w:val="22"/>
                <w:szCs w:val="22"/>
              </w:rPr>
            </w:pPr>
            <w:r w:rsidRPr="00CC245B">
              <w:rPr>
                <w:rFonts w:asciiTheme="minorHAnsi" w:hAnsiTheme="minorHAnsi" w:cstheme="minorHAnsi"/>
                <w:sz w:val="22"/>
                <w:szCs w:val="22"/>
              </w:rPr>
              <w:t>0,00</w:t>
            </w:r>
          </w:p>
        </w:tc>
        <w:tc>
          <w:tcPr>
            <w:tcW w:w="760" w:type="dxa"/>
            <w:hideMark/>
          </w:tcPr>
          <w:p w14:paraId="6E6FA4D8" w14:textId="77777777" w:rsidR="00E05307" w:rsidRPr="00CC245B" w:rsidRDefault="00E05307" w:rsidP="00652E02">
            <w:pPr>
              <w:pStyle w:val="xxmsonormal"/>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sz w:val="22"/>
                <w:szCs w:val="22"/>
              </w:rPr>
            </w:pPr>
            <w:r w:rsidRPr="00CC245B">
              <w:rPr>
                <w:rFonts w:asciiTheme="minorHAnsi" w:hAnsiTheme="minorHAnsi" w:cstheme="minorHAnsi"/>
                <w:sz w:val="22"/>
                <w:szCs w:val="22"/>
              </w:rPr>
              <w:t>2,00</w:t>
            </w:r>
          </w:p>
        </w:tc>
        <w:tc>
          <w:tcPr>
            <w:tcW w:w="760" w:type="dxa"/>
            <w:hideMark/>
          </w:tcPr>
          <w:p w14:paraId="4C13DD77" w14:textId="77777777" w:rsidR="00E05307" w:rsidRPr="00CC245B" w:rsidRDefault="00E05307" w:rsidP="00652E02">
            <w:pPr>
              <w:pStyle w:val="xxmsonormal"/>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sz w:val="22"/>
                <w:szCs w:val="22"/>
              </w:rPr>
            </w:pPr>
            <w:r w:rsidRPr="00CC245B">
              <w:rPr>
                <w:rFonts w:asciiTheme="minorHAnsi" w:hAnsiTheme="minorHAnsi" w:cstheme="minorHAnsi"/>
                <w:sz w:val="22"/>
                <w:szCs w:val="22"/>
              </w:rPr>
              <w:t>3,00</w:t>
            </w:r>
          </w:p>
        </w:tc>
        <w:tc>
          <w:tcPr>
            <w:tcW w:w="760" w:type="dxa"/>
            <w:hideMark/>
          </w:tcPr>
          <w:p w14:paraId="312406C2" w14:textId="77777777" w:rsidR="00E05307" w:rsidRPr="00CC245B" w:rsidRDefault="00E05307" w:rsidP="00652E02">
            <w:pPr>
              <w:pStyle w:val="xxmsonormal"/>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sz w:val="22"/>
                <w:szCs w:val="22"/>
              </w:rPr>
            </w:pPr>
            <w:r w:rsidRPr="00CC245B">
              <w:rPr>
                <w:rFonts w:asciiTheme="minorHAnsi" w:hAnsiTheme="minorHAnsi" w:cstheme="minorHAnsi"/>
                <w:sz w:val="22"/>
                <w:szCs w:val="22"/>
              </w:rPr>
              <w:t>5,00</w:t>
            </w:r>
          </w:p>
        </w:tc>
        <w:tc>
          <w:tcPr>
            <w:tcW w:w="1191" w:type="dxa"/>
            <w:hideMark/>
          </w:tcPr>
          <w:p w14:paraId="4E2402DD" w14:textId="77777777" w:rsidR="00E05307" w:rsidRPr="00CC245B" w:rsidRDefault="00E05307" w:rsidP="00652E02">
            <w:pPr>
              <w:pStyle w:val="xxmsonormal"/>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sz w:val="22"/>
                <w:szCs w:val="22"/>
              </w:rPr>
            </w:pPr>
            <w:r w:rsidRPr="00CC245B">
              <w:rPr>
                <w:rFonts w:asciiTheme="minorHAnsi" w:hAnsiTheme="minorHAnsi" w:cstheme="minorHAnsi"/>
                <w:sz w:val="22"/>
                <w:szCs w:val="22"/>
              </w:rPr>
              <w:t>6,00</w:t>
            </w:r>
          </w:p>
        </w:tc>
      </w:tr>
      <w:tr w:rsidR="00E05307" w:rsidRPr="00CC245B" w14:paraId="47BD2623" w14:textId="77777777" w:rsidTr="007C13A7">
        <w:trPr>
          <w:trHeight w:val="402"/>
          <w:jc w:val="center"/>
        </w:trPr>
        <w:tc>
          <w:tcPr>
            <w:cnfStyle w:val="001000000000" w:firstRow="0" w:lastRow="0" w:firstColumn="1" w:lastColumn="0" w:oddVBand="0" w:evenVBand="0" w:oddHBand="0" w:evenHBand="0" w:firstRowFirstColumn="0" w:firstRowLastColumn="0" w:lastRowFirstColumn="0" w:lastRowLastColumn="0"/>
            <w:tcW w:w="2835" w:type="dxa"/>
            <w:hideMark/>
          </w:tcPr>
          <w:p w14:paraId="3AF28BB2" w14:textId="1705E144" w:rsidR="00E05307" w:rsidRPr="00CC245B" w:rsidRDefault="00B87D1C" w:rsidP="00652E02">
            <w:pPr>
              <w:pStyle w:val="xxmsonormal"/>
              <w:rPr>
                <w:rFonts w:asciiTheme="minorHAnsi" w:eastAsia="Times New Roman" w:hAnsiTheme="minorHAnsi" w:cstheme="minorHAnsi"/>
                <w:sz w:val="22"/>
                <w:szCs w:val="22"/>
              </w:rPr>
            </w:pPr>
            <w:r w:rsidRPr="00CC245B">
              <w:rPr>
                <w:rFonts w:asciiTheme="minorHAnsi" w:hAnsiTheme="minorHAnsi" w:cstheme="minorHAnsi"/>
                <w:sz w:val="22"/>
                <w:szCs w:val="22"/>
              </w:rPr>
              <w:t>Collimateur</w:t>
            </w:r>
          </w:p>
        </w:tc>
        <w:tc>
          <w:tcPr>
            <w:tcW w:w="1304" w:type="dxa"/>
            <w:hideMark/>
          </w:tcPr>
          <w:p w14:paraId="05E5F7B8" w14:textId="77777777" w:rsidR="00E05307" w:rsidRPr="00CC245B" w:rsidRDefault="00E05307" w:rsidP="00652E02">
            <w:pPr>
              <w:pStyle w:val="xxmsonormal"/>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22"/>
                <w:szCs w:val="22"/>
              </w:rPr>
            </w:pPr>
            <w:r w:rsidRPr="00CC245B">
              <w:rPr>
                <w:rFonts w:asciiTheme="minorHAnsi" w:hAnsiTheme="minorHAnsi" w:cstheme="minorHAnsi"/>
                <w:sz w:val="22"/>
                <w:szCs w:val="22"/>
              </w:rPr>
              <w:t>0,33</w:t>
            </w:r>
          </w:p>
        </w:tc>
        <w:tc>
          <w:tcPr>
            <w:tcW w:w="1191" w:type="dxa"/>
            <w:hideMark/>
          </w:tcPr>
          <w:p w14:paraId="625D0F54" w14:textId="77777777" w:rsidR="00E05307" w:rsidRPr="00CC245B" w:rsidRDefault="00E05307" w:rsidP="00652E02">
            <w:pPr>
              <w:pStyle w:val="xxmsonormal"/>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22"/>
                <w:szCs w:val="22"/>
              </w:rPr>
            </w:pPr>
            <w:r w:rsidRPr="00CC245B">
              <w:rPr>
                <w:rFonts w:asciiTheme="minorHAnsi" w:hAnsiTheme="minorHAnsi" w:cstheme="minorHAnsi"/>
                <w:sz w:val="22"/>
                <w:szCs w:val="22"/>
              </w:rPr>
              <w:t>0,48</w:t>
            </w:r>
          </w:p>
        </w:tc>
        <w:tc>
          <w:tcPr>
            <w:tcW w:w="1154" w:type="dxa"/>
            <w:hideMark/>
          </w:tcPr>
          <w:p w14:paraId="27220047" w14:textId="77777777" w:rsidR="00E05307" w:rsidRPr="00CC245B" w:rsidRDefault="00E05307" w:rsidP="00652E02">
            <w:pPr>
              <w:pStyle w:val="xxmsonormal"/>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22"/>
                <w:szCs w:val="22"/>
              </w:rPr>
            </w:pPr>
            <w:r w:rsidRPr="00CC245B">
              <w:rPr>
                <w:rFonts w:asciiTheme="minorHAnsi" w:hAnsiTheme="minorHAnsi" w:cstheme="minorHAnsi"/>
                <w:sz w:val="22"/>
                <w:szCs w:val="22"/>
              </w:rPr>
              <w:t>0,00</w:t>
            </w:r>
          </w:p>
        </w:tc>
        <w:tc>
          <w:tcPr>
            <w:tcW w:w="760" w:type="dxa"/>
            <w:hideMark/>
          </w:tcPr>
          <w:p w14:paraId="5E7179CF" w14:textId="77777777" w:rsidR="00E05307" w:rsidRPr="00CC245B" w:rsidRDefault="00E05307" w:rsidP="00652E02">
            <w:pPr>
              <w:pStyle w:val="xxmsonormal"/>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22"/>
                <w:szCs w:val="22"/>
              </w:rPr>
            </w:pPr>
            <w:r w:rsidRPr="00CC245B">
              <w:rPr>
                <w:rFonts w:asciiTheme="minorHAnsi" w:hAnsiTheme="minorHAnsi" w:cstheme="minorHAnsi"/>
                <w:sz w:val="22"/>
                <w:szCs w:val="22"/>
              </w:rPr>
              <w:t>0,00</w:t>
            </w:r>
          </w:p>
        </w:tc>
        <w:tc>
          <w:tcPr>
            <w:tcW w:w="760" w:type="dxa"/>
            <w:hideMark/>
          </w:tcPr>
          <w:p w14:paraId="425AE81F" w14:textId="77777777" w:rsidR="00E05307" w:rsidRPr="00CC245B" w:rsidRDefault="00E05307" w:rsidP="00652E02">
            <w:pPr>
              <w:pStyle w:val="xxmsonormal"/>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22"/>
                <w:szCs w:val="22"/>
              </w:rPr>
            </w:pPr>
            <w:r w:rsidRPr="00CC245B">
              <w:rPr>
                <w:rFonts w:asciiTheme="minorHAnsi" w:hAnsiTheme="minorHAnsi" w:cstheme="minorHAnsi"/>
                <w:sz w:val="22"/>
                <w:szCs w:val="22"/>
              </w:rPr>
              <w:t>0,00</w:t>
            </w:r>
          </w:p>
        </w:tc>
        <w:tc>
          <w:tcPr>
            <w:tcW w:w="760" w:type="dxa"/>
            <w:hideMark/>
          </w:tcPr>
          <w:p w14:paraId="3487B2A5" w14:textId="77777777" w:rsidR="00E05307" w:rsidRPr="00CC245B" w:rsidRDefault="00E05307" w:rsidP="00652E02">
            <w:pPr>
              <w:pStyle w:val="xxmsonormal"/>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22"/>
                <w:szCs w:val="22"/>
              </w:rPr>
            </w:pPr>
            <w:r w:rsidRPr="00CC245B">
              <w:rPr>
                <w:rFonts w:asciiTheme="minorHAnsi" w:hAnsiTheme="minorHAnsi" w:cstheme="minorHAnsi"/>
                <w:sz w:val="22"/>
                <w:szCs w:val="22"/>
              </w:rPr>
              <w:t>1,00</w:t>
            </w:r>
          </w:p>
        </w:tc>
        <w:tc>
          <w:tcPr>
            <w:tcW w:w="1191" w:type="dxa"/>
            <w:hideMark/>
          </w:tcPr>
          <w:p w14:paraId="54DD456C" w14:textId="77777777" w:rsidR="00E05307" w:rsidRPr="00CC245B" w:rsidRDefault="00E05307" w:rsidP="00652E02">
            <w:pPr>
              <w:pStyle w:val="xxmsonormal"/>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22"/>
                <w:szCs w:val="22"/>
              </w:rPr>
            </w:pPr>
            <w:r w:rsidRPr="00CC245B">
              <w:rPr>
                <w:rFonts w:asciiTheme="minorHAnsi" w:hAnsiTheme="minorHAnsi" w:cstheme="minorHAnsi"/>
                <w:sz w:val="22"/>
                <w:szCs w:val="22"/>
              </w:rPr>
              <w:t>1,00</w:t>
            </w:r>
          </w:p>
        </w:tc>
      </w:tr>
      <w:tr w:rsidR="00E05307" w:rsidRPr="00CC245B" w14:paraId="41430AC5" w14:textId="77777777" w:rsidTr="007C13A7">
        <w:trPr>
          <w:cnfStyle w:val="000000100000" w:firstRow="0" w:lastRow="0" w:firstColumn="0" w:lastColumn="0" w:oddVBand="0" w:evenVBand="0" w:oddHBand="1"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2835" w:type="dxa"/>
            <w:hideMark/>
          </w:tcPr>
          <w:p w14:paraId="3E6CE7C1" w14:textId="25302E45" w:rsidR="00E05307" w:rsidRPr="00CC245B" w:rsidRDefault="00B87D1C" w:rsidP="00652E02">
            <w:pPr>
              <w:pStyle w:val="xxmsonormal"/>
              <w:rPr>
                <w:rFonts w:asciiTheme="minorHAnsi" w:eastAsia="Times New Roman" w:hAnsiTheme="minorHAnsi" w:cstheme="minorHAnsi"/>
                <w:sz w:val="22"/>
                <w:szCs w:val="22"/>
              </w:rPr>
            </w:pPr>
            <w:r w:rsidRPr="00CC245B">
              <w:rPr>
                <w:rFonts w:asciiTheme="minorHAnsi" w:hAnsiTheme="minorHAnsi" w:cstheme="minorHAnsi"/>
                <w:sz w:val="22"/>
                <w:szCs w:val="22"/>
              </w:rPr>
              <w:t>Taille du cristal</w:t>
            </w:r>
            <w:r w:rsidR="007C13A7" w:rsidRPr="00CC245B">
              <w:rPr>
                <w:rFonts w:asciiTheme="minorHAnsi" w:hAnsiTheme="minorHAnsi" w:cstheme="minorHAnsi"/>
                <w:sz w:val="22"/>
                <w:szCs w:val="22"/>
              </w:rPr>
              <w:t xml:space="preserve"> (cm)</w:t>
            </w:r>
          </w:p>
        </w:tc>
        <w:tc>
          <w:tcPr>
            <w:tcW w:w="1304" w:type="dxa"/>
            <w:hideMark/>
          </w:tcPr>
          <w:p w14:paraId="7303A530" w14:textId="77777777" w:rsidR="00E05307" w:rsidRPr="00CC245B" w:rsidRDefault="00E05307" w:rsidP="00652E02">
            <w:pPr>
              <w:pStyle w:val="xxmsonormal"/>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sz w:val="22"/>
                <w:szCs w:val="22"/>
              </w:rPr>
            </w:pPr>
            <w:r w:rsidRPr="00CC245B">
              <w:rPr>
                <w:rFonts w:asciiTheme="minorHAnsi" w:hAnsiTheme="minorHAnsi" w:cstheme="minorHAnsi"/>
                <w:sz w:val="22"/>
                <w:szCs w:val="22"/>
              </w:rPr>
              <w:t>1,09</w:t>
            </w:r>
          </w:p>
        </w:tc>
        <w:tc>
          <w:tcPr>
            <w:tcW w:w="1191" w:type="dxa"/>
            <w:hideMark/>
          </w:tcPr>
          <w:p w14:paraId="6DE5069D" w14:textId="77777777" w:rsidR="00E05307" w:rsidRPr="00CC245B" w:rsidRDefault="00E05307" w:rsidP="00652E02">
            <w:pPr>
              <w:pStyle w:val="xxmsonormal"/>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sz w:val="22"/>
                <w:szCs w:val="22"/>
              </w:rPr>
            </w:pPr>
            <w:r w:rsidRPr="00CC245B">
              <w:rPr>
                <w:rFonts w:asciiTheme="minorHAnsi" w:hAnsiTheme="minorHAnsi" w:cstheme="minorHAnsi"/>
                <w:sz w:val="22"/>
                <w:szCs w:val="22"/>
              </w:rPr>
              <w:t>0,27</w:t>
            </w:r>
          </w:p>
        </w:tc>
        <w:tc>
          <w:tcPr>
            <w:tcW w:w="1154" w:type="dxa"/>
            <w:hideMark/>
          </w:tcPr>
          <w:p w14:paraId="063BAFB2" w14:textId="77777777" w:rsidR="00E05307" w:rsidRPr="00CC245B" w:rsidRDefault="00E05307" w:rsidP="00652E02">
            <w:pPr>
              <w:pStyle w:val="xxmsonormal"/>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sz w:val="22"/>
                <w:szCs w:val="22"/>
              </w:rPr>
            </w:pPr>
            <w:r w:rsidRPr="00CC245B">
              <w:rPr>
                <w:rFonts w:asciiTheme="minorHAnsi" w:hAnsiTheme="minorHAnsi" w:cstheme="minorHAnsi"/>
                <w:sz w:val="22"/>
                <w:szCs w:val="22"/>
              </w:rPr>
              <w:t>0,95</w:t>
            </w:r>
          </w:p>
        </w:tc>
        <w:tc>
          <w:tcPr>
            <w:tcW w:w="760" w:type="dxa"/>
            <w:hideMark/>
          </w:tcPr>
          <w:p w14:paraId="3AD0007A" w14:textId="77777777" w:rsidR="00E05307" w:rsidRPr="00CC245B" w:rsidRDefault="00E05307" w:rsidP="00652E02">
            <w:pPr>
              <w:pStyle w:val="xxmsonormal"/>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sz w:val="22"/>
                <w:szCs w:val="22"/>
              </w:rPr>
            </w:pPr>
            <w:r w:rsidRPr="00CC245B">
              <w:rPr>
                <w:rFonts w:asciiTheme="minorHAnsi" w:hAnsiTheme="minorHAnsi" w:cstheme="minorHAnsi"/>
                <w:sz w:val="22"/>
                <w:szCs w:val="22"/>
              </w:rPr>
              <w:t>0,95</w:t>
            </w:r>
          </w:p>
        </w:tc>
        <w:tc>
          <w:tcPr>
            <w:tcW w:w="760" w:type="dxa"/>
            <w:hideMark/>
          </w:tcPr>
          <w:p w14:paraId="58AF26BB" w14:textId="77777777" w:rsidR="00E05307" w:rsidRPr="00CC245B" w:rsidRDefault="00E05307" w:rsidP="00652E02">
            <w:pPr>
              <w:pStyle w:val="xxmsonormal"/>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sz w:val="22"/>
                <w:szCs w:val="22"/>
              </w:rPr>
            </w:pPr>
            <w:r w:rsidRPr="00CC245B">
              <w:rPr>
                <w:rFonts w:asciiTheme="minorHAnsi" w:hAnsiTheme="minorHAnsi" w:cstheme="minorHAnsi"/>
                <w:sz w:val="22"/>
                <w:szCs w:val="22"/>
              </w:rPr>
              <w:t>0,95</w:t>
            </w:r>
          </w:p>
        </w:tc>
        <w:tc>
          <w:tcPr>
            <w:tcW w:w="760" w:type="dxa"/>
            <w:hideMark/>
          </w:tcPr>
          <w:p w14:paraId="526DA8AD" w14:textId="77777777" w:rsidR="00E05307" w:rsidRPr="00CC245B" w:rsidRDefault="00E05307" w:rsidP="00652E02">
            <w:pPr>
              <w:pStyle w:val="xxmsonormal"/>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sz w:val="22"/>
                <w:szCs w:val="22"/>
              </w:rPr>
            </w:pPr>
            <w:r w:rsidRPr="00CC245B">
              <w:rPr>
                <w:rFonts w:asciiTheme="minorHAnsi" w:hAnsiTheme="minorHAnsi" w:cstheme="minorHAnsi"/>
                <w:sz w:val="22"/>
                <w:szCs w:val="22"/>
              </w:rPr>
              <w:t>0,95</w:t>
            </w:r>
          </w:p>
        </w:tc>
        <w:tc>
          <w:tcPr>
            <w:tcW w:w="1191" w:type="dxa"/>
            <w:hideMark/>
          </w:tcPr>
          <w:p w14:paraId="53ECDF65" w14:textId="77777777" w:rsidR="00E05307" w:rsidRPr="00CC245B" w:rsidRDefault="00E05307" w:rsidP="00652E02">
            <w:pPr>
              <w:pStyle w:val="xxmsonormal"/>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sz w:val="22"/>
                <w:szCs w:val="22"/>
              </w:rPr>
            </w:pPr>
            <w:r w:rsidRPr="00CC245B">
              <w:rPr>
                <w:rFonts w:asciiTheme="minorHAnsi" w:hAnsiTheme="minorHAnsi" w:cstheme="minorHAnsi"/>
                <w:sz w:val="22"/>
                <w:szCs w:val="22"/>
              </w:rPr>
              <w:t>1,59</w:t>
            </w:r>
          </w:p>
        </w:tc>
      </w:tr>
      <w:tr w:rsidR="00E05307" w:rsidRPr="00CC245B" w14:paraId="4FFC2F48" w14:textId="77777777" w:rsidTr="007C13A7">
        <w:trPr>
          <w:trHeight w:val="402"/>
          <w:jc w:val="center"/>
        </w:trPr>
        <w:tc>
          <w:tcPr>
            <w:cnfStyle w:val="001000000000" w:firstRow="0" w:lastRow="0" w:firstColumn="1" w:lastColumn="0" w:oddVBand="0" w:evenVBand="0" w:oddHBand="0" w:evenHBand="0" w:firstRowFirstColumn="0" w:firstRowLastColumn="0" w:lastRowFirstColumn="0" w:lastRowLastColumn="0"/>
            <w:tcW w:w="2835" w:type="dxa"/>
            <w:hideMark/>
          </w:tcPr>
          <w:p w14:paraId="440102AE" w14:textId="446BC69D" w:rsidR="00E05307" w:rsidRPr="00CC245B" w:rsidRDefault="00B87D1C" w:rsidP="00652E02">
            <w:pPr>
              <w:pStyle w:val="xxmsonormal"/>
              <w:rPr>
                <w:rFonts w:asciiTheme="minorHAnsi" w:eastAsia="Times New Roman" w:hAnsiTheme="minorHAnsi" w:cstheme="minorHAnsi"/>
                <w:sz w:val="22"/>
                <w:szCs w:val="22"/>
              </w:rPr>
            </w:pPr>
            <w:r w:rsidRPr="00CC245B">
              <w:rPr>
                <w:rFonts w:asciiTheme="minorHAnsi" w:hAnsiTheme="minorHAnsi" w:cstheme="minorHAnsi"/>
                <w:sz w:val="22"/>
                <w:szCs w:val="22"/>
              </w:rPr>
              <w:t>Taille du pixel</w:t>
            </w:r>
            <w:r w:rsidR="007C13A7" w:rsidRPr="00CC245B">
              <w:rPr>
                <w:rFonts w:asciiTheme="minorHAnsi" w:hAnsiTheme="minorHAnsi" w:cstheme="minorHAnsi"/>
                <w:sz w:val="22"/>
                <w:szCs w:val="22"/>
              </w:rPr>
              <w:t xml:space="preserve"> (mm)</w:t>
            </w:r>
          </w:p>
        </w:tc>
        <w:tc>
          <w:tcPr>
            <w:tcW w:w="1304" w:type="dxa"/>
            <w:hideMark/>
          </w:tcPr>
          <w:p w14:paraId="75D0A240" w14:textId="77777777" w:rsidR="00E05307" w:rsidRPr="00CC245B" w:rsidRDefault="00E05307" w:rsidP="00652E02">
            <w:pPr>
              <w:pStyle w:val="xxmsonormal"/>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22"/>
                <w:szCs w:val="22"/>
              </w:rPr>
            </w:pPr>
            <w:r w:rsidRPr="00CC245B">
              <w:rPr>
                <w:rFonts w:asciiTheme="minorHAnsi" w:hAnsiTheme="minorHAnsi" w:cstheme="minorHAnsi"/>
                <w:sz w:val="22"/>
                <w:szCs w:val="22"/>
              </w:rPr>
              <w:t>1,12</w:t>
            </w:r>
          </w:p>
        </w:tc>
        <w:tc>
          <w:tcPr>
            <w:tcW w:w="1191" w:type="dxa"/>
            <w:hideMark/>
          </w:tcPr>
          <w:p w14:paraId="5FED77AB" w14:textId="77777777" w:rsidR="00E05307" w:rsidRPr="00CC245B" w:rsidRDefault="00E05307" w:rsidP="00652E02">
            <w:pPr>
              <w:pStyle w:val="xxmsonormal"/>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22"/>
                <w:szCs w:val="22"/>
              </w:rPr>
            </w:pPr>
            <w:r w:rsidRPr="00CC245B">
              <w:rPr>
                <w:rFonts w:asciiTheme="minorHAnsi" w:hAnsiTheme="minorHAnsi" w:cstheme="minorHAnsi"/>
                <w:sz w:val="22"/>
                <w:szCs w:val="22"/>
              </w:rPr>
              <w:t>0,04</w:t>
            </w:r>
          </w:p>
        </w:tc>
        <w:tc>
          <w:tcPr>
            <w:tcW w:w="1154" w:type="dxa"/>
            <w:hideMark/>
          </w:tcPr>
          <w:p w14:paraId="3414D63B" w14:textId="77777777" w:rsidR="00E05307" w:rsidRPr="00CC245B" w:rsidRDefault="00E05307" w:rsidP="00652E02">
            <w:pPr>
              <w:pStyle w:val="xxmsonormal"/>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22"/>
                <w:szCs w:val="22"/>
              </w:rPr>
            </w:pPr>
            <w:r w:rsidRPr="00CC245B">
              <w:rPr>
                <w:rFonts w:asciiTheme="minorHAnsi" w:hAnsiTheme="minorHAnsi" w:cstheme="minorHAnsi"/>
                <w:sz w:val="22"/>
                <w:szCs w:val="22"/>
              </w:rPr>
              <w:t>1,10</w:t>
            </w:r>
          </w:p>
        </w:tc>
        <w:tc>
          <w:tcPr>
            <w:tcW w:w="760" w:type="dxa"/>
            <w:hideMark/>
          </w:tcPr>
          <w:p w14:paraId="1E6B599F" w14:textId="77777777" w:rsidR="00E05307" w:rsidRPr="00CC245B" w:rsidRDefault="00E05307" w:rsidP="00652E02">
            <w:pPr>
              <w:pStyle w:val="xxmsonormal"/>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22"/>
                <w:szCs w:val="22"/>
              </w:rPr>
            </w:pPr>
            <w:r w:rsidRPr="00CC245B">
              <w:rPr>
                <w:rFonts w:asciiTheme="minorHAnsi" w:hAnsiTheme="minorHAnsi" w:cstheme="minorHAnsi"/>
                <w:sz w:val="22"/>
                <w:szCs w:val="22"/>
              </w:rPr>
              <w:t>1,10</w:t>
            </w:r>
          </w:p>
        </w:tc>
        <w:tc>
          <w:tcPr>
            <w:tcW w:w="760" w:type="dxa"/>
            <w:hideMark/>
          </w:tcPr>
          <w:p w14:paraId="1759E77B" w14:textId="77777777" w:rsidR="00E05307" w:rsidRPr="00CC245B" w:rsidRDefault="00E05307" w:rsidP="00652E02">
            <w:pPr>
              <w:pStyle w:val="xxmsonormal"/>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22"/>
                <w:szCs w:val="22"/>
              </w:rPr>
            </w:pPr>
            <w:r w:rsidRPr="00CC245B">
              <w:rPr>
                <w:rFonts w:asciiTheme="minorHAnsi" w:hAnsiTheme="minorHAnsi" w:cstheme="minorHAnsi"/>
                <w:sz w:val="22"/>
                <w:szCs w:val="22"/>
              </w:rPr>
              <w:t>1,11</w:t>
            </w:r>
          </w:p>
        </w:tc>
        <w:tc>
          <w:tcPr>
            <w:tcW w:w="760" w:type="dxa"/>
            <w:hideMark/>
          </w:tcPr>
          <w:p w14:paraId="6F120E6E" w14:textId="77777777" w:rsidR="00E05307" w:rsidRPr="00CC245B" w:rsidRDefault="00E05307" w:rsidP="00652E02">
            <w:pPr>
              <w:pStyle w:val="xxmsonormal"/>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22"/>
                <w:szCs w:val="22"/>
              </w:rPr>
            </w:pPr>
            <w:r w:rsidRPr="00CC245B">
              <w:rPr>
                <w:rFonts w:asciiTheme="minorHAnsi" w:hAnsiTheme="minorHAnsi" w:cstheme="minorHAnsi"/>
                <w:sz w:val="22"/>
                <w:szCs w:val="22"/>
              </w:rPr>
              <w:t>1,11</w:t>
            </w:r>
          </w:p>
        </w:tc>
        <w:tc>
          <w:tcPr>
            <w:tcW w:w="1191" w:type="dxa"/>
            <w:hideMark/>
          </w:tcPr>
          <w:p w14:paraId="22C08D5F" w14:textId="77777777" w:rsidR="00E05307" w:rsidRPr="00CC245B" w:rsidRDefault="00E05307" w:rsidP="00652E02">
            <w:pPr>
              <w:pStyle w:val="xxmsonormal"/>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22"/>
                <w:szCs w:val="22"/>
              </w:rPr>
            </w:pPr>
            <w:r w:rsidRPr="00CC245B">
              <w:rPr>
                <w:rFonts w:asciiTheme="minorHAnsi" w:hAnsiTheme="minorHAnsi" w:cstheme="minorHAnsi"/>
                <w:sz w:val="22"/>
                <w:szCs w:val="22"/>
              </w:rPr>
              <w:t>1,20</w:t>
            </w:r>
          </w:p>
        </w:tc>
      </w:tr>
      <w:tr w:rsidR="00E05307" w:rsidRPr="00CC245B" w14:paraId="0134EE6E" w14:textId="77777777" w:rsidTr="007C13A7">
        <w:trPr>
          <w:cnfStyle w:val="000000100000" w:firstRow="0" w:lastRow="0" w:firstColumn="0" w:lastColumn="0" w:oddVBand="0" w:evenVBand="0" w:oddHBand="1"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2835" w:type="dxa"/>
            <w:hideMark/>
          </w:tcPr>
          <w:p w14:paraId="18AEB8B9" w14:textId="0A8CCB2F" w:rsidR="00E05307" w:rsidRPr="00CC245B" w:rsidRDefault="00E05307" w:rsidP="00652E02">
            <w:pPr>
              <w:pStyle w:val="xxmsonormal"/>
              <w:rPr>
                <w:rFonts w:asciiTheme="minorHAnsi" w:eastAsia="Times New Roman" w:hAnsiTheme="minorHAnsi" w:cstheme="minorHAnsi"/>
                <w:sz w:val="22"/>
                <w:szCs w:val="22"/>
              </w:rPr>
            </w:pPr>
            <w:r w:rsidRPr="00CC245B">
              <w:rPr>
                <w:rFonts w:asciiTheme="minorHAnsi" w:hAnsiTheme="minorHAnsi" w:cstheme="minorHAnsi"/>
                <w:sz w:val="22"/>
                <w:szCs w:val="22"/>
              </w:rPr>
              <w:t>Volume</w:t>
            </w:r>
            <w:r w:rsidR="007C13A7" w:rsidRPr="00CC245B">
              <w:rPr>
                <w:rFonts w:asciiTheme="minorHAnsi" w:hAnsiTheme="minorHAnsi" w:cstheme="minorHAnsi"/>
                <w:sz w:val="22"/>
                <w:szCs w:val="22"/>
              </w:rPr>
              <w:t xml:space="preserve"> (</w:t>
            </w:r>
            <w:proofErr w:type="spellStart"/>
            <w:r w:rsidR="007C13A7" w:rsidRPr="00CC245B">
              <w:rPr>
                <w:rFonts w:asciiTheme="minorHAnsi" w:hAnsiTheme="minorHAnsi" w:cstheme="minorHAnsi"/>
                <w:sz w:val="22"/>
                <w:szCs w:val="22"/>
              </w:rPr>
              <w:t>mL</w:t>
            </w:r>
            <w:proofErr w:type="spellEnd"/>
            <w:r w:rsidR="007C13A7" w:rsidRPr="00CC245B">
              <w:rPr>
                <w:rFonts w:asciiTheme="minorHAnsi" w:hAnsiTheme="minorHAnsi" w:cstheme="minorHAnsi"/>
                <w:sz w:val="22"/>
                <w:szCs w:val="22"/>
              </w:rPr>
              <w:t>)</w:t>
            </w:r>
          </w:p>
        </w:tc>
        <w:tc>
          <w:tcPr>
            <w:tcW w:w="1304" w:type="dxa"/>
            <w:hideMark/>
          </w:tcPr>
          <w:p w14:paraId="01F14357" w14:textId="77777777" w:rsidR="00E05307" w:rsidRPr="00CC245B" w:rsidRDefault="00E05307" w:rsidP="00652E02">
            <w:pPr>
              <w:pStyle w:val="xxmsonormal"/>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sz w:val="22"/>
                <w:szCs w:val="22"/>
              </w:rPr>
            </w:pPr>
            <w:r w:rsidRPr="00CC245B">
              <w:rPr>
                <w:rFonts w:asciiTheme="minorHAnsi" w:hAnsiTheme="minorHAnsi" w:cstheme="minorHAnsi"/>
                <w:sz w:val="22"/>
                <w:szCs w:val="22"/>
              </w:rPr>
              <w:t>14,20</w:t>
            </w:r>
          </w:p>
        </w:tc>
        <w:tc>
          <w:tcPr>
            <w:tcW w:w="1191" w:type="dxa"/>
            <w:hideMark/>
          </w:tcPr>
          <w:p w14:paraId="1FB10194" w14:textId="77777777" w:rsidR="00E05307" w:rsidRPr="00CC245B" w:rsidRDefault="00E05307" w:rsidP="00652E02">
            <w:pPr>
              <w:pStyle w:val="xxmsonormal"/>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sz w:val="22"/>
                <w:szCs w:val="22"/>
              </w:rPr>
            </w:pPr>
            <w:r w:rsidRPr="00CC245B">
              <w:rPr>
                <w:rFonts w:asciiTheme="minorHAnsi" w:hAnsiTheme="minorHAnsi" w:cstheme="minorHAnsi"/>
                <w:sz w:val="22"/>
                <w:szCs w:val="22"/>
              </w:rPr>
              <w:t>9,56</w:t>
            </w:r>
          </w:p>
        </w:tc>
        <w:tc>
          <w:tcPr>
            <w:tcW w:w="1154" w:type="dxa"/>
            <w:hideMark/>
          </w:tcPr>
          <w:p w14:paraId="64963B3F" w14:textId="77777777" w:rsidR="00E05307" w:rsidRPr="00CC245B" w:rsidRDefault="00E05307" w:rsidP="00652E02">
            <w:pPr>
              <w:pStyle w:val="xxmsonormal"/>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sz w:val="22"/>
                <w:szCs w:val="22"/>
              </w:rPr>
            </w:pPr>
            <w:r w:rsidRPr="00CC245B">
              <w:rPr>
                <w:rFonts w:asciiTheme="minorHAnsi" w:hAnsiTheme="minorHAnsi" w:cstheme="minorHAnsi"/>
                <w:sz w:val="22"/>
                <w:szCs w:val="22"/>
              </w:rPr>
              <w:t>3,00</w:t>
            </w:r>
          </w:p>
        </w:tc>
        <w:tc>
          <w:tcPr>
            <w:tcW w:w="760" w:type="dxa"/>
            <w:hideMark/>
          </w:tcPr>
          <w:p w14:paraId="726BBE5E" w14:textId="77777777" w:rsidR="00E05307" w:rsidRPr="00CC245B" w:rsidRDefault="00E05307" w:rsidP="00652E02">
            <w:pPr>
              <w:pStyle w:val="xxmsonormal"/>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sz w:val="22"/>
                <w:szCs w:val="22"/>
              </w:rPr>
            </w:pPr>
            <w:r w:rsidRPr="00CC245B">
              <w:rPr>
                <w:rFonts w:asciiTheme="minorHAnsi" w:hAnsiTheme="minorHAnsi" w:cstheme="minorHAnsi"/>
                <w:sz w:val="22"/>
                <w:szCs w:val="22"/>
              </w:rPr>
              <w:t>8,00</w:t>
            </w:r>
          </w:p>
        </w:tc>
        <w:tc>
          <w:tcPr>
            <w:tcW w:w="760" w:type="dxa"/>
            <w:hideMark/>
          </w:tcPr>
          <w:p w14:paraId="2A731E3A" w14:textId="77777777" w:rsidR="00E05307" w:rsidRPr="00CC245B" w:rsidRDefault="00E05307" w:rsidP="00652E02">
            <w:pPr>
              <w:pStyle w:val="xxmsonormal"/>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sz w:val="22"/>
                <w:szCs w:val="22"/>
              </w:rPr>
            </w:pPr>
            <w:r w:rsidRPr="00CC245B">
              <w:rPr>
                <w:rFonts w:asciiTheme="minorHAnsi" w:hAnsiTheme="minorHAnsi" w:cstheme="minorHAnsi"/>
                <w:sz w:val="22"/>
                <w:szCs w:val="22"/>
              </w:rPr>
              <w:t>11,00</w:t>
            </w:r>
          </w:p>
        </w:tc>
        <w:tc>
          <w:tcPr>
            <w:tcW w:w="760" w:type="dxa"/>
            <w:hideMark/>
          </w:tcPr>
          <w:p w14:paraId="1D5B5723" w14:textId="77777777" w:rsidR="00E05307" w:rsidRPr="00CC245B" w:rsidRDefault="00E05307" w:rsidP="00652E02">
            <w:pPr>
              <w:pStyle w:val="xxmsonormal"/>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sz w:val="22"/>
                <w:szCs w:val="22"/>
              </w:rPr>
            </w:pPr>
            <w:r w:rsidRPr="00CC245B">
              <w:rPr>
                <w:rFonts w:asciiTheme="minorHAnsi" w:hAnsiTheme="minorHAnsi" w:cstheme="minorHAnsi"/>
                <w:sz w:val="22"/>
                <w:szCs w:val="22"/>
              </w:rPr>
              <w:t>19,00</w:t>
            </w:r>
          </w:p>
        </w:tc>
        <w:tc>
          <w:tcPr>
            <w:tcW w:w="1191" w:type="dxa"/>
            <w:hideMark/>
          </w:tcPr>
          <w:p w14:paraId="542A98CE" w14:textId="77777777" w:rsidR="00E05307" w:rsidRPr="00CC245B" w:rsidRDefault="00E05307" w:rsidP="00652E02">
            <w:pPr>
              <w:pStyle w:val="xxmsonormal"/>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sz w:val="22"/>
                <w:szCs w:val="22"/>
              </w:rPr>
            </w:pPr>
            <w:r w:rsidRPr="00CC245B">
              <w:rPr>
                <w:rFonts w:asciiTheme="minorHAnsi" w:hAnsiTheme="minorHAnsi" w:cstheme="minorHAnsi"/>
                <w:sz w:val="22"/>
                <w:szCs w:val="22"/>
              </w:rPr>
              <w:t>30,00</w:t>
            </w:r>
          </w:p>
        </w:tc>
      </w:tr>
      <w:tr w:rsidR="005F74EF" w:rsidRPr="00CC245B" w14:paraId="6DB272AA" w14:textId="77777777" w:rsidTr="007C13A7">
        <w:trPr>
          <w:trHeight w:val="402"/>
          <w:jc w:val="center"/>
        </w:trPr>
        <w:tc>
          <w:tcPr>
            <w:cnfStyle w:val="001000000000" w:firstRow="0" w:lastRow="0" w:firstColumn="1" w:lastColumn="0" w:oddVBand="0" w:evenVBand="0" w:oddHBand="0" w:evenHBand="0" w:firstRowFirstColumn="0" w:firstRowLastColumn="0" w:lastRowFirstColumn="0" w:lastRowLastColumn="0"/>
            <w:tcW w:w="2835" w:type="dxa"/>
            <w:hideMark/>
          </w:tcPr>
          <w:p w14:paraId="66ABB266" w14:textId="75AF3BB1" w:rsidR="005F74EF" w:rsidRPr="00CC245B" w:rsidRDefault="005F74EF" w:rsidP="005F74EF">
            <w:pPr>
              <w:pStyle w:val="xxmsonormal"/>
              <w:rPr>
                <w:rFonts w:asciiTheme="minorHAnsi" w:eastAsia="Times New Roman" w:hAnsiTheme="minorHAnsi" w:cstheme="minorHAnsi"/>
                <w:sz w:val="22"/>
                <w:szCs w:val="22"/>
              </w:rPr>
            </w:pPr>
            <w:r w:rsidRPr="00CC245B">
              <w:rPr>
                <w:rFonts w:asciiTheme="minorHAnsi" w:hAnsiTheme="minorHAnsi" w:cstheme="minorHAnsi"/>
                <w:sz w:val="22"/>
                <w:szCs w:val="22"/>
              </w:rPr>
              <w:t>Activité à l’acquisition (MBq)</w:t>
            </w:r>
          </w:p>
        </w:tc>
        <w:tc>
          <w:tcPr>
            <w:tcW w:w="1304" w:type="dxa"/>
            <w:hideMark/>
          </w:tcPr>
          <w:p w14:paraId="63E7D4FC" w14:textId="77777777" w:rsidR="005F74EF" w:rsidRPr="00CC245B" w:rsidRDefault="005F74EF" w:rsidP="005F74EF">
            <w:pPr>
              <w:pStyle w:val="xxmsonormal"/>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22"/>
                <w:szCs w:val="22"/>
              </w:rPr>
            </w:pPr>
            <w:r w:rsidRPr="00CC245B">
              <w:rPr>
                <w:rFonts w:asciiTheme="minorHAnsi" w:hAnsiTheme="minorHAnsi" w:cstheme="minorHAnsi"/>
                <w:sz w:val="22"/>
                <w:szCs w:val="22"/>
              </w:rPr>
              <w:t>21,51</w:t>
            </w:r>
          </w:p>
        </w:tc>
        <w:tc>
          <w:tcPr>
            <w:tcW w:w="1191" w:type="dxa"/>
            <w:hideMark/>
          </w:tcPr>
          <w:p w14:paraId="4FE2BC5C" w14:textId="77777777" w:rsidR="005F74EF" w:rsidRPr="00CC245B" w:rsidRDefault="005F74EF" w:rsidP="005F74EF">
            <w:pPr>
              <w:pStyle w:val="xxmsonormal"/>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22"/>
                <w:szCs w:val="22"/>
              </w:rPr>
            </w:pPr>
            <w:r w:rsidRPr="00CC245B">
              <w:rPr>
                <w:rFonts w:asciiTheme="minorHAnsi" w:hAnsiTheme="minorHAnsi" w:cstheme="minorHAnsi"/>
                <w:sz w:val="22"/>
                <w:szCs w:val="22"/>
              </w:rPr>
              <w:t>2,85</w:t>
            </w:r>
          </w:p>
        </w:tc>
        <w:tc>
          <w:tcPr>
            <w:tcW w:w="1154" w:type="dxa"/>
            <w:hideMark/>
          </w:tcPr>
          <w:p w14:paraId="4860F614" w14:textId="77777777" w:rsidR="005F74EF" w:rsidRPr="00CC245B" w:rsidRDefault="005F74EF" w:rsidP="005F74EF">
            <w:pPr>
              <w:pStyle w:val="xxmsonormal"/>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22"/>
                <w:szCs w:val="22"/>
              </w:rPr>
            </w:pPr>
            <w:r w:rsidRPr="00CC245B">
              <w:rPr>
                <w:rFonts w:asciiTheme="minorHAnsi" w:hAnsiTheme="minorHAnsi" w:cstheme="minorHAnsi"/>
                <w:sz w:val="22"/>
                <w:szCs w:val="22"/>
              </w:rPr>
              <w:t>18,07</w:t>
            </w:r>
          </w:p>
        </w:tc>
        <w:tc>
          <w:tcPr>
            <w:tcW w:w="760" w:type="dxa"/>
            <w:hideMark/>
          </w:tcPr>
          <w:p w14:paraId="4ACD433E" w14:textId="77777777" w:rsidR="005F74EF" w:rsidRPr="00CC245B" w:rsidRDefault="005F74EF" w:rsidP="005F74EF">
            <w:pPr>
              <w:pStyle w:val="xxmsonormal"/>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22"/>
                <w:szCs w:val="22"/>
              </w:rPr>
            </w:pPr>
            <w:r w:rsidRPr="00CC245B">
              <w:rPr>
                <w:rFonts w:asciiTheme="minorHAnsi" w:hAnsiTheme="minorHAnsi" w:cstheme="minorHAnsi"/>
                <w:sz w:val="22"/>
                <w:szCs w:val="22"/>
              </w:rPr>
              <w:t>19,99</w:t>
            </w:r>
          </w:p>
        </w:tc>
        <w:tc>
          <w:tcPr>
            <w:tcW w:w="760" w:type="dxa"/>
            <w:hideMark/>
          </w:tcPr>
          <w:p w14:paraId="3F998388" w14:textId="77777777" w:rsidR="005F74EF" w:rsidRPr="00CC245B" w:rsidRDefault="005F74EF" w:rsidP="005F74EF">
            <w:pPr>
              <w:pStyle w:val="xxmsonormal"/>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22"/>
                <w:szCs w:val="22"/>
              </w:rPr>
            </w:pPr>
            <w:r w:rsidRPr="00CC245B">
              <w:rPr>
                <w:rFonts w:asciiTheme="minorHAnsi" w:hAnsiTheme="minorHAnsi" w:cstheme="minorHAnsi"/>
                <w:sz w:val="22"/>
                <w:szCs w:val="22"/>
              </w:rPr>
              <w:t>20,25</w:t>
            </w:r>
          </w:p>
        </w:tc>
        <w:tc>
          <w:tcPr>
            <w:tcW w:w="760" w:type="dxa"/>
            <w:hideMark/>
          </w:tcPr>
          <w:p w14:paraId="7F57C25B" w14:textId="77777777" w:rsidR="005F74EF" w:rsidRPr="00CC245B" w:rsidRDefault="005F74EF" w:rsidP="005F74EF">
            <w:pPr>
              <w:pStyle w:val="xxmsonormal"/>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22"/>
                <w:szCs w:val="22"/>
              </w:rPr>
            </w:pPr>
            <w:r w:rsidRPr="00CC245B">
              <w:rPr>
                <w:rFonts w:asciiTheme="minorHAnsi" w:hAnsiTheme="minorHAnsi" w:cstheme="minorHAnsi"/>
                <w:sz w:val="22"/>
                <w:szCs w:val="22"/>
              </w:rPr>
              <w:t>22,23</w:t>
            </w:r>
          </w:p>
        </w:tc>
        <w:tc>
          <w:tcPr>
            <w:tcW w:w="1191" w:type="dxa"/>
            <w:hideMark/>
          </w:tcPr>
          <w:p w14:paraId="64C827F9" w14:textId="77777777" w:rsidR="005F74EF" w:rsidRPr="00CC245B" w:rsidRDefault="005F74EF" w:rsidP="005F74EF">
            <w:pPr>
              <w:pStyle w:val="xxmsonormal"/>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22"/>
                <w:szCs w:val="22"/>
              </w:rPr>
            </w:pPr>
            <w:r w:rsidRPr="00CC245B">
              <w:rPr>
                <w:rFonts w:asciiTheme="minorHAnsi" w:hAnsiTheme="minorHAnsi" w:cstheme="minorHAnsi"/>
                <w:sz w:val="22"/>
                <w:szCs w:val="22"/>
              </w:rPr>
              <w:t>30,32</w:t>
            </w:r>
          </w:p>
        </w:tc>
      </w:tr>
      <w:tr w:rsidR="005F74EF" w:rsidRPr="00CC245B" w14:paraId="29E04F26" w14:textId="77777777" w:rsidTr="007C13A7">
        <w:trPr>
          <w:cnfStyle w:val="000000100000" w:firstRow="0" w:lastRow="0" w:firstColumn="0" w:lastColumn="0" w:oddVBand="0" w:evenVBand="0" w:oddHBand="1"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2835" w:type="dxa"/>
            <w:hideMark/>
          </w:tcPr>
          <w:p w14:paraId="71E5E395" w14:textId="4DA3A25C" w:rsidR="005F74EF" w:rsidRPr="00CC245B" w:rsidRDefault="007C13A7" w:rsidP="005F74EF">
            <w:pPr>
              <w:pStyle w:val="xxmsonormal"/>
              <w:rPr>
                <w:rFonts w:asciiTheme="minorHAnsi" w:eastAsia="Times New Roman" w:hAnsiTheme="minorHAnsi" w:cstheme="minorHAnsi"/>
                <w:sz w:val="22"/>
                <w:szCs w:val="22"/>
              </w:rPr>
            </w:pPr>
            <w:r w:rsidRPr="00CC245B">
              <w:rPr>
                <w:rFonts w:asciiTheme="minorHAnsi" w:hAnsiTheme="minorHAnsi" w:cstheme="minorHAnsi"/>
                <w:sz w:val="22"/>
                <w:szCs w:val="22"/>
              </w:rPr>
              <w:t>Sensibilité (Cps/(</w:t>
            </w:r>
            <w:proofErr w:type="spellStart"/>
            <w:r w:rsidRPr="00CC245B">
              <w:rPr>
                <w:rFonts w:asciiTheme="minorHAnsi" w:hAnsiTheme="minorHAnsi" w:cstheme="minorHAnsi"/>
                <w:sz w:val="22"/>
                <w:szCs w:val="22"/>
              </w:rPr>
              <w:t>MBq.s</w:t>
            </w:r>
            <w:proofErr w:type="spellEnd"/>
            <w:r w:rsidRPr="00CC245B">
              <w:rPr>
                <w:rFonts w:asciiTheme="minorHAnsi" w:hAnsiTheme="minorHAnsi" w:cstheme="minorHAnsi"/>
                <w:sz w:val="22"/>
                <w:szCs w:val="22"/>
              </w:rPr>
              <w:t>))</w:t>
            </w:r>
          </w:p>
        </w:tc>
        <w:tc>
          <w:tcPr>
            <w:tcW w:w="1304" w:type="dxa"/>
            <w:hideMark/>
          </w:tcPr>
          <w:p w14:paraId="1B58C6D7" w14:textId="77777777" w:rsidR="005F74EF" w:rsidRPr="00CC245B" w:rsidRDefault="005F74EF" w:rsidP="005F74EF">
            <w:pPr>
              <w:pStyle w:val="xxmsonormal"/>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sz w:val="22"/>
                <w:szCs w:val="22"/>
              </w:rPr>
            </w:pPr>
            <w:r w:rsidRPr="00CC245B">
              <w:rPr>
                <w:rFonts w:asciiTheme="minorHAnsi" w:hAnsiTheme="minorHAnsi" w:cstheme="minorHAnsi"/>
                <w:sz w:val="22"/>
                <w:szCs w:val="22"/>
              </w:rPr>
              <w:t>67,38</w:t>
            </w:r>
          </w:p>
        </w:tc>
        <w:tc>
          <w:tcPr>
            <w:tcW w:w="1191" w:type="dxa"/>
            <w:hideMark/>
          </w:tcPr>
          <w:p w14:paraId="37D0D563" w14:textId="77777777" w:rsidR="005F74EF" w:rsidRPr="00CC245B" w:rsidRDefault="005F74EF" w:rsidP="005F74EF">
            <w:pPr>
              <w:pStyle w:val="xxmsonormal"/>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sz w:val="22"/>
                <w:szCs w:val="22"/>
              </w:rPr>
            </w:pPr>
            <w:r w:rsidRPr="00CC245B">
              <w:rPr>
                <w:rFonts w:asciiTheme="minorHAnsi" w:hAnsiTheme="minorHAnsi" w:cstheme="minorHAnsi"/>
                <w:sz w:val="22"/>
                <w:szCs w:val="22"/>
              </w:rPr>
              <w:t>7,72</w:t>
            </w:r>
          </w:p>
        </w:tc>
        <w:tc>
          <w:tcPr>
            <w:tcW w:w="1154" w:type="dxa"/>
            <w:hideMark/>
          </w:tcPr>
          <w:p w14:paraId="6197020B" w14:textId="77777777" w:rsidR="005F74EF" w:rsidRPr="00CC245B" w:rsidRDefault="005F74EF" w:rsidP="005F74EF">
            <w:pPr>
              <w:pStyle w:val="xxmsonormal"/>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sz w:val="22"/>
                <w:szCs w:val="22"/>
              </w:rPr>
            </w:pPr>
            <w:r w:rsidRPr="00CC245B">
              <w:rPr>
                <w:rFonts w:asciiTheme="minorHAnsi" w:hAnsiTheme="minorHAnsi" w:cstheme="minorHAnsi"/>
                <w:sz w:val="22"/>
                <w:szCs w:val="22"/>
              </w:rPr>
              <w:t>56,57</w:t>
            </w:r>
          </w:p>
        </w:tc>
        <w:tc>
          <w:tcPr>
            <w:tcW w:w="760" w:type="dxa"/>
            <w:hideMark/>
          </w:tcPr>
          <w:p w14:paraId="793639FB" w14:textId="77777777" w:rsidR="005F74EF" w:rsidRPr="00CC245B" w:rsidRDefault="005F74EF" w:rsidP="005F74EF">
            <w:pPr>
              <w:pStyle w:val="xxmsonormal"/>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sz w:val="22"/>
                <w:szCs w:val="22"/>
              </w:rPr>
            </w:pPr>
            <w:r w:rsidRPr="00CC245B">
              <w:rPr>
                <w:rFonts w:asciiTheme="minorHAnsi" w:hAnsiTheme="minorHAnsi" w:cstheme="minorHAnsi"/>
                <w:sz w:val="22"/>
                <w:szCs w:val="22"/>
              </w:rPr>
              <w:t>60,29</w:t>
            </w:r>
          </w:p>
        </w:tc>
        <w:tc>
          <w:tcPr>
            <w:tcW w:w="760" w:type="dxa"/>
            <w:hideMark/>
          </w:tcPr>
          <w:p w14:paraId="305B5828" w14:textId="77777777" w:rsidR="005F74EF" w:rsidRPr="00CC245B" w:rsidRDefault="005F74EF" w:rsidP="005F74EF">
            <w:pPr>
              <w:pStyle w:val="xxmsonormal"/>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sz w:val="22"/>
                <w:szCs w:val="22"/>
              </w:rPr>
            </w:pPr>
            <w:r w:rsidRPr="00CC245B">
              <w:rPr>
                <w:rFonts w:asciiTheme="minorHAnsi" w:hAnsiTheme="minorHAnsi" w:cstheme="minorHAnsi"/>
                <w:sz w:val="22"/>
                <w:szCs w:val="22"/>
              </w:rPr>
              <w:t>64,89</w:t>
            </w:r>
          </w:p>
        </w:tc>
        <w:tc>
          <w:tcPr>
            <w:tcW w:w="760" w:type="dxa"/>
            <w:hideMark/>
          </w:tcPr>
          <w:p w14:paraId="3B51C7AE" w14:textId="77777777" w:rsidR="005F74EF" w:rsidRPr="00CC245B" w:rsidRDefault="005F74EF" w:rsidP="005F74EF">
            <w:pPr>
              <w:pStyle w:val="xxmsonormal"/>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sz w:val="22"/>
                <w:szCs w:val="22"/>
              </w:rPr>
            </w:pPr>
            <w:r w:rsidRPr="00CC245B">
              <w:rPr>
                <w:rFonts w:asciiTheme="minorHAnsi" w:hAnsiTheme="minorHAnsi" w:cstheme="minorHAnsi"/>
                <w:sz w:val="22"/>
                <w:szCs w:val="22"/>
              </w:rPr>
              <w:t>74,67</w:t>
            </w:r>
          </w:p>
        </w:tc>
        <w:tc>
          <w:tcPr>
            <w:tcW w:w="1191" w:type="dxa"/>
            <w:hideMark/>
          </w:tcPr>
          <w:p w14:paraId="4B662D2F" w14:textId="77777777" w:rsidR="005F74EF" w:rsidRPr="00CC245B" w:rsidRDefault="005F74EF" w:rsidP="005F74EF">
            <w:pPr>
              <w:pStyle w:val="xxmsonormal"/>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sz w:val="22"/>
                <w:szCs w:val="22"/>
              </w:rPr>
            </w:pPr>
            <w:r w:rsidRPr="00CC245B">
              <w:rPr>
                <w:rFonts w:asciiTheme="minorHAnsi" w:hAnsiTheme="minorHAnsi" w:cstheme="minorHAnsi"/>
                <w:sz w:val="22"/>
                <w:szCs w:val="22"/>
              </w:rPr>
              <w:t>89,98</w:t>
            </w:r>
          </w:p>
        </w:tc>
      </w:tr>
      <w:tr w:rsidR="005F74EF" w:rsidRPr="00CC245B" w14:paraId="2F673548" w14:textId="77777777" w:rsidTr="007C13A7">
        <w:trPr>
          <w:trHeight w:val="402"/>
          <w:jc w:val="center"/>
        </w:trPr>
        <w:tc>
          <w:tcPr>
            <w:cnfStyle w:val="001000000000" w:firstRow="0" w:lastRow="0" w:firstColumn="1" w:lastColumn="0" w:oddVBand="0" w:evenVBand="0" w:oddHBand="0" w:evenHBand="0" w:firstRowFirstColumn="0" w:firstRowLastColumn="0" w:lastRowFirstColumn="0" w:lastRowLastColumn="0"/>
            <w:tcW w:w="2835" w:type="dxa"/>
            <w:hideMark/>
          </w:tcPr>
          <w:p w14:paraId="1D492DF0" w14:textId="2FF93278" w:rsidR="005F74EF" w:rsidRPr="00CC245B" w:rsidRDefault="005F74EF" w:rsidP="005F74EF">
            <w:pPr>
              <w:pStyle w:val="xxmsonormal"/>
              <w:rPr>
                <w:rFonts w:asciiTheme="minorHAnsi" w:eastAsia="Times New Roman" w:hAnsiTheme="minorHAnsi" w:cstheme="minorHAnsi"/>
                <w:sz w:val="22"/>
                <w:szCs w:val="22"/>
              </w:rPr>
            </w:pPr>
            <w:r w:rsidRPr="00CC245B">
              <w:rPr>
                <w:rFonts w:asciiTheme="minorHAnsi" w:hAnsiTheme="minorHAnsi" w:cstheme="minorHAnsi"/>
                <w:sz w:val="22"/>
                <w:szCs w:val="22"/>
              </w:rPr>
              <w:t>Erreur</w:t>
            </w:r>
            <w:r w:rsidR="007C13A7" w:rsidRPr="00CC245B">
              <w:rPr>
                <w:rFonts w:asciiTheme="minorHAnsi" w:hAnsiTheme="minorHAnsi" w:cstheme="minorHAnsi"/>
                <w:sz w:val="22"/>
                <w:szCs w:val="22"/>
              </w:rPr>
              <w:t xml:space="preserve"> </w:t>
            </w:r>
            <w:r w:rsidRPr="00CC245B">
              <w:rPr>
                <w:rFonts w:asciiTheme="minorHAnsi" w:hAnsiTheme="minorHAnsi" w:cstheme="minorHAnsi"/>
                <w:sz w:val="22"/>
                <w:szCs w:val="22"/>
              </w:rPr>
              <w:t>Relative</w:t>
            </w:r>
            <w:r w:rsidR="007C13A7" w:rsidRPr="00CC245B">
              <w:rPr>
                <w:rFonts w:asciiTheme="minorHAnsi" w:hAnsiTheme="minorHAnsi" w:cstheme="minorHAnsi"/>
                <w:sz w:val="22"/>
                <w:szCs w:val="22"/>
              </w:rPr>
              <w:t xml:space="preserve"> (%)</w:t>
            </w:r>
          </w:p>
        </w:tc>
        <w:tc>
          <w:tcPr>
            <w:tcW w:w="1304" w:type="dxa"/>
            <w:hideMark/>
          </w:tcPr>
          <w:p w14:paraId="1B740E75" w14:textId="77777777" w:rsidR="005F74EF" w:rsidRPr="00CC245B" w:rsidRDefault="005F74EF" w:rsidP="005F74EF">
            <w:pPr>
              <w:pStyle w:val="xxmsonormal"/>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22"/>
                <w:szCs w:val="22"/>
              </w:rPr>
            </w:pPr>
            <w:r w:rsidRPr="00CC245B">
              <w:rPr>
                <w:rFonts w:asciiTheme="minorHAnsi" w:hAnsiTheme="minorHAnsi" w:cstheme="minorHAnsi"/>
                <w:sz w:val="22"/>
                <w:szCs w:val="22"/>
              </w:rPr>
              <w:t>-7,68</w:t>
            </w:r>
          </w:p>
        </w:tc>
        <w:tc>
          <w:tcPr>
            <w:tcW w:w="1191" w:type="dxa"/>
            <w:hideMark/>
          </w:tcPr>
          <w:p w14:paraId="4E5B4FCE" w14:textId="77777777" w:rsidR="005F74EF" w:rsidRPr="00CC245B" w:rsidRDefault="005F74EF" w:rsidP="005F74EF">
            <w:pPr>
              <w:pStyle w:val="xxmsonormal"/>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22"/>
                <w:szCs w:val="22"/>
              </w:rPr>
            </w:pPr>
            <w:r w:rsidRPr="00CC245B">
              <w:rPr>
                <w:rFonts w:asciiTheme="minorHAnsi" w:hAnsiTheme="minorHAnsi" w:cstheme="minorHAnsi"/>
                <w:sz w:val="22"/>
                <w:szCs w:val="22"/>
              </w:rPr>
              <w:t>4,44</w:t>
            </w:r>
          </w:p>
        </w:tc>
        <w:tc>
          <w:tcPr>
            <w:tcW w:w="1154" w:type="dxa"/>
            <w:hideMark/>
          </w:tcPr>
          <w:p w14:paraId="20117F9C" w14:textId="77777777" w:rsidR="005F74EF" w:rsidRPr="00CC245B" w:rsidRDefault="005F74EF" w:rsidP="005F74EF">
            <w:pPr>
              <w:pStyle w:val="xxmsonormal"/>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22"/>
                <w:szCs w:val="22"/>
              </w:rPr>
            </w:pPr>
            <w:r w:rsidRPr="00CC245B">
              <w:rPr>
                <w:rFonts w:asciiTheme="minorHAnsi" w:hAnsiTheme="minorHAnsi" w:cstheme="minorHAnsi"/>
                <w:sz w:val="22"/>
                <w:szCs w:val="22"/>
              </w:rPr>
              <w:t>-19,13</w:t>
            </w:r>
          </w:p>
        </w:tc>
        <w:tc>
          <w:tcPr>
            <w:tcW w:w="760" w:type="dxa"/>
            <w:hideMark/>
          </w:tcPr>
          <w:p w14:paraId="5A593B1E" w14:textId="77777777" w:rsidR="005F74EF" w:rsidRPr="00CC245B" w:rsidRDefault="005F74EF" w:rsidP="005F74EF">
            <w:pPr>
              <w:pStyle w:val="xxmsonormal"/>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22"/>
                <w:szCs w:val="22"/>
              </w:rPr>
            </w:pPr>
            <w:r w:rsidRPr="00CC245B">
              <w:rPr>
                <w:rFonts w:asciiTheme="minorHAnsi" w:hAnsiTheme="minorHAnsi" w:cstheme="minorHAnsi"/>
                <w:sz w:val="22"/>
                <w:szCs w:val="22"/>
              </w:rPr>
              <w:t>-8,76</w:t>
            </w:r>
          </w:p>
        </w:tc>
        <w:tc>
          <w:tcPr>
            <w:tcW w:w="760" w:type="dxa"/>
            <w:hideMark/>
          </w:tcPr>
          <w:p w14:paraId="2C3DD7A0" w14:textId="77777777" w:rsidR="005F74EF" w:rsidRPr="00CC245B" w:rsidRDefault="005F74EF" w:rsidP="005F74EF">
            <w:pPr>
              <w:pStyle w:val="xxmsonormal"/>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22"/>
                <w:szCs w:val="22"/>
              </w:rPr>
            </w:pPr>
            <w:r w:rsidRPr="00CC245B">
              <w:rPr>
                <w:rFonts w:asciiTheme="minorHAnsi" w:hAnsiTheme="minorHAnsi" w:cstheme="minorHAnsi"/>
                <w:sz w:val="22"/>
                <w:szCs w:val="22"/>
              </w:rPr>
              <w:t>-7,72</w:t>
            </w:r>
          </w:p>
        </w:tc>
        <w:tc>
          <w:tcPr>
            <w:tcW w:w="760" w:type="dxa"/>
            <w:hideMark/>
          </w:tcPr>
          <w:p w14:paraId="5B85D3EA" w14:textId="77777777" w:rsidR="005F74EF" w:rsidRPr="00CC245B" w:rsidRDefault="005F74EF" w:rsidP="005F74EF">
            <w:pPr>
              <w:pStyle w:val="xxmsonormal"/>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22"/>
                <w:szCs w:val="22"/>
              </w:rPr>
            </w:pPr>
            <w:r w:rsidRPr="00CC245B">
              <w:rPr>
                <w:rFonts w:asciiTheme="minorHAnsi" w:hAnsiTheme="minorHAnsi" w:cstheme="minorHAnsi"/>
                <w:sz w:val="22"/>
                <w:szCs w:val="22"/>
              </w:rPr>
              <w:t>-6,48</w:t>
            </w:r>
          </w:p>
        </w:tc>
        <w:tc>
          <w:tcPr>
            <w:tcW w:w="1191" w:type="dxa"/>
            <w:hideMark/>
          </w:tcPr>
          <w:p w14:paraId="381F9A17" w14:textId="77777777" w:rsidR="005F74EF" w:rsidRPr="00CC245B" w:rsidRDefault="005F74EF" w:rsidP="005F74EF">
            <w:pPr>
              <w:pStyle w:val="xxmsonormal"/>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22"/>
                <w:szCs w:val="22"/>
              </w:rPr>
            </w:pPr>
            <w:r w:rsidRPr="00CC245B">
              <w:rPr>
                <w:rFonts w:asciiTheme="minorHAnsi" w:hAnsiTheme="minorHAnsi" w:cstheme="minorHAnsi"/>
                <w:sz w:val="22"/>
                <w:szCs w:val="22"/>
              </w:rPr>
              <w:t>11,01</w:t>
            </w:r>
          </w:p>
        </w:tc>
      </w:tr>
    </w:tbl>
    <w:p w14:paraId="573FA123" w14:textId="77777777" w:rsidR="00E05307" w:rsidRPr="00CC245B" w:rsidRDefault="00E05307" w:rsidP="00E05307">
      <w:pPr>
        <w:rPr>
          <w:rFonts w:cstheme="minorHAnsi"/>
        </w:rPr>
      </w:pPr>
      <w:r w:rsidRPr="00CC245B">
        <w:rPr>
          <w:rFonts w:cstheme="minorHAnsi"/>
        </w:rPr>
        <w:t>Il y a 45 données par paramètre, issues des images acquises et seuillées de 5% à 40% par pas de 5%.</w:t>
      </w:r>
    </w:p>
    <w:p w14:paraId="53257651" w14:textId="77777777" w:rsidR="00E05307" w:rsidRPr="00CC245B" w:rsidRDefault="00E05307" w:rsidP="00E05307">
      <w:pPr>
        <w:ind w:left="1980"/>
        <w:rPr>
          <w:rFonts w:cstheme="minorHAnsi"/>
        </w:rPr>
      </w:pPr>
    </w:p>
    <w:p w14:paraId="1841E4B9" w14:textId="77777777" w:rsidR="006A6753" w:rsidRPr="00CC245B" w:rsidRDefault="006A6753">
      <w:pPr>
        <w:rPr>
          <w:rFonts w:cstheme="minorHAnsi"/>
        </w:rPr>
      </w:pPr>
      <w:r w:rsidRPr="00CC245B">
        <w:rPr>
          <w:rFonts w:cstheme="minorHAnsi"/>
        </w:rPr>
        <w:br w:type="page"/>
      </w:r>
    </w:p>
    <w:p w14:paraId="59534066" w14:textId="3D4FFEDA" w:rsidR="00E05307" w:rsidRPr="00A56C37" w:rsidRDefault="00FB7E42" w:rsidP="00A56C37">
      <w:pPr>
        <w:pStyle w:val="Lgende"/>
        <w:rPr>
          <w:rFonts w:asciiTheme="majorHAnsi" w:hAnsiTheme="majorHAnsi"/>
          <w:sz w:val="22"/>
          <w:szCs w:val="24"/>
        </w:rPr>
      </w:pPr>
      <w:r w:rsidRPr="00A56C37">
        <w:rPr>
          <w:rFonts w:asciiTheme="majorHAnsi" w:hAnsiTheme="majorHAnsi"/>
          <w:sz w:val="22"/>
          <w:szCs w:val="24"/>
        </w:rPr>
        <w:lastRenderedPageBreak/>
        <w:fldChar w:fldCharType="begin"/>
      </w:r>
      <w:r w:rsidRPr="00A56C37">
        <w:rPr>
          <w:rFonts w:asciiTheme="majorHAnsi" w:hAnsiTheme="majorHAnsi"/>
          <w:sz w:val="22"/>
          <w:szCs w:val="24"/>
        </w:rPr>
        <w:instrText xml:space="preserve"> SEQ Desc_std \* alphabetic </w:instrText>
      </w:r>
      <w:r w:rsidRPr="00A56C37">
        <w:rPr>
          <w:rFonts w:asciiTheme="majorHAnsi" w:hAnsiTheme="majorHAnsi"/>
          <w:sz w:val="22"/>
          <w:szCs w:val="24"/>
        </w:rPr>
        <w:fldChar w:fldCharType="separate"/>
      </w:r>
      <w:bookmarkStart w:id="2961" w:name="_Ref183014699"/>
      <w:r w:rsidR="00C30592">
        <w:rPr>
          <w:rFonts w:asciiTheme="majorHAnsi" w:hAnsiTheme="majorHAnsi"/>
          <w:noProof/>
          <w:sz w:val="22"/>
          <w:szCs w:val="24"/>
        </w:rPr>
        <w:t>c</w:t>
      </w:r>
      <w:bookmarkEnd w:id="2961"/>
      <w:r w:rsidRPr="00A56C37">
        <w:rPr>
          <w:rFonts w:asciiTheme="majorHAnsi" w:hAnsiTheme="majorHAnsi"/>
          <w:sz w:val="22"/>
          <w:szCs w:val="24"/>
        </w:rPr>
        <w:fldChar w:fldCharType="end"/>
      </w:r>
      <w:r w:rsidRPr="00A56C37">
        <w:rPr>
          <w:rFonts w:asciiTheme="majorHAnsi" w:hAnsiTheme="majorHAnsi"/>
          <w:sz w:val="22"/>
          <w:szCs w:val="24"/>
        </w:rPr>
        <w:t xml:space="preserve">) </w:t>
      </w:r>
      <w:r w:rsidR="00E05307" w:rsidRPr="00A56C37">
        <w:rPr>
          <w:rFonts w:asciiTheme="majorHAnsi" w:hAnsiTheme="majorHAnsi"/>
          <w:sz w:val="22"/>
          <w:szCs w:val="24"/>
        </w:rPr>
        <w:t>Pour les co</w:t>
      </w:r>
      <w:r w:rsidR="00A56C37">
        <w:rPr>
          <w:rFonts w:asciiTheme="majorHAnsi" w:hAnsiTheme="majorHAnsi"/>
          <w:sz w:val="22"/>
          <w:szCs w:val="24"/>
        </w:rPr>
        <w:t>llimateurs sténopés et l’I</w:t>
      </w:r>
      <w:r w:rsidR="00A56C37">
        <w:rPr>
          <w:rFonts w:asciiTheme="majorHAnsi" w:hAnsiTheme="majorHAnsi"/>
          <w:sz w:val="22"/>
          <w:szCs w:val="24"/>
        </w:rPr>
        <w:noBreakHyphen/>
        <w:t>123</w:t>
      </w:r>
    </w:p>
    <w:tbl>
      <w:tblPr>
        <w:tblStyle w:val="TableauGrille5Fonc-Accentuation5"/>
        <w:tblW w:w="9958" w:type="dxa"/>
        <w:jc w:val="center"/>
        <w:tblLook w:val="04A0" w:firstRow="1" w:lastRow="0" w:firstColumn="1" w:lastColumn="0" w:noHBand="0" w:noVBand="1"/>
      </w:tblPr>
      <w:tblGrid>
        <w:gridCol w:w="2835"/>
        <w:gridCol w:w="1148"/>
        <w:gridCol w:w="1191"/>
        <w:gridCol w:w="1171"/>
        <w:gridCol w:w="814"/>
        <w:gridCol w:w="814"/>
        <w:gridCol w:w="777"/>
        <w:gridCol w:w="1208"/>
      </w:tblGrid>
      <w:tr w:rsidR="00E05307" w:rsidRPr="00CC245B" w14:paraId="610BDA63" w14:textId="77777777" w:rsidTr="007C13A7">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835" w:type="dxa"/>
            <w:hideMark/>
          </w:tcPr>
          <w:p w14:paraId="54D7226F" w14:textId="77777777" w:rsidR="00E05307" w:rsidRPr="00CC245B" w:rsidRDefault="00E05307" w:rsidP="00652E02">
            <w:pPr>
              <w:pStyle w:val="xxmsonormal"/>
              <w:rPr>
                <w:rFonts w:asciiTheme="minorHAnsi" w:hAnsiTheme="minorHAnsi" w:cstheme="minorHAnsi"/>
                <w:sz w:val="22"/>
                <w:szCs w:val="22"/>
              </w:rPr>
            </w:pPr>
            <w:r w:rsidRPr="00CC245B">
              <w:rPr>
                <w:rFonts w:asciiTheme="minorHAnsi" w:hAnsiTheme="minorHAnsi" w:cstheme="minorHAnsi"/>
                <w:sz w:val="22"/>
                <w:szCs w:val="22"/>
              </w:rPr>
              <w:t>Indice</w:t>
            </w:r>
          </w:p>
        </w:tc>
        <w:tc>
          <w:tcPr>
            <w:tcW w:w="1148" w:type="dxa"/>
            <w:hideMark/>
          </w:tcPr>
          <w:p w14:paraId="5C50D1BE" w14:textId="77777777" w:rsidR="00E05307" w:rsidRPr="00CC245B" w:rsidRDefault="00E05307" w:rsidP="00652E02">
            <w:pPr>
              <w:pStyle w:val="xxmsonormal"/>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CC245B">
              <w:rPr>
                <w:rFonts w:asciiTheme="minorHAnsi" w:hAnsiTheme="minorHAnsi" w:cstheme="minorHAnsi"/>
                <w:sz w:val="22"/>
                <w:szCs w:val="22"/>
              </w:rPr>
              <w:t>Moyenne</w:t>
            </w:r>
          </w:p>
        </w:tc>
        <w:tc>
          <w:tcPr>
            <w:tcW w:w="1191" w:type="dxa"/>
            <w:hideMark/>
          </w:tcPr>
          <w:p w14:paraId="238B4290" w14:textId="77777777" w:rsidR="00E05307" w:rsidRPr="00CC245B" w:rsidRDefault="00E05307" w:rsidP="00652E02">
            <w:pPr>
              <w:pStyle w:val="xxmsonormal"/>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CC245B">
              <w:rPr>
                <w:rFonts w:asciiTheme="minorHAnsi" w:hAnsiTheme="minorHAnsi" w:cstheme="minorHAnsi"/>
                <w:sz w:val="22"/>
                <w:szCs w:val="22"/>
              </w:rPr>
              <w:t>Écart-type</w:t>
            </w:r>
          </w:p>
        </w:tc>
        <w:tc>
          <w:tcPr>
            <w:tcW w:w="1171" w:type="dxa"/>
            <w:hideMark/>
          </w:tcPr>
          <w:p w14:paraId="30854E4D" w14:textId="77777777" w:rsidR="00E05307" w:rsidRPr="00CC245B" w:rsidRDefault="00E05307" w:rsidP="00652E02">
            <w:pPr>
              <w:pStyle w:val="xxmsonormal"/>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CC245B">
              <w:rPr>
                <w:rFonts w:asciiTheme="minorHAnsi" w:hAnsiTheme="minorHAnsi" w:cstheme="minorHAnsi"/>
                <w:sz w:val="22"/>
                <w:szCs w:val="22"/>
              </w:rPr>
              <w:t>Minimum</w:t>
            </w:r>
          </w:p>
        </w:tc>
        <w:tc>
          <w:tcPr>
            <w:tcW w:w="814" w:type="dxa"/>
            <w:hideMark/>
          </w:tcPr>
          <w:p w14:paraId="0519BE76" w14:textId="77777777" w:rsidR="00E05307" w:rsidRPr="00CC245B" w:rsidRDefault="00E05307" w:rsidP="00652E02">
            <w:pPr>
              <w:pStyle w:val="xxmsonormal"/>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CC245B">
              <w:rPr>
                <w:rFonts w:asciiTheme="minorHAnsi" w:hAnsiTheme="minorHAnsi" w:cstheme="minorHAnsi"/>
                <w:sz w:val="22"/>
                <w:szCs w:val="22"/>
              </w:rPr>
              <w:t>25%</w:t>
            </w:r>
          </w:p>
        </w:tc>
        <w:tc>
          <w:tcPr>
            <w:tcW w:w="814" w:type="dxa"/>
            <w:hideMark/>
          </w:tcPr>
          <w:p w14:paraId="47AC6A37" w14:textId="77777777" w:rsidR="00E05307" w:rsidRPr="00CC245B" w:rsidRDefault="00E05307" w:rsidP="00652E02">
            <w:pPr>
              <w:pStyle w:val="xxmsonormal"/>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CC245B">
              <w:rPr>
                <w:rFonts w:asciiTheme="minorHAnsi" w:hAnsiTheme="minorHAnsi" w:cstheme="minorHAnsi"/>
                <w:sz w:val="22"/>
                <w:szCs w:val="22"/>
              </w:rPr>
              <w:t>50%</w:t>
            </w:r>
          </w:p>
        </w:tc>
        <w:tc>
          <w:tcPr>
            <w:tcW w:w="777" w:type="dxa"/>
            <w:hideMark/>
          </w:tcPr>
          <w:p w14:paraId="3C73A668" w14:textId="77777777" w:rsidR="00E05307" w:rsidRPr="00CC245B" w:rsidRDefault="00E05307" w:rsidP="00652E02">
            <w:pPr>
              <w:pStyle w:val="xxmsonormal"/>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CC245B">
              <w:rPr>
                <w:rFonts w:asciiTheme="minorHAnsi" w:hAnsiTheme="minorHAnsi" w:cstheme="minorHAnsi"/>
                <w:sz w:val="22"/>
                <w:szCs w:val="22"/>
              </w:rPr>
              <w:t>75%</w:t>
            </w:r>
          </w:p>
        </w:tc>
        <w:tc>
          <w:tcPr>
            <w:tcW w:w="1208" w:type="dxa"/>
            <w:hideMark/>
          </w:tcPr>
          <w:p w14:paraId="3BC3C93C" w14:textId="77777777" w:rsidR="00E05307" w:rsidRPr="00CC245B" w:rsidRDefault="00E05307" w:rsidP="00652E02">
            <w:pPr>
              <w:pStyle w:val="xxmsonormal"/>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CC245B">
              <w:rPr>
                <w:rFonts w:asciiTheme="minorHAnsi" w:hAnsiTheme="minorHAnsi" w:cstheme="minorHAnsi"/>
                <w:sz w:val="22"/>
                <w:szCs w:val="22"/>
              </w:rPr>
              <w:t>Maximum</w:t>
            </w:r>
          </w:p>
        </w:tc>
      </w:tr>
      <w:tr w:rsidR="00E05307" w:rsidRPr="00CC245B" w14:paraId="2868E201" w14:textId="77777777" w:rsidTr="007C13A7">
        <w:trPr>
          <w:cnfStyle w:val="000000100000" w:firstRow="0" w:lastRow="0" w:firstColumn="0" w:lastColumn="0" w:oddVBand="0" w:evenVBand="0" w:oddHBand="1"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2835" w:type="dxa"/>
            <w:hideMark/>
          </w:tcPr>
          <w:p w14:paraId="1EC5EEC5" w14:textId="09CB2445" w:rsidR="00E05307" w:rsidRPr="00CC245B" w:rsidRDefault="005F74EF" w:rsidP="00652E02">
            <w:pPr>
              <w:pStyle w:val="xxmsonormal"/>
              <w:rPr>
                <w:rFonts w:asciiTheme="minorHAnsi" w:eastAsia="Times New Roman" w:hAnsiTheme="minorHAnsi" w:cstheme="minorHAnsi"/>
                <w:sz w:val="22"/>
                <w:szCs w:val="22"/>
              </w:rPr>
            </w:pPr>
            <w:r w:rsidRPr="00CC245B">
              <w:rPr>
                <w:rFonts w:asciiTheme="minorHAnsi" w:hAnsiTheme="minorHAnsi" w:cstheme="minorHAnsi"/>
                <w:sz w:val="22"/>
                <w:szCs w:val="22"/>
              </w:rPr>
              <w:t>Centre (n° de 1 à 20)</w:t>
            </w:r>
          </w:p>
        </w:tc>
        <w:tc>
          <w:tcPr>
            <w:tcW w:w="1148" w:type="dxa"/>
            <w:hideMark/>
          </w:tcPr>
          <w:p w14:paraId="2A65B723" w14:textId="77777777" w:rsidR="00E05307" w:rsidRPr="00CC245B" w:rsidRDefault="00E05307" w:rsidP="00652E02">
            <w:pPr>
              <w:pStyle w:val="xxmsonormal"/>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sz w:val="22"/>
                <w:szCs w:val="22"/>
              </w:rPr>
            </w:pPr>
            <w:r w:rsidRPr="00CC245B">
              <w:rPr>
                <w:rFonts w:asciiTheme="minorHAnsi" w:hAnsiTheme="minorHAnsi" w:cstheme="minorHAnsi"/>
                <w:sz w:val="22"/>
                <w:szCs w:val="22"/>
              </w:rPr>
              <w:t>13,89</w:t>
            </w:r>
          </w:p>
        </w:tc>
        <w:tc>
          <w:tcPr>
            <w:tcW w:w="1191" w:type="dxa"/>
            <w:hideMark/>
          </w:tcPr>
          <w:p w14:paraId="1B2F7CB4" w14:textId="77777777" w:rsidR="00E05307" w:rsidRPr="00CC245B" w:rsidRDefault="00E05307" w:rsidP="00652E02">
            <w:pPr>
              <w:pStyle w:val="xxmsonormal"/>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sz w:val="22"/>
                <w:szCs w:val="22"/>
              </w:rPr>
            </w:pPr>
            <w:r w:rsidRPr="00CC245B">
              <w:rPr>
                <w:rFonts w:asciiTheme="minorHAnsi" w:hAnsiTheme="minorHAnsi" w:cstheme="minorHAnsi"/>
                <w:sz w:val="22"/>
                <w:szCs w:val="22"/>
              </w:rPr>
              <w:t>6,31</w:t>
            </w:r>
          </w:p>
        </w:tc>
        <w:tc>
          <w:tcPr>
            <w:tcW w:w="1171" w:type="dxa"/>
            <w:hideMark/>
          </w:tcPr>
          <w:p w14:paraId="07CFC7B5" w14:textId="77777777" w:rsidR="00E05307" w:rsidRPr="00CC245B" w:rsidRDefault="00E05307" w:rsidP="00652E02">
            <w:pPr>
              <w:pStyle w:val="xxmsonormal"/>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sz w:val="22"/>
                <w:szCs w:val="22"/>
              </w:rPr>
            </w:pPr>
            <w:r w:rsidRPr="00CC245B">
              <w:rPr>
                <w:rFonts w:asciiTheme="minorHAnsi" w:hAnsiTheme="minorHAnsi" w:cstheme="minorHAnsi"/>
                <w:sz w:val="22"/>
                <w:szCs w:val="22"/>
              </w:rPr>
              <w:t>4,00</w:t>
            </w:r>
          </w:p>
        </w:tc>
        <w:tc>
          <w:tcPr>
            <w:tcW w:w="814" w:type="dxa"/>
            <w:hideMark/>
          </w:tcPr>
          <w:p w14:paraId="492D14B7" w14:textId="77777777" w:rsidR="00E05307" w:rsidRPr="00CC245B" w:rsidRDefault="00E05307" w:rsidP="00652E02">
            <w:pPr>
              <w:pStyle w:val="xxmsonormal"/>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sz w:val="22"/>
                <w:szCs w:val="22"/>
              </w:rPr>
            </w:pPr>
            <w:r w:rsidRPr="00CC245B">
              <w:rPr>
                <w:rFonts w:asciiTheme="minorHAnsi" w:hAnsiTheme="minorHAnsi" w:cstheme="minorHAnsi"/>
                <w:sz w:val="22"/>
                <w:szCs w:val="22"/>
              </w:rPr>
              <w:t>8,00</w:t>
            </w:r>
          </w:p>
        </w:tc>
        <w:tc>
          <w:tcPr>
            <w:tcW w:w="814" w:type="dxa"/>
            <w:hideMark/>
          </w:tcPr>
          <w:p w14:paraId="61807F87" w14:textId="77777777" w:rsidR="00E05307" w:rsidRPr="00CC245B" w:rsidRDefault="00E05307" w:rsidP="00652E02">
            <w:pPr>
              <w:pStyle w:val="xxmsonormal"/>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sz w:val="22"/>
                <w:szCs w:val="22"/>
              </w:rPr>
            </w:pPr>
            <w:r w:rsidRPr="00CC245B">
              <w:rPr>
                <w:rFonts w:asciiTheme="minorHAnsi" w:hAnsiTheme="minorHAnsi" w:cstheme="minorHAnsi"/>
                <w:sz w:val="22"/>
                <w:szCs w:val="22"/>
              </w:rPr>
              <w:t>17,00</w:t>
            </w:r>
          </w:p>
        </w:tc>
        <w:tc>
          <w:tcPr>
            <w:tcW w:w="777" w:type="dxa"/>
            <w:hideMark/>
          </w:tcPr>
          <w:p w14:paraId="19A95016" w14:textId="77777777" w:rsidR="00E05307" w:rsidRPr="00CC245B" w:rsidRDefault="00E05307" w:rsidP="00652E02">
            <w:pPr>
              <w:pStyle w:val="xxmsonormal"/>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sz w:val="22"/>
                <w:szCs w:val="22"/>
              </w:rPr>
            </w:pPr>
            <w:r w:rsidRPr="00CC245B">
              <w:rPr>
                <w:rFonts w:asciiTheme="minorHAnsi" w:hAnsiTheme="minorHAnsi" w:cstheme="minorHAnsi"/>
                <w:sz w:val="22"/>
                <w:szCs w:val="22"/>
              </w:rPr>
              <w:t>20,00</w:t>
            </w:r>
          </w:p>
        </w:tc>
        <w:tc>
          <w:tcPr>
            <w:tcW w:w="1208" w:type="dxa"/>
            <w:hideMark/>
          </w:tcPr>
          <w:p w14:paraId="0F722101" w14:textId="77777777" w:rsidR="00E05307" w:rsidRPr="00CC245B" w:rsidRDefault="00E05307" w:rsidP="00652E02">
            <w:pPr>
              <w:pStyle w:val="xxmsonormal"/>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sz w:val="22"/>
                <w:szCs w:val="22"/>
              </w:rPr>
            </w:pPr>
            <w:r w:rsidRPr="00CC245B">
              <w:rPr>
                <w:rFonts w:asciiTheme="minorHAnsi" w:hAnsiTheme="minorHAnsi" w:cstheme="minorHAnsi"/>
                <w:sz w:val="22"/>
                <w:szCs w:val="22"/>
              </w:rPr>
              <w:t>20,00</w:t>
            </w:r>
          </w:p>
        </w:tc>
      </w:tr>
      <w:tr w:rsidR="00E05307" w:rsidRPr="00CC245B" w14:paraId="4349E67E" w14:textId="77777777" w:rsidTr="007C13A7">
        <w:trPr>
          <w:trHeight w:val="402"/>
          <w:jc w:val="center"/>
        </w:trPr>
        <w:tc>
          <w:tcPr>
            <w:cnfStyle w:val="001000000000" w:firstRow="0" w:lastRow="0" w:firstColumn="1" w:lastColumn="0" w:oddVBand="0" w:evenVBand="0" w:oddHBand="0" w:evenHBand="0" w:firstRowFirstColumn="0" w:firstRowLastColumn="0" w:lastRowFirstColumn="0" w:lastRowLastColumn="0"/>
            <w:tcW w:w="2835" w:type="dxa"/>
            <w:hideMark/>
          </w:tcPr>
          <w:p w14:paraId="5AB31482" w14:textId="77777777" w:rsidR="00E05307" w:rsidRPr="00CC245B" w:rsidRDefault="00E05307" w:rsidP="00652E02">
            <w:pPr>
              <w:pStyle w:val="xxmsonormal"/>
              <w:rPr>
                <w:rFonts w:asciiTheme="minorHAnsi" w:eastAsia="Times New Roman" w:hAnsiTheme="minorHAnsi" w:cstheme="minorHAnsi"/>
                <w:sz w:val="22"/>
                <w:szCs w:val="22"/>
              </w:rPr>
            </w:pPr>
            <w:r w:rsidRPr="00CC245B">
              <w:rPr>
                <w:rFonts w:asciiTheme="minorHAnsi" w:hAnsiTheme="minorHAnsi" w:cstheme="minorHAnsi"/>
                <w:sz w:val="22"/>
                <w:szCs w:val="22"/>
              </w:rPr>
              <w:t>Marque</w:t>
            </w:r>
          </w:p>
        </w:tc>
        <w:tc>
          <w:tcPr>
            <w:tcW w:w="1148" w:type="dxa"/>
            <w:hideMark/>
          </w:tcPr>
          <w:p w14:paraId="23269865" w14:textId="77777777" w:rsidR="00E05307" w:rsidRPr="00CC245B" w:rsidRDefault="00E05307" w:rsidP="00652E02">
            <w:pPr>
              <w:pStyle w:val="xxmsonormal"/>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22"/>
                <w:szCs w:val="22"/>
              </w:rPr>
            </w:pPr>
            <w:r w:rsidRPr="00CC245B">
              <w:rPr>
                <w:rFonts w:asciiTheme="minorHAnsi" w:hAnsiTheme="minorHAnsi" w:cstheme="minorHAnsi"/>
                <w:sz w:val="22"/>
                <w:szCs w:val="22"/>
              </w:rPr>
              <w:t>0,00</w:t>
            </w:r>
          </w:p>
        </w:tc>
        <w:tc>
          <w:tcPr>
            <w:tcW w:w="1191" w:type="dxa"/>
            <w:hideMark/>
          </w:tcPr>
          <w:p w14:paraId="1AB11404" w14:textId="77777777" w:rsidR="00E05307" w:rsidRPr="00CC245B" w:rsidRDefault="00E05307" w:rsidP="00652E02">
            <w:pPr>
              <w:pStyle w:val="xxmsonormal"/>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22"/>
                <w:szCs w:val="22"/>
              </w:rPr>
            </w:pPr>
            <w:r w:rsidRPr="00CC245B">
              <w:rPr>
                <w:rFonts w:asciiTheme="minorHAnsi" w:hAnsiTheme="minorHAnsi" w:cstheme="minorHAnsi"/>
                <w:sz w:val="22"/>
                <w:szCs w:val="22"/>
              </w:rPr>
              <w:t>0,00</w:t>
            </w:r>
          </w:p>
        </w:tc>
        <w:tc>
          <w:tcPr>
            <w:tcW w:w="1171" w:type="dxa"/>
            <w:hideMark/>
          </w:tcPr>
          <w:p w14:paraId="16598F35" w14:textId="77777777" w:rsidR="00E05307" w:rsidRPr="00CC245B" w:rsidRDefault="00E05307" w:rsidP="00652E02">
            <w:pPr>
              <w:pStyle w:val="xxmsonormal"/>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22"/>
                <w:szCs w:val="22"/>
              </w:rPr>
            </w:pPr>
            <w:r w:rsidRPr="00CC245B">
              <w:rPr>
                <w:rFonts w:asciiTheme="minorHAnsi" w:hAnsiTheme="minorHAnsi" w:cstheme="minorHAnsi"/>
                <w:sz w:val="22"/>
                <w:szCs w:val="22"/>
              </w:rPr>
              <w:t>0,00</w:t>
            </w:r>
          </w:p>
        </w:tc>
        <w:tc>
          <w:tcPr>
            <w:tcW w:w="814" w:type="dxa"/>
            <w:hideMark/>
          </w:tcPr>
          <w:p w14:paraId="04D7AF1C" w14:textId="77777777" w:rsidR="00E05307" w:rsidRPr="00CC245B" w:rsidRDefault="00E05307" w:rsidP="00652E02">
            <w:pPr>
              <w:pStyle w:val="xxmsonormal"/>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22"/>
                <w:szCs w:val="22"/>
              </w:rPr>
            </w:pPr>
            <w:r w:rsidRPr="00CC245B">
              <w:rPr>
                <w:rFonts w:asciiTheme="minorHAnsi" w:hAnsiTheme="minorHAnsi" w:cstheme="minorHAnsi"/>
                <w:sz w:val="22"/>
                <w:szCs w:val="22"/>
              </w:rPr>
              <w:t>0,00</w:t>
            </w:r>
          </w:p>
        </w:tc>
        <w:tc>
          <w:tcPr>
            <w:tcW w:w="814" w:type="dxa"/>
            <w:hideMark/>
          </w:tcPr>
          <w:p w14:paraId="61658A41" w14:textId="77777777" w:rsidR="00E05307" w:rsidRPr="00CC245B" w:rsidRDefault="00E05307" w:rsidP="00652E02">
            <w:pPr>
              <w:pStyle w:val="xxmsonormal"/>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22"/>
                <w:szCs w:val="22"/>
              </w:rPr>
            </w:pPr>
            <w:r w:rsidRPr="00CC245B">
              <w:rPr>
                <w:rFonts w:asciiTheme="minorHAnsi" w:hAnsiTheme="minorHAnsi" w:cstheme="minorHAnsi"/>
                <w:sz w:val="22"/>
                <w:szCs w:val="22"/>
              </w:rPr>
              <w:t>0,00</w:t>
            </w:r>
          </w:p>
        </w:tc>
        <w:tc>
          <w:tcPr>
            <w:tcW w:w="777" w:type="dxa"/>
            <w:hideMark/>
          </w:tcPr>
          <w:p w14:paraId="0F75CB97" w14:textId="77777777" w:rsidR="00E05307" w:rsidRPr="00CC245B" w:rsidRDefault="00E05307" w:rsidP="00652E02">
            <w:pPr>
              <w:pStyle w:val="xxmsonormal"/>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22"/>
                <w:szCs w:val="22"/>
              </w:rPr>
            </w:pPr>
            <w:r w:rsidRPr="00CC245B">
              <w:rPr>
                <w:rFonts w:asciiTheme="minorHAnsi" w:hAnsiTheme="minorHAnsi" w:cstheme="minorHAnsi"/>
                <w:sz w:val="22"/>
                <w:szCs w:val="22"/>
              </w:rPr>
              <w:t>0,00</w:t>
            </w:r>
          </w:p>
        </w:tc>
        <w:tc>
          <w:tcPr>
            <w:tcW w:w="1208" w:type="dxa"/>
            <w:hideMark/>
          </w:tcPr>
          <w:p w14:paraId="35100984" w14:textId="77777777" w:rsidR="00E05307" w:rsidRPr="00CC245B" w:rsidRDefault="00E05307" w:rsidP="00652E02">
            <w:pPr>
              <w:pStyle w:val="xxmsonormal"/>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22"/>
                <w:szCs w:val="22"/>
              </w:rPr>
            </w:pPr>
            <w:r w:rsidRPr="00CC245B">
              <w:rPr>
                <w:rFonts w:asciiTheme="minorHAnsi" w:hAnsiTheme="minorHAnsi" w:cstheme="minorHAnsi"/>
                <w:sz w:val="22"/>
                <w:szCs w:val="22"/>
              </w:rPr>
              <w:t>0,00</w:t>
            </w:r>
          </w:p>
        </w:tc>
      </w:tr>
      <w:tr w:rsidR="00E05307" w:rsidRPr="00CC245B" w14:paraId="175EFC4E" w14:textId="77777777" w:rsidTr="007C13A7">
        <w:trPr>
          <w:cnfStyle w:val="000000100000" w:firstRow="0" w:lastRow="0" w:firstColumn="0" w:lastColumn="0" w:oddVBand="0" w:evenVBand="0" w:oddHBand="1"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2835" w:type="dxa"/>
            <w:hideMark/>
          </w:tcPr>
          <w:p w14:paraId="051C4BF0" w14:textId="5E91DA27" w:rsidR="00E05307" w:rsidRPr="00CC245B" w:rsidRDefault="00B87D1C" w:rsidP="00652E02">
            <w:pPr>
              <w:pStyle w:val="xxmsonormal"/>
              <w:rPr>
                <w:rFonts w:asciiTheme="minorHAnsi" w:eastAsia="Times New Roman" w:hAnsiTheme="minorHAnsi" w:cstheme="minorHAnsi"/>
                <w:sz w:val="22"/>
                <w:szCs w:val="22"/>
              </w:rPr>
            </w:pPr>
            <w:r w:rsidRPr="00CC245B">
              <w:rPr>
                <w:rFonts w:asciiTheme="minorHAnsi" w:hAnsiTheme="minorHAnsi" w:cstheme="minorHAnsi"/>
                <w:sz w:val="22"/>
                <w:szCs w:val="22"/>
              </w:rPr>
              <w:t>Modèle de caméra</w:t>
            </w:r>
          </w:p>
        </w:tc>
        <w:tc>
          <w:tcPr>
            <w:tcW w:w="1148" w:type="dxa"/>
            <w:hideMark/>
          </w:tcPr>
          <w:p w14:paraId="2999F9B3" w14:textId="77777777" w:rsidR="00E05307" w:rsidRPr="00CC245B" w:rsidRDefault="00E05307" w:rsidP="00652E02">
            <w:pPr>
              <w:pStyle w:val="xxmsonormal"/>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sz w:val="22"/>
                <w:szCs w:val="22"/>
              </w:rPr>
            </w:pPr>
            <w:r w:rsidRPr="00CC245B">
              <w:rPr>
                <w:rFonts w:asciiTheme="minorHAnsi" w:hAnsiTheme="minorHAnsi" w:cstheme="minorHAnsi"/>
                <w:sz w:val="22"/>
                <w:szCs w:val="22"/>
              </w:rPr>
              <w:t>2,44</w:t>
            </w:r>
          </w:p>
        </w:tc>
        <w:tc>
          <w:tcPr>
            <w:tcW w:w="1191" w:type="dxa"/>
            <w:hideMark/>
          </w:tcPr>
          <w:p w14:paraId="130D14C2" w14:textId="77777777" w:rsidR="00E05307" w:rsidRPr="00CC245B" w:rsidRDefault="00E05307" w:rsidP="00652E02">
            <w:pPr>
              <w:pStyle w:val="xxmsonormal"/>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sz w:val="22"/>
                <w:szCs w:val="22"/>
              </w:rPr>
            </w:pPr>
            <w:r w:rsidRPr="00CC245B">
              <w:rPr>
                <w:rFonts w:asciiTheme="minorHAnsi" w:hAnsiTheme="minorHAnsi" w:cstheme="minorHAnsi"/>
                <w:sz w:val="22"/>
                <w:szCs w:val="22"/>
              </w:rPr>
              <w:t>1,73</w:t>
            </w:r>
          </w:p>
        </w:tc>
        <w:tc>
          <w:tcPr>
            <w:tcW w:w="1171" w:type="dxa"/>
            <w:hideMark/>
          </w:tcPr>
          <w:p w14:paraId="77E209F3" w14:textId="77777777" w:rsidR="00E05307" w:rsidRPr="00CC245B" w:rsidRDefault="00E05307" w:rsidP="00652E02">
            <w:pPr>
              <w:pStyle w:val="xxmsonormal"/>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sz w:val="22"/>
                <w:szCs w:val="22"/>
              </w:rPr>
            </w:pPr>
            <w:r w:rsidRPr="00CC245B">
              <w:rPr>
                <w:rFonts w:asciiTheme="minorHAnsi" w:hAnsiTheme="minorHAnsi" w:cstheme="minorHAnsi"/>
                <w:sz w:val="22"/>
                <w:szCs w:val="22"/>
              </w:rPr>
              <w:t>0,00</w:t>
            </w:r>
          </w:p>
        </w:tc>
        <w:tc>
          <w:tcPr>
            <w:tcW w:w="814" w:type="dxa"/>
            <w:hideMark/>
          </w:tcPr>
          <w:p w14:paraId="35A4A750" w14:textId="77777777" w:rsidR="00E05307" w:rsidRPr="00CC245B" w:rsidRDefault="00E05307" w:rsidP="00652E02">
            <w:pPr>
              <w:pStyle w:val="xxmsonormal"/>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sz w:val="22"/>
                <w:szCs w:val="22"/>
              </w:rPr>
            </w:pPr>
            <w:r w:rsidRPr="00CC245B">
              <w:rPr>
                <w:rFonts w:asciiTheme="minorHAnsi" w:hAnsiTheme="minorHAnsi" w:cstheme="minorHAnsi"/>
                <w:sz w:val="22"/>
                <w:szCs w:val="22"/>
              </w:rPr>
              <w:t>1,00</w:t>
            </w:r>
          </w:p>
        </w:tc>
        <w:tc>
          <w:tcPr>
            <w:tcW w:w="814" w:type="dxa"/>
            <w:hideMark/>
          </w:tcPr>
          <w:p w14:paraId="08B3819B" w14:textId="77777777" w:rsidR="00E05307" w:rsidRPr="00CC245B" w:rsidRDefault="00E05307" w:rsidP="00652E02">
            <w:pPr>
              <w:pStyle w:val="xxmsonormal"/>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sz w:val="22"/>
                <w:szCs w:val="22"/>
              </w:rPr>
            </w:pPr>
            <w:r w:rsidRPr="00CC245B">
              <w:rPr>
                <w:rFonts w:asciiTheme="minorHAnsi" w:hAnsiTheme="minorHAnsi" w:cstheme="minorHAnsi"/>
                <w:sz w:val="22"/>
                <w:szCs w:val="22"/>
              </w:rPr>
              <w:t>3,00</w:t>
            </w:r>
          </w:p>
        </w:tc>
        <w:tc>
          <w:tcPr>
            <w:tcW w:w="777" w:type="dxa"/>
            <w:hideMark/>
          </w:tcPr>
          <w:p w14:paraId="697FCD1B" w14:textId="77777777" w:rsidR="00E05307" w:rsidRPr="00CC245B" w:rsidRDefault="00E05307" w:rsidP="00652E02">
            <w:pPr>
              <w:pStyle w:val="xxmsonormal"/>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sz w:val="22"/>
                <w:szCs w:val="22"/>
              </w:rPr>
            </w:pPr>
            <w:r w:rsidRPr="00CC245B">
              <w:rPr>
                <w:rFonts w:asciiTheme="minorHAnsi" w:hAnsiTheme="minorHAnsi" w:cstheme="minorHAnsi"/>
                <w:sz w:val="22"/>
                <w:szCs w:val="22"/>
              </w:rPr>
              <w:t>4,00</w:t>
            </w:r>
          </w:p>
        </w:tc>
        <w:tc>
          <w:tcPr>
            <w:tcW w:w="1208" w:type="dxa"/>
            <w:hideMark/>
          </w:tcPr>
          <w:p w14:paraId="66EC6EAE" w14:textId="77777777" w:rsidR="00E05307" w:rsidRPr="00CC245B" w:rsidRDefault="00E05307" w:rsidP="00652E02">
            <w:pPr>
              <w:pStyle w:val="xxmsonormal"/>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sz w:val="22"/>
                <w:szCs w:val="22"/>
              </w:rPr>
            </w:pPr>
            <w:r w:rsidRPr="00CC245B">
              <w:rPr>
                <w:rFonts w:asciiTheme="minorHAnsi" w:hAnsiTheme="minorHAnsi" w:cstheme="minorHAnsi"/>
                <w:sz w:val="22"/>
                <w:szCs w:val="22"/>
              </w:rPr>
              <w:t>5,00</w:t>
            </w:r>
          </w:p>
        </w:tc>
      </w:tr>
      <w:tr w:rsidR="00E05307" w:rsidRPr="00CC245B" w14:paraId="12EA163D" w14:textId="77777777" w:rsidTr="007C13A7">
        <w:trPr>
          <w:trHeight w:val="402"/>
          <w:jc w:val="center"/>
        </w:trPr>
        <w:tc>
          <w:tcPr>
            <w:cnfStyle w:val="001000000000" w:firstRow="0" w:lastRow="0" w:firstColumn="1" w:lastColumn="0" w:oddVBand="0" w:evenVBand="0" w:oddHBand="0" w:evenHBand="0" w:firstRowFirstColumn="0" w:firstRowLastColumn="0" w:lastRowFirstColumn="0" w:lastRowLastColumn="0"/>
            <w:tcW w:w="2835" w:type="dxa"/>
            <w:hideMark/>
          </w:tcPr>
          <w:p w14:paraId="3201EFD0" w14:textId="4E8E51CF" w:rsidR="00E05307" w:rsidRPr="00CC245B" w:rsidRDefault="00B87D1C" w:rsidP="00652E02">
            <w:pPr>
              <w:pStyle w:val="xxmsonormal"/>
              <w:rPr>
                <w:rFonts w:asciiTheme="minorHAnsi" w:eastAsia="Times New Roman" w:hAnsiTheme="minorHAnsi" w:cstheme="minorHAnsi"/>
                <w:sz w:val="22"/>
                <w:szCs w:val="22"/>
              </w:rPr>
            </w:pPr>
            <w:r w:rsidRPr="00CC245B">
              <w:rPr>
                <w:rFonts w:asciiTheme="minorHAnsi" w:hAnsiTheme="minorHAnsi" w:cstheme="minorHAnsi"/>
                <w:sz w:val="22"/>
                <w:szCs w:val="22"/>
              </w:rPr>
              <w:t>Taille du cristal</w:t>
            </w:r>
            <w:r w:rsidR="007C13A7" w:rsidRPr="00CC245B">
              <w:rPr>
                <w:rFonts w:asciiTheme="minorHAnsi" w:hAnsiTheme="minorHAnsi" w:cstheme="minorHAnsi"/>
                <w:sz w:val="22"/>
                <w:szCs w:val="22"/>
              </w:rPr>
              <w:t xml:space="preserve"> (cm)</w:t>
            </w:r>
          </w:p>
        </w:tc>
        <w:tc>
          <w:tcPr>
            <w:tcW w:w="1148" w:type="dxa"/>
            <w:hideMark/>
          </w:tcPr>
          <w:p w14:paraId="0F59D03D" w14:textId="77777777" w:rsidR="00E05307" w:rsidRPr="00CC245B" w:rsidRDefault="00E05307" w:rsidP="00652E02">
            <w:pPr>
              <w:pStyle w:val="xxmsonormal"/>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22"/>
                <w:szCs w:val="22"/>
              </w:rPr>
            </w:pPr>
            <w:r w:rsidRPr="00CC245B">
              <w:rPr>
                <w:rFonts w:asciiTheme="minorHAnsi" w:hAnsiTheme="minorHAnsi" w:cstheme="minorHAnsi"/>
                <w:sz w:val="22"/>
                <w:szCs w:val="22"/>
              </w:rPr>
              <w:t>1,09</w:t>
            </w:r>
          </w:p>
        </w:tc>
        <w:tc>
          <w:tcPr>
            <w:tcW w:w="1191" w:type="dxa"/>
            <w:hideMark/>
          </w:tcPr>
          <w:p w14:paraId="03966731" w14:textId="77777777" w:rsidR="00E05307" w:rsidRPr="00CC245B" w:rsidRDefault="00E05307" w:rsidP="00652E02">
            <w:pPr>
              <w:pStyle w:val="xxmsonormal"/>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22"/>
                <w:szCs w:val="22"/>
              </w:rPr>
            </w:pPr>
            <w:r w:rsidRPr="00CC245B">
              <w:rPr>
                <w:rFonts w:asciiTheme="minorHAnsi" w:hAnsiTheme="minorHAnsi" w:cstheme="minorHAnsi"/>
                <w:sz w:val="22"/>
                <w:szCs w:val="22"/>
              </w:rPr>
              <w:t>0,27</w:t>
            </w:r>
          </w:p>
        </w:tc>
        <w:tc>
          <w:tcPr>
            <w:tcW w:w="1171" w:type="dxa"/>
            <w:hideMark/>
          </w:tcPr>
          <w:p w14:paraId="3C016AAA" w14:textId="77777777" w:rsidR="00E05307" w:rsidRPr="00CC245B" w:rsidRDefault="00E05307" w:rsidP="00652E02">
            <w:pPr>
              <w:pStyle w:val="xxmsonormal"/>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22"/>
                <w:szCs w:val="22"/>
              </w:rPr>
            </w:pPr>
            <w:r w:rsidRPr="00CC245B">
              <w:rPr>
                <w:rFonts w:asciiTheme="minorHAnsi" w:hAnsiTheme="minorHAnsi" w:cstheme="minorHAnsi"/>
                <w:sz w:val="22"/>
                <w:szCs w:val="22"/>
              </w:rPr>
              <w:t>0,95</w:t>
            </w:r>
          </w:p>
        </w:tc>
        <w:tc>
          <w:tcPr>
            <w:tcW w:w="814" w:type="dxa"/>
            <w:hideMark/>
          </w:tcPr>
          <w:p w14:paraId="1D65C783" w14:textId="77777777" w:rsidR="00E05307" w:rsidRPr="00CC245B" w:rsidRDefault="00E05307" w:rsidP="00652E02">
            <w:pPr>
              <w:pStyle w:val="xxmsonormal"/>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22"/>
                <w:szCs w:val="22"/>
              </w:rPr>
            </w:pPr>
            <w:r w:rsidRPr="00CC245B">
              <w:rPr>
                <w:rFonts w:asciiTheme="minorHAnsi" w:hAnsiTheme="minorHAnsi" w:cstheme="minorHAnsi"/>
                <w:sz w:val="22"/>
                <w:szCs w:val="22"/>
              </w:rPr>
              <w:t>0,95</w:t>
            </w:r>
          </w:p>
        </w:tc>
        <w:tc>
          <w:tcPr>
            <w:tcW w:w="814" w:type="dxa"/>
            <w:hideMark/>
          </w:tcPr>
          <w:p w14:paraId="64A3B891" w14:textId="77777777" w:rsidR="00E05307" w:rsidRPr="00CC245B" w:rsidRDefault="00E05307" w:rsidP="00652E02">
            <w:pPr>
              <w:pStyle w:val="xxmsonormal"/>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22"/>
                <w:szCs w:val="22"/>
              </w:rPr>
            </w:pPr>
            <w:r w:rsidRPr="00CC245B">
              <w:rPr>
                <w:rFonts w:asciiTheme="minorHAnsi" w:hAnsiTheme="minorHAnsi" w:cstheme="minorHAnsi"/>
                <w:sz w:val="22"/>
                <w:szCs w:val="22"/>
              </w:rPr>
              <w:t>0,95</w:t>
            </w:r>
          </w:p>
        </w:tc>
        <w:tc>
          <w:tcPr>
            <w:tcW w:w="777" w:type="dxa"/>
            <w:hideMark/>
          </w:tcPr>
          <w:p w14:paraId="77EC738E" w14:textId="77777777" w:rsidR="00E05307" w:rsidRPr="00CC245B" w:rsidRDefault="00E05307" w:rsidP="00652E02">
            <w:pPr>
              <w:pStyle w:val="xxmsonormal"/>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22"/>
                <w:szCs w:val="22"/>
              </w:rPr>
            </w:pPr>
            <w:r w:rsidRPr="00CC245B">
              <w:rPr>
                <w:rFonts w:asciiTheme="minorHAnsi" w:hAnsiTheme="minorHAnsi" w:cstheme="minorHAnsi"/>
                <w:sz w:val="22"/>
                <w:szCs w:val="22"/>
              </w:rPr>
              <w:t>0,95</w:t>
            </w:r>
          </w:p>
        </w:tc>
        <w:tc>
          <w:tcPr>
            <w:tcW w:w="1208" w:type="dxa"/>
            <w:hideMark/>
          </w:tcPr>
          <w:p w14:paraId="451A0978" w14:textId="77777777" w:rsidR="00E05307" w:rsidRPr="00CC245B" w:rsidRDefault="00E05307" w:rsidP="00652E02">
            <w:pPr>
              <w:pStyle w:val="xxmsonormal"/>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22"/>
                <w:szCs w:val="22"/>
              </w:rPr>
            </w:pPr>
            <w:r w:rsidRPr="00CC245B">
              <w:rPr>
                <w:rFonts w:asciiTheme="minorHAnsi" w:hAnsiTheme="minorHAnsi" w:cstheme="minorHAnsi"/>
                <w:sz w:val="22"/>
                <w:szCs w:val="22"/>
              </w:rPr>
              <w:t>1,59</w:t>
            </w:r>
          </w:p>
        </w:tc>
      </w:tr>
      <w:tr w:rsidR="00E05307" w:rsidRPr="00CC245B" w14:paraId="3F0F6A41" w14:textId="77777777" w:rsidTr="007C13A7">
        <w:trPr>
          <w:cnfStyle w:val="000000100000" w:firstRow="0" w:lastRow="0" w:firstColumn="0" w:lastColumn="0" w:oddVBand="0" w:evenVBand="0" w:oddHBand="1"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2835" w:type="dxa"/>
            <w:hideMark/>
          </w:tcPr>
          <w:p w14:paraId="3963ED3D" w14:textId="2B2A32BD" w:rsidR="00E05307" w:rsidRPr="00CC245B" w:rsidRDefault="00B87D1C" w:rsidP="00652E02">
            <w:pPr>
              <w:pStyle w:val="xxmsonormal"/>
              <w:rPr>
                <w:rFonts w:asciiTheme="minorHAnsi" w:eastAsia="Times New Roman" w:hAnsiTheme="minorHAnsi" w:cstheme="minorHAnsi"/>
                <w:sz w:val="22"/>
                <w:szCs w:val="22"/>
              </w:rPr>
            </w:pPr>
            <w:r w:rsidRPr="00CC245B">
              <w:rPr>
                <w:rFonts w:asciiTheme="minorHAnsi" w:hAnsiTheme="minorHAnsi" w:cstheme="minorHAnsi"/>
                <w:sz w:val="22"/>
                <w:szCs w:val="22"/>
              </w:rPr>
              <w:t>Taille du pixel</w:t>
            </w:r>
            <w:r w:rsidR="007C13A7" w:rsidRPr="00CC245B">
              <w:rPr>
                <w:rFonts w:asciiTheme="minorHAnsi" w:hAnsiTheme="minorHAnsi" w:cstheme="minorHAnsi"/>
                <w:sz w:val="22"/>
                <w:szCs w:val="22"/>
              </w:rPr>
              <w:t xml:space="preserve"> (mm)</w:t>
            </w:r>
          </w:p>
        </w:tc>
        <w:tc>
          <w:tcPr>
            <w:tcW w:w="1148" w:type="dxa"/>
            <w:hideMark/>
          </w:tcPr>
          <w:p w14:paraId="49911726" w14:textId="77777777" w:rsidR="00E05307" w:rsidRPr="00CC245B" w:rsidRDefault="00E05307" w:rsidP="00652E02">
            <w:pPr>
              <w:pStyle w:val="xxmsonormal"/>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sz w:val="22"/>
                <w:szCs w:val="22"/>
              </w:rPr>
            </w:pPr>
            <w:r w:rsidRPr="00CC245B">
              <w:rPr>
                <w:rFonts w:asciiTheme="minorHAnsi" w:hAnsiTheme="minorHAnsi" w:cstheme="minorHAnsi"/>
                <w:sz w:val="22"/>
                <w:szCs w:val="22"/>
              </w:rPr>
              <w:t>1,10</w:t>
            </w:r>
          </w:p>
        </w:tc>
        <w:tc>
          <w:tcPr>
            <w:tcW w:w="1191" w:type="dxa"/>
            <w:hideMark/>
          </w:tcPr>
          <w:p w14:paraId="5E31EC69" w14:textId="77777777" w:rsidR="00E05307" w:rsidRPr="00CC245B" w:rsidRDefault="00E05307" w:rsidP="00652E02">
            <w:pPr>
              <w:pStyle w:val="xxmsonormal"/>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sz w:val="22"/>
                <w:szCs w:val="22"/>
              </w:rPr>
            </w:pPr>
            <w:r w:rsidRPr="00CC245B">
              <w:rPr>
                <w:rFonts w:asciiTheme="minorHAnsi" w:hAnsiTheme="minorHAnsi" w:cstheme="minorHAnsi"/>
                <w:sz w:val="22"/>
                <w:szCs w:val="22"/>
              </w:rPr>
              <w:t>0,00</w:t>
            </w:r>
          </w:p>
        </w:tc>
        <w:tc>
          <w:tcPr>
            <w:tcW w:w="1171" w:type="dxa"/>
            <w:hideMark/>
          </w:tcPr>
          <w:p w14:paraId="3C476FA8" w14:textId="77777777" w:rsidR="00E05307" w:rsidRPr="00CC245B" w:rsidRDefault="00E05307" w:rsidP="00652E02">
            <w:pPr>
              <w:pStyle w:val="xxmsonormal"/>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sz w:val="22"/>
                <w:szCs w:val="22"/>
              </w:rPr>
            </w:pPr>
            <w:r w:rsidRPr="00CC245B">
              <w:rPr>
                <w:rFonts w:asciiTheme="minorHAnsi" w:hAnsiTheme="minorHAnsi" w:cstheme="minorHAnsi"/>
                <w:sz w:val="22"/>
                <w:szCs w:val="22"/>
              </w:rPr>
              <w:t>1,10</w:t>
            </w:r>
          </w:p>
        </w:tc>
        <w:tc>
          <w:tcPr>
            <w:tcW w:w="814" w:type="dxa"/>
            <w:hideMark/>
          </w:tcPr>
          <w:p w14:paraId="1B934F02" w14:textId="77777777" w:rsidR="00E05307" w:rsidRPr="00CC245B" w:rsidRDefault="00E05307" w:rsidP="00652E02">
            <w:pPr>
              <w:pStyle w:val="xxmsonormal"/>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sz w:val="22"/>
                <w:szCs w:val="22"/>
              </w:rPr>
            </w:pPr>
            <w:r w:rsidRPr="00CC245B">
              <w:rPr>
                <w:rFonts w:asciiTheme="minorHAnsi" w:hAnsiTheme="minorHAnsi" w:cstheme="minorHAnsi"/>
                <w:sz w:val="22"/>
                <w:szCs w:val="22"/>
              </w:rPr>
              <w:t>1,10</w:t>
            </w:r>
          </w:p>
        </w:tc>
        <w:tc>
          <w:tcPr>
            <w:tcW w:w="814" w:type="dxa"/>
            <w:hideMark/>
          </w:tcPr>
          <w:p w14:paraId="7D4AC46F" w14:textId="77777777" w:rsidR="00E05307" w:rsidRPr="00CC245B" w:rsidRDefault="00E05307" w:rsidP="00652E02">
            <w:pPr>
              <w:pStyle w:val="xxmsonormal"/>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sz w:val="22"/>
                <w:szCs w:val="22"/>
              </w:rPr>
            </w:pPr>
            <w:r w:rsidRPr="00CC245B">
              <w:rPr>
                <w:rFonts w:asciiTheme="minorHAnsi" w:hAnsiTheme="minorHAnsi" w:cstheme="minorHAnsi"/>
                <w:sz w:val="22"/>
                <w:szCs w:val="22"/>
              </w:rPr>
              <w:t>1,11</w:t>
            </w:r>
          </w:p>
        </w:tc>
        <w:tc>
          <w:tcPr>
            <w:tcW w:w="777" w:type="dxa"/>
            <w:hideMark/>
          </w:tcPr>
          <w:p w14:paraId="385EC5D1" w14:textId="77777777" w:rsidR="00E05307" w:rsidRPr="00CC245B" w:rsidRDefault="00E05307" w:rsidP="00652E02">
            <w:pPr>
              <w:pStyle w:val="xxmsonormal"/>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sz w:val="22"/>
                <w:szCs w:val="22"/>
              </w:rPr>
            </w:pPr>
            <w:r w:rsidRPr="00CC245B">
              <w:rPr>
                <w:rFonts w:asciiTheme="minorHAnsi" w:hAnsiTheme="minorHAnsi" w:cstheme="minorHAnsi"/>
                <w:sz w:val="22"/>
                <w:szCs w:val="22"/>
              </w:rPr>
              <w:t>1,11</w:t>
            </w:r>
          </w:p>
        </w:tc>
        <w:tc>
          <w:tcPr>
            <w:tcW w:w="1208" w:type="dxa"/>
            <w:hideMark/>
          </w:tcPr>
          <w:p w14:paraId="26D7C78E" w14:textId="77777777" w:rsidR="00E05307" w:rsidRPr="00CC245B" w:rsidRDefault="00E05307" w:rsidP="00652E02">
            <w:pPr>
              <w:pStyle w:val="xxmsonormal"/>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sz w:val="22"/>
                <w:szCs w:val="22"/>
              </w:rPr>
            </w:pPr>
            <w:r w:rsidRPr="00CC245B">
              <w:rPr>
                <w:rFonts w:asciiTheme="minorHAnsi" w:hAnsiTheme="minorHAnsi" w:cstheme="minorHAnsi"/>
                <w:sz w:val="22"/>
                <w:szCs w:val="22"/>
              </w:rPr>
              <w:t>1,11</w:t>
            </w:r>
          </w:p>
        </w:tc>
      </w:tr>
      <w:tr w:rsidR="00E05307" w:rsidRPr="00CC245B" w14:paraId="508FD443" w14:textId="77777777" w:rsidTr="007C13A7">
        <w:trPr>
          <w:trHeight w:val="402"/>
          <w:jc w:val="center"/>
        </w:trPr>
        <w:tc>
          <w:tcPr>
            <w:cnfStyle w:val="001000000000" w:firstRow="0" w:lastRow="0" w:firstColumn="1" w:lastColumn="0" w:oddVBand="0" w:evenVBand="0" w:oddHBand="0" w:evenHBand="0" w:firstRowFirstColumn="0" w:firstRowLastColumn="0" w:lastRowFirstColumn="0" w:lastRowLastColumn="0"/>
            <w:tcW w:w="2835" w:type="dxa"/>
            <w:hideMark/>
          </w:tcPr>
          <w:p w14:paraId="4D6C0705" w14:textId="23B450AB" w:rsidR="00E05307" w:rsidRPr="00CC245B" w:rsidRDefault="00E05307" w:rsidP="00652E02">
            <w:pPr>
              <w:pStyle w:val="xxmsonormal"/>
              <w:rPr>
                <w:rFonts w:asciiTheme="minorHAnsi" w:eastAsia="Times New Roman" w:hAnsiTheme="minorHAnsi" w:cstheme="minorHAnsi"/>
                <w:sz w:val="22"/>
                <w:szCs w:val="22"/>
              </w:rPr>
            </w:pPr>
            <w:r w:rsidRPr="00CC245B">
              <w:rPr>
                <w:rFonts w:asciiTheme="minorHAnsi" w:hAnsiTheme="minorHAnsi" w:cstheme="minorHAnsi"/>
                <w:sz w:val="22"/>
                <w:szCs w:val="22"/>
              </w:rPr>
              <w:t>Volume</w:t>
            </w:r>
            <w:r w:rsidR="007C13A7" w:rsidRPr="00CC245B">
              <w:rPr>
                <w:rFonts w:asciiTheme="minorHAnsi" w:hAnsiTheme="minorHAnsi" w:cstheme="minorHAnsi"/>
                <w:sz w:val="22"/>
                <w:szCs w:val="22"/>
              </w:rPr>
              <w:t xml:space="preserve"> (</w:t>
            </w:r>
            <w:proofErr w:type="spellStart"/>
            <w:r w:rsidR="007C13A7" w:rsidRPr="00CC245B">
              <w:rPr>
                <w:rFonts w:asciiTheme="minorHAnsi" w:hAnsiTheme="minorHAnsi" w:cstheme="minorHAnsi"/>
                <w:sz w:val="22"/>
                <w:szCs w:val="22"/>
              </w:rPr>
              <w:t>mL</w:t>
            </w:r>
            <w:proofErr w:type="spellEnd"/>
            <w:r w:rsidR="007C13A7" w:rsidRPr="00CC245B">
              <w:rPr>
                <w:rFonts w:asciiTheme="minorHAnsi" w:hAnsiTheme="minorHAnsi" w:cstheme="minorHAnsi"/>
                <w:sz w:val="22"/>
                <w:szCs w:val="22"/>
              </w:rPr>
              <w:t>)</w:t>
            </w:r>
          </w:p>
        </w:tc>
        <w:tc>
          <w:tcPr>
            <w:tcW w:w="1148" w:type="dxa"/>
            <w:hideMark/>
          </w:tcPr>
          <w:p w14:paraId="445628A0" w14:textId="77777777" w:rsidR="00E05307" w:rsidRPr="00CC245B" w:rsidRDefault="00E05307" w:rsidP="00652E02">
            <w:pPr>
              <w:pStyle w:val="xxmsonormal"/>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22"/>
                <w:szCs w:val="22"/>
              </w:rPr>
            </w:pPr>
            <w:r w:rsidRPr="00CC245B">
              <w:rPr>
                <w:rFonts w:asciiTheme="minorHAnsi" w:hAnsiTheme="minorHAnsi" w:cstheme="minorHAnsi"/>
                <w:sz w:val="22"/>
                <w:szCs w:val="22"/>
              </w:rPr>
              <w:t>14,20</w:t>
            </w:r>
          </w:p>
        </w:tc>
        <w:tc>
          <w:tcPr>
            <w:tcW w:w="1191" w:type="dxa"/>
            <w:hideMark/>
          </w:tcPr>
          <w:p w14:paraId="38616BD9" w14:textId="77777777" w:rsidR="00E05307" w:rsidRPr="00CC245B" w:rsidRDefault="00E05307" w:rsidP="00652E02">
            <w:pPr>
              <w:pStyle w:val="xxmsonormal"/>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22"/>
                <w:szCs w:val="22"/>
              </w:rPr>
            </w:pPr>
            <w:r w:rsidRPr="00CC245B">
              <w:rPr>
                <w:rFonts w:asciiTheme="minorHAnsi" w:hAnsiTheme="minorHAnsi" w:cstheme="minorHAnsi"/>
                <w:sz w:val="22"/>
                <w:szCs w:val="22"/>
              </w:rPr>
              <w:t>9,56</w:t>
            </w:r>
          </w:p>
        </w:tc>
        <w:tc>
          <w:tcPr>
            <w:tcW w:w="1171" w:type="dxa"/>
            <w:hideMark/>
          </w:tcPr>
          <w:p w14:paraId="0C7348FD" w14:textId="77777777" w:rsidR="00E05307" w:rsidRPr="00CC245B" w:rsidRDefault="00E05307" w:rsidP="00652E02">
            <w:pPr>
              <w:pStyle w:val="xxmsonormal"/>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22"/>
                <w:szCs w:val="22"/>
              </w:rPr>
            </w:pPr>
            <w:r w:rsidRPr="00CC245B">
              <w:rPr>
                <w:rFonts w:asciiTheme="minorHAnsi" w:hAnsiTheme="minorHAnsi" w:cstheme="minorHAnsi"/>
                <w:sz w:val="22"/>
                <w:szCs w:val="22"/>
              </w:rPr>
              <w:t>3,00</w:t>
            </w:r>
          </w:p>
        </w:tc>
        <w:tc>
          <w:tcPr>
            <w:tcW w:w="814" w:type="dxa"/>
            <w:hideMark/>
          </w:tcPr>
          <w:p w14:paraId="3DC3CDA1" w14:textId="77777777" w:rsidR="00E05307" w:rsidRPr="00CC245B" w:rsidRDefault="00E05307" w:rsidP="00652E02">
            <w:pPr>
              <w:pStyle w:val="xxmsonormal"/>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22"/>
                <w:szCs w:val="22"/>
              </w:rPr>
            </w:pPr>
            <w:r w:rsidRPr="00CC245B">
              <w:rPr>
                <w:rFonts w:asciiTheme="minorHAnsi" w:hAnsiTheme="minorHAnsi" w:cstheme="minorHAnsi"/>
                <w:sz w:val="22"/>
                <w:szCs w:val="22"/>
              </w:rPr>
              <w:t>8,00</w:t>
            </w:r>
          </w:p>
        </w:tc>
        <w:tc>
          <w:tcPr>
            <w:tcW w:w="814" w:type="dxa"/>
            <w:hideMark/>
          </w:tcPr>
          <w:p w14:paraId="1BB46A6A" w14:textId="77777777" w:rsidR="00E05307" w:rsidRPr="00CC245B" w:rsidRDefault="00E05307" w:rsidP="00652E02">
            <w:pPr>
              <w:pStyle w:val="xxmsonormal"/>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22"/>
                <w:szCs w:val="22"/>
              </w:rPr>
            </w:pPr>
            <w:r w:rsidRPr="00CC245B">
              <w:rPr>
                <w:rFonts w:asciiTheme="minorHAnsi" w:hAnsiTheme="minorHAnsi" w:cstheme="minorHAnsi"/>
                <w:sz w:val="22"/>
                <w:szCs w:val="22"/>
              </w:rPr>
              <w:t>11,00</w:t>
            </w:r>
          </w:p>
        </w:tc>
        <w:tc>
          <w:tcPr>
            <w:tcW w:w="777" w:type="dxa"/>
            <w:hideMark/>
          </w:tcPr>
          <w:p w14:paraId="73631E93" w14:textId="77777777" w:rsidR="00E05307" w:rsidRPr="00CC245B" w:rsidRDefault="00E05307" w:rsidP="00652E02">
            <w:pPr>
              <w:pStyle w:val="xxmsonormal"/>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22"/>
                <w:szCs w:val="22"/>
              </w:rPr>
            </w:pPr>
            <w:r w:rsidRPr="00CC245B">
              <w:rPr>
                <w:rFonts w:asciiTheme="minorHAnsi" w:hAnsiTheme="minorHAnsi" w:cstheme="minorHAnsi"/>
                <w:sz w:val="22"/>
                <w:szCs w:val="22"/>
              </w:rPr>
              <w:t>19,00</w:t>
            </w:r>
          </w:p>
        </w:tc>
        <w:tc>
          <w:tcPr>
            <w:tcW w:w="1208" w:type="dxa"/>
            <w:hideMark/>
          </w:tcPr>
          <w:p w14:paraId="3C98E4D7" w14:textId="77777777" w:rsidR="00E05307" w:rsidRPr="00CC245B" w:rsidRDefault="00E05307" w:rsidP="00652E02">
            <w:pPr>
              <w:pStyle w:val="xxmsonormal"/>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22"/>
                <w:szCs w:val="22"/>
              </w:rPr>
            </w:pPr>
            <w:r w:rsidRPr="00CC245B">
              <w:rPr>
                <w:rFonts w:asciiTheme="minorHAnsi" w:hAnsiTheme="minorHAnsi" w:cstheme="minorHAnsi"/>
                <w:sz w:val="22"/>
                <w:szCs w:val="22"/>
              </w:rPr>
              <w:t>30,00</w:t>
            </w:r>
          </w:p>
        </w:tc>
      </w:tr>
      <w:tr w:rsidR="00E05307" w:rsidRPr="00CC245B" w14:paraId="1F2ECBA5" w14:textId="77777777" w:rsidTr="007C13A7">
        <w:trPr>
          <w:cnfStyle w:val="000000100000" w:firstRow="0" w:lastRow="0" w:firstColumn="0" w:lastColumn="0" w:oddVBand="0" w:evenVBand="0" w:oddHBand="1"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2835" w:type="dxa"/>
            <w:hideMark/>
          </w:tcPr>
          <w:p w14:paraId="38CEE51C" w14:textId="0CE94352" w:rsidR="00E05307" w:rsidRPr="00CC245B" w:rsidRDefault="007C13A7" w:rsidP="00652E02">
            <w:pPr>
              <w:pStyle w:val="xxmsonormal"/>
              <w:rPr>
                <w:rFonts w:asciiTheme="minorHAnsi" w:eastAsia="Times New Roman" w:hAnsiTheme="minorHAnsi" w:cstheme="minorHAnsi"/>
                <w:sz w:val="22"/>
                <w:szCs w:val="22"/>
              </w:rPr>
            </w:pPr>
            <w:r w:rsidRPr="00CC245B">
              <w:rPr>
                <w:rFonts w:asciiTheme="minorHAnsi" w:hAnsiTheme="minorHAnsi" w:cstheme="minorHAnsi"/>
                <w:sz w:val="22"/>
                <w:szCs w:val="22"/>
              </w:rPr>
              <w:t>Activité à l’acquisition (MBq)</w:t>
            </w:r>
          </w:p>
        </w:tc>
        <w:tc>
          <w:tcPr>
            <w:tcW w:w="1148" w:type="dxa"/>
            <w:hideMark/>
          </w:tcPr>
          <w:p w14:paraId="743823AF" w14:textId="77777777" w:rsidR="00E05307" w:rsidRPr="00CC245B" w:rsidRDefault="00E05307" w:rsidP="00652E02">
            <w:pPr>
              <w:pStyle w:val="xxmsonormal"/>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sz w:val="22"/>
                <w:szCs w:val="22"/>
              </w:rPr>
            </w:pPr>
            <w:r w:rsidRPr="00CC245B">
              <w:rPr>
                <w:rFonts w:asciiTheme="minorHAnsi" w:hAnsiTheme="minorHAnsi" w:cstheme="minorHAnsi"/>
                <w:sz w:val="22"/>
                <w:szCs w:val="22"/>
              </w:rPr>
              <w:t>5,00</w:t>
            </w:r>
          </w:p>
        </w:tc>
        <w:tc>
          <w:tcPr>
            <w:tcW w:w="1191" w:type="dxa"/>
            <w:hideMark/>
          </w:tcPr>
          <w:p w14:paraId="28BDD97A" w14:textId="77777777" w:rsidR="00E05307" w:rsidRPr="00CC245B" w:rsidRDefault="00E05307" w:rsidP="00652E02">
            <w:pPr>
              <w:pStyle w:val="xxmsonormal"/>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sz w:val="22"/>
                <w:szCs w:val="22"/>
              </w:rPr>
            </w:pPr>
            <w:r w:rsidRPr="00CC245B">
              <w:rPr>
                <w:rFonts w:asciiTheme="minorHAnsi" w:hAnsiTheme="minorHAnsi" w:cstheme="minorHAnsi"/>
                <w:sz w:val="22"/>
                <w:szCs w:val="22"/>
              </w:rPr>
              <w:t>0,97</w:t>
            </w:r>
          </w:p>
        </w:tc>
        <w:tc>
          <w:tcPr>
            <w:tcW w:w="1171" w:type="dxa"/>
            <w:hideMark/>
          </w:tcPr>
          <w:p w14:paraId="164CDC30" w14:textId="77777777" w:rsidR="00E05307" w:rsidRPr="00CC245B" w:rsidRDefault="00E05307" w:rsidP="00652E02">
            <w:pPr>
              <w:pStyle w:val="xxmsonormal"/>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sz w:val="22"/>
                <w:szCs w:val="22"/>
              </w:rPr>
            </w:pPr>
            <w:r w:rsidRPr="00CC245B">
              <w:rPr>
                <w:rFonts w:asciiTheme="minorHAnsi" w:hAnsiTheme="minorHAnsi" w:cstheme="minorHAnsi"/>
                <w:sz w:val="22"/>
                <w:szCs w:val="22"/>
              </w:rPr>
              <w:t>3,80</w:t>
            </w:r>
          </w:p>
        </w:tc>
        <w:tc>
          <w:tcPr>
            <w:tcW w:w="814" w:type="dxa"/>
            <w:hideMark/>
          </w:tcPr>
          <w:p w14:paraId="1DA7E020" w14:textId="77777777" w:rsidR="00E05307" w:rsidRPr="00CC245B" w:rsidRDefault="00E05307" w:rsidP="00652E02">
            <w:pPr>
              <w:pStyle w:val="xxmsonormal"/>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sz w:val="22"/>
                <w:szCs w:val="22"/>
              </w:rPr>
            </w:pPr>
            <w:r w:rsidRPr="00CC245B">
              <w:rPr>
                <w:rFonts w:asciiTheme="minorHAnsi" w:hAnsiTheme="minorHAnsi" w:cstheme="minorHAnsi"/>
                <w:sz w:val="22"/>
                <w:szCs w:val="22"/>
              </w:rPr>
              <w:t>4,29</w:t>
            </w:r>
          </w:p>
        </w:tc>
        <w:tc>
          <w:tcPr>
            <w:tcW w:w="814" w:type="dxa"/>
            <w:hideMark/>
          </w:tcPr>
          <w:p w14:paraId="4C4DF86D" w14:textId="77777777" w:rsidR="00E05307" w:rsidRPr="00CC245B" w:rsidRDefault="00E05307" w:rsidP="00652E02">
            <w:pPr>
              <w:pStyle w:val="xxmsonormal"/>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sz w:val="22"/>
                <w:szCs w:val="22"/>
              </w:rPr>
            </w:pPr>
            <w:r w:rsidRPr="00CC245B">
              <w:rPr>
                <w:rFonts w:asciiTheme="minorHAnsi" w:hAnsiTheme="minorHAnsi" w:cstheme="minorHAnsi"/>
                <w:sz w:val="22"/>
                <w:szCs w:val="22"/>
              </w:rPr>
              <w:t>5,00</w:t>
            </w:r>
          </w:p>
        </w:tc>
        <w:tc>
          <w:tcPr>
            <w:tcW w:w="777" w:type="dxa"/>
            <w:hideMark/>
          </w:tcPr>
          <w:p w14:paraId="66404E67" w14:textId="77777777" w:rsidR="00E05307" w:rsidRPr="00CC245B" w:rsidRDefault="00E05307" w:rsidP="00652E02">
            <w:pPr>
              <w:pStyle w:val="xxmsonormal"/>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sz w:val="22"/>
                <w:szCs w:val="22"/>
              </w:rPr>
            </w:pPr>
            <w:r w:rsidRPr="00CC245B">
              <w:rPr>
                <w:rFonts w:asciiTheme="minorHAnsi" w:hAnsiTheme="minorHAnsi" w:cstheme="minorHAnsi"/>
                <w:sz w:val="22"/>
                <w:szCs w:val="22"/>
              </w:rPr>
              <w:t>5,13</w:t>
            </w:r>
          </w:p>
        </w:tc>
        <w:tc>
          <w:tcPr>
            <w:tcW w:w="1208" w:type="dxa"/>
            <w:hideMark/>
          </w:tcPr>
          <w:p w14:paraId="4C0CB955" w14:textId="77777777" w:rsidR="00E05307" w:rsidRPr="00CC245B" w:rsidRDefault="00E05307" w:rsidP="00652E02">
            <w:pPr>
              <w:pStyle w:val="xxmsonormal"/>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sz w:val="22"/>
                <w:szCs w:val="22"/>
              </w:rPr>
            </w:pPr>
            <w:r w:rsidRPr="00CC245B">
              <w:rPr>
                <w:rFonts w:asciiTheme="minorHAnsi" w:hAnsiTheme="minorHAnsi" w:cstheme="minorHAnsi"/>
                <w:sz w:val="22"/>
                <w:szCs w:val="22"/>
              </w:rPr>
              <w:t>7,36</w:t>
            </w:r>
          </w:p>
        </w:tc>
      </w:tr>
      <w:tr w:rsidR="00E05307" w:rsidRPr="00CC245B" w14:paraId="018BFB24" w14:textId="77777777" w:rsidTr="007C13A7">
        <w:trPr>
          <w:trHeight w:val="402"/>
          <w:jc w:val="center"/>
        </w:trPr>
        <w:tc>
          <w:tcPr>
            <w:cnfStyle w:val="001000000000" w:firstRow="0" w:lastRow="0" w:firstColumn="1" w:lastColumn="0" w:oddVBand="0" w:evenVBand="0" w:oddHBand="0" w:evenHBand="0" w:firstRowFirstColumn="0" w:firstRowLastColumn="0" w:lastRowFirstColumn="0" w:lastRowLastColumn="0"/>
            <w:tcW w:w="2835" w:type="dxa"/>
            <w:hideMark/>
          </w:tcPr>
          <w:p w14:paraId="614743A5" w14:textId="3C48585F" w:rsidR="00E05307" w:rsidRPr="00CC245B" w:rsidRDefault="007C13A7" w:rsidP="00652E02">
            <w:pPr>
              <w:pStyle w:val="xxmsonormal"/>
              <w:rPr>
                <w:rFonts w:asciiTheme="minorHAnsi" w:eastAsia="Times New Roman" w:hAnsiTheme="minorHAnsi" w:cstheme="minorHAnsi"/>
                <w:sz w:val="22"/>
                <w:szCs w:val="22"/>
              </w:rPr>
            </w:pPr>
            <w:r w:rsidRPr="00CC245B">
              <w:rPr>
                <w:rFonts w:asciiTheme="minorHAnsi" w:hAnsiTheme="minorHAnsi" w:cstheme="minorHAnsi"/>
                <w:sz w:val="22"/>
                <w:szCs w:val="22"/>
              </w:rPr>
              <w:t>Sensibilité (Cps/(</w:t>
            </w:r>
            <w:proofErr w:type="spellStart"/>
            <w:r w:rsidRPr="00CC245B">
              <w:rPr>
                <w:rFonts w:asciiTheme="minorHAnsi" w:hAnsiTheme="minorHAnsi" w:cstheme="minorHAnsi"/>
                <w:sz w:val="22"/>
                <w:szCs w:val="22"/>
              </w:rPr>
              <w:t>MBq.s</w:t>
            </w:r>
            <w:proofErr w:type="spellEnd"/>
            <w:r w:rsidRPr="00CC245B">
              <w:rPr>
                <w:rFonts w:asciiTheme="minorHAnsi" w:hAnsiTheme="minorHAnsi" w:cstheme="minorHAnsi"/>
                <w:sz w:val="22"/>
                <w:szCs w:val="22"/>
              </w:rPr>
              <w:t>))</w:t>
            </w:r>
          </w:p>
        </w:tc>
        <w:tc>
          <w:tcPr>
            <w:tcW w:w="1148" w:type="dxa"/>
            <w:hideMark/>
          </w:tcPr>
          <w:p w14:paraId="05FAEE75" w14:textId="77777777" w:rsidR="00E05307" w:rsidRPr="00CC245B" w:rsidRDefault="00E05307" w:rsidP="00652E02">
            <w:pPr>
              <w:pStyle w:val="xxmsonormal"/>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22"/>
                <w:szCs w:val="22"/>
              </w:rPr>
            </w:pPr>
            <w:r w:rsidRPr="00CC245B">
              <w:rPr>
                <w:rFonts w:asciiTheme="minorHAnsi" w:hAnsiTheme="minorHAnsi" w:cstheme="minorHAnsi"/>
                <w:sz w:val="22"/>
                <w:szCs w:val="22"/>
              </w:rPr>
              <w:t>92,81</w:t>
            </w:r>
          </w:p>
        </w:tc>
        <w:tc>
          <w:tcPr>
            <w:tcW w:w="1191" w:type="dxa"/>
            <w:hideMark/>
          </w:tcPr>
          <w:p w14:paraId="069AA5FF" w14:textId="77777777" w:rsidR="00E05307" w:rsidRPr="00CC245B" w:rsidRDefault="00E05307" w:rsidP="00652E02">
            <w:pPr>
              <w:pStyle w:val="xxmsonormal"/>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22"/>
                <w:szCs w:val="22"/>
              </w:rPr>
            </w:pPr>
            <w:r w:rsidRPr="00CC245B">
              <w:rPr>
                <w:rFonts w:asciiTheme="minorHAnsi" w:hAnsiTheme="minorHAnsi" w:cstheme="minorHAnsi"/>
                <w:sz w:val="22"/>
                <w:szCs w:val="22"/>
              </w:rPr>
              <w:t>37,99</w:t>
            </w:r>
          </w:p>
        </w:tc>
        <w:tc>
          <w:tcPr>
            <w:tcW w:w="1171" w:type="dxa"/>
            <w:hideMark/>
          </w:tcPr>
          <w:p w14:paraId="75DED08B" w14:textId="77777777" w:rsidR="00E05307" w:rsidRPr="00CC245B" w:rsidRDefault="00E05307" w:rsidP="00652E02">
            <w:pPr>
              <w:pStyle w:val="xxmsonormal"/>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22"/>
                <w:szCs w:val="22"/>
              </w:rPr>
            </w:pPr>
            <w:r w:rsidRPr="00CC245B">
              <w:rPr>
                <w:rFonts w:asciiTheme="minorHAnsi" w:hAnsiTheme="minorHAnsi" w:cstheme="minorHAnsi"/>
                <w:sz w:val="22"/>
                <w:szCs w:val="22"/>
              </w:rPr>
              <w:t>51,29</w:t>
            </w:r>
          </w:p>
        </w:tc>
        <w:tc>
          <w:tcPr>
            <w:tcW w:w="814" w:type="dxa"/>
            <w:hideMark/>
          </w:tcPr>
          <w:p w14:paraId="7FF36B70" w14:textId="77777777" w:rsidR="00E05307" w:rsidRPr="00CC245B" w:rsidRDefault="00E05307" w:rsidP="00652E02">
            <w:pPr>
              <w:pStyle w:val="xxmsonormal"/>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22"/>
                <w:szCs w:val="22"/>
              </w:rPr>
            </w:pPr>
            <w:r w:rsidRPr="00CC245B">
              <w:rPr>
                <w:rFonts w:asciiTheme="minorHAnsi" w:hAnsiTheme="minorHAnsi" w:cstheme="minorHAnsi"/>
                <w:sz w:val="22"/>
                <w:szCs w:val="22"/>
              </w:rPr>
              <w:t>70,54</w:t>
            </w:r>
          </w:p>
        </w:tc>
        <w:tc>
          <w:tcPr>
            <w:tcW w:w="814" w:type="dxa"/>
            <w:hideMark/>
          </w:tcPr>
          <w:p w14:paraId="386DAD23" w14:textId="77777777" w:rsidR="00E05307" w:rsidRPr="00CC245B" w:rsidRDefault="00E05307" w:rsidP="00652E02">
            <w:pPr>
              <w:pStyle w:val="xxmsonormal"/>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22"/>
                <w:szCs w:val="22"/>
              </w:rPr>
            </w:pPr>
            <w:r w:rsidRPr="00CC245B">
              <w:rPr>
                <w:rFonts w:asciiTheme="minorHAnsi" w:hAnsiTheme="minorHAnsi" w:cstheme="minorHAnsi"/>
                <w:sz w:val="22"/>
                <w:szCs w:val="22"/>
              </w:rPr>
              <w:t>80,43</w:t>
            </w:r>
          </w:p>
        </w:tc>
        <w:tc>
          <w:tcPr>
            <w:tcW w:w="777" w:type="dxa"/>
            <w:hideMark/>
          </w:tcPr>
          <w:p w14:paraId="6297DE85" w14:textId="77777777" w:rsidR="00E05307" w:rsidRPr="00CC245B" w:rsidRDefault="00E05307" w:rsidP="00652E02">
            <w:pPr>
              <w:pStyle w:val="xxmsonormal"/>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22"/>
                <w:szCs w:val="22"/>
              </w:rPr>
            </w:pPr>
            <w:r w:rsidRPr="00CC245B">
              <w:rPr>
                <w:rFonts w:asciiTheme="minorHAnsi" w:hAnsiTheme="minorHAnsi" w:cstheme="minorHAnsi"/>
                <w:sz w:val="22"/>
                <w:szCs w:val="22"/>
              </w:rPr>
              <w:t>96,55</w:t>
            </w:r>
          </w:p>
        </w:tc>
        <w:tc>
          <w:tcPr>
            <w:tcW w:w="1208" w:type="dxa"/>
            <w:hideMark/>
          </w:tcPr>
          <w:p w14:paraId="7740871A" w14:textId="77777777" w:rsidR="00E05307" w:rsidRPr="00CC245B" w:rsidRDefault="00E05307" w:rsidP="00652E02">
            <w:pPr>
              <w:pStyle w:val="xxmsonormal"/>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22"/>
                <w:szCs w:val="22"/>
              </w:rPr>
            </w:pPr>
            <w:r w:rsidRPr="00CC245B">
              <w:rPr>
                <w:rFonts w:asciiTheme="minorHAnsi" w:hAnsiTheme="minorHAnsi" w:cstheme="minorHAnsi"/>
                <w:sz w:val="22"/>
                <w:szCs w:val="22"/>
              </w:rPr>
              <w:t>214,45</w:t>
            </w:r>
          </w:p>
        </w:tc>
      </w:tr>
      <w:tr w:rsidR="00E05307" w:rsidRPr="00CC245B" w14:paraId="5769F8C7" w14:textId="77777777" w:rsidTr="007C13A7">
        <w:trPr>
          <w:cnfStyle w:val="000000100000" w:firstRow="0" w:lastRow="0" w:firstColumn="0" w:lastColumn="0" w:oddVBand="0" w:evenVBand="0" w:oddHBand="1"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2835" w:type="dxa"/>
            <w:hideMark/>
          </w:tcPr>
          <w:p w14:paraId="722E4FF1" w14:textId="08C7ED48" w:rsidR="00E05307" w:rsidRPr="00CC245B" w:rsidRDefault="00E05307" w:rsidP="00652E02">
            <w:pPr>
              <w:pStyle w:val="xxmsonormal"/>
              <w:rPr>
                <w:rFonts w:asciiTheme="minorHAnsi" w:eastAsia="Times New Roman" w:hAnsiTheme="minorHAnsi" w:cstheme="minorHAnsi"/>
                <w:sz w:val="22"/>
                <w:szCs w:val="22"/>
              </w:rPr>
            </w:pPr>
            <w:r w:rsidRPr="00CC245B">
              <w:rPr>
                <w:rFonts w:asciiTheme="minorHAnsi" w:hAnsiTheme="minorHAnsi" w:cstheme="minorHAnsi"/>
                <w:sz w:val="22"/>
                <w:szCs w:val="22"/>
              </w:rPr>
              <w:t>Erreur</w:t>
            </w:r>
            <w:r w:rsidR="007C13A7" w:rsidRPr="00CC245B">
              <w:rPr>
                <w:rFonts w:asciiTheme="minorHAnsi" w:hAnsiTheme="minorHAnsi" w:cstheme="minorHAnsi"/>
                <w:sz w:val="22"/>
                <w:szCs w:val="22"/>
              </w:rPr>
              <w:t xml:space="preserve"> </w:t>
            </w:r>
            <w:r w:rsidRPr="00CC245B">
              <w:rPr>
                <w:rFonts w:asciiTheme="minorHAnsi" w:hAnsiTheme="minorHAnsi" w:cstheme="minorHAnsi"/>
                <w:sz w:val="22"/>
                <w:szCs w:val="22"/>
              </w:rPr>
              <w:t>Relative</w:t>
            </w:r>
            <w:r w:rsidR="007C13A7" w:rsidRPr="00CC245B">
              <w:rPr>
                <w:rFonts w:asciiTheme="minorHAnsi" w:hAnsiTheme="minorHAnsi" w:cstheme="minorHAnsi"/>
                <w:sz w:val="22"/>
                <w:szCs w:val="22"/>
              </w:rPr>
              <w:t xml:space="preserve"> (%)</w:t>
            </w:r>
          </w:p>
        </w:tc>
        <w:tc>
          <w:tcPr>
            <w:tcW w:w="1148" w:type="dxa"/>
            <w:hideMark/>
          </w:tcPr>
          <w:p w14:paraId="75BDD5C6" w14:textId="77777777" w:rsidR="00E05307" w:rsidRPr="00CC245B" w:rsidRDefault="00E05307" w:rsidP="00652E02">
            <w:pPr>
              <w:pStyle w:val="xxmsonormal"/>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sz w:val="22"/>
                <w:szCs w:val="22"/>
              </w:rPr>
            </w:pPr>
            <w:r w:rsidRPr="00CC245B">
              <w:rPr>
                <w:rFonts w:asciiTheme="minorHAnsi" w:hAnsiTheme="minorHAnsi" w:cstheme="minorHAnsi"/>
                <w:sz w:val="22"/>
                <w:szCs w:val="22"/>
              </w:rPr>
              <w:t>-17,76</w:t>
            </w:r>
          </w:p>
        </w:tc>
        <w:tc>
          <w:tcPr>
            <w:tcW w:w="1191" w:type="dxa"/>
            <w:hideMark/>
          </w:tcPr>
          <w:p w14:paraId="0EBEF0AA" w14:textId="77777777" w:rsidR="00E05307" w:rsidRPr="00CC245B" w:rsidRDefault="00E05307" w:rsidP="00652E02">
            <w:pPr>
              <w:pStyle w:val="xxmsonormal"/>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sz w:val="22"/>
                <w:szCs w:val="22"/>
              </w:rPr>
            </w:pPr>
            <w:r w:rsidRPr="00CC245B">
              <w:rPr>
                <w:rFonts w:asciiTheme="minorHAnsi" w:hAnsiTheme="minorHAnsi" w:cstheme="minorHAnsi"/>
                <w:sz w:val="22"/>
                <w:szCs w:val="22"/>
              </w:rPr>
              <w:t>19,26</w:t>
            </w:r>
          </w:p>
        </w:tc>
        <w:tc>
          <w:tcPr>
            <w:tcW w:w="1171" w:type="dxa"/>
            <w:hideMark/>
          </w:tcPr>
          <w:p w14:paraId="4E23543E" w14:textId="77777777" w:rsidR="00E05307" w:rsidRPr="00CC245B" w:rsidRDefault="00E05307" w:rsidP="00652E02">
            <w:pPr>
              <w:pStyle w:val="xxmsonormal"/>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sz w:val="22"/>
                <w:szCs w:val="22"/>
              </w:rPr>
            </w:pPr>
            <w:r w:rsidRPr="00CC245B">
              <w:rPr>
                <w:rFonts w:asciiTheme="minorHAnsi" w:hAnsiTheme="minorHAnsi" w:cstheme="minorHAnsi"/>
                <w:sz w:val="22"/>
                <w:szCs w:val="22"/>
              </w:rPr>
              <w:t>-48,60</w:t>
            </w:r>
          </w:p>
        </w:tc>
        <w:tc>
          <w:tcPr>
            <w:tcW w:w="814" w:type="dxa"/>
            <w:hideMark/>
          </w:tcPr>
          <w:p w14:paraId="3C63A7FD" w14:textId="77777777" w:rsidR="00E05307" w:rsidRPr="00CC245B" w:rsidRDefault="00E05307" w:rsidP="00652E02">
            <w:pPr>
              <w:pStyle w:val="xxmsonormal"/>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sz w:val="22"/>
                <w:szCs w:val="22"/>
              </w:rPr>
            </w:pPr>
            <w:r w:rsidRPr="00CC245B">
              <w:rPr>
                <w:rFonts w:asciiTheme="minorHAnsi" w:hAnsiTheme="minorHAnsi" w:cstheme="minorHAnsi"/>
                <w:sz w:val="22"/>
                <w:szCs w:val="22"/>
              </w:rPr>
              <w:t>-36,39</w:t>
            </w:r>
          </w:p>
        </w:tc>
        <w:tc>
          <w:tcPr>
            <w:tcW w:w="814" w:type="dxa"/>
            <w:hideMark/>
          </w:tcPr>
          <w:p w14:paraId="56306A1A" w14:textId="77777777" w:rsidR="00E05307" w:rsidRPr="00CC245B" w:rsidRDefault="00E05307" w:rsidP="00652E02">
            <w:pPr>
              <w:pStyle w:val="xxmsonormal"/>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sz w:val="22"/>
                <w:szCs w:val="22"/>
              </w:rPr>
            </w:pPr>
            <w:r w:rsidRPr="00CC245B">
              <w:rPr>
                <w:rFonts w:asciiTheme="minorHAnsi" w:hAnsiTheme="minorHAnsi" w:cstheme="minorHAnsi"/>
                <w:sz w:val="22"/>
                <w:szCs w:val="22"/>
              </w:rPr>
              <w:t>-15,39</w:t>
            </w:r>
          </w:p>
        </w:tc>
        <w:tc>
          <w:tcPr>
            <w:tcW w:w="777" w:type="dxa"/>
            <w:hideMark/>
          </w:tcPr>
          <w:p w14:paraId="1A635571" w14:textId="77777777" w:rsidR="00E05307" w:rsidRPr="00CC245B" w:rsidRDefault="00E05307" w:rsidP="00652E02">
            <w:pPr>
              <w:pStyle w:val="xxmsonormal"/>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sz w:val="22"/>
                <w:szCs w:val="22"/>
              </w:rPr>
            </w:pPr>
            <w:r w:rsidRPr="00CC245B">
              <w:rPr>
                <w:rFonts w:asciiTheme="minorHAnsi" w:hAnsiTheme="minorHAnsi" w:cstheme="minorHAnsi"/>
                <w:sz w:val="22"/>
                <w:szCs w:val="22"/>
              </w:rPr>
              <w:t>-5,71</w:t>
            </w:r>
          </w:p>
        </w:tc>
        <w:tc>
          <w:tcPr>
            <w:tcW w:w="1208" w:type="dxa"/>
            <w:hideMark/>
          </w:tcPr>
          <w:p w14:paraId="6FD19C66" w14:textId="77777777" w:rsidR="00E05307" w:rsidRPr="00CC245B" w:rsidRDefault="00E05307" w:rsidP="00652E02">
            <w:pPr>
              <w:pStyle w:val="xxmsonormal"/>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sz w:val="22"/>
                <w:szCs w:val="22"/>
              </w:rPr>
            </w:pPr>
            <w:r w:rsidRPr="00CC245B">
              <w:rPr>
                <w:rFonts w:asciiTheme="minorHAnsi" w:hAnsiTheme="minorHAnsi" w:cstheme="minorHAnsi"/>
                <w:sz w:val="22"/>
                <w:szCs w:val="22"/>
              </w:rPr>
              <w:t>27,22</w:t>
            </w:r>
          </w:p>
        </w:tc>
      </w:tr>
    </w:tbl>
    <w:p w14:paraId="350CC6F0" w14:textId="77777777" w:rsidR="00E05307" w:rsidRPr="00CC245B" w:rsidRDefault="00E05307" w:rsidP="00E05307">
      <w:pPr>
        <w:rPr>
          <w:rFonts w:cstheme="minorHAnsi"/>
        </w:rPr>
      </w:pPr>
      <w:r w:rsidRPr="00CC245B">
        <w:rPr>
          <w:rFonts w:cstheme="minorHAnsi"/>
        </w:rPr>
        <w:t>Il y a 45 données par paramètre, issues des images acquises et seuillées de 5% à 40% par pas de 5%.</w:t>
      </w:r>
    </w:p>
    <w:p w14:paraId="7DD09F83" w14:textId="77777777" w:rsidR="00E05307" w:rsidRPr="00CC245B" w:rsidRDefault="00E05307" w:rsidP="00E05307">
      <w:pPr>
        <w:ind w:left="1980"/>
        <w:rPr>
          <w:rFonts w:cstheme="minorHAnsi"/>
        </w:rPr>
      </w:pPr>
    </w:p>
    <w:p w14:paraId="69DA7925" w14:textId="12F58BE3" w:rsidR="00E05307" w:rsidRPr="00A56C37" w:rsidRDefault="00FB7E42" w:rsidP="00A56C37">
      <w:pPr>
        <w:pStyle w:val="Lgende"/>
        <w:rPr>
          <w:rFonts w:asciiTheme="majorHAnsi" w:hAnsiTheme="majorHAnsi"/>
          <w:sz w:val="22"/>
          <w:szCs w:val="24"/>
        </w:rPr>
      </w:pPr>
      <w:r w:rsidRPr="00A56C37">
        <w:rPr>
          <w:rFonts w:asciiTheme="majorHAnsi" w:hAnsiTheme="majorHAnsi"/>
          <w:sz w:val="22"/>
          <w:szCs w:val="24"/>
        </w:rPr>
        <w:fldChar w:fldCharType="begin"/>
      </w:r>
      <w:r w:rsidRPr="00A56C37">
        <w:rPr>
          <w:rFonts w:asciiTheme="majorHAnsi" w:hAnsiTheme="majorHAnsi"/>
          <w:sz w:val="22"/>
          <w:szCs w:val="24"/>
        </w:rPr>
        <w:instrText xml:space="preserve"> SEQ Desc_std \* alphabetic </w:instrText>
      </w:r>
      <w:r w:rsidRPr="00A56C37">
        <w:rPr>
          <w:rFonts w:asciiTheme="majorHAnsi" w:hAnsiTheme="majorHAnsi"/>
          <w:sz w:val="22"/>
          <w:szCs w:val="24"/>
        </w:rPr>
        <w:fldChar w:fldCharType="separate"/>
      </w:r>
      <w:bookmarkStart w:id="2962" w:name="_Ref183014700"/>
      <w:r w:rsidR="00C30592">
        <w:rPr>
          <w:rFonts w:asciiTheme="majorHAnsi" w:hAnsiTheme="majorHAnsi"/>
          <w:noProof/>
          <w:sz w:val="22"/>
          <w:szCs w:val="24"/>
        </w:rPr>
        <w:t>d</w:t>
      </w:r>
      <w:bookmarkEnd w:id="2962"/>
      <w:r w:rsidRPr="00A56C37">
        <w:rPr>
          <w:rFonts w:asciiTheme="majorHAnsi" w:hAnsiTheme="majorHAnsi"/>
          <w:sz w:val="22"/>
          <w:szCs w:val="24"/>
        </w:rPr>
        <w:fldChar w:fldCharType="end"/>
      </w:r>
      <w:r w:rsidRPr="00A56C37">
        <w:rPr>
          <w:rFonts w:asciiTheme="majorHAnsi" w:hAnsiTheme="majorHAnsi"/>
          <w:sz w:val="22"/>
          <w:szCs w:val="24"/>
        </w:rPr>
        <w:t xml:space="preserve">) </w:t>
      </w:r>
      <w:r w:rsidR="00E05307" w:rsidRPr="00A56C37">
        <w:rPr>
          <w:rFonts w:asciiTheme="majorHAnsi" w:hAnsiTheme="majorHAnsi"/>
          <w:sz w:val="22"/>
          <w:szCs w:val="24"/>
        </w:rPr>
        <w:t>Pour les collimateurs sténopés et le Tc-99m</w:t>
      </w:r>
    </w:p>
    <w:tbl>
      <w:tblPr>
        <w:tblStyle w:val="TableauGrille5Fonc-Accentuation5"/>
        <w:tblW w:w="9958" w:type="dxa"/>
        <w:jc w:val="center"/>
        <w:tblLook w:val="04A0" w:firstRow="1" w:lastRow="0" w:firstColumn="1" w:lastColumn="0" w:noHBand="0" w:noVBand="1"/>
      </w:tblPr>
      <w:tblGrid>
        <w:gridCol w:w="2835"/>
        <w:gridCol w:w="1148"/>
        <w:gridCol w:w="1191"/>
        <w:gridCol w:w="1171"/>
        <w:gridCol w:w="814"/>
        <w:gridCol w:w="814"/>
        <w:gridCol w:w="777"/>
        <w:gridCol w:w="1208"/>
      </w:tblGrid>
      <w:tr w:rsidR="00E05307" w:rsidRPr="00CC245B" w14:paraId="38691A33" w14:textId="77777777" w:rsidTr="007C13A7">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835" w:type="dxa"/>
            <w:hideMark/>
          </w:tcPr>
          <w:p w14:paraId="3CA02E55" w14:textId="77777777" w:rsidR="00E05307" w:rsidRPr="00CC245B" w:rsidRDefault="00E05307" w:rsidP="00652E02">
            <w:pPr>
              <w:pStyle w:val="xxmsonormal"/>
              <w:rPr>
                <w:rFonts w:asciiTheme="minorHAnsi" w:hAnsiTheme="minorHAnsi" w:cstheme="minorHAnsi"/>
                <w:sz w:val="22"/>
                <w:szCs w:val="22"/>
              </w:rPr>
            </w:pPr>
            <w:r w:rsidRPr="00CC245B">
              <w:rPr>
                <w:rFonts w:asciiTheme="minorHAnsi" w:hAnsiTheme="minorHAnsi" w:cstheme="minorHAnsi"/>
                <w:sz w:val="22"/>
                <w:szCs w:val="22"/>
              </w:rPr>
              <w:t>Indice</w:t>
            </w:r>
          </w:p>
        </w:tc>
        <w:tc>
          <w:tcPr>
            <w:tcW w:w="1148" w:type="dxa"/>
            <w:hideMark/>
          </w:tcPr>
          <w:p w14:paraId="681E4287" w14:textId="77777777" w:rsidR="00E05307" w:rsidRPr="00CC245B" w:rsidRDefault="00E05307" w:rsidP="00652E02">
            <w:pPr>
              <w:pStyle w:val="xxmsonormal"/>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CC245B">
              <w:rPr>
                <w:rFonts w:asciiTheme="minorHAnsi" w:hAnsiTheme="minorHAnsi" w:cstheme="minorHAnsi"/>
                <w:sz w:val="22"/>
                <w:szCs w:val="22"/>
              </w:rPr>
              <w:t>Moyenne</w:t>
            </w:r>
          </w:p>
        </w:tc>
        <w:tc>
          <w:tcPr>
            <w:tcW w:w="1191" w:type="dxa"/>
            <w:hideMark/>
          </w:tcPr>
          <w:p w14:paraId="6BEB121A" w14:textId="77777777" w:rsidR="00E05307" w:rsidRPr="00CC245B" w:rsidRDefault="00E05307" w:rsidP="00652E02">
            <w:pPr>
              <w:pStyle w:val="xxmsonormal"/>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CC245B">
              <w:rPr>
                <w:rFonts w:asciiTheme="minorHAnsi" w:hAnsiTheme="minorHAnsi" w:cstheme="minorHAnsi"/>
                <w:sz w:val="22"/>
                <w:szCs w:val="22"/>
              </w:rPr>
              <w:t>Écart-type</w:t>
            </w:r>
          </w:p>
        </w:tc>
        <w:tc>
          <w:tcPr>
            <w:tcW w:w="1171" w:type="dxa"/>
            <w:hideMark/>
          </w:tcPr>
          <w:p w14:paraId="34226037" w14:textId="77777777" w:rsidR="00E05307" w:rsidRPr="00CC245B" w:rsidRDefault="00E05307" w:rsidP="00652E02">
            <w:pPr>
              <w:pStyle w:val="xxmsonormal"/>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CC245B">
              <w:rPr>
                <w:rFonts w:asciiTheme="minorHAnsi" w:hAnsiTheme="minorHAnsi" w:cstheme="minorHAnsi"/>
                <w:sz w:val="22"/>
                <w:szCs w:val="22"/>
              </w:rPr>
              <w:t>Minimum</w:t>
            </w:r>
          </w:p>
        </w:tc>
        <w:tc>
          <w:tcPr>
            <w:tcW w:w="814" w:type="dxa"/>
            <w:hideMark/>
          </w:tcPr>
          <w:p w14:paraId="25D1DFB2" w14:textId="77777777" w:rsidR="00E05307" w:rsidRPr="00CC245B" w:rsidRDefault="00E05307" w:rsidP="00652E02">
            <w:pPr>
              <w:pStyle w:val="xxmsonormal"/>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CC245B">
              <w:rPr>
                <w:rFonts w:asciiTheme="minorHAnsi" w:hAnsiTheme="minorHAnsi" w:cstheme="minorHAnsi"/>
                <w:sz w:val="22"/>
                <w:szCs w:val="22"/>
              </w:rPr>
              <w:t>25%</w:t>
            </w:r>
          </w:p>
        </w:tc>
        <w:tc>
          <w:tcPr>
            <w:tcW w:w="814" w:type="dxa"/>
            <w:hideMark/>
          </w:tcPr>
          <w:p w14:paraId="7F7F6E9A" w14:textId="77777777" w:rsidR="00E05307" w:rsidRPr="00CC245B" w:rsidRDefault="00E05307" w:rsidP="00652E02">
            <w:pPr>
              <w:pStyle w:val="xxmsonormal"/>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CC245B">
              <w:rPr>
                <w:rFonts w:asciiTheme="minorHAnsi" w:hAnsiTheme="minorHAnsi" w:cstheme="minorHAnsi"/>
                <w:sz w:val="22"/>
                <w:szCs w:val="22"/>
              </w:rPr>
              <w:t>50%</w:t>
            </w:r>
          </w:p>
        </w:tc>
        <w:tc>
          <w:tcPr>
            <w:tcW w:w="777" w:type="dxa"/>
            <w:hideMark/>
          </w:tcPr>
          <w:p w14:paraId="56C2F9F6" w14:textId="77777777" w:rsidR="00E05307" w:rsidRPr="00CC245B" w:rsidRDefault="00E05307" w:rsidP="00652E02">
            <w:pPr>
              <w:pStyle w:val="xxmsonormal"/>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CC245B">
              <w:rPr>
                <w:rFonts w:asciiTheme="minorHAnsi" w:hAnsiTheme="minorHAnsi" w:cstheme="minorHAnsi"/>
                <w:sz w:val="22"/>
                <w:szCs w:val="22"/>
              </w:rPr>
              <w:t>75%</w:t>
            </w:r>
          </w:p>
        </w:tc>
        <w:tc>
          <w:tcPr>
            <w:tcW w:w="1208" w:type="dxa"/>
            <w:hideMark/>
          </w:tcPr>
          <w:p w14:paraId="10FC417D" w14:textId="77777777" w:rsidR="00E05307" w:rsidRPr="00CC245B" w:rsidRDefault="00E05307" w:rsidP="00652E02">
            <w:pPr>
              <w:pStyle w:val="xxmsonormal"/>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CC245B">
              <w:rPr>
                <w:rFonts w:asciiTheme="minorHAnsi" w:hAnsiTheme="minorHAnsi" w:cstheme="minorHAnsi"/>
                <w:sz w:val="22"/>
                <w:szCs w:val="22"/>
              </w:rPr>
              <w:t>Maximum</w:t>
            </w:r>
          </w:p>
        </w:tc>
      </w:tr>
      <w:tr w:rsidR="00E05307" w:rsidRPr="00CC245B" w14:paraId="51795930" w14:textId="77777777" w:rsidTr="007C13A7">
        <w:trPr>
          <w:cnfStyle w:val="000000100000" w:firstRow="0" w:lastRow="0" w:firstColumn="0" w:lastColumn="0" w:oddVBand="0" w:evenVBand="0" w:oddHBand="1"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2835" w:type="dxa"/>
            <w:hideMark/>
          </w:tcPr>
          <w:p w14:paraId="331EDC70" w14:textId="2CE2FEF3" w:rsidR="00E05307" w:rsidRPr="00CC245B" w:rsidRDefault="005F74EF" w:rsidP="00652E02">
            <w:pPr>
              <w:pStyle w:val="xxmsonormal"/>
              <w:rPr>
                <w:rFonts w:asciiTheme="minorHAnsi" w:hAnsiTheme="minorHAnsi" w:cstheme="minorHAnsi"/>
                <w:sz w:val="22"/>
                <w:szCs w:val="22"/>
              </w:rPr>
            </w:pPr>
            <w:r w:rsidRPr="00CC245B">
              <w:rPr>
                <w:rFonts w:asciiTheme="minorHAnsi" w:hAnsiTheme="minorHAnsi" w:cstheme="minorHAnsi"/>
                <w:sz w:val="22"/>
                <w:szCs w:val="22"/>
              </w:rPr>
              <w:t>Centre (n° de 1 à 20)</w:t>
            </w:r>
          </w:p>
        </w:tc>
        <w:tc>
          <w:tcPr>
            <w:tcW w:w="1148" w:type="dxa"/>
            <w:hideMark/>
          </w:tcPr>
          <w:p w14:paraId="41FB7A39" w14:textId="77777777" w:rsidR="00E05307" w:rsidRPr="00CC245B" w:rsidRDefault="00E05307" w:rsidP="00652E02">
            <w:pPr>
              <w:pStyle w:val="xxmsonormal"/>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CC245B">
              <w:rPr>
                <w:rFonts w:asciiTheme="minorHAnsi" w:hAnsiTheme="minorHAnsi" w:cstheme="minorHAnsi"/>
                <w:sz w:val="22"/>
                <w:szCs w:val="22"/>
              </w:rPr>
              <w:t>15,77</w:t>
            </w:r>
          </w:p>
        </w:tc>
        <w:tc>
          <w:tcPr>
            <w:tcW w:w="1191" w:type="dxa"/>
            <w:hideMark/>
          </w:tcPr>
          <w:p w14:paraId="678CA5C3" w14:textId="77777777" w:rsidR="00E05307" w:rsidRPr="00CC245B" w:rsidRDefault="00E05307" w:rsidP="00652E02">
            <w:pPr>
              <w:pStyle w:val="xxmsonormal"/>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CC245B">
              <w:rPr>
                <w:rFonts w:asciiTheme="minorHAnsi" w:hAnsiTheme="minorHAnsi" w:cstheme="minorHAnsi"/>
                <w:sz w:val="22"/>
                <w:szCs w:val="22"/>
              </w:rPr>
              <w:t>11,73</w:t>
            </w:r>
          </w:p>
        </w:tc>
        <w:tc>
          <w:tcPr>
            <w:tcW w:w="1171" w:type="dxa"/>
            <w:hideMark/>
          </w:tcPr>
          <w:p w14:paraId="19C00781" w14:textId="77777777" w:rsidR="00E05307" w:rsidRPr="00CC245B" w:rsidRDefault="00E05307" w:rsidP="00652E02">
            <w:pPr>
              <w:pStyle w:val="xxmsonormal"/>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CC245B">
              <w:rPr>
                <w:rFonts w:asciiTheme="minorHAnsi" w:hAnsiTheme="minorHAnsi" w:cstheme="minorHAnsi"/>
                <w:sz w:val="22"/>
                <w:szCs w:val="22"/>
              </w:rPr>
              <w:t>4,00</w:t>
            </w:r>
          </w:p>
        </w:tc>
        <w:tc>
          <w:tcPr>
            <w:tcW w:w="814" w:type="dxa"/>
            <w:hideMark/>
          </w:tcPr>
          <w:p w14:paraId="76EC9549" w14:textId="77777777" w:rsidR="00E05307" w:rsidRPr="00CC245B" w:rsidRDefault="00E05307" w:rsidP="00652E02">
            <w:pPr>
              <w:pStyle w:val="xxmsonormal"/>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CC245B">
              <w:rPr>
                <w:rFonts w:asciiTheme="minorHAnsi" w:hAnsiTheme="minorHAnsi" w:cstheme="minorHAnsi"/>
                <w:sz w:val="22"/>
                <w:szCs w:val="22"/>
              </w:rPr>
              <w:t>7,00</w:t>
            </w:r>
          </w:p>
        </w:tc>
        <w:tc>
          <w:tcPr>
            <w:tcW w:w="814" w:type="dxa"/>
            <w:hideMark/>
          </w:tcPr>
          <w:p w14:paraId="6D27FEEA" w14:textId="77777777" w:rsidR="00E05307" w:rsidRPr="00CC245B" w:rsidRDefault="00E05307" w:rsidP="00652E02">
            <w:pPr>
              <w:pStyle w:val="xxmsonormal"/>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CC245B">
              <w:rPr>
                <w:rFonts w:asciiTheme="minorHAnsi" w:hAnsiTheme="minorHAnsi" w:cstheme="minorHAnsi"/>
                <w:sz w:val="22"/>
                <w:szCs w:val="22"/>
              </w:rPr>
              <w:t>14,00</w:t>
            </w:r>
          </w:p>
        </w:tc>
        <w:tc>
          <w:tcPr>
            <w:tcW w:w="777" w:type="dxa"/>
            <w:hideMark/>
          </w:tcPr>
          <w:p w14:paraId="326B3857" w14:textId="77777777" w:rsidR="00E05307" w:rsidRPr="00CC245B" w:rsidRDefault="00E05307" w:rsidP="00652E02">
            <w:pPr>
              <w:pStyle w:val="xxmsonormal"/>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CC245B">
              <w:rPr>
                <w:rFonts w:asciiTheme="minorHAnsi" w:hAnsiTheme="minorHAnsi" w:cstheme="minorHAnsi"/>
                <w:sz w:val="22"/>
                <w:szCs w:val="22"/>
              </w:rPr>
              <w:t>17,00</w:t>
            </w:r>
          </w:p>
        </w:tc>
        <w:tc>
          <w:tcPr>
            <w:tcW w:w="1208" w:type="dxa"/>
            <w:hideMark/>
          </w:tcPr>
          <w:p w14:paraId="565D39A5" w14:textId="77777777" w:rsidR="00E05307" w:rsidRPr="00CC245B" w:rsidRDefault="00E05307" w:rsidP="00652E02">
            <w:pPr>
              <w:pStyle w:val="xxmsonormal"/>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CC245B">
              <w:rPr>
                <w:rFonts w:asciiTheme="minorHAnsi" w:hAnsiTheme="minorHAnsi" w:cstheme="minorHAnsi"/>
                <w:sz w:val="22"/>
                <w:szCs w:val="22"/>
              </w:rPr>
              <w:t>41,00</w:t>
            </w:r>
          </w:p>
        </w:tc>
      </w:tr>
      <w:tr w:rsidR="00E05307" w:rsidRPr="00CC245B" w14:paraId="652D8A72" w14:textId="77777777" w:rsidTr="007C13A7">
        <w:trPr>
          <w:trHeight w:val="402"/>
          <w:jc w:val="center"/>
        </w:trPr>
        <w:tc>
          <w:tcPr>
            <w:cnfStyle w:val="001000000000" w:firstRow="0" w:lastRow="0" w:firstColumn="1" w:lastColumn="0" w:oddVBand="0" w:evenVBand="0" w:oddHBand="0" w:evenHBand="0" w:firstRowFirstColumn="0" w:firstRowLastColumn="0" w:lastRowFirstColumn="0" w:lastRowLastColumn="0"/>
            <w:tcW w:w="2835" w:type="dxa"/>
            <w:hideMark/>
          </w:tcPr>
          <w:p w14:paraId="375F7602" w14:textId="77777777" w:rsidR="00E05307" w:rsidRPr="00CC245B" w:rsidRDefault="00E05307" w:rsidP="00652E02">
            <w:pPr>
              <w:pStyle w:val="xxmsonormal"/>
              <w:rPr>
                <w:rFonts w:asciiTheme="minorHAnsi" w:hAnsiTheme="minorHAnsi" w:cstheme="minorHAnsi"/>
                <w:sz w:val="22"/>
                <w:szCs w:val="22"/>
              </w:rPr>
            </w:pPr>
            <w:r w:rsidRPr="00CC245B">
              <w:rPr>
                <w:rFonts w:asciiTheme="minorHAnsi" w:hAnsiTheme="minorHAnsi" w:cstheme="minorHAnsi"/>
                <w:sz w:val="22"/>
                <w:szCs w:val="22"/>
              </w:rPr>
              <w:t>Marque</w:t>
            </w:r>
          </w:p>
        </w:tc>
        <w:tc>
          <w:tcPr>
            <w:tcW w:w="1148" w:type="dxa"/>
            <w:hideMark/>
          </w:tcPr>
          <w:p w14:paraId="643EEFF5" w14:textId="77777777" w:rsidR="00E05307" w:rsidRPr="00CC245B" w:rsidRDefault="00E05307" w:rsidP="00652E02">
            <w:pPr>
              <w:pStyle w:val="xxmsonormal"/>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CC245B">
              <w:rPr>
                <w:rFonts w:asciiTheme="minorHAnsi" w:hAnsiTheme="minorHAnsi" w:cstheme="minorHAnsi"/>
                <w:sz w:val="22"/>
                <w:szCs w:val="22"/>
              </w:rPr>
              <w:t>0,31</w:t>
            </w:r>
          </w:p>
        </w:tc>
        <w:tc>
          <w:tcPr>
            <w:tcW w:w="1191" w:type="dxa"/>
            <w:hideMark/>
          </w:tcPr>
          <w:p w14:paraId="5D8883E9" w14:textId="77777777" w:rsidR="00E05307" w:rsidRPr="00CC245B" w:rsidRDefault="00E05307" w:rsidP="00652E02">
            <w:pPr>
              <w:pStyle w:val="xxmsonormal"/>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CC245B">
              <w:rPr>
                <w:rFonts w:asciiTheme="minorHAnsi" w:hAnsiTheme="minorHAnsi" w:cstheme="minorHAnsi"/>
                <w:sz w:val="22"/>
                <w:szCs w:val="22"/>
              </w:rPr>
              <w:t>0,47</w:t>
            </w:r>
          </w:p>
        </w:tc>
        <w:tc>
          <w:tcPr>
            <w:tcW w:w="1171" w:type="dxa"/>
            <w:hideMark/>
          </w:tcPr>
          <w:p w14:paraId="59396FCA" w14:textId="77777777" w:rsidR="00E05307" w:rsidRPr="00CC245B" w:rsidRDefault="00E05307" w:rsidP="00652E02">
            <w:pPr>
              <w:pStyle w:val="xxmsonormal"/>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CC245B">
              <w:rPr>
                <w:rFonts w:asciiTheme="minorHAnsi" w:hAnsiTheme="minorHAnsi" w:cstheme="minorHAnsi"/>
                <w:sz w:val="22"/>
                <w:szCs w:val="22"/>
              </w:rPr>
              <w:t>0,00</w:t>
            </w:r>
          </w:p>
        </w:tc>
        <w:tc>
          <w:tcPr>
            <w:tcW w:w="814" w:type="dxa"/>
            <w:hideMark/>
          </w:tcPr>
          <w:p w14:paraId="0B8272AD" w14:textId="77777777" w:rsidR="00E05307" w:rsidRPr="00CC245B" w:rsidRDefault="00E05307" w:rsidP="00652E02">
            <w:pPr>
              <w:pStyle w:val="xxmsonormal"/>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CC245B">
              <w:rPr>
                <w:rFonts w:asciiTheme="minorHAnsi" w:hAnsiTheme="minorHAnsi" w:cstheme="minorHAnsi"/>
                <w:sz w:val="22"/>
                <w:szCs w:val="22"/>
              </w:rPr>
              <w:t>0,00</w:t>
            </w:r>
          </w:p>
        </w:tc>
        <w:tc>
          <w:tcPr>
            <w:tcW w:w="814" w:type="dxa"/>
            <w:hideMark/>
          </w:tcPr>
          <w:p w14:paraId="2676059B" w14:textId="77777777" w:rsidR="00E05307" w:rsidRPr="00CC245B" w:rsidRDefault="00E05307" w:rsidP="00652E02">
            <w:pPr>
              <w:pStyle w:val="xxmsonormal"/>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CC245B">
              <w:rPr>
                <w:rFonts w:asciiTheme="minorHAnsi" w:hAnsiTheme="minorHAnsi" w:cstheme="minorHAnsi"/>
                <w:sz w:val="22"/>
                <w:szCs w:val="22"/>
              </w:rPr>
              <w:t>0,00</w:t>
            </w:r>
          </w:p>
        </w:tc>
        <w:tc>
          <w:tcPr>
            <w:tcW w:w="777" w:type="dxa"/>
            <w:hideMark/>
          </w:tcPr>
          <w:p w14:paraId="18C1CBF9" w14:textId="77777777" w:rsidR="00E05307" w:rsidRPr="00CC245B" w:rsidRDefault="00E05307" w:rsidP="00652E02">
            <w:pPr>
              <w:pStyle w:val="xxmsonormal"/>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CC245B">
              <w:rPr>
                <w:rFonts w:asciiTheme="minorHAnsi" w:hAnsiTheme="minorHAnsi" w:cstheme="minorHAnsi"/>
                <w:sz w:val="22"/>
                <w:szCs w:val="22"/>
              </w:rPr>
              <w:t>1,00</w:t>
            </w:r>
          </w:p>
        </w:tc>
        <w:tc>
          <w:tcPr>
            <w:tcW w:w="1208" w:type="dxa"/>
            <w:hideMark/>
          </w:tcPr>
          <w:p w14:paraId="5DBADFEE" w14:textId="77777777" w:rsidR="00E05307" w:rsidRPr="00CC245B" w:rsidRDefault="00E05307" w:rsidP="00652E02">
            <w:pPr>
              <w:pStyle w:val="xxmsonormal"/>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CC245B">
              <w:rPr>
                <w:rFonts w:asciiTheme="minorHAnsi" w:hAnsiTheme="minorHAnsi" w:cstheme="minorHAnsi"/>
                <w:sz w:val="22"/>
                <w:szCs w:val="22"/>
              </w:rPr>
              <w:t>1,00</w:t>
            </w:r>
          </w:p>
        </w:tc>
      </w:tr>
      <w:tr w:rsidR="00E05307" w:rsidRPr="00CC245B" w14:paraId="7F9A2F0D" w14:textId="77777777" w:rsidTr="007C13A7">
        <w:trPr>
          <w:cnfStyle w:val="000000100000" w:firstRow="0" w:lastRow="0" w:firstColumn="0" w:lastColumn="0" w:oddVBand="0" w:evenVBand="0" w:oddHBand="1"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2835" w:type="dxa"/>
            <w:hideMark/>
          </w:tcPr>
          <w:p w14:paraId="1F252137" w14:textId="6BC85F47" w:rsidR="00E05307" w:rsidRPr="00CC245B" w:rsidRDefault="00B87D1C" w:rsidP="00652E02">
            <w:pPr>
              <w:pStyle w:val="xxmsonormal"/>
              <w:rPr>
                <w:rFonts w:asciiTheme="minorHAnsi" w:hAnsiTheme="minorHAnsi" w:cstheme="minorHAnsi"/>
                <w:sz w:val="22"/>
                <w:szCs w:val="22"/>
              </w:rPr>
            </w:pPr>
            <w:r w:rsidRPr="00CC245B">
              <w:rPr>
                <w:rFonts w:asciiTheme="minorHAnsi" w:hAnsiTheme="minorHAnsi" w:cstheme="minorHAnsi"/>
                <w:sz w:val="22"/>
                <w:szCs w:val="22"/>
              </w:rPr>
              <w:t>Modèle de caméra</w:t>
            </w:r>
          </w:p>
        </w:tc>
        <w:tc>
          <w:tcPr>
            <w:tcW w:w="1148" w:type="dxa"/>
            <w:hideMark/>
          </w:tcPr>
          <w:p w14:paraId="6E7800BC" w14:textId="77777777" w:rsidR="00E05307" w:rsidRPr="00CC245B" w:rsidRDefault="00E05307" w:rsidP="00652E02">
            <w:pPr>
              <w:pStyle w:val="xxmsonormal"/>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CC245B">
              <w:rPr>
                <w:rFonts w:asciiTheme="minorHAnsi" w:hAnsiTheme="minorHAnsi" w:cstheme="minorHAnsi"/>
                <w:sz w:val="22"/>
                <w:szCs w:val="22"/>
              </w:rPr>
              <w:t>3,31</w:t>
            </w:r>
          </w:p>
        </w:tc>
        <w:tc>
          <w:tcPr>
            <w:tcW w:w="1191" w:type="dxa"/>
            <w:hideMark/>
          </w:tcPr>
          <w:p w14:paraId="0CC130A0" w14:textId="77777777" w:rsidR="00E05307" w:rsidRPr="00CC245B" w:rsidRDefault="00E05307" w:rsidP="00652E02">
            <w:pPr>
              <w:pStyle w:val="xxmsonormal"/>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CC245B">
              <w:rPr>
                <w:rFonts w:asciiTheme="minorHAnsi" w:hAnsiTheme="minorHAnsi" w:cstheme="minorHAnsi"/>
                <w:sz w:val="22"/>
                <w:szCs w:val="22"/>
              </w:rPr>
              <w:t>2,14</w:t>
            </w:r>
          </w:p>
        </w:tc>
        <w:tc>
          <w:tcPr>
            <w:tcW w:w="1171" w:type="dxa"/>
            <w:hideMark/>
          </w:tcPr>
          <w:p w14:paraId="6A731535" w14:textId="77777777" w:rsidR="00E05307" w:rsidRPr="00CC245B" w:rsidRDefault="00E05307" w:rsidP="00652E02">
            <w:pPr>
              <w:pStyle w:val="xxmsonormal"/>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CC245B">
              <w:rPr>
                <w:rFonts w:asciiTheme="minorHAnsi" w:hAnsiTheme="minorHAnsi" w:cstheme="minorHAnsi"/>
                <w:sz w:val="22"/>
                <w:szCs w:val="22"/>
              </w:rPr>
              <w:t>0,00</w:t>
            </w:r>
          </w:p>
        </w:tc>
        <w:tc>
          <w:tcPr>
            <w:tcW w:w="814" w:type="dxa"/>
            <w:hideMark/>
          </w:tcPr>
          <w:p w14:paraId="5C017D1A" w14:textId="77777777" w:rsidR="00E05307" w:rsidRPr="00CC245B" w:rsidRDefault="00E05307" w:rsidP="00652E02">
            <w:pPr>
              <w:pStyle w:val="xxmsonormal"/>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CC245B">
              <w:rPr>
                <w:rFonts w:asciiTheme="minorHAnsi" w:hAnsiTheme="minorHAnsi" w:cstheme="minorHAnsi"/>
                <w:sz w:val="22"/>
                <w:szCs w:val="22"/>
              </w:rPr>
              <w:t>2,00</w:t>
            </w:r>
          </w:p>
        </w:tc>
        <w:tc>
          <w:tcPr>
            <w:tcW w:w="814" w:type="dxa"/>
            <w:hideMark/>
          </w:tcPr>
          <w:p w14:paraId="40292909" w14:textId="77777777" w:rsidR="00E05307" w:rsidRPr="00CC245B" w:rsidRDefault="00E05307" w:rsidP="00652E02">
            <w:pPr>
              <w:pStyle w:val="xxmsonormal"/>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CC245B">
              <w:rPr>
                <w:rFonts w:asciiTheme="minorHAnsi" w:hAnsiTheme="minorHAnsi" w:cstheme="minorHAnsi"/>
                <w:sz w:val="22"/>
                <w:szCs w:val="22"/>
              </w:rPr>
              <w:t>3,00</w:t>
            </w:r>
          </w:p>
        </w:tc>
        <w:tc>
          <w:tcPr>
            <w:tcW w:w="777" w:type="dxa"/>
            <w:hideMark/>
          </w:tcPr>
          <w:p w14:paraId="061808E7" w14:textId="77777777" w:rsidR="00E05307" w:rsidRPr="00CC245B" w:rsidRDefault="00E05307" w:rsidP="00652E02">
            <w:pPr>
              <w:pStyle w:val="xxmsonormal"/>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CC245B">
              <w:rPr>
                <w:rFonts w:asciiTheme="minorHAnsi" w:hAnsiTheme="minorHAnsi" w:cstheme="minorHAnsi"/>
                <w:sz w:val="22"/>
                <w:szCs w:val="22"/>
              </w:rPr>
              <w:t>5,00</w:t>
            </w:r>
          </w:p>
        </w:tc>
        <w:tc>
          <w:tcPr>
            <w:tcW w:w="1208" w:type="dxa"/>
            <w:hideMark/>
          </w:tcPr>
          <w:p w14:paraId="631A3618" w14:textId="77777777" w:rsidR="00E05307" w:rsidRPr="00CC245B" w:rsidRDefault="00E05307" w:rsidP="00652E02">
            <w:pPr>
              <w:pStyle w:val="xxmsonormal"/>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CC245B">
              <w:rPr>
                <w:rFonts w:asciiTheme="minorHAnsi" w:hAnsiTheme="minorHAnsi" w:cstheme="minorHAnsi"/>
                <w:sz w:val="22"/>
                <w:szCs w:val="22"/>
              </w:rPr>
              <w:t>6,00</w:t>
            </w:r>
          </w:p>
        </w:tc>
      </w:tr>
      <w:tr w:rsidR="00E05307" w:rsidRPr="00CC245B" w14:paraId="7A851158" w14:textId="77777777" w:rsidTr="007C13A7">
        <w:trPr>
          <w:trHeight w:val="402"/>
          <w:jc w:val="center"/>
        </w:trPr>
        <w:tc>
          <w:tcPr>
            <w:cnfStyle w:val="001000000000" w:firstRow="0" w:lastRow="0" w:firstColumn="1" w:lastColumn="0" w:oddVBand="0" w:evenVBand="0" w:oddHBand="0" w:evenHBand="0" w:firstRowFirstColumn="0" w:firstRowLastColumn="0" w:lastRowFirstColumn="0" w:lastRowLastColumn="0"/>
            <w:tcW w:w="2835" w:type="dxa"/>
            <w:hideMark/>
          </w:tcPr>
          <w:p w14:paraId="590BFAFC" w14:textId="617FB844" w:rsidR="00E05307" w:rsidRPr="00CC245B" w:rsidRDefault="00B87D1C" w:rsidP="00652E02">
            <w:pPr>
              <w:pStyle w:val="xxmsonormal"/>
              <w:rPr>
                <w:rFonts w:asciiTheme="minorHAnsi" w:hAnsiTheme="minorHAnsi" w:cstheme="minorHAnsi"/>
                <w:sz w:val="22"/>
                <w:szCs w:val="22"/>
              </w:rPr>
            </w:pPr>
            <w:r w:rsidRPr="00CC245B">
              <w:rPr>
                <w:rFonts w:asciiTheme="minorHAnsi" w:hAnsiTheme="minorHAnsi" w:cstheme="minorHAnsi"/>
                <w:sz w:val="22"/>
                <w:szCs w:val="22"/>
              </w:rPr>
              <w:t>Taille du cristal</w:t>
            </w:r>
            <w:r w:rsidR="005F74EF" w:rsidRPr="00CC245B">
              <w:rPr>
                <w:rFonts w:asciiTheme="minorHAnsi" w:hAnsiTheme="minorHAnsi" w:cstheme="minorHAnsi"/>
                <w:sz w:val="22"/>
                <w:szCs w:val="22"/>
              </w:rPr>
              <w:t xml:space="preserve"> (cm)</w:t>
            </w:r>
          </w:p>
        </w:tc>
        <w:tc>
          <w:tcPr>
            <w:tcW w:w="1148" w:type="dxa"/>
            <w:hideMark/>
          </w:tcPr>
          <w:p w14:paraId="3BA879BA" w14:textId="77777777" w:rsidR="00E05307" w:rsidRPr="00CC245B" w:rsidRDefault="00E05307" w:rsidP="00652E02">
            <w:pPr>
              <w:pStyle w:val="xxmsonormal"/>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CC245B">
              <w:rPr>
                <w:rFonts w:asciiTheme="minorHAnsi" w:hAnsiTheme="minorHAnsi" w:cstheme="minorHAnsi"/>
                <w:sz w:val="22"/>
                <w:szCs w:val="22"/>
              </w:rPr>
              <w:t>1,10</w:t>
            </w:r>
          </w:p>
        </w:tc>
        <w:tc>
          <w:tcPr>
            <w:tcW w:w="1191" w:type="dxa"/>
            <w:hideMark/>
          </w:tcPr>
          <w:p w14:paraId="4952A8CA" w14:textId="77777777" w:rsidR="00E05307" w:rsidRPr="00CC245B" w:rsidRDefault="00E05307" w:rsidP="00652E02">
            <w:pPr>
              <w:pStyle w:val="xxmsonormal"/>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CC245B">
              <w:rPr>
                <w:rFonts w:asciiTheme="minorHAnsi" w:hAnsiTheme="minorHAnsi" w:cstheme="minorHAnsi"/>
                <w:sz w:val="22"/>
                <w:szCs w:val="22"/>
              </w:rPr>
              <w:t>0,27</w:t>
            </w:r>
          </w:p>
        </w:tc>
        <w:tc>
          <w:tcPr>
            <w:tcW w:w="1171" w:type="dxa"/>
            <w:hideMark/>
          </w:tcPr>
          <w:p w14:paraId="03222D85" w14:textId="77777777" w:rsidR="00E05307" w:rsidRPr="00CC245B" w:rsidRDefault="00E05307" w:rsidP="00652E02">
            <w:pPr>
              <w:pStyle w:val="xxmsonormal"/>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CC245B">
              <w:rPr>
                <w:rFonts w:asciiTheme="minorHAnsi" w:hAnsiTheme="minorHAnsi" w:cstheme="minorHAnsi"/>
                <w:sz w:val="22"/>
                <w:szCs w:val="22"/>
              </w:rPr>
              <w:t>0,95</w:t>
            </w:r>
          </w:p>
        </w:tc>
        <w:tc>
          <w:tcPr>
            <w:tcW w:w="814" w:type="dxa"/>
            <w:hideMark/>
          </w:tcPr>
          <w:p w14:paraId="5138FC84" w14:textId="77777777" w:rsidR="00E05307" w:rsidRPr="00CC245B" w:rsidRDefault="00E05307" w:rsidP="00652E02">
            <w:pPr>
              <w:pStyle w:val="xxmsonormal"/>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CC245B">
              <w:rPr>
                <w:rFonts w:asciiTheme="minorHAnsi" w:hAnsiTheme="minorHAnsi" w:cstheme="minorHAnsi"/>
                <w:sz w:val="22"/>
                <w:szCs w:val="22"/>
              </w:rPr>
              <w:t>0,95</w:t>
            </w:r>
          </w:p>
        </w:tc>
        <w:tc>
          <w:tcPr>
            <w:tcW w:w="814" w:type="dxa"/>
            <w:hideMark/>
          </w:tcPr>
          <w:p w14:paraId="123C2C73" w14:textId="77777777" w:rsidR="00E05307" w:rsidRPr="00CC245B" w:rsidRDefault="00E05307" w:rsidP="00652E02">
            <w:pPr>
              <w:pStyle w:val="xxmsonormal"/>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CC245B">
              <w:rPr>
                <w:rFonts w:asciiTheme="minorHAnsi" w:hAnsiTheme="minorHAnsi" w:cstheme="minorHAnsi"/>
                <w:sz w:val="22"/>
                <w:szCs w:val="22"/>
              </w:rPr>
              <w:t>0,95</w:t>
            </w:r>
          </w:p>
        </w:tc>
        <w:tc>
          <w:tcPr>
            <w:tcW w:w="777" w:type="dxa"/>
            <w:hideMark/>
          </w:tcPr>
          <w:p w14:paraId="2981EFC0" w14:textId="77777777" w:rsidR="00E05307" w:rsidRPr="00CC245B" w:rsidRDefault="00E05307" w:rsidP="00652E02">
            <w:pPr>
              <w:pStyle w:val="xxmsonormal"/>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CC245B">
              <w:rPr>
                <w:rFonts w:asciiTheme="minorHAnsi" w:hAnsiTheme="minorHAnsi" w:cstheme="minorHAnsi"/>
                <w:sz w:val="22"/>
                <w:szCs w:val="22"/>
              </w:rPr>
              <w:t>0,95</w:t>
            </w:r>
          </w:p>
        </w:tc>
        <w:tc>
          <w:tcPr>
            <w:tcW w:w="1208" w:type="dxa"/>
            <w:hideMark/>
          </w:tcPr>
          <w:p w14:paraId="78D76686" w14:textId="77777777" w:rsidR="00E05307" w:rsidRPr="00CC245B" w:rsidRDefault="00E05307" w:rsidP="00652E02">
            <w:pPr>
              <w:pStyle w:val="xxmsonormal"/>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CC245B">
              <w:rPr>
                <w:rFonts w:asciiTheme="minorHAnsi" w:hAnsiTheme="minorHAnsi" w:cstheme="minorHAnsi"/>
                <w:sz w:val="22"/>
                <w:szCs w:val="22"/>
              </w:rPr>
              <w:t>1,59</w:t>
            </w:r>
          </w:p>
        </w:tc>
      </w:tr>
      <w:tr w:rsidR="00E05307" w:rsidRPr="00CC245B" w14:paraId="5FD0DFB1" w14:textId="77777777" w:rsidTr="007C13A7">
        <w:trPr>
          <w:cnfStyle w:val="000000100000" w:firstRow="0" w:lastRow="0" w:firstColumn="0" w:lastColumn="0" w:oddVBand="0" w:evenVBand="0" w:oddHBand="1"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2835" w:type="dxa"/>
            <w:hideMark/>
          </w:tcPr>
          <w:p w14:paraId="5DF7681C" w14:textId="7BCCEE9A" w:rsidR="00E05307" w:rsidRPr="00CC245B" w:rsidRDefault="00B87D1C" w:rsidP="00652E02">
            <w:pPr>
              <w:pStyle w:val="xxmsonormal"/>
              <w:rPr>
                <w:rFonts w:asciiTheme="minorHAnsi" w:hAnsiTheme="minorHAnsi" w:cstheme="minorHAnsi"/>
                <w:sz w:val="22"/>
                <w:szCs w:val="22"/>
              </w:rPr>
            </w:pPr>
            <w:r w:rsidRPr="00CC245B">
              <w:rPr>
                <w:rFonts w:asciiTheme="minorHAnsi" w:hAnsiTheme="minorHAnsi" w:cstheme="minorHAnsi"/>
                <w:sz w:val="22"/>
                <w:szCs w:val="22"/>
              </w:rPr>
              <w:t>Taille du pixel</w:t>
            </w:r>
            <w:r w:rsidR="005F74EF" w:rsidRPr="00CC245B">
              <w:rPr>
                <w:rFonts w:asciiTheme="minorHAnsi" w:hAnsiTheme="minorHAnsi" w:cstheme="minorHAnsi"/>
                <w:sz w:val="22"/>
                <w:szCs w:val="22"/>
              </w:rPr>
              <w:t xml:space="preserve"> (mm)</w:t>
            </w:r>
          </w:p>
        </w:tc>
        <w:tc>
          <w:tcPr>
            <w:tcW w:w="1148" w:type="dxa"/>
            <w:hideMark/>
          </w:tcPr>
          <w:p w14:paraId="7761DFD9" w14:textId="77777777" w:rsidR="00E05307" w:rsidRPr="00CC245B" w:rsidRDefault="00E05307" w:rsidP="00652E02">
            <w:pPr>
              <w:pStyle w:val="xxmsonormal"/>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CC245B">
              <w:rPr>
                <w:rFonts w:asciiTheme="minorHAnsi" w:hAnsiTheme="minorHAnsi" w:cstheme="minorHAnsi"/>
                <w:sz w:val="22"/>
                <w:szCs w:val="22"/>
              </w:rPr>
              <w:t>1,23</w:t>
            </w:r>
          </w:p>
        </w:tc>
        <w:tc>
          <w:tcPr>
            <w:tcW w:w="1191" w:type="dxa"/>
            <w:hideMark/>
          </w:tcPr>
          <w:p w14:paraId="00D57455" w14:textId="77777777" w:rsidR="00E05307" w:rsidRPr="00CC245B" w:rsidRDefault="00E05307" w:rsidP="00652E02">
            <w:pPr>
              <w:pStyle w:val="xxmsonormal"/>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CC245B">
              <w:rPr>
                <w:rFonts w:asciiTheme="minorHAnsi" w:hAnsiTheme="minorHAnsi" w:cstheme="minorHAnsi"/>
                <w:sz w:val="22"/>
                <w:szCs w:val="22"/>
              </w:rPr>
              <w:t>0,25</w:t>
            </w:r>
          </w:p>
        </w:tc>
        <w:tc>
          <w:tcPr>
            <w:tcW w:w="1171" w:type="dxa"/>
            <w:hideMark/>
          </w:tcPr>
          <w:p w14:paraId="17DC94F5" w14:textId="77777777" w:rsidR="00E05307" w:rsidRPr="00CC245B" w:rsidRDefault="00E05307" w:rsidP="00652E02">
            <w:pPr>
              <w:pStyle w:val="xxmsonormal"/>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CC245B">
              <w:rPr>
                <w:rFonts w:asciiTheme="minorHAnsi" w:hAnsiTheme="minorHAnsi" w:cstheme="minorHAnsi"/>
                <w:sz w:val="22"/>
                <w:szCs w:val="22"/>
              </w:rPr>
              <w:t>1,10</w:t>
            </w:r>
          </w:p>
        </w:tc>
        <w:tc>
          <w:tcPr>
            <w:tcW w:w="814" w:type="dxa"/>
            <w:hideMark/>
          </w:tcPr>
          <w:p w14:paraId="044B37B3" w14:textId="77777777" w:rsidR="00E05307" w:rsidRPr="00CC245B" w:rsidRDefault="00E05307" w:rsidP="00652E02">
            <w:pPr>
              <w:pStyle w:val="xxmsonormal"/>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CC245B">
              <w:rPr>
                <w:rFonts w:asciiTheme="minorHAnsi" w:hAnsiTheme="minorHAnsi" w:cstheme="minorHAnsi"/>
                <w:sz w:val="22"/>
                <w:szCs w:val="22"/>
              </w:rPr>
              <w:t>1,11</w:t>
            </w:r>
          </w:p>
        </w:tc>
        <w:tc>
          <w:tcPr>
            <w:tcW w:w="814" w:type="dxa"/>
            <w:hideMark/>
          </w:tcPr>
          <w:p w14:paraId="54A491F3" w14:textId="77777777" w:rsidR="00E05307" w:rsidRPr="00CC245B" w:rsidRDefault="00E05307" w:rsidP="00652E02">
            <w:pPr>
              <w:pStyle w:val="xxmsonormal"/>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CC245B">
              <w:rPr>
                <w:rFonts w:asciiTheme="minorHAnsi" w:hAnsiTheme="minorHAnsi" w:cstheme="minorHAnsi"/>
                <w:sz w:val="22"/>
                <w:szCs w:val="22"/>
              </w:rPr>
              <w:t>1,11</w:t>
            </w:r>
          </w:p>
        </w:tc>
        <w:tc>
          <w:tcPr>
            <w:tcW w:w="777" w:type="dxa"/>
            <w:hideMark/>
          </w:tcPr>
          <w:p w14:paraId="487FF726" w14:textId="77777777" w:rsidR="00E05307" w:rsidRPr="00CC245B" w:rsidRDefault="00E05307" w:rsidP="00652E02">
            <w:pPr>
              <w:pStyle w:val="xxmsonormal"/>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CC245B">
              <w:rPr>
                <w:rFonts w:asciiTheme="minorHAnsi" w:hAnsiTheme="minorHAnsi" w:cstheme="minorHAnsi"/>
                <w:sz w:val="22"/>
                <w:szCs w:val="22"/>
              </w:rPr>
              <w:t>1,20</w:t>
            </w:r>
          </w:p>
        </w:tc>
        <w:tc>
          <w:tcPr>
            <w:tcW w:w="1208" w:type="dxa"/>
            <w:hideMark/>
          </w:tcPr>
          <w:p w14:paraId="7039431F" w14:textId="77777777" w:rsidR="00E05307" w:rsidRPr="00CC245B" w:rsidRDefault="00E05307" w:rsidP="00652E02">
            <w:pPr>
              <w:pStyle w:val="xxmsonormal"/>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CC245B">
              <w:rPr>
                <w:rFonts w:asciiTheme="minorHAnsi" w:hAnsiTheme="minorHAnsi" w:cstheme="minorHAnsi"/>
                <w:sz w:val="22"/>
                <w:szCs w:val="22"/>
              </w:rPr>
              <w:t>1,80</w:t>
            </w:r>
          </w:p>
        </w:tc>
      </w:tr>
      <w:tr w:rsidR="00E05307" w:rsidRPr="00CC245B" w14:paraId="068D598A" w14:textId="77777777" w:rsidTr="007C13A7">
        <w:trPr>
          <w:trHeight w:val="402"/>
          <w:jc w:val="center"/>
        </w:trPr>
        <w:tc>
          <w:tcPr>
            <w:cnfStyle w:val="001000000000" w:firstRow="0" w:lastRow="0" w:firstColumn="1" w:lastColumn="0" w:oddVBand="0" w:evenVBand="0" w:oddHBand="0" w:evenHBand="0" w:firstRowFirstColumn="0" w:firstRowLastColumn="0" w:lastRowFirstColumn="0" w:lastRowLastColumn="0"/>
            <w:tcW w:w="2835" w:type="dxa"/>
            <w:hideMark/>
          </w:tcPr>
          <w:p w14:paraId="6B2264A3" w14:textId="37F8BC8D" w:rsidR="00E05307" w:rsidRPr="00CC245B" w:rsidRDefault="00E05307" w:rsidP="00652E02">
            <w:pPr>
              <w:pStyle w:val="xxmsonormal"/>
              <w:rPr>
                <w:rFonts w:asciiTheme="minorHAnsi" w:hAnsiTheme="minorHAnsi" w:cstheme="minorHAnsi"/>
                <w:sz w:val="22"/>
                <w:szCs w:val="22"/>
              </w:rPr>
            </w:pPr>
            <w:r w:rsidRPr="00CC245B">
              <w:rPr>
                <w:rFonts w:asciiTheme="minorHAnsi" w:hAnsiTheme="minorHAnsi" w:cstheme="minorHAnsi"/>
                <w:sz w:val="22"/>
                <w:szCs w:val="22"/>
              </w:rPr>
              <w:t>Volume</w:t>
            </w:r>
            <w:r w:rsidR="005F74EF" w:rsidRPr="00CC245B">
              <w:rPr>
                <w:rFonts w:asciiTheme="minorHAnsi" w:hAnsiTheme="minorHAnsi" w:cstheme="minorHAnsi"/>
                <w:sz w:val="22"/>
                <w:szCs w:val="22"/>
              </w:rPr>
              <w:t xml:space="preserve"> (</w:t>
            </w:r>
            <w:proofErr w:type="spellStart"/>
            <w:r w:rsidR="005F74EF" w:rsidRPr="00CC245B">
              <w:rPr>
                <w:rFonts w:asciiTheme="minorHAnsi" w:hAnsiTheme="minorHAnsi" w:cstheme="minorHAnsi"/>
                <w:sz w:val="22"/>
                <w:szCs w:val="22"/>
              </w:rPr>
              <w:t>mL</w:t>
            </w:r>
            <w:proofErr w:type="spellEnd"/>
            <w:r w:rsidR="005F74EF" w:rsidRPr="00CC245B">
              <w:rPr>
                <w:rFonts w:asciiTheme="minorHAnsi" w:hAnsiTheme="minorHAnsi" w:cstheme="minorHAnsi"/>
                <w:sz w:val="22"/>
                <w:szCs w:val="22"/>
              </w:rPr>
              <w:t>)</w:t>
            </w:r>
          </w:p>
        </w:tc>
        <w:tc>
          <w:tcPr>
            <w:tcW w:w="1148" w:type="dxa"/>
            <w:hideMark/>
          </w:tcPr>
          <w:p w14:paraId="217BAB2A" w14:textId="77777777" w:rsidR="00E05307" w:rsidRPr="00CC245B" w:rsidRDefault="00E05307" w:rsidP="00652E02">
            <w:pPr>
              <w:pStyle w:val="xxmsonormal"/>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CC245B">
              <w:rPr>
                <w:rFonts w:asciiTheme="minorHAnsi" w:hAnsiTheme="minorHAnsi" w:cstheme="minorHAnsi"/>
                <w:sz w:val="22"/>
                <w:szCs w:val="22"/>
              </w:rPr>
              <w:t>14,20</w:t>
            </w:r>
          </w:p>
        </w:tc>
        <w:tc>
          <w:tcPr>
            <w:tcW w:w="1191" w:type="dxa"/>
            <w:hideMark/>
          </w:tcPr>
          <w:p w14:paraId="20623E1B" w14:textId="77777777" w:rsidR="00E05307" w:rsidRPr="00CC245B" w:rsidRDefault="00E05307" w:rsidP="00652E02">
            <w:pPr>
              <w:pStyle w:val="xxmsonormal"/>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CC245B">
              <w:rPr>
                <w:rFonts w:asciiTheme="minorHAnsi" w:hAnsiTheme="minorHAnsi" w:cstheme="minorHAnsi"/>
                <w:sz w:val="22"/>
                <w:szCs w:val="22"/>
              </w:rPr>
              <w:t>9,53</w:t>
            </w:r>
          </w:p>
        </w:tc>
        <w:tc>
          <w:tcPr>
            <w:tcW w:w="1171" w:type="dxa"/>
            <w:hideMark/>
          </w:tcPr>
          <w:p w14:paraId="73F54F19" w14:textId="77777777" w:rsidR="00E05307" w:rsidRPr="00CC245B" w:rsidRDefault="00E05307" w:rsidP="00652E02">
            <w:pPr>
              <w:pStyle w:val="xxmsonormal"/>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CC245B">
              <w:rPr>
                <w:rFonts w:asciiTheme="minorHAnsi" w:hAnsiTheme="minorHAnsi" w:cstheme="minorHAnsi"/>
                <w:sz w:val="22"/>
                <w:szCs w:val="22"/>
              </w:rPr>
              <w:t>3,00</w:t>
            </w:r>
          </w:p>
        </w:tc>
        <w:tc>
          <w:tcPr>
            <w:tcW w:w="814" w:type="dxa"/>
            <w:hideMark/>
          </w:tcPr>
          <w:p w14:paraId="24E86240" w14:textId="77777777" w:rsidR="00E05307" w:rsidRPr="00CC245B" w:rsidRDefault="00E05307" w:rsidP="00652E02">
            <w:pPr>
              <w:pStyle w:val="xxmsonormal"/>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CC245B">
              <w:rPr>
                <w:rFonts w:asciiTheme="minorHAnsi" w:hAnsiTheme="minorHAnsi" w:cstheme="minorHAnsi"/>
                <w:sz w:val="22"/>
                <w:szCs w:val="22"/>
              </w:rPr>
              <w:t>8,00</w:t>
            </w:r>
          </w:p>
        </w:tc>
        <w:tc>
          <w:tcPr>
            <w:tcW w:w="814" w:type="dxa"/>
            <w:hideMark/>
          </w:tcPr>
          <w:p w14:paraId="020E07F2" w14:textId="77777777" w:rsidR="00E05307" w:rsidRPr="00CC245B" w:rsidRDefault="00E05307" w:rsidP="00652E02">
            <w:pPr>
              <w:pStyle w:val="xxmsonormal"/>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CC245B">
              <w:rPr>
                <w:rFonts w:asciiTheme="minorHAnsi" w:hAnsiTheme="minorHAnsi" w:cstheme="minorHAnsi"/>
                <w:sz w:val="22"/>
                <w:szCs w:val="22"/>
              </w:rPr>
              <w:t>11,00</w:t>
            </w:r>
          </w:p>
        </w:tc>
        <w:tc>
          <w:tcPr>
            <w:tcW w:w="777" w:type="dxa"/>
            <w:hideMark/>
          </w:tcPr>
          <w:p w14:paraId="6F538875" w14:textId="77777777" w:rsidR="00E05307" w:rsidRPr="00CC245B" w:rsidRDefault="00E05307" w:rsidP="00652E02">
            <w:pPr>
              <w:pStyle w:val="xxmsonormal"/>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CC245B">
              <w:rPr>
                <w:rFonts w:asciiTheme="minorHAnsi" w:hAnsiTheme="minorHAnsi" w:cstheme="minorHAnsi"/>
                <w:sz w:val="22"/>
                <w:szCs w:val="22"/>
              </w:rPr>
              <w:t>19,00</w:t>
            </w:r>
          </w:p>
        </w:tc>
        <w:tc>
          <w:tcPr>
            <w:tcW w:w="1208" w:type="dxa"/>
            <w:hideMark/>
          </w:tcPr>
          <w:p w14:paraId="72A6DD86" w14:textId="77777777" w:rsidR="00E05307" w:rsidRPr="00CC245B" w:rsidRDefault="00E05307" w:rsidP="00652E02">
            <w:pPr>
              <w:pStyle w:val="xxmsonormal"/>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CC245B">
              <w:rPr>
                <w:rFonts w:asciiTheme="minorHAnsi" w:hAnsiTheme="minorHAnsi" w:cstheme="minorHAnsi"/>
                <w:sz w:val="22"/>
                <w:szCs w:val="22"/>
              </w:rPr>
              <w:t>30,00</w:t>
            </w:r>
          </w:p>
        </w:tc>
      </w:tr>
      <w:tr w:rsidR="00E05307" w:rsidRPr="00CC245B" w14:paraId="0DACCE20" w14:textId="77777777" w:rsidTr="007C13A7">
        <w:trPr>
          <w:cnfStyle w:val="000000100000" w:firstRow="0" w:lastRow="0" w:firstColumn="0" w:lastColumn="0" w:oddVBand="0" w:evenVBand="0" w:oddHBand="1"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2835" w:type="dxa"/>
            <w:hideMark/>
          </w:tcPr>
          <w:p w14:paraId="77B0C059" w14:textId="7FEA96CF" w:rsidR="00E05307" w:rsidRPr="00CC245B" w:rsidRDefault="007C13A7" w:rsidP="00652E02">
            <w:pPr>
              <w:pStyle w:val="xxmsonormal"/>
              <w:rPr>
                <w:rFonts w:asciiTheme="minorHAnsi" w:hAnsiTheme="minorHAnsi" w:cstheme="minorHAnsi"/>
                <w:sz w:val="22"/>
                <w:szCs w:val="22"/>
              </w:rPr>
            </w:pPr>
            <w:r w:rsidRPr="00CC245B">
              <w:rPr>
                <w:rFonts w:asciiTheme="minorHAnsi" w:hAnsiTheme="minorHAnsi" w:cstheme="minorHAnsi"/>
                <w:sz w:val="22"/>
                <w:szCs w:val="22"/>
              </w:rPr>
              <w:t>Activité à l’acquisition (MBq)</w:t>
            </w:r>
          </w:p>
        </w:tc>
        <w:tc>
          <w:tcPr>
            <w:tcW w:w="1148" w:type="dxa"/>
            <w:hideMark/>
          </w:tcPr>
          <w:p w14:paraId="52CFFF88" w14:textId="77777777" w:rsidR="00E05307" w:rsidRPr="00CC245B" w:rsidRDefault="00E05307" w:rsidP="00652E02">
            <w:pPr>
              <w:pStyle w:val="xxmsonormal"/>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CC245B">
              <w:rPr>
                <w:rFonts w:asciiTheme="minorHAnsi" w:hAnsiTheme="minorHAnsi" w:cstheme="minorHAnsi"/>
                <w:sz w:val="22"/>
                <w:szCs w:val="22"/>
              </w:rPr>
              <w:t>19,43</w:t>
            </w:r>
          </w:p>
        </w:tc>
        <w:tc>
          <w:tcPr>
            <w:tcW w:w="1191" w:type="dxa"/>
            <w:hideMark/>
          </w:tcPr>
          <w:p w14:paraId="108ADF26" w14:textId="77777777" w:rsidR="00E05307" w:rsidRPr="00CC245B" w:rsidRDefault="00E05307" w:rsidP="00652E02">
            <w:pPr>
              <w:pStyle w:val="xxmsonormal"/>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CC245B">
              <w:rPr>
                <w:rFonts w:asciiTheme="minorHAnsi" w:hAnsiTheme="minorHAnsi" w:cstheme="minorHAnsi"/>
                <w:sz w:val="22"/>
                <w:szCs w:val="22"/>
              </w:rPr>
              <w:t>1,55</w:t>
            </w:r>
          </w:p>
        </w:tc>
        <w:tc>
          <w:tcPr>
            <w:tcW w:w="1171" w:type="dxa"/>
            <w:hideMark/>
          </w:tcPr>
          <w:p w14:paraId="3A9F6702" w14:textId="77777777" w:rsidR="00E05307" w:rsidRPr="00CC245B" w:rsidRDefault="00E05307" w:rsidP="00652E02">
            <w:pPr>
              <w:pStyle w:val="xxmsonormal"/>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CC245B">
              <w:rPr>
                <w:rFonts w:asciiTheme="minorHAnsi" w:hAnsiTheme="minorHAnsi" w:cstheme="minorHAnsi"/>
                <w:sz w:val="22"/>
                <w:szCs w:val="22"/>
              </w:rPr>
              <w:t>15,21</w:t>
            </w:r>
          </w:p>
        </w:tc>
        <w:tc>
          <w:tcPr>
            <w:tcW w:w="814" w:type="dxa"/>
            <w:hideMark/>
          </w:tcPr>
          <w:p w14:paraId="103F8608" w14:textId="77777777" w:rsidR="00E05307" w:rsidRPr="00CC245B" w:rsidRDefault="00E05307" w:rsidP="00652E02">
            <w:pPr>
              <w:pStyle w:val="xxmsonormal"/>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CC245B">
              <w:rPr>
                <w:rFonts w:asciiTheme="minorHAnsi" w:hAnsiTheme="minorHAnsi" w:cstheme="minorHAnsi"/>
                <w:sz w:val="22"/>
                <w:szCs w:val="22"/>
              </w:rPr>
              <w:t>18,59</w:t>
            </w:r>
          </w:p>
        </w:tc>
        <w:tc>
          <w:tcPr>
            <w:tcW w:w="814" w:type="dxa"/>
            <w:hideMark/>
          </w:tcPr>
          <w:p w14:paraId="70058D43" w14:textId="77777777" w:rsidR="00E05307" w:rsidRPr="00CC245B" w:rsidRDefault="00E05307" w:rsidP="00652E02">
            <w:pPr>
              <w:pStyle w:val="xxmsonormal"/>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CC245B">
              <w:rPr>
                <w:rFonts w:asciiTheme="minorHAnsi" w:hAnsiTheme="minorHAnsi" w:cstheme="minorHAnsi"/>
                <w:sz w:val="22"/>
                <w:szCs w:val="22"/>
              </w:rPr>
              <w:t>19,99</w:t>
            </w:r>
          </w:p>
        </w:tc>
        <w:tc>
          <w:tcPr>
            <w:tcW w:w="777" w:type="dxa"/>
            <w:hideMark/>
          </w:tcPr>
          <w:p w14:paraId="20093190" w14:textId="77777777" w:rsidR="00E05307" w:rsidRPr="00CC245B" w:rsidRDefault="00E05307" w:rsidP="00652E02">
            <w:pPr>
              <w:pStyle w:val="xxmsonormal"/>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CC245B">
              <w:rPr>
                <w:rFonts w:asciiTheme="minorHAnsi" w:hAnsiTheme="minorHAnsi" w:cstheme="minorHAnsi"/>
                <w:sz w:val="22"/>
                <w:szCs w:val="22"/>
              </w:rPr>
              <w:t>20,22</w:t>
            </w:r>
          </w:p>
        </w:tc>
        <w:tc>
          <w:tcPr>
            <w:tcW w:w="1208" w:type="dxa"/>
            <w:hideMark/>
          </w:tcPr>
          <w:p w14:paraId="1BBF1C49" w14:textId="77777777" w:rsidR="00E05307" w:rsidRPr="00CC245B" w:rsidRDefault="00E05307" w:rsidP="00652E02">
            <w:pPr>
              <w:pStyle w:val="xxmsonormal"/>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CC245B">
              <w:rPr>
                <w:rFonts w:asciiTheme="minorHAnsi" w:hAnsiTheme="minorHAnsi" w:cstheme="minorHAnsi"/>
                <w:sz w:val="22"/>
                <w:szCs w:val="22"/>
              </w:rPr>
              <w:t>22,45</w:t>
            </w:r>
          </w:p>
        </w:tc>
      </w:tr>
      <w:tr w:rsidR="00E05307" w:rsidRPr="00CC245B" w14:paraId="2CBD544E" w14:textId="77777777" w:rsidTr="007C13A7">
        <w:trPr>
          <w:trHeight w:val="402"/>
          <w:jc w:val="center"/>
        </w:trPr>
        <w:tc>
          <w:tcPr>
            <w:cnfStyle w:val="001000000000" w:firstRow="0" w:lastRow="0" w:firstColumn="1" w:lastColumn="0" w:oddVBand="0" w:evenVBand="0" w:oddHBand="0" w:evenHBand="0" w:firstRowFirstColumn="0" w:firstRowLastColumn="0" w:lastRowFirstColumn="0" w:lastRowLastColumn="0"/>
            <w:tcW w:w="2835" w:type="dxa"/>
            <w:hideMark/>
          </w:tcPr>
          <w:p w14:paraId="396C5E8B" w14:textId="51F0703E" w:rsidR="00E05307" w:rsidRPr="00CC245B" w:rsidRDefault="007C13A7" w:rsidP="00652E02">
            <w:pPr>
              <w:pStyle w:val="xxmsonormal"/>
              <w:rPr>
                <w:rFonts w:asciiTheme="minorHAnsi" w:hAnsiTheme="minorHAnsi" w:cstheme="minorHAnsi"/>
                <w:sz w:val="22"/>
                <w:szCs w:val="22"/>
              </w:rPr>
            </w:pPr>
            <w:r w:rsidRPr="00CC245B">
              <w:rPr>
                <w:rFonts w:asciiTheme="minorHAnsi" w:hAnsiTheme="minorHAnsi" w:cstheme="minorHAnsi"/>
                <w:sz w:val="22"/>
                <w:szCs w:val="22"/>
              </w:rPr>
              <w:t>Sensibilité</w:t>
            </w:r>
            <w:r w:rsidR="005F74EF" w:rsidRPr="00CC245B">
              <w:rPr>
                <w:rFonts w:asciiTheme="minorHAnsi" w:hAnsiTheme="minorHAnsi" w:cstheme="minorHAnsi"/>
                <w:sz w:val="22"/>
                <w:szCs w:val="22"/>
              </w:rPr>
              <w:t xml:space="preserve"> (Cps/(</w:t>
            </w:r>
            <w:proofErr w:type="spellStart"/>
            <w:r w:rsidR="005F74EF" w:rsidRPr="00CC245B">
              <w:rPr>
                <w:rFonts w:asciiTheme="minorHAnsi" w:hAnsiTheme="minorHAnsi" w:cstheme="minorHAnsi"/>
                <w:sz w:val="22"/>
                <w:szCs w:val="22"/>
              </w:rPr>
              <w:t>MBq.s</w:t>
            </w:r>
            <w:proofErr w:type="spellEnd"/>
            <w:r w:rsidR="005F74EF" w:rsidRPr="00CC245B">
              <w:rPr>
                <w:rFonts w:asciiTheme="minorHAnsi" w:hAnsiTheme="minorHAnsi" w:cstheme="minorHAnsi"/>
                <w:sz w:val="22"/>
                <w:szCs w:val="22"/>
              </w:rPr>
              <w:t>))</w:t>
            </w:r>
          </w:p>
        </w:tc>
        <w:tc>
          <w:tcPr>
            <w:tcW w:w="1148" w:type="dxa"/>
            <w:hideMark/>
          </w:tcPr>
          <w:p w14:paraId="0D73C7D3" w14:textId="77777777" w:rsidR="00E05307" w:rsidRPr="00CC245B" w:rsidRDefault="00E05307" w:rsidP="00652E02">
            <w:pPr>
              <w:pStyle w:val="xxmsonormal"/>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CC245B">
              <w:rPr>
                <w:rFonts w:asciiTheme="minorHAnsi" w:hAnsiTheme="minorHAnsi" w:cstheme="minorHAnsi"/>
                <w:sz w:val="22"/>
                <w:szCs w:val="22"/>
              </w:rPr>
              <w:t>82,92</w:t>
            </w:r>
          </w:p>
        </w:tc>
        <w:tc>
          <w:tcPr>
            <w:tcW w:w="1191" w:type="dxa"/>
            <w:hideMark/>
          </w:tcPr>
          <w:p w14:paraId="2DC5AE83" w14:textId="77777777" w:rsidR="00E05307" w:rsidRPr="00CC245B" w:rsidRDefault="00E05307" w:rsidP="00652E02">
            <w:pPr>
              <w:pStyle w:val="xxmsonormal"/>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CC245B">
              <w:rPr>
                <w:rFonts w:asciiTheme="minorHAnsi" w:hAnsiTheme="minorHAnsi" w:cstheme="minorHAnsi"/>
                <w:sz w:val="22"/>
                <w:szCs w:val="22"/>
              </w:rPr>
              <w:t>32,23</w:t>
            </w:r>
          </w:p>
        </w:tc>
        <w:tc>
          <w:tcPr>
            <w:tcW w:w="1171" w:type="dxa"/>
            <w:hideMark/>
          </w:tcPr>
          <w:p w14:paraId="13C4AEA9" w14:textId="77777777" w:rsidR="00E05307" w:rsidRPr="00CC245B" w:rsidRDefault="00E05307" w:rsidP="00652E02">
            <w:pPr>
              <w:pStyle w:val="xxmsonormal"/>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CC245B">
              <w:rPr>
                <w:rFonts w:asciiTheme="minorHAnsi" w:hAnsiTheme="minorHAnsi" w:cstheme="minorHAnsi"/>
                <w:sz w:val="22"/>
                <w:szCs w:val="22"/>
              </w:rPr>
              <w:t>41,82</w:t>
            </w:r>
          </w:p>
        </w:tc>
        <w:tc>
          <w:tcPr>
            <w:tcW w:w="814" w:type="dxa"/>
            <w:hideMark/>
          </w:tcPr>
          <w:p w14:paraId="7B6D3F6A" w14:textId="77777777" w:rsidR="00E05307" w:rsidRPr="00CC245B" w:rsidRDefault="00E05307" w:rsidP="00652E02">
            <w:pPr>
              <w:pStyle w:val="xxmsonormal"/>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CC245B">
              <w:rPr>
                <w:rFonts w:asciiTheme="minorHAnsi" w:hAnsiTheme="minorHAnsi" w:cstheme="minorHAnsi"/>
                <w:sz w:val="22"/>
                <w:szCs w:val="22"/>
              </w:rPr>
              <w:t>61,55</w:t>
            </w:r>
          </w:p>
        </w:tc>
        <w:tc>
          <w:tcPr>
            <w:tcW w:w="814" w:type="dxa"/>
            <w:hideMark/>
          </w:tcPr>
          <w:p w14:paraId="2926C44A" w14:textId="77777777" w:rsidR="00E05307" w:rsidRPr="00CC245B" w:rsidRDefault="00E05307" w:rsidP="00652E02">
            <w:pPr>
              <w:pStyle w:val="xxmsonormal"/>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CC245B">
              <w:rPr>
                <w:rFonts w:asciiTheme="minorHAnsi" w:hAnsiTheme="minorHAnsi" w:cstheme="minorHAnsi"/>
                <w:sz w:val="22"/>
                <w:szCs w:val="22"/>
              </w:rPr>
              <w:t>77,55</w:t>
            </w:r>
          </w:p>
        </w:tc>
        <w:tc>
          <w:tcPr>
            <w:tcW w:w="777" w:type="dxa"/>
            <w:hideMark/>
          </w:tcPr>
          <w:p w14:paraId="4F450B3F" w14:textId="77777777" w:rsidR="00E05307" w:rsidRPr="00CC245B" w:rsidRDefault="00E05307" w:rsidP="00652E02">
            <w:pPr>
              <w:pStyle w:val="xxmsonormal"/>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CC245B">
              <w:rPr>
                <w:rFonts w:asciiTheme="minorHAnsi" w:hAnsiTheme="minorHAnsi" w:cstheme="minorHAnsi"/>
                <w:sz w:val="22"/>
                <w:szCs w:val="22"/>
              </w:rPr>
              <w:t>90,32</w:t>
            </w:r>
          </w:p>
        </w:tc>
        <w:tc>
          <w:tcPr>
            <w:tcW w:w="1208" w:type="dxa"/>
            <w:hideMark/>
          </w:tcPr>
          <w:p w14:paraId="26CD4ADA" w14:textId="77777777" w:rsidR="00E05307" w:rsidRPr="00CC245B" w:rsidRDefault="00E05307" w:rsidP="00652E02">
            <w:pPr>
              <w:pStyle w:val="xxmsonormal"/>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CC245B">
              <w:rPr>
                <w:rFonts w:asciiTheme="minorHAnsi" w:hAnsiTheme="minorHAnsi" w:cstheme="minorHAnsi"/>
                <w:sz w:val="22"/>
                <w:szCs w:val="22"/>
              </w:rPr>
              <w:t>174,52</w:t>
            </w:r>
          </w:p>
        </w:tc>
      </w:tr>
      <w:tr w:rsidR="00E05307" w:rsidRPr="00CC245B" w14:paraId="275BED3F" w14:textId="77777777" w:rsidTr="007C13A7">
        <w:trPr>
          <w:cnfStyle w:val="000000100000" w:firstRow="0" w:lastRow="0" w:firstColumn="0" w:lastColumn="0" w:oddVBand="0" w:evenVBand="0" w:oddHBand="1"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2835" w:type="dxa"/>
            <w:hideMark/>
          </w:tcPr>
          <w:p w14:paraId="7657F645" w14:textId="2F8071B7" w:rsidR="00E05307" w:rsidRPr="00CC245B" w:rsidRDefault="00E05307" w:rsidP="00652E02">
            <w:pPr>
              <w:pStyle w:val="xxmsonormal"/>
              <w:rPr>
                <w:rFonts w:asciiTheme="minorHAnsi" w:hAnsiTheme="minorHAnsi" w:cstheme="minorHAnsi"/>
                <w:sz w:val="22"/>
                <w:szCs w:val="22"/>
              </w:rPr>
            </w:pPr>
            <w:r w:rsidRPr="00CC245B">
              <w:rPr>
                <w:rFonts w:asciiTheme="minorHAnsi" w:hAnsiTheme="minorHAnsi" w:cstheme="minorHAnsi"/>
                <w:sz w:val="22"/>
                <w:szCs w:val="22"/>
              </w:rPr>
              <w:t>Erreur</w:t>
            </w:r>
            <w:r w:rsidR="007C13A7" w:rsidRPr="00CC245B">
              <w:rPr>
                <w:rFonts w:asciiTheme="minorHAnsi" w:hAnsiTheme="minorHAnsi" w:cstheme="minorHAnsi"/>
                <w:sz w:val="22"/>
                <w:szCs w:val="22"/>
              </w:rPr>
              <w:t xml:space="preserve"> </w:t>
            </w:r>
            <w:r w:rsidRPr="00CC245B">
              <w:rPr>
                <w:rFonts w:asciiTheme="minorHAnsi" w:hAnsiTheme="minorHAnsi" w:cstheme="minorHAnsi"/>
                <w:sz w:val="22"/>
                <w:szCs w:val="22"/>
              </w:rPr>
              <w:t>Relative</w:t>
            </w:r>
            <w:r w:rsidR="005F74EF" w:rsidRPr="00CC245B">
              <w:rPr>
                <w:rFonts w:asciiTheme="minorHAnsi" w:hAnsiTheme="minorHAnsi" w:cstheme="minorHAnsi"/>
                <w:sz w:val="22"/>
                <w:szCs w:val="22"/>
              </w:rPr>
              <w:t xml:space="preserve"> (%)</w:t>
            </w:r>
          </w:p>
        </w:tc>
        <w:tc>
          <w:tcPr>
            <w:tcW w:w="1148" w:type="dxa"/>
            <w:hideMark/>
          </w:tcPr>
          <w:p w14:paraId="278FAF47" w14:textId="77777777" w:rsidR="00E05307" w:rsidRPr="00CC245B" w:rsidRDefault="00E05307" w:rsidP="00652E02">
            <w:pPr>
              <w:pStyle w:val="xxmsonormal"/>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CC245B">
              <w:rPr>
                <w:rFonts w:asciiTheme="minorHAnsi" w:hAnsiTheme="minorHAnsi" w:cstheme="minorHAnsi"/>
                <w:sz w:val="22"/>
                <w:szCs w:val="22"/>
              </w:rPr>
              <w:t>-12,83</w:t>
            </w:r>
          </w:p>
        </w:tc>
        <w:tc>
          <w:tcPr>
            <w:tcW w:w="1191" w:type="dxa"/>
            <w:hideMark/>
          </w:tcPr>
          <w:p w14:paraId="4E43F429" w14:textId="77777777" w:rsidR="00E05307" w:rsidRPr="00CC245B" w:rsidRDefault="00E05307" w:rsidP="00652E02">
            <w:pPr>
              <w:pStyle w:val="xxmsonormal"/>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CC245B">
              <w:rPr>
                <w:rFonts w:asciiTheme="minorHAnsi" w:hAnsiTheme="minorHAnsi" w:cstheme="minorHAnsi"/>
                <w:sz w:val="22"/>
                <w:szCs w:val="22"/>
              </w:rPr>
              <w:t>8,99</w:t>
            </w:r>
          </w:p>
        </w:tc>
        <w:tc>
          <w:tcPr>
            <w:tcW w:w="1171" w:type="dxa"/>
            <w:hideMark/>
          </w:tcPr>
          <w:p w14:paraId="1FFA99AB" w14:textId="77777777" w:rsidR="00E05307" w:rsidRPr="00CC245B" w:rsidRDefault="00E05307" w:rsidP="00652E02">
            <w:pPr>
              <w:pStyle w:val="xxmsonormal"/>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CC245B">
              <w:rPr>
                <w:rFonts w:asciiTheme="minorHAnsi" w:hAnsiTheme="minorHAnsi" w:cstheme="minorHAnsi"/>
                <w:sz w:val="22"/>
                <w:szCs w:val="22"/>
              </w:rPr>
              <w:t>-29,57</w:t>
            </w:r>
          </w:p>
        </w:tc>
        <w:tc>
          <w:tcPr>
            <w:tcW w:w="814" w:type="dxa"/>
            <w:hideMark/>
          </w:tcPr>
          <w:p w14:paraId="6BE6079D" w14:textId="77777777" w:rsidR="00E05307" w:rsidRPr="00CC245B" w:rsidRDefault="00E05307" w:rsidP="00652E02">
            <w:pPr>
              <w:pStyle w:val="xxmsonormal"/>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CC245B">
              <w:rPr>
                <w:rFonts w:asciiTheme="minorHAnsi" w:hAnsiTheme="minorHAnsi" w:cstheme="minorHAnsi"/>
                <w:sz w:val="22"/>
                <w:szCs w:val="22"/>
              </w:rPr>
              <w:t>-18,96</w:t>
            </w:r>
          </w:p>
        </w:tc>
        <w:tc>
          <w:tcPr>
            <w:tcW w:w="814" w:type="dxa"/>
            <w:hideMark/>
          </w:tcPr>
          <w:p w14:paraId="72BF11B6" w14:textId="77777777" w:rsidR="00E05307" w:rsidRPr="00CC245B" w:rsidRDefault="00E05307" w:rsidP="00652E02">
            <w:pPr>
              <w:pStyle w:val="xxmsonormal"/>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CC245B">
              <w:rPr>
                <w:rFonts w:asciiTheme="minorHAnsi" w:hAnsiTheme="minorHAnsi" w:cstheme="minorHAnsi"/>
                <w:sz w:val="22"/>
                <w:szCs w:val="22"/>
              </w:rPr>
              <w:t>-12,89</w:t>
            </w:r>
          </w:p>
        </w:tc>
        <w:tc>
          <w:tcPr>
            <w:tcW w:w="777" w:type="dxa"/>
            <w:hideMark/>
          </w:tcPr>
          <w:p w14:paraId="271760BD" w14:textId="77777777" w:rsidR="00E05307" w:rsidRPr="00CC245B" w:rsidRDefault="00E05307" w:rsidP="00652E02">
            <w:pPr>
              <w:pStyle w:val="xxmsonormal"/>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CC245B">
              <w:rPr>
                <w:rFonts w:asciiTheme="minorHAnsi" w:hAnsiTheme="minorHAnsi" w:cstheme="minorHAnsi"/>
                <w:sz w:val="22"/>
                <w:szCs w:val="22"/>
              </w:rPr>
              <w:t>-7,79</w:t>
            </w:r>
          </w:p>
        </w:tc>
        <w:tc>
          <w:tcPr>
            <w:tcW w:w="1208" w:type="dxa"/>
            <w:hideMark/>
          </w:tcPr>
          <w:p w14:paraId="46E7029C" w14:textId="77777777" w:rsidR="00E05307" w:rsidRPr="00CC245B" w:rsidRDefault="00E05307" w:rsidP="00652E02">
            <w:pPr>
              <w:pStyle w:val="xxmsonormal"/>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CC245B">
              <w:rPr>
                <w:rFonts w:asciiTheme="minorHAnsi" w:hAnsiTheme="minorHAnsi" w:cstheme="minorHAnsi"/>
                <w:sz w:val="22"/>
                <w:szCs w:val="22"/>
              </w:rPr>
              <w:t>15,36</w:t>
            </w:r>
          </w:p>
        </w:tc>
      </w:tr>
    </w:tbl>
    <w:p w14:paraId="3AC19A14" w14:textId="77777777" w:rsidR="00E05307" w:rsidRPr="00CC245B" w:rsidRDefault="00E05307" w:rsidP="00E05307">
      <w:pPr>
        <w:rPr>
          <w:rFonts w:cstheme="minorHAnsi"/>
        </w:rPr>
      </w:pPr>
      <w:r w:rsidRPr="00CC245B">
        <w:rPr>
          <w:rFonts w:cstheme="minorHAnsi"/>
        </w:rPr>
        <w:t>Il y a 65 données par paramètre, issues des images acquises et seuillées de 5% à 40% par pas de 5%.</w:t>
      </w:r>
    </w:p>
    <w:p w14:paraId="67C290EE" w14:textId="77777777" w:rsidR="00E05307" w:rsidRPr="00CC245B" w:rsidRDefault="00E05307" w:rsidP="00E05307">
      <w:pPr>
        <w:pStyle w:val="Paragraphedeliste"/>
        <w:ind w:left="2340"/>
        <w:rPr>
          <w:rFonts w:cstheme="minorHAnsi"/>
        </w:rPr>
      </w:pPr>
    </w:p>
    <w:p w14:paraId="585E6DE0" w14:textId="77777777" w:rsidR="00E05307" w:rsidRDefault="00E05307" w:rsidP="00E05307"/>
    <w:p w14:paraId="694B02ED" w14:textId="77777777" w:rsidR="006F52B2" w:rsidRDefault="006F52B2">
      <w:r>
        <w:br w:type="page"/>
      </w:r>
    </w:p>
    <w:p w14:paraId="24C530B4" w14:textId="0373C268" w:rsidR="006F52B2" w:rsidRDefault="006F52B2" w:rsidP="006F52B2">
      <w:pPr>
        <w:pStyle w:val="Titre2"/>
        <w:numPr>
          <w:ilvl w:val="0"/>
          <w:numId w:val="0"/>
        </w:numPr>
        <w:ind w:left="576"/>
      </w:pPr>
      <w:bookmarkStart w:id="2963" w:name="_Ref186634618"/>
      <w:bookmarkStart w:id="2964" w:name="_Toc193972851"/>
      <w:r>
        <w:lastRenderedPageBreak/>
        <w:t xml:space="preserve">Annexe </w:t>
      </w:r>
      <w:fldSimple w:instr=" SEQ Annexe \* ARABIC ">
        <w:r w:rsidR="00C30592">
          <w:rPr>
            <w:noProof/>
          </w:rPr>
          <w:t>10</w:t>
        </w:r>
      </w:fldSimple>
      <w:bookmarkEnd w:id="2963"/>
      <w:r>
        <w:t> : Matrices de corrélation en conditions standardisées</w:t>
      </w:r>
      <w:bookmarkEnd w:id="2964"/>
    </w:p>
    <w:p w14:paraId="234B6484" w14:textId="76DE3DD5" w:rsidR="006F52B2" w:rsidRDefault="006F52B2" w:rsidP="006F52B2">
      <w:pPr>
        <w:jc w:val="both"/>
      </w:pPr>
      <w:r>
        <w:t>Matrices de corrélation des différents paramètres, pour les acquisitions en conditions standardisées, pour les sensibilités calculées par seuillage à 10% et les erreurs relatives sur les sensibilités calculées avec la sensibilité du fantôme F11 comme référence.</w:t>
      </w:r>
      <w:r w:rsidR="004D72F9" w:rsidRPr="004D72F9">
        <w:t xml:space="preserve"> </w:t>
      </w:r>
      <w:r w:rsidR="004D72F9">
        <w:t>Les valeurs du test de corrélation de Spearman sont sur une échelle de -1 en bleu à +1 en rouge. Une valeur de 0 correspondant à l’absence de corrélation entre les données.</w:t>
      </w:r>
    </w:p>
    <w:p w14:paraId="16201525" w14:textId="4E05776D" w:rsidR="00D307CE" w:rsidRPr="005C0C5C" w:rsidRDefault="00844575" w:rsidP="00844575">
      <w:pPr>
        <w:pStyle w:val="Lgende"/>
        <w:spacing w:after="0"/>
        <w:rPr>
          <w:rFonts w:asciiTheme="majorHAnsi" w:hAnsiTheme="majorHAnsi"/>
          <w:sz w:val="22"/>
          <w:szCs w:val="24"/>
        </w:rPr>
      </w:pPr>
      <w:r>
        <w:rPr>
          <w:rFonts w:asciiTheme="majorHAnsi" w:hAnsiTheme="majorHAnsi"/>
          <w:sz w:val="22"/>
          <w:szCs w:val="24"/>
        </w:rPr>
        <w:fldChar w:fldCharType="begin"/>
      </w:r>
      <w:r>
        <w:rPr>
          <w:rFonts w:asciiTheme="majorHAnsi" w:hAnsiTheme="majorHAnsi"/>
          <w:sz w:val="22"/>
          <w:szCs w:val="24"/>
        </w:rPr>
        <w:instrText xml:space="preserve"> SEQ Mat_std \* alphabetic </w:instrText>
      </w:r>
      <w:r>
        <w:rPr>
          <w:rFonts w:asciiTheme="majorHAnsi" w:hAnsiTheme="majorHAnsi"/>
          <w:sz w:val="22"/>
          <w:szCs w:val="24"/>
        </w:rPr>
        <w:fldChar w:fldCharType="separate"/>
      </w:r>
      <w:bookmarkStart w:id="2965" w:name="_Ref186636560"/>
      <w:r w:rsidR="00C30592">
        <w:rPr>
          <w:rFonts w:asciiTheme="majorHAnsi" w:hAnsiTheme="majorHAnsi"/>
          <w:noProof/>
          <w:sz w:val="22"/>
          <w:szCs w:val="24"/>
        </w:rPr>
        <w:t>a</w:t>
      </w:r>
      <w:bookmarkEnd w:id="2965"/>
      <w:r>
        <w:rPr>
          <w:rFonts w:asciiTheme="majorHAnsi" w:hAnsiTheme="majorHAnsi"/>
          <w:sz w:val="22"/>
          <w:szCs w:val="24"/>
        </w:rPr>
        <w:fldChar w:fldCharType="end"/>
      </w:r>
      <w:r w:rsidR="00D307CE" w:rsidRPr="005C0C5C">
        <w:rPr>
          <w:rFonts w:asciiTheme="majorHAnsi" w:hAnsiTheme="majorHAnsi"/>
          <w:sz w:val="22"/>
          <w:szCs w:val="24"/>
        </w:rPr>
        <w:t xml:space="preserve">) Pour les collimateurs parallèles et </w:t>
      </w:r>
      <w:r w:rsidR="00D307CE">
        <w:rPr>
          <w:rFonts w:asciiTheme="majorHAnsi" w:hAnsiTheme="majorHAnsi"/>
          <w:sz w:val="22"/>
          <w:szCs w:val="24"/>
        </w:rPr>
        <w:t>l’I-123</w:t>
      </w:r>
      <w:r w:rsidR="00D307CE" w:rsidRPr="005C0C5C">
        <w:rPr>
          <w:rFonts w:asciiTheme="majorHAnsi" w:hAnsiTheme="majorHAnsi"/>
          <w:sz w:val="22"/>
          <w:szCs w:val="24"/>
        </w:rPr>
        <w:t xml:space="preserve"> </w:t>
      </w:r>
    </w:p>
    <w:p w14:paraId="6DDD5C2E" w14:textId="77777777" w:rsidR="00907A5E" w:rsidRDefault="00907A5E" w:rsidP="004D72F9">
      <w:pPr>
        <w:spacing w:after="0"/>
        <w:jc w:val="center"/>
      </w:pPr>
      <w:r>
        <w:rPr>
          <w:noProof/>
          <w:lang w:eastAsia="fr-FR"/>
        </w:rPr>
        <w:drawing>
          <wp:inline distT="0" distB="0" distL="0" distR="0" wp14:anchorId="381ABCD8" wp14:editId="3B318E0C">
            <wp:extent cx="4320000" cy="3718988"/>
            <wp:effectExtent l="0" t="0" r="4445" b="0"/>
            <wp:docPr id="2046542755"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70">
                      <a:extLst>
                        <a:ext uri="{28A0092B-C50C-407E-A947-70E740481C1C}">
                          <a14:useLocalDpi xmlns:a14="http://schemas.microsoft.com/office/drawing/2010/main"/>
                        </a:ext>
                      </a:extLst>
                    </a:blip>
                    <a:srcRect t="1329" b="1"/>
                    <a:stretch/>
                  </pic:blipFill>
                  <pic:spPr bwMode="auto">
                    <a:xfrm>
                      <a:off x="0" y="0"/>
                      <a:ext cx="4320000" cy="3718988"/>
                    </a:xfrm>
                    <a:prstGeom prst="rect">
                      <a:avLst/>
                    </a:prstGeom>
                    <a:noFill/>
                    <a:ln>
                      <a:noFill/>
                    </a:ln>
                    <a:extLst>
                      <a:ext uri="{53640926-AAD7-44D8-BBD7-CCE9431645EC}">
                        <a14:shadowObscured xmlns:a14="http://schemas.microsoft.com/office/drawing/2010/main"/>
                      </a:ext>
                    </a:extLst>
                  </pic:spPr>
                </pic:pic>
              </a:graphicData>
            </a:graphic>
          </wp:inline>
        </w:drawing>
      </w:r>
    </w:p>
    <w:p w14:paraId="3B425EC3" w14:textId="1FE6D869" w:rsidR="006F52B2" w:rsidRDefault="006F52B2"/>
    <w:p w14:paraId="37815C72" w14:textId="5DDFE8E9" w:rsidR="00D307CE" w:rsidRPr="005C0C5C" w:rsidRDefault="00844575" w:rsidP="00844575">
      <w:pPr>
        <w:pStyle w:val="Lgende"/>
        <w:spacing w:after="0"/>
        <w:rPr>
          <w:rFonts w:asciiTheme="majorHAnsi" w:hAnsiTheme="majorHAnsi"/>
          <w:sz w:val="22"/>
          <w:szCs w:val="24"/>
        </w:rPr>
      </w:pPr>
      <w:r>
        <w:rPr>
          <w:rFonts w:asciiTheme="majorHAnsi" w:hAnsiTheme="majorHAnsi"/>
          <w:sz w:val="22"/>
          <w:szCs w:val="24"/>
        </w:rPr>
        <w:fldChar w:fldCharType="begin"/>
      </w:r>
      <w:r>
        <w:rPr>
          <w:rFonts w:asciiTheme="majorHAnsi" w:hAnsiTheme="majorHAnsi"/>
          <w:sz w:val="22"/>
          <w:szCs w:val="24"/>
        </w:rPr>
        <w:instrText xml:space="preserve"> SEQ Mat_std \* alphabetic </w:instrText>
      </w:r>
      <w:r>
        <w:rPr>
          <w:rFonts w:asciiTheme="majorHAnsi" w:hAnsiTheme="majorHAnsi"/>
          <w:sz w:val="22"/>
          <w:szCs w:val="24"/>
        </w:rPr>
        <w:fldChar w:fldCharType="separate"/>
      </w:r>
      <w:bookmarkStart w:id="2966" w:name="_Ref186636564"/>
      <w:r w:rsidR="00C30592">
        <w:rPr>
          <w:rFonts w:asciiTheme="majorHAnsi" w:hAnsiTheme="majorHAnsi"/>
          <w:noProof/>
          <w:sz w:val="22"/>
          <w:szCs w:val="24"/>
        </w:rPr>
        <w:t>b</w:t>
      </w:r>
      <w:bookmarkEnd w:id="2966"/>
      <w:r>
        <w:rPr>
          <w:rFonts w:asciiTheme="majorHAnsi" w:hAnsiTheme="majorHAnsi"/>
          <w:sz w:val="22"/>
          <w:szCs w:val="24"/>
        </w:rPr>
        <w:fldChar w:fldCharType="end"/>
      </w:r>
      <w:r w:rsidR="00D307CE" w:rsidRPr="005C0C5C">
        <w:rPr>
          <w:rFonts w:asciiTheme="majorHAnsi" w:hAnsiTheme="majorHAnsi"/>
          <w:sz w:val="22"/>
          <w:szCs w:val="24"/>
        </w:rPr>
        <w:t xml:space="preserve">) Pour les collimateurs parallèles et </w:t>
      </w:r>
      <w:r w:rsidR="00D307CE">
        <w:rPr>
          <w:rFonts w:asciiTheme="majorHAnsi" w:hAnsiTheme="majorHAnsi"/>
          <w:sz w:val="22"/>
          <w:szCs w:val="24"/>
        </w:rPr>
        <w:t>le Tc-99m</w:t>
      </w:r>
    </w:p>
    <w:p w14:paraId="15E12D00" w14:textId="77777777" w:rsidR="00D307CE" w:rsidRDefault="00D307CE" w:rsidP="004D72F9">
      <w:pPr>
        <w:spacing w:after="0"/>
        <w:jc w:val="center"/>
      </w:pPr>
      <w:r>
        <w:rPr>
          <w:noProof/>
          <w:lang w:eastAsia="fr-FR"/>
        </w:rPr>
        <w:drawing>
          <wp:inline distT="0" distB="0" distL="0" distR="0" wp14:anchorId="4F3F8268" wp14:editId="1745B59B">
            <wp:extent cx="4320000" cy="3817092"/>
            <wp:effectExtent l="0" t="0" r="4445" b="0"/>
            <wp:docPr id="1542568508"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1" cstate="screen">
                      <a:extLst>
                        <a:ext uri="{28A0092B-C50C-407E-A947-70E740481C1C}">
                          <a14:useLocalDpi xmlns:a14="http://schemas.microsoft.com/office/drawing/2010/main"/>
                        </a:ext>
                      </a:extLst>
                    </a:blip>
                    <a:srcRect/>
                    <a:stretch>
                      <a:fillRect/>
                    </a:stretch>
                  </pic:blipFill>
                  <pic:spPr bwMode="auto">
                    <a:xfrm>
                      <a:off x="0" y="0"/>
                      <a:ext cx="4320000" cy="3817092"/>
                    </a:xfrm>
                    <a:prstGeom prst="rect">
                      <a:avLst/>
                    </a:prstGeom>
                    <a:noFill/>
                    <a:ln>
                      <a:noFill/>
                    </a:ln>
                  </pic:spPr>
                </pic:pic>
              </a:graphicData>
            </a:graphic>
          </wp:inline>
        </w:drawing>
      </w:r>
    </w:p>
    <w:p w14:paraId="3AF101CC" w14:textId="3A089A4F" w:rsidR="00D307CE" w:rsidRPr="005C0C5C" w:rsidRDefault="00844575" w:rsidP="00844575">
      <w:pPr>
        <w:pStyle w:val="Lgende"/>
        <w:spacing w:after="0"/>
        <w:rPr>
          <w:rFonts w:asciiTheme="majorHAnsi" w:hAnsiTheme="majorHAnsi"/>
          <w:sz w:val="22"/>
          <w:szCs w:val="24"/>
        </w:rPr>
      </w:pPr>
      <w:r>
        <w:rPr>
          <w:rFonts w:asciiTheme="majorHAnsi" w:hAnsiTheme="majorHAnsi"/>
          <w:sz w:val="22"/>
          <w:szCs w:val="24"/>
        </w:rPr>
        <w:lastRenderedPageBreak/>
        <w:fldChar w:fldCharType="begin"/>
      </w:r>
      <w:r>
        <w:rPr>
          <w:rFonts w:asciiTheme="majorHAnsi" w:hAnsiTheme="majorHAnsi"/>
          <w:sz w:val="22"/>
          <w:szCs w:val="24"/>
        </w:rPr>
        <w:instrText xml:space="preserve"> SEQ Mat_std \* alphabetic </w:instrText>
      </w:r>
      <w:r>
        <w:rPr>
          <w:rFonts w:asciiTheme="majorHAnsi" w:hAnsiTheme="majorHAnsi"/>
          <w:sz w:val="22"/>
          <w:szCs w:val="24"/>
        </w:rPr>
        <w:fldChar w:fldCharType="separate"/>
      </w:r>
      <w:bookmarkStart w:id="2967" w:name="_Ref186636566"/>
      <w:r w:rsidR="00C30592">
        <w:rPr>
          <w:rFonts w:asciiTheme="majorHAnsi" w:hAnsiTheme="majorHAnsi"/>
          <w:noProof/>
          <w:sz w:val="22"/>
          <w:szCs w:val="24"/>
        </w:rPr>
        <w:t>c</w:t>
      </w:r>
      <w:bookmarkEnd w:id="2967"/>
      <w:r>
        <w:rPr>
          <w:rFonts w:asciiTheme="majorHAnsi" w:hAnsiTheme="majorHAnsi"/>
          <w:sz w:val="22"/>
          <w:szCs w:val="24"/>
        </w:rPr>
        <w:fldChar w:fldCharType="end"/>
      </w:r>
      <w:r w:rsidR="00D307CE" w:rsidRPr="005C0C5C">
        <w:rPr>
          <w:rFonts w:asciiTheme="majorHAnsi" w:hAnsiTheme="majorHAnsi"/>
          <w:sz w:val="22"/>
          <w:szCs w:val="24"/>
        </w:rPr>
        <w:t xml:space="preserve">) Pour les collimateurs </w:t>
      </w:r>
      <w:r w:rsidR="00D307CE">
        <w:rPr>
          <w:rFonts w:asciiTheme="majorHAnsi" w:hAnsiTheme="majorHAnsi"/>
          <w:sz w:val="22"/>
          <w:szCs w:val="24"/>
        </w:rPr>
        <w:t>sténopé et l’I-123</w:t>
      </w:r>
    </w:p>
    <w:p w14:paraId="57F1F85C" w14:textId="77777777" w:rsidR="004D72F9" w:rsidRDefault="004D72F9" w:rsidP="004D72F9">
      <w:pPr>
        <w:jc w:val="center"/>
      </w:pPr>
      <w:r>
        <w:rPr>
          <w:noProof/>
          <w:lang w:eastAsia="fr-FR"/>
        </w:rPr>
        <w:drawing>
          <wp:inline distT="0" distB="0" distL="0" distR="0" wp14:anchorId="1AE929A7" wp14:editId="466957F9">
            <wp:extent cx="4320000" cy="3683370"/>
            <wp:effectExtent l="0" t="0" r="4445" b="0"/>
            <wp:docPr id="1963489172"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72" cstate="screen">
                      <a:extLst>
                        <a:ext uri="{28A0092B-C50C-407E-A947-70E740481C1C}">
                          <a14:useLocalDpi xmlns:a14="http://schemas.microsoft.com/office/drawing/2010/main"/>
                        </a:ext>
                      </a:extLst>
                    </a:blip>
                    <a:srcRect t="1230" b="919"/>
                    <a:stretch/>
                  </pic:blipFill>
                  <pic:spPr bwMode="auto">
                    <a:xfrm>
                      <a:off x="0" y="0"/>
                      <a:ext cx="4320000" cy="3683370"/>
                    </a:xfrm>
                    <a:prstGeom prst="rect">
                      <a:avLst/>
                    </a:prstGeom>
                    <a:noFill/>
                    <a:ln>
                      <a:noFill/>
                    </a:ln>
                    <a:extLst>
                      <a:ext uri="{53640926-AAD7-44D8-BBD7-CCE9431645EC}">
                        <a14:shadowObscured xmlns:a14="http://schemas.microsoft.com/office/drawing/2010/main"/>
                      </a:ext>
                    </a:extLst>
                  </pic:spPr>
                </pic:pic>
              </a:graphicData>
            </a:graphic>
          </wp:inline>
        </w:drawing>
      </w:r>
    </w:p>
    <w:p w14:paraId="24EC5E44" w14:textId="14A711C4" w:rsidR="004D72F9" w:rsidRDefault="004D72F9" w:rsidP="004D72F9">
      <w:pPr>
        <w:jc w:val="both"/>
      </w:pPr>
      <w:r>
        <w:t xml:space="preserve">Le test de corrélation pour la marque n’a pas donné de résultat car seul des machines de marque </w:t>
      </w:r>
      <w:r w:rsidR="00B20D53">
        <w:t>GE</w:t>
      </w:r>
      <w:r>
        <w:t xml:space="preserve"> ont fait l’objet de cette série de données.</w:t>
      </w:r>
    </w:p>
    <w:p w14:paraId="18836933" w14:textId="3731A6B4" w:rsidR="00D307CE" w:rsidRDefault="00D307CE"/>
    <w:p w14:paraId="49AD7CC6" w14:textId="0F7A0620" w:rsidR="00D307CE" w:rsidRPr="005C0C5C" w:rsidRDefault="00844575" w:rsidP="00844575">
      <w:pPr>
        <w:pStyle w:val="Lgende"/>
        <w:spacing w:after="0"/>
        <w:rPr>
          <w:rFonts w:asciiTheme="majorHAnsi" w:hAnsiTheme="majorHAnsi"/>
          <w:sz w:val="22"/>
          <w:szCs w:val="24"/>
        </w:rPr>
      </w:pPr>
      <w:r>
        <w:rPr>
          <w:rFonts w:asciiTheme="majorHAnsi" w:hAnsiTheme="majorHAnsi"/>
          <w:sz w:val="22"/>
          <w:szCs w:val="24"/>
        </w:rPr>
        <w:fldChar w:fldCharType="begin"/>
      </w:r>
      <w:r>
        <w:rPr>
          <w:rFonts w:asciiTheme="majorHAnsi" w:hAnsiTheme="majorHAnsi"/>
          <w:sz w:val="22"/>
          <w:szCs w:val="24"/>
        </w:rPr>
        <w:instrText xml:space="preserve"> SEQ Mat_std \* alphabetic </w:instrText>
      </w:r>
      <w:r>
        <w:rPr>
          <w:rFonts w:asciiTheme="majorHAnsi" w:hAnsiTheme="majorHAnsi"/>
          <w:sz w:val="22"/>
          <w:szCs w:val="24"/>
        </w:rPr>
        <w:fldChar w:fldCharType="separate"/>
      </w:r>
      <w:bookmarkStart w:id="2968" w:name="_Ref186636568"/>
      <w:r w:rsidR="00C30592">
        <w:rPr>
          <w:rFonts w:asciiTheme="majorHAnsi" w:hAnsiTheme="majorHAnsi"/>
          <w:noProof/>
          <w:sz w:val="22"/>
          <w:szCs w:val="24"/>
        </w:rPr>
        <w:t>d</w:t>
      </w:r>
      <w:bookmarkEnd w:id="2968"/>
      <w:r>
        <w:rPr>
          <w:rFonts w:asciiTheme="majorHAnsi" w:hAnsiTheme="majorHAnsi"/>
          <w:sz w:val="22"/>
          <w:szCs w:val="24"/>
        </w:rPr>
        <w:fldChar w:fldCharType="end"/>
      </w:r>
      <w:r w:rsidR="00D307CE" w:rsidRPr="005C0C5C">
        <w:rPr>
          <w:rFonts w:asciiTheme="majorHAnsi" w:hAnsiTheme="majorHAnsi"/>
          <w:sz w:val="22"/>
          <w:szCs w:val="24"/>
        </w:rPr>
        <w:t xml:space="preserve">) Pour les collimateurs </w:t>
      </w:r>
      <w:r w:rsidR="00D307CE">
        <w:rPr>
          <w:rFonts w:asciiTheme="majorHAnsi" w:hAnsiTheme="majorHAnsi"/>
          <w:sz w:val="22"/>
          <w:szCs w:val="24"/>
        </w:rPr>
        <w:t>sténopé et le Tc-99m</w:t>
      </w:r>
    </w:p>
    <w:p w14:paraId="382CAD50" w14:textId="77777777" w:rsidR="001C33D1" w:rsidRDefault="001C33D1" w:rsidP="001C33D1">
      <w:pPr>
        <w:spacing w:after="0"/>
        <w:jc w:val="center"/>
      </w:pPr>
      <w:commentRangeStart w:id="2969"/>
      <w:r>
        <w:rPr>
          <w:noProof/>
          <w:lang w:eastAsia="fr-FR"/>
        </w:rPr>
        <w:drawing>
          <wp:inline distT="0" distB="0" distL="0" distR="0" wp14:anchorId="48DDAF98" wp14:editId="3C104ECE">
            <wp:extent cx="4320000" cy="3817092"/>
            <wp:effectExtent l="0" t="0" r="4445" b="0"/>
            <wp:docPr id="766423492"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3" cstate="screen">
                      <a:extLst>
                        <a:ext uri="{28A0092B-C50C-407E-A947-70E740481C1C}">
                          <a14:useLocalDpi xmlns:a14="http://schemas.microsoft.com/office/drawing/2010/main"/>
                        </a:ext>
                      </a:extLst>
                    </a:blip>
                    <a:srcRect/>
                    <a:stretch>
                      <a:fillRect/>
                    </a:stretch>
                  </pic:blipFill>
                  <pic:spPr bwMode="auto">
                    <a:xfrm>
                      <a:off x="0" y="0"/>
                      <a:ext cx="4320000" cy="3817092"/>
                    </a:xfrm>
                    <a:prstGeom prst="rect">
                      <a:avLst/>
                    </a:prstGeom>
                    <a:noFill/>
                    <a:ln>
                      <a:noFill/>
                    </a:ln>
                  </pic:spPr>
                </pic:pic>
              </a:graphicData>
            </a:graphic>
          </wp:inline>
        </w:drawing>
      </w:r>
      <w:commentRangeEnd w:id="2969"/>
      <w:r>
        <w:rPr>
          <w:rStyle w:val="Marquedecommentaire"/>
        </w:rPr>
        <w:commentReference w:id="2969"/>
      </w:r>
    </w:p>
    <w:p w14:paraId="15AB65C5" w14:textId="524E5CCF" w:rsidR="00BF1720" w:rsidRDefault="00BF1720">
      <w:r>
        <w:br w:type="page"/>
      </w:r>
    </w:p>
    <w:p w14:paraId="36520D86" w14:textId="77777777" w:rsidR="00BF1720" w:rsidRPr="00BA3DB4" w:rsidRDefault="00BF1720" w:rsidP="00BF1720">
      <w:pPr>
        <w:spacing w:line="240" w:lineRule="auto"/>
        <w:rPr>
          <w:b/>
          <w:sz w:val="36"/>
          <w:szCs w:val="36"/>
        </w:rPr>
      </w:pPr>
      <w:r w:rsidRPr="00BA3DB4">
        <w:rPr>
          <w:b/>
          <w:sz w:val="36"/>
          <w:szCs w:val="36"/>
        </w:rPr>
        <w:lastRenderedPageBreak/>
        <w:t>RAPPORTS SFPM PR</w:t>
      </w:r>
      <w:r>
        <w:rPr>
          <w:rFonts w:cstheme="minorHAnsi"/>
          <w:b/>
          <w:sz w:val="36"/>
          <w:szCs w:val="36"/>
        </w:rPr>
        <w:t>É</w:t>
      </w:r>
      <w:r w:rsidRPr="00BA3DB4">
        <w:rPr>
          <w:b/>
          <w:sz w:val="36"/>
          <w:szCs w:val="36"/>
        </w:rPr>
        <w:t>C</w:t>
      </w:r>
      <w:r>
        <w:rPr>
          <w:rFonts w:cstheme="minorHAnsi"/>
          <w:b/>
          <w:sz w:val="36"/>
          <w:szCs w:val="36"/>
        </w:rPr>
        <w:t>É</w:t>
      </w:r>
      <w:r w:rsidRPr="00BA3DB4">
        <w:rPr>
          <w:b/>
          <w:sz w:val="36"/>
          <w:szCs w:val="36"/>
        </w:rPr>
        <w:t>DEMMENT PARUS</w:t>
      </w:r>
    </w:p>
    <w:tbl>
      <w:tblPr>
        <w:tblW w:w="9547" w:type="dxa"/>
        <w:jc w:val="center"/>
        <w:tblCellMar>
          <w:left w:w="70" w:type="dxa"/>
          <w:right w:w="70" w:type="dxa"/>
        </w:tblCellMar>
        <w:tblLook w:val="04A0" w:firstRow="1" w:lastRow="0" w:firstColumn="1" w:lastColumn="0" w:noHBand="0" w:noVBand="1"/>
      </w:tblPr>
      <w:tblGrid>
        <w:gridCol w:w="3729"/>
        <w:gridCol w:w="2499"/>
        <w:gridCol w:w="744"/>
        <w:gridCol w:w="506"/>
        <w:gridCol w:w="804"/>
        <w:gridCol w:w="1265"/>
      </w:tblGrid>
      <w:tr w:rsidR="00BF1720" w:rsidRPr="003C0ADC" w14:paraId="73307EBC" w14:textId="77777777" w:rsidTr="00652E02">
        <w:trPr>
          <w:trHeight w:val="300"/>
          <w:jc w:val="center"/>
        </w:trPr>
        <w:tc>
          <w:tcPr>
            <w:tcW w:w="3729" w:type="dxa"/>
            <w:tcBorders>
              <w:top w:val="single" w:sz="4" w:space="0" w:color="auto"/>
              <w:left w:val="single" w:sz="4" w:space="0" w:color="auto"/>
              <w:bottom w:val="single" w:sz="4" w:space="0" w:color="auto"/>
              <w:right w:val="single" w:sz="4" w:space="0" w:color="auto"/>
            </w:tcBorders>
            <w:shd w:val="clear" w:color="auto" w:fill="595959" w:themeFill="text1" w:themeFillTint="A6"/>
            <w:noWrap/>
            <w:vAlign w:val="center"/>
            <w:hideMark/>
          </w:tcPr>
          <w:p w14:paraId="04DDAC9E" w14:textId="77777777" w:rsidR="00BF1720" w:rsidRPr="003C0ADC" w:rsidRDefault="00BF1720" w:rsidP="00652E02">
            <w:pPr>
              <w:spacing w:after="0" w:line="240" w:lineRule="auto"/>
              <w:rPr>
                <w:rFonts w:ascii="Calibri" w:eastAsia="Times New Roman" w:hAnsi="Calibri" w:cs="Times New Roman"/>
                <w:color w:val="FFFFFF" w:themeColor="background1"/>
                <w:sz w:val="16"/>
                <w:szCs w:val="18"/>
                <w:lang w:eastAsia="fr-FR"/>
              </w:rPr>
            </w:pPr>
            <w:r w:rsidRPr="003C0ADC">
              <w:rPr>
                <w:rFonts w:ascii="Calibri" w:eastAsia="Times New Roman" w:hAnsi="Calibri" w:cs="Times New Roman"/>
                <w:color w:val="FFFFFF" w:themeColor="background1"/>
                <w:sz w:val="16"/>
                <w:szCs w:val="18"/>
                <w:lang w:eastAsia="fr-FR"/>
              </w:rPr>
              <w:t>Titre</w:t>
            </w:r>
          </w:p>
        </w:tc>
        <w:tc>
          <w:tcPr>
            <w:tcW w:w="2499" w:type="dxa"/>
            <w:tcBorders>
              <w:top w:val="single" w:sz="4" w:space="0" w:color="auto"/>
              <w:left w:val="nil"/>
              <w:bottom w:val="single" w:sz="4" w:space="0" w:color="auto"/>
              <w:right w:val="single" w:sz="4" w:space="0" w:color="auto"/>
            </w:tcBorders>
            <w:shd w:val="clear" w:color="auto" w:fill="595959" w:themeFill="text1" w:themeFillTint="A6"/>
            <w:noWrap/>
            <w:vAlign w:val="center"/>
            <w:hideMark/>
          </w:tcPr>
          <w:p w14:paraId="4733E232" w14:textId="77777777" w:rsidR="00BF1720" w:rsidRPr="003C0ADC" w:rsidRDefault="00BF1720" w:rsidP="00652E02">
            <w:pPr>
              <w:spacing w:after="0" w:line="240" w:lineRule="auto"/>
              <w:rPr>
                <w:rFonts w:ascii="Calibri" w:eastAsia="Times New Roman" w:hAnsi="Calibri" w:cs="Times New Roman"/>
                <w:color w:val="FFFFFF" w:themeColor="background1"/>
                <w:sz w:val="16"/>
                <w:szCs w:val="18"/>
                <w:lang w:eastAsia="fr-FR"/>
              </w:rPr>
            </w:pPr>
            <w:r w:rsidRPr="003C0ADC">
              <w:rPr>
                <w:rFonts w:ascii="Calibri" w:eastAsia="Times New Roman" w:hAnsi="Calibri" w:cs="Times New Roman"/>
                <w:color w:val="FFFFFF" w:themeColor="background1"/>
                <w:sz w:val="16"/>
                <w:szCs w:val="18"/>
                <w:lang w:eastAsia="fr-FR"/>
              </w:rPr>
              <w:t>Sous-titre</w:t>
            </w:r>
          </w:p>
        </w:tc>
        <w:tc>
          <w:tcPr>
            <w:tcW w:w="744" w:type="dxa"/>
            <w:tcBorders>
              <w:top w:val="single" w:sz="4" w:space="0" w:color="auto"/>
              <w:left w:val="nil"/>
              <w:bottom w:val="single" w:sz="4" w:space="0" w:color="auto"/>
              <w:right w:val="single" w:sz="4" w:space="0" w:color="auto"/>
            </w:tcBorders>
            <w:shd w:val="clear" w:color="auto" w:fill="595959" w:themeFill="text1" w:themeFillTint="A6"/>
            <w:noWrap/>
            <w:vAlign w:val="center"/>
            <w:hideMark/>
          </w:tcPr>
          <w:p w14:paraId="2C7965DE" w14:textId="77777777" w:rsidR="00BF1720" w:rsidRPr="003C0ADC" w:rsidRDefault="00BF1720" w:rsidP="00652E02">
            <w:pPr>
              <w:spacing w:after="0" w:line="240" w:lineRule="auto"/>
              <w:jc w:val="center"/>
              <w:rPr>
                <w:rFonts w:ascii="Calibri" w:eastAsia="Times New Roman" w:hAnsi="Calibri" w:cs="Times New Roman"/>
                <w:color w:val="FFFFFF" w:themeColor="background1"/>
                <w:sz w:val="16"/>
                <w:szCs w:val="18"/>
                <w:lang w:eastAsia="fr-FR"/>
              </w:rPr>
            </w:pPr>
            <w:r w:rsidRPr="003C0ADC">
              <w:rPr>
                <w:rFonts w:ascii="Calibri" w:eastAsia="Times New Roman" w:hAnsi="Calibri" w:cs="Times New Roman"/>
                <w:color w:val="FFFFFF" w:themeColor="background1"/>
                <w:sz w:val="16"/>
                <w:szCs w:val="18"/>
                <w:lang w:eastAsia="fr-FR"/>
              </w:rPr>
              <w:t>Numéro</w:t>
            </w:r>
          </w:p>
        </w:tc>
        <w:tc>
          <w:tcPr>
            <w:tcW w:w="506" w:type="dxa"/>
            <w:tcBorders>
              <w:top w:val="single" w:sz="4" w:space="0" w:color="auto"/>
              <w:left w:val="nil"/>
              <w:bottom w:val="single" w:sz="4" w:space="0" w:color="auto"/>
              <w:right w:val="single" w:sz="4" w:space="0" w:color="auto"/>
            </w:tcBorders>
            <w:shd w:val="clear" w:color="auto" w:fill="595959" w:themeFill="text1" w:themeFillTint="A6"/>
            <w:noWrap/>
            <w:vAlign w:val="center"/>
            <w:hideMark/>
          </w:tcPr>
          <w:p w14:paraId="4845B6FC" w14:textId="77777777" w:rsidR="00BF1720" w:rsidRPr="003C0ADC" w:rsidRDefault="00BF1720" w:rsidP="00652E02">
            <w:pPr>
              <w:spacing w:after="0" w:line="240" w:lineRule="auto"/>
              <w:jc w:val="center"/>
              <w:rPr>
                <w:rFonts w:ascii="Calibri" w:eastAsia="Times New Roman" w:hAnsi="Calibri" w:cs="Times New Roman"/>
                <w:color w:val="FFFFFF" w:themeColor="background1"/>
                <w:sz w:val="16"/>
                <w:szCs w:val="18"/>
                <w:lang w:eastAsia="fr-FR"/>
              </w:rPr>
            </w:pPr>
            <w:r w:rsidRPr="003C0ADC">
              <w:rPr>
                <w:rFonts w:ascii="Calibri" w:eastAsia="Times New Roman" w:hAnsi="Calibri" w:cs="Times New Roman"/>
                <w:color w:val="FFFFFF" w:themeColor="background1"/>
                <w:sz w:val="16"/>
                <w:szCs w:val="18"/>
                <w:lang w:eastAsia="fr-FR"/>
              </w:rPr>
              <w:t>Date</w:t>
            </w:r>
          </w:p>
        </w:tc>
        <w:tc>
          <w:tcPr>
            <w:tcW w:w="804" w:type="dxa"/>
            <w:tcBorders>
              <w:top w:val="single" w:sz="4" w:space="0" w:color="auto"/>
              <w:left w:val="nil"/>
              <w:bottom w:val="single" w:sz="4" w:space="0" w:color="auto"/>
              <w:right w:val="single" w:sz="4" w:space="0" w:color="auto"/>
            </w:tcBorders>
            <w:shd w:val="clear" w:color="auto" w:fill="595959" w:themeFill="text1" w:themeFillTint="A6"/>
            <w:noWrap/>
            <w:vAlign w:val="center"/>
            <w:hideMark/>
          </w:tcPr>
          <w:p w14:paraId="3589CA5F" w14:textId="77777777" w:rsidR="00BF1720" w:rsidRPr="003C0ADC" w:rsidRDefault="00BF1720" w:rsidP="00652E02">
            <w:pPr>
              <w:spacing w:after="0" w:line="240" w:lineRule="auto"/>
              <w:jc w:val="center"/>
              <w:rPr>
                <w:rFonts w:ascii="Calibri" w:eastAsia="Times New Roman" w:hAnsi="Calibri" w:cs="Times New Roman"/>
                <w:color w:val="FFFFFF" w:themeColor="background1"/>
                <w:sz w:val="16"/>
                <w:szCs w:val="18"/>
                <w:lang w:eastAsia="fr-FR"/>
              </w:rPr>
            </w:pPr>
            <w:r w:rsidRPr="003C0ADC">
              <w:rPr>
                <w:rFonts w:ascii="Calibri" w:eastAsia="Times New Roman" w:hAnsi="Calibri" w:cs="Times New Roman"/>
                <w:color w:val="FFFFFF" w:themeColor="background1"/>
                <w:sz w:val="16"/>
                <w:szCs w:val="18"/>
                <w:lang w:eastAsia="fr-FR"/>
              </w:rPr>
              <w:t>Domaine</w:t>
            </w:r>
          </w:p>
        </w:tc>
        <w:tc>
          <w:tcPr>
            <w:tcW w:w="1265" w:type="dxa"/>
            <w:tcBorders>
              <w:top w:val="single" w:sz="4" w:space="0" w:color="auto"/>
              <w:left w:val="nil"/>
              <w:bottom w:val="single" w:sz="4" w:space="0" w:color="auto"/>
              <w:right w:val="single" w:sz="4" w:space="0" w:color="auto"/>
            </w:tcBorders>
            <w:shd w:val="clear" w:color="auto" w:fill="595959" w:themeFill="text1" w:themeFillTint="A6"/>
            <w:noWrap/>
            <w:vAlign w:val="center"/>
            <w:hideMark/>
          </w:tcPr>
          <w:p w14:paraId="02257CC7" w14:textId="77777777" w:rsidR="00BF1720" w:rsidRPr="003C0ADC" w:rsidRDefault="00BF1720" w:rsidP="00652E02">
            <w:pPr>
              <w:spacing w:after="0" w:line="240" w:lineRule="auto"/>
              <w:jc w:val="center"/>
              <w:rPr>
                <w:rFonts w:ascii="Calibri" w:eastAsia="Times New Roman" w:hAnsi="Calibri" w:cs="Times New Roman"/>
                <w:color w:val="FFFFFF" w:themeColor="background1"/>
                <w:sz w:val="16"/>
                <w:szCs w:val="18"/>
                <w:lang w:eastAsia="fr-FR"/>
              </w:rPr>
            </w:pPr>
            <w:r w:rsidRPr="003C0ADC">
              <w:rPr>
                <w:rFonts w:ascii="Calibri" w:eastAsia="Times New Roman" w:hAnsi="Calibri" w:cs="Times New Roman"/>
                <w:color w:val="FFFFFF" w:themeColor="background1"/>
                <w:sz w:val="16"/>
                <w:szCs w:val="18"/>
                <w:lang w:eastAsia="fr-FR"/>
              </w:rPr>
              <w:t>Disponibilité</w:t>
            </w:r>
          </w:p>
        </w:tc>
      </w:tr>
      <w:tr w:rsidR="00BF1720" w:rsidRPr="001525D4" w14:paraId="5AE2DA48" w14:textId="77777777" w:rsidTr="00652E02">
        <w:trPr>
          <w:trHeight w:val="300"/>
          <w:jc w:val="center"/>
        </w:trPr>
        <w:tc>
          <w:tcPr>
            <w:tcW w:w="3729" w:type="dxa"/>
            <w:tcBorders>
              <w:top w:val="nil"/>
              <w:left w:val="single" w:sz="4" w:space="0" w:color="auto"/>
              <w:bottom w:val="single" w:sz="4" w:space="0" w:color="auto"/>
              <w:right w:val="single" w:sz="4" w:space="0" w:color="auto"/>
            </w:tcBorders>
            <w:shd w:val="clear" w:color="auto" w:fill="auto"/>
            <w:noWrap/>
            <w:vAlign w:val="center"/>
            <w:hideMark/>
          </w:tcPr>
          <w:p w14:paraId="267AE517" w14:textId="77777777" w:rsidR="00BF1720" w:rsidRPr="001525D4" w:rsidRDefault="00BF1720" w:rsidP="00652E02">
            <w:pPr>
              <w:spacing w:after="0" w:line="240" w:lineRule="auto"/>
              <w:rPr>
                <w:rFonts w:ascii="Calibri" w:eastAsia="Times New Roman" w:hAnsi="Calibri" w:cs="Times New Roman"/>
                <w:color w:val="000000"/>
                <w:sz w:val="16"/>
                <w:szCs w:val="18"/>
                <w:lang w:val="en-US" w:eastAsia="fr-FR"/>
              </w:rPr>
            </w:pPr>
            <w:r w:rsidRPr="001525D4">
              <w:rPr>
                <w:rFonts w:ascii="Calibri" w:eastAsia="Times New Roman" w:hAnsi="Calibri" w:cs="Times New Roman"/>
                <w:color w:val="000000"/>
                <w:sz w:val="16"/>
                <w:szCs w:val="18"/>
                <w:lang w:val="en-US" w:eastAsia="fr-FR"/>
              </w:rPr>
              <w:t>Quality control of electrons accelerators for medical use</w:t>
            </w:r>
          </w:p>
        </w:tc>
        <w:tc>
          <w:tcPr>
            <w:tcW w:w="2499" w:type="dxa"/>
            <w:tcBorders>
              <w:top w:val="nil"/>
              <w:left w:val="nil"/>
              <w:bottom w:val="single" w:sz="4" w:space="0" w:color="auto"/>
              <w:right w:val="single" w:sz="4" w:space="0" w:color="auto"/>
            </w:tcBorders>
            <w:shd w:val="clear" w:color="auto" w:fill="auto"/>
            <w:noWrap/>
            <w:vAlign w:val="center"/>
            <w:hideMark/>
          </w:tcPr>
          <w:p w14:paraId="53B37866" w14:textId="77777777" w:rsidR="00BF1720" w:rsidRPr="001525D4" w:rsidRDefault="00BF1720" w:rsidP="00652E02">
            <w:pPr>
              <w:spacing w:after="0" w:line="240" w:lineRule="auto"/>
              <w:rPr>
                <w:rFonts w:ascii="Calibri" w:eastAsia="Times New Roman" w:hAnsi="Calibri" w:cs="Times New Roman"/>
                <w:color w:val="000000"/>
                <w:sz w:val="16"/>
                <w:szCs w:val="18"/>
                <w:lang w:val="en-US" w:eastAsia="fr-FR"/>
              </w:rPr>
            </w:pPr>
            <w:r w:rsidRPr="001525D4">
              <w:rPr>
                <w:rFonts w:ascii="Calibri" w:eastAsia="Times New Roman" w:hAnsi="Calibri" w:cs="Times New Roman"/>
                <w:color w:val="000000"/>
                <w:sz w:val="16"/>
                <w:szCs w:val="18"/>
                <w:lang w:val="en-US" w:eastAsia="fr-FR"/>
              </w:rPr>
              <w:t> </w:t>
            </w:r>
          </w:p>
        </w:tc>
        <w:tc>
          <w:tcPr>
            <w:tcW w:w="744" w:type="dxa"/>
            <w:tcBorders>
              <w:top w:val="nil"/>
              <w:left w:val="nil"/>
              <w:bottom w:val="single" w:sz="4" w:space="0" w:color="auto"/>
              <w:right w:val="single" w:sz="4" w:space="0" w:color="auto"/>
            </w:tcBorders>
            <w:shd w:val="clear" w:color="auto" w:fill="auto"/>
            <w:noWrap/>
            <w:vAlign w:val="center"/>
            <w:hideMark/>
          </w:tcPr>
          <w:p w14:paraId="271EC11D" w14:textId="77777777" w:rsidR="00BF1720" w:rsidRPr="001525D4" w:rsidRDefault="00BF1720" w:rsidP="00652E02">
            <w:pPr>
              <w:spacing w:after="0" w:line="240" w:lineRule="auto"/>
              <w:jc w:val="center"/>
              <w:rPr>
                <w:rFonts w:ascii="Calibri" w:eastAsia="Times New Roman" w:hAnsi="Calibri" w:cs="Times New Roman"/>
                <w:color w:val="000000"/>
                <w:sz w:val="16"/>
                <w:szCs w:val="18"/>
                <w:lang w:eastAsia="fr-FR"/>
              </w:rPr>
            </w:pPr>
            <w:r w:rsidRPr="001525D4">
              <w:rPr>
                <w:rFonts w:ascii="Calibri" w:eastAsia="Times New Roman" w:hAnsi="Calibri" w:cs="Times New Roman"/>
                <w:color w:val="000000"/>
                <w:sz w:val="16"/>
                <w:szCs w:val="18"/>
                <w:lang w:eastAsia="fr-FR"/>
              </w:rPr>
              <w:t>1A</w:t>
            </w:r>
          </w:p>
        </w:tc>
        <w:tc>
          <w:tcPr>
            <w:tcW w:w="506" w:type="dxa"/>
            <w:tcBorders>
              <w:top w:val="nil"/>
              <w:left w:val="nil"/>
              <w:bottom w:val="single" w:sz="4" w:space="0" w:color="auto"/>
              <w:right w:val="single" w:sz="4" w:space="0" w:color="auto"/>
            </w:tcBorders>
            <w:shd w:val="clear" w:color="auto" w:fill="auto"/>
            <w:noWrap/>
            <w:vAlign w:val="center"/>
            <w:hideMark/>
          </w:tcPr>
          <w:p w14:paraId="61E34A21" w14:textId="77777777" w:rsidR="00BF1720" w:rsidRPr="001525D4" w:rsidRDefault="00BF1720" w:rsidP="00652E02">
            <w:pPr>
              <w:spacing w:after="0" w:line="240" w:lineRule="auto"/>
              <w:jc w:val="center"/>
              <w:rPr>
                <w:rFonts w:ascii="Calibri" w:eastAsia="Times New Roman" w:hAnsi="Calibri" w:cs="Times New Roman"/>
                <w:color w:val="000000"/>
                <w:sz w:val="16"/>
                <w:szCs w:val="18"/>
                <w:lang w:eastAsia="fr-FR"/>
              </w:rPr>
            </w:pPr>
            <w:r w:rsidRPr="001525D4">
              <w:rPr>
                <w:rFonts w:ascii="Calibri" w:eastAsia="Times New Roman" w:hAnsi="Calibri" w:cs="Times New Roman"/>
                <w:color w:val="000000"/>
                <w:sz w:val="16"/>
                <w:szCs w:val="18"/>
                <w:lang w:eastAsia="fr-FR"/>
              </w:rPr>
              <w:t>1989</w:t>
            </w:r>
          </w:p>
        </w:tc>
        <w:tc>
          <w:tcPr>
            <w:tcW w:w="804" w:type="dxa"/>
            <w:tcBorders>
              <w:top w:val="nil"/>
              <w:left w:val="nil"/>
              <w:bottom w:val="single" w:sz="4" w:space="0" w:color="auto"/>
              <w:right w:val="single" w:sz="4" w:space="0" w:color="auto"/>
            </w:tcBorders>
            <w:shd w:val="clear" w:color="auto" w:fill="auto"/>
            <w:noWrap/>
            <w:vAlign w:val="center"/>
            <w:hideMark/>
          </w:tcPr>
          <w:p w14:paraId="679FB099" w14:textId="77777777" w:rsidR="00BF1720" w:rsidRPr="001525D4" w:rsidRDefault="00BF1720" w:rsidP="00652E02">
            <w:pPr>
              <w:spacing w:after="0" w:line="240" w:lineRule="auto"/>
              <w:jc w:val="center"/>
              <w:rPr>
                <w:rFonts w:ascii="Calibri" w:eastAsia="Times New Roman" w:hAnsi="Calibri" w:cs="Times New Roman"/>
                <w:color w:val="000000"/>
                <w:sz w:val="16"/>
                <w:szCs w:val="18"/>
                <w:lang w:eastAsia="fr-FR"/>
              </w:rPr>
            </w:pPr>
            <w:r w:rsidRPr="001525D4">
              <w:rPr>
                <w:rFonts w:ascii="Calibri" w:eastAsia="Times New Roman" w:hAnsi="Calibri" w:cs="Times New Roman"/>
                <w:color w:val="000000"/>
                <w:sz w:val="16"/>
                <w:szCs w:val="18"/>
                <w:lang w:eastAsia="fr-FR"/>
              </w:rPr>
              <w:t>RT</w:t>
            </w:r>
          </w:p>
        </w:tc>
        <w:tc>
          <w:tcPr>
            <w:tcW w:w="1265" w:type="dxa"/>
            <w:tcBorders>
              <w:top w:val="nil"/>
              <w:left w:val="nil"/>
              <w:bottom w:val="single" w:sz="4" w:space="0" w:color="auto"/>
              <w:right w:val="single" w:sz="4" w:space="0" w:color="auto"/>
            </w:tcBorders>
            <w:shd w:val="clear" w:color="auto" w:fill="auto"/>
            <w:noWrap/>
            <w:vAlign w:val="center"/>
            <w:hideMark/>
          </w:tcPr>
          <w:p w14:paraId="7446CAE6" w14:textId="77777777" w:rsidR="00BF1720" w:rsidRPr="001525D4" w:rsidRDefault="00BF1720" w:rsidP="00652E02">
            <w:pPr>
              <w:spacing w:after="0" w:line="240" w:lineRule="auto"/>
              <w:jc w:val="center"/>
              <w:rPr>
                <w:rFonts w:ascii="Calibri" w:eastAsia="Times New Roman" w:hAnsi="Calibri" w:cs="Times New Roman"/>
                <w:color w:val="000000"/>
                <w:sz w:val="16"/>
                <w:szCs w:val="18"/>
                <w:lang w:eastAsia="fr-FR"/>
              </w:rPr>
            </w:pPr>
            <w:r w:rsidRPr="001525D4">
              <w:rPr>
                <w:rFonts w:ascii="Calibri" w:eastAsia="Times New Roman" w:hAnsi="Calibri" w:cs="Times New Roman"/>
                <w:color w:val="000000"/>
                <w:sz w:val="16"/>
                <w:szCs w:val="18"/>
                <w:lang w:eastAsia="fr-FR"/>
              </w:rPr>
              <w:t>OUI</w:t>
            </w:r>
          </w:p>
        </w:tc>
      </w:tr>
      <w:tr w:rsidR="00BF1720" w:rsidRPr="001525D4" w14:paraId="49A2734B" w14:textId="77777777" w:rsidTr="00652E02">
        <w:trPr>
          <w:trHeight w:val="300"/>
          <w:jc w:val="center"/>
        </w:trPr>
        <w:tc>
          <w:tcPr>
            <w:tcW w:w="3729" w:type="dxa"/>
            <w:tcBorders>
              <w:top w:val="nil"/>
              <w:left w:val="single" w:sz="4" w:space="0" w:color="auto"/>
              <w:bottom w:val="single" w:sz="4" w:space="0" w:color="auto"/>
              <w:right w:val="single" w:sz="4" w:space="0" w:color="auto"/>
            </w:tcBorders>
            <w:shd w:val="clear" w:color="auto" w:fill="auto"/>
            <w:noWrap/>
            <w:vAlign w:val="center"/>
            <w:hideMark/>
          </w:tcPr>
          <w:p w14:paraId="4BDCD865" w14:textId="77777777" w:rsidR="00BF1720" w:rsidRPr="001525D4" w:rsidRDefault="00BF1720" w:rsidP="00652E02">
            <w:pPr>
              <w:spacing w:after="0" w:line="240" w:lineRule="auto"/>
              <w:rPr>
                <w:rFonts w:ascii="Calibri" w:eastAsia="Times New Roman" w:hAnsi="Calibri" w:cs="Times New Roman"/>
                <w:color w:val="000000"/>
                <w:sz w:val="16"/>
                <w:szCs w:val="18"/>
                <w:lang w:eastAsia="fr-FR"/>
              </w:rPr>
            </w:pPr>
            <w:r w:rsidRPr="001525D4">
              <w:rPr>
                <w:rFonts w:ascii="Calibri" w:eastAsia="Times New Roman" w:hAnsi="Calibri" w:cs="Times New Roman"/>
                <w:color w:val="000000"/>
                <w:sz w:val="16"/>
                <w:szCs w:val="18"/>
                <w:lang w:eastAsia="fr-FR"/>
              </w:rPr>
              <w:t>Choix et évaluation des systèmes informatiques en radiothérapie</w:t>
            </w:r>
          </w:p>
        </w:tc>
        <w:tc>
          <w:tcPr>
            <w:tcW w:w="2499" w:type="dxa"/>
            <w:tcBorders>
              <w:top w:val="nil"/>
              <w:left w:val="nil"/>
              <w:bottom w:val="single" w:sz="4" w:space="0" w:color="auto"/>
              <w:right w:val="single" w:sz="4" w:space="0" w:color="auto"/>
            </w:tcBorders>
            <w:shd w:val="clear" w:color="auto" w:fill="auto"/>
            <w:noWrap/>
            <w:vAlign w:val="center"/>
            <w:hideMark/>
          </w:tcPr>
          <w:p w14:paraId="7266652B" w14:textId="77777777" w:rsidR="00BF1720" w:rsidRPr="001525D4" w:rsidRDefault="00BF1720" w:rsidP="00652E02">
            <w:pPr>
              <w:spacing w:after="0" w:line="240" w:lineRule="auto"/>
              <w:rPr>
                <w:rFonts w:ascii="Calibri" w:eastAsia="Times New Roman" w:hAnsi="Calibri" w:cs="Times New Roman"/>
                <w:color w:val="000000"/>
                <w:sz w:val="16"/>
                <w:szCs w:val="18"/>
                <w:lang w:eastAsia="fr-FR"/>
              </w:rPr>
            </w:pPr>
            <w:r w:rsidRPr="001525D4">
              <w:rPr>
                <w:rFonts w:ascii="Calibri" w:eastAsia="Times New Roman" w:hAnsi="Calibri" w:cs="Times New Roman"/>
                <w:color w:val="000000"/>
                <w:sz w:val="16"/>
                <w:szCs w:val="18"/>
                <w:lang w:eastAsia="fr-FR"/>
              </w:rPr>
              <w:t> </w:t>
            </w:r>
          </w:p>
        </w:tc>
        <w:tc>
          <w:tcPr>
            <w:tcW w:w="744" w:type="dxa"/>
            <w:tcBorders>
              <w:top w:val="nil"/>
              <w:left w:val="nil"/>
              <w:bottom w:val="single" w:sz="4" w:space="0" w:color="auto"/>
              <w:right w:val="single" w:sz="4" w:space="0" w:color="auto"/>
            </w:tcBorders>
            <w:shd w:val="clear" w:color="auto" w:fill="auto"/>
            <w:noWrap/>
            <w:vAlign w:val="center"/>
            <w:hideMark/>
          </w:tcPr>
          <w:p w14:paraId="5D441197" w14:textId="77777777" w:rsidR="00BF1720" w:rsidRPr="001525D4" w:rsidRDefault="00BF1720" w:rsidP="00652E02">
            <w:pPr>
              <w:spacing w:after="0" w:line="240" w:lineRule="auto"/>
              <w:jc w:val="center"/>
              <w:rPr>
                <w:rFonts w:ascii="Calibri" w:eastAsia="Times New Roman" w:hAnsi="Calibri" w:cs="Times New Roman"/>
                <w:color w:val="000000"/>
                <w:sz w:val="16"/>
                <w:szCs w:val="18"/>
                <w:lang w:eastAsia="fr-FR"/>
              </w:rPr>
            </w:pPr>
            <w:r w:rsidRPr="001525D4">
              <w:rPr>
                <w:rFonts w:ascii="Calibri" w:eastAsia="Times New Roman" w:hAnsi="Calibri" w:cs="Times New Roman"/>
                <w:color w:val="000000"/>
                <w:sz w:val="16"/>
                <w:szCs w:val="18"/>
                <w:lang w:eastAsia="fr-FR"/>
              </w:rPr>
              <w:t>2</w:t>
            </w:r>
          </w:p>
        </w:tc>
        <w:tc>
          <w:tcPr>
            <w:tcW w:w="506" w:type="dxa"/>
            <w:tcBorders>
              <w:top w:val="nil"/>
              <w:left w:val="nil"/>
              <w:bottom w:val="single" w:sz="4" w:space="0" w:color="auto"/>
              <w:right w:val="single" w:sz="4" w:space="0" w:color="auto"/>
            </w:tcBorders>
            <w:shd w:val="clear" w:color="auto" w:fill="auto"/>
            <w:noWrap/>
            <w:vAlign w:val="center"/>
            <w:hideMark/>
          </w:tcPr>
          <w:p w14:paraId="1763A826" w14:textId="77777777" w:rsidR="00BF1720" w:rsidRPr="001525D4" w:rsidRDefault="00BF1720" w:rsidP="00652E02">
            <w:pPr>
              <w:spacing w:after="0" w:line="240" w:lineRule="auto"/>
              <w:jc w:val="center"/>
              <w:rPr>
                <w:rFonts w:ascii="Calibri" w:eastAsia="Times New Roman" w:hAnsi="Calibri" w:cs="Times New Roman"/>
                <w:color w:val="000000"/>
                <w:sz w:val="16"/>
                <w:szCs w:val="18"/>
                <w:lang w:eastAsia="fr-FR"/>
              </w:rPr>
            </w:pPr>
            <w:r w:rsidRPr="001525D4">
              <w:rPr>
                <w:rFonts w:ascii="Calibri" w:eastAsia="Times New Roman" w:hAnsi="Calibri" w:cs="Times New Roman"/>
                <w:color w:val="000000"/>
                <w:sz w:val="16"/>
                <w:szCs w:val="18"/>
                <w:lang w:eastAsia="fr-FR"/>
              </w:rPr>
              <w:t>1989</w:t>
            </w:r>
          </w:p>
        </w:tc>
        <w:tc>
          <w:tcPr>
            <w:tcW w:w="804" w:type="dxa"/>
            <w:tcBorders>
              <w:top w:val="nil"/>
              <w:left w:val="nil"/>
              <w:bottom w:val="single" w:sz="4" w:space="0" w:color="auto"/>
              <w:right w:val="single" w:sz="4" w:space="0" w:color="auto"/>
            </w:tcBorders>
            <w:shd w:val="clear" w:color="auto" w:fill="auto"/>
            <w:noWrap/>
            <w:vAlign w:val="center"/>
            <w:hideMark/>
          </w:tcPr>
          <w:p w14:paraId="6536688F" w14:textId="77777777" w:rsidR="00BF1720" w:rsidRPr="001525D4" w:rsidRDefault="00BF1720" w:rsidP="00652E02">
            <w:pPr>
              <w:spacing w:after="0" w:line="240" w:lineRule="auto"/>
              <w:jc w:val="center"/>
              <w:rPr>
                <w:rFonts w:ascii="Calibri" w:eastAsia="Times New Roman" w:hAnsi="Calibri" w:cs="Times New Roman"/>
                <w:color w:val="000000"/>
                <w:sz w:val="16"/>
                <w:szCs w:val="18"/>
                <w:lang w:eastAsia="fr-FR"/>
              </w:rPr>
            </w:pPr>
            <w:r w:rsidRPr="001525D4">
              <w:rPr>
                <w:rFonts w:ascii="Calibri" w:eastAsia="Times New Roman" w:hAnsi="Calibri" w:cs="Times New Roman"/>
                <w:color w:val="000000"/>
                <w:sz w:val="16"/>
                <w:szCs w:val="18"/>
                <w:lang w:eastAsia="fr-FR"/>
              </w:rPr>
              <w:t>RT</w:t>
            </w:r>
          </w:p>
        </w:tc>
        <w:tc>
          <w:tcPr>
            <w:tcW w:w="1265" w:type="dxa"/>
            <w:tcBorders>
              <w:top w:val="nil"/>
              <w:left w:val="nil"/>
              <w:bottom w:val="single" w:sz="4" w:space="0" w:color="auto"/>
              <w:right w:val="single" w:sz="4" w:space="0" w:color="auto"/>
            </w:tcBorders>
            <w:shd w:val="clear" w:color="auto" w:fill="auto"/>
            <w:noWrap/>
            <w:vAlign w:val="center"/>
            <w:hideMark/>
          </w:tcPr>
          <w:p w14:paraId="73561CF9" w14:textId="77777777" w:rsidR="00BF1720" w:rsidRPr="001525D4" w:rsidRDefault="00BF1720" w:rsidP="00652E02">
            <w:pPr>
              <w:spacing w:after="0" w:line="240" w:lineRule="auto"/>
              <w:jc w:val="center"/>
              <w:rPr>
                <w:rFonts w:ascii="Calibri" w:eastAsia="Times New Roman" w:hAnsi="Calibri" w:cs="Times New Roman"/>
                <w:color w:val="000000"/>
                <w:sz w:val="16"/>
                <w:szCs w:val="18"/>
                <w:lang w:eastAsia="fr-FR"/>
              </w:rPr>
            </w:pPr>
            <w:r w:rsidRPr="001525D4">
              <w:rPr>
                <w:rFonts w:ascii="Calibri" w:eastAsia="Times New Roman" w:hAnsi="Calibri" w:cs="Times New Roman"/>
                <w:color w:val="000000"/>
                <w:sz w:val="16"/>
                <w:szCs w:val="18"/>
                <w:lang w:eastAsia="fr-FR"/>
              </w:rPr>
              <w:t>NON</w:t>
            </w:r>
          </w:p>
        </w:tc>
      </w:tr>
      <w:tr w:rsidR="00BF1720" w:rsidRPr="001525D4" w14:paraId="4B004DEE" w14:textId="77777777" w:rsidTr="00652E02">
        <w:trPr>
          <w:trHeight w:val="300"/>
          <w:jc w:val="center"/>
        </w:trPr>
        <w:tc>
          <w:tcPr>
            <w:tcW w:w="3729" w:type="dxa"/>
            <w:tcBorders>
              <w:top w:val="nil"/>
              <w:left w:val="single" w:sz="4" w:space="0" w:color="auto"/>
              <w:bottom w:val="single" w:sz="4" w:space="0" w:color="auto"/>
              <w:right w:val="single" w:sz="4" w:space="0" w:color="auto"/>
            </w:tcBorders>
            <w:shd w:val="clear" w:color="auto" w:fill="auto"/>
            <w:noWrap/>
            <w:vAlign w:val="center"/>
            <w:hideMark/>
          </w:tcPr>
          <w:p w14:paraId="782DE161" w14:textId="77777777" w:rsidR="00BF1720" w:rsidRPr="001525D4" w:rsidRDefault="00BF1720" w:rsidP="00652E02">
            <w:pPr>
              <w:spacing w:after="0" w:line="240" w:lineRule="auto"/>
              <w:rPr>
                <w:rFonts w:ascii="Calibri" w:eastAsia="Times New Roman" w:hAnsi="Calibri" w:cs="Times New Roman"/>
                <w:color w:val="000000"/>
                <w:sz w:val="16"/>
                <w:szCs w:val="18"/>
                <w:lang w:eastAsia="fr-FR"/>
              </w:rPr>
            </w:pPr>
            <w:r w:rsidRPr="001525D4">
              <w:rPr>
                <w:rFonts w:ascii="Calibri" w:eastAsia="Times New Roman" w:hAnsi="Calibri" w:cs="Times New Roman"/>
                <w:color w:val="000000"/>
                <w:sz w:val="16"/>
                <w:szCs w:val="18"/>
                <w:lang w:eastAsia="fr-FR"/>
              </w:rPr>
              <w:t>Evaluation des performances et contrôle de qualité des scanneurs</w:t>
            </w:r>
          </w:p>
        </w:tc>
        <w:tc>
          <w:tcPr>
            <w:tcW w:w="2499" w:type="dxa"/>
            <w:tcBorders>
              <w:top w:val="nil"/>
              <w:left w:val="nil"/>
              <w:bottom w:val="single" w:sz="4" w:space="0" w:color="auto"/>
              <w:right w:val="single" w:sz="4" w:space="0" w:color="auto"/>
            </w:tcBorders>
            <w:shd w:val="clear" w:color="auto" w:fill="auto"/>
            <w:noWrap/>
            <w:vAlign w:val="center"/>
            <w:hideMark/>
          </w:tcPr>
          <w:p w14:paraId="132C3DFA" w14:textId="77777777" w:rsidR="00BF1720" w:rsidRPr="001525D4" w:rsidRDefault="00BF1720" w:rsidP="00652E02">
            <w:pPr>
              <w:spacing w:after="0" w:line="240" w:lineRule="auto"/>
              <w:rPr>
                <w:rFonts w:ascii="Calibri" w:eastAsia="Times New Roman" w:hAnsi="Calibri" w:cs="Times New Roman"/>
                <w:color w:val="000000"/>
                <w:sz w:val="16"/>
                <w:szCs w:val="18"/>
                <w:lang w:eastAsia="fr-FR"/>
              </w:rPr>
            </w:pPr>
            <w:r w:rsidRPr="001525D4">
              <w:rPr>
                <w:rFonts w:ascii="Calibri" w:eastAsia="Times New Roman" w:hAnsi="Calibri" w:cs="Times New Roman"/>
                <w:color w:val="000000"/>
                <w:sz w:val="16"/>
                <w:szCs w:val="18"/>
                <w:lang w:eastAsia="fr-FR"/>
              </w:rPr>
              <w:t> </w:t>
            </w:r>
          </w:p>
        </w:tc>
        <w:tc>
          <w:tcPr>
            <w:tcW w:w="744" w:type="dxa"/>
            <w:tcBorders>
              <w:top w:val="nil"/>
              <w:left w:val="nil"/>
              <w:bottom w:val="single" w:sz="4" w:space="0" w:color="auto"/>
              <w:right w:val="single" w:sz="4" w:space="0" w:color="auto"/>
            </w:tcBorders>
            <w:shd w:val="clear" w:color="auto" w:fill="auto"/>
            <w:noWrap/>
            <w:vAlign w:val="center"/>
            <w:hideMark/>
          </w:tcPr>
          <w:p w14:paraId="23525D7D" w14:textId="77777777" w:rsidR="00BF1720" w:rsidRPr="001525D4" w:rsidRDefault="00BF1720" w:rsidP="00652E02">
            <w:pPr>
              <w:spacing w:after="0" w:line="240" w:lineRule="auto"/>
              <w:jc w:val="center"/>
              <w:rPr>
                <w:rFonts w:ascii="Calibri" w:eastAsia="Times New Roman" w:hAnsi="Calibri" w:cs="Times New Roman"/>
                <w:color w:val="000000"/>
                <w:sz w:val="16"/>
                <w:szCs w:val="18"/>
                <w:lang w:eastAsia="fr-FR"/>
              </w:rPr>
            </w:pPr>
            <w:r w:rsidRPr="001525D4">
              <w:rPr>
                <w:rFonts w:ascii="Calibri" w:eastAsia="Times New Roman" w:hAnsi="Calibri" w:cs="Times New Roman"/>
                <w:color w:val="000000"/>
                <w:sz w:val="16"/>
                <w:szCs w:val="18"/>
                <w:lang w:eastAsia="fr-FR"/>
              </w:rPr>
              <w:t>3</w:t>
            </w:r>
          </w:p>
        </w:tc>
        <w:tc>
          <w:tcPr>
            <w:tcW w:w="506" w:type="dxa"/>
            <w:tcBorders>
              <w:top w:val="nil"/>
              <w:left w:val="nil"/>
              <w:bottom w:val="single" w:sz="4" w:space="0" w:color="auto"/>
              <w:right w:val="single" w:sz="4" w:space="0" w:color="auto"/>
            </w:tcBorders>
            <w:shd w:val="clear" w:color="auto" w:fill="auto"/>
            <w:noWrap/>
            <w:vAlign w:val="center"/>
            <w:hideMark/>
          </w:tcPr>
          <w:p w14:paraId="29D94AB2" w14:textId="77777777" w:rsidR="00BF1720" w:rsidRPr="001525D4" w:rsidRDefault="00BF1720" w:rsidP="00652E02">
            <w:pPr>
              <w:spacing w:after="0" w:line="240" w:lineRule="auto"/>
              <w:jc w:val="center"/>
              <w:rPr>
                <w:rFonts w:ascii="Calibri" w:eastAsia="Times New Roman" w:hAnsi="Calibri" w:cs="Times New Roman"/>
                <w:color w:val="000000"/>
                <w:sz w:val="16"/>
                <w:szCs w:val="18"/>
                <w:lang w:eastAsia="fr-FR"/>
              </w:rPr>
            </w:pPr>
            <w:r w:rsidRPr="001525D4">
              <w:rPr>
                <w:rFonts w:ascii="Calibri" w:eastAsia="Times New Roman" w:hAnsi="Calibri" w:cs="Times New Roman"/>
                <w:color w:val="000000"/>
                <w:sz w:val="16"/>
                <w:szCs w:val="18"/>
                <w:lang w:eastAsia="fr-FR"/>
              </w:rPr>
              <w:t>1990</w:t>
            </w:r>
          </w:p>
        </w:tc>
        <w:tc>
          <w:tcPr>
            <w:tcW w:w="804" w:type="dxa"/>
            <w:tcBorders>
              <w:top w:val="nil"/>
              <w:left w:val="nil"/>
              <w:bottom w:val="single" w:sz="4" w:space="0" w:color="auto"/>
              <w:right w:val="single" w:sz="4" w:space="0" w:color="auto"/>
            </w:tcBorders>
            <w:shd w:val="clear" w:color="auto" w:fill="auto"/>
            <w:noWrap/>
            <w:vAlign w:val="center"/>
            <w:hideMark/>
          </w:tcPr>
          <w:p w14:paraId="101350AE" w14:textId="77777777" w:rsidR="00BF1720" w:rsidRPr="001525D4" w:rsidRDefault="00BF1720" w:rsidP="00652E02">
            <w:pPr>
              <w:spacing w:after="0" w:line="240" w:lineRule="auto"/>
              <w:jc w:val="center"/>
              <w:rPr>
                <w:rFonts w:ascii="Calibri" w:eastAsia="Times New Roman" w:hAnsi="Calibri" w:cs="Times New Roman"/>
                <w:color w:val="000000"/>
                <w:sz w:val="16"/>
                <w:szCs w:val="18"/>
                <w:lang w:eastAsia="fr-FR"/>
              </w:rPr>
            </w:pPr>
            <w:r w:rsidRPr="001525D4">
              <w:rPr>
                <w:rFonts w:ascii="Calibri" w:eastAsia="Times New Roman" w:hAnsi="Calibri" w:cs="Times New Roman"/>
                <w:color w:val="000000"/>
                <w:sz w:val="16"/>
                <w:szCs w:val="18"/>
                <w:lang w:eastAsia="fr-FR"/>
              </w:rPr>
              <w:t>RA</w:t>
            </w:r>
          </w:p>
        </w:tc>
        <w:tc>
          <w:tcPr>
            <w:tcW w:w="1265" w:type="dxa"/>
            <w:tcBorders>
              <w:top w:val="nil"/>
              <w:left w:val="nil"/>
              <w:bottom w:val="single" w:sz="4" w:space="0" w:color="auto"/>
              <w:right w:val="single" w:sz="4" w:space="0" w:color="auto"/>
            </w:tcBorders>
            <w:shd w:val="clear" w:color="auto" w:fill="auto"/>
            <w:noWrap/>
            <w:vAlign w:val="center"/>
            <w:hideMark/>
          </w:tcPr>
          <w:p w14:paraId="500AD7A9" w14:textId="77777777" w:rsidR="00BF1720" w:rsidRPr="001525D4" w:rsidRDefault="00BF1720" w:rsidP="00652E02">
            <w:pPr>
              <w:spacing w:after="0" w:line="240" w:lineRule="auto"/>
              <w:jc w:val="center"/>
              <w:rPr>
                <w:rFonts w:ascii="Calibri" w:eastAsia="Times New Roman" w:hAnsi="Calibri" w:cs="Times New Roman"/>
                <w:color w:val="000000"/>
                <w:sz w:val="16"/>
                <w:szCs w:val="18"/>
                <w:lang w:eastAsia="fr-FR"/>
              </w:rPr>
            </w:pPr>
            <w:r w:rsidRPr="001525D4">
              <w:rPr>
                <w:rFonts w:ascii="Calibri" w:eastAsia="Times New Roman" w:hAnsi="Calibri" w:cs="Times New Roman"/>
                <w:color w:val="000000"/>
                <w:sz w:val="16"/>
                <w:szCs w:val="18"/>
                <w:lang w:eastAsia="fr-FR"/>
              </w:rPr>
              <w:t>OUI</w:t>
            </w:r>
          </w:p>
        </w:tc>
      </w:tr>
      <w:tr w:rsidR="00BF1720" w:rsidRPr="001525D4" w14:paraId="19E7F47C" w14:textId="77777777" w:rsidTr="00652E02">
        <w:trPr>
          <w:trHeight w:val="300"/>
          <w:jc w:val="center"/>
        </w:trPr>
        <w:tc>
          <w:tcPr>
            <w:tcW w:w="3729" w:type="dxa"/>
            <w:tcBorders>
              <w:top w:val="nil"/>
              <w:left w:val="single" w:sz="4" w:space="0" w:color="auto"/>
              <w:bottom w:val="single" w:sz="4" w:space="0" w:color="auto"/>
              <w:right w:val="single" w:sz="4" w:space="0" w:color="auto"/>
            </w:tcBorders>
            <w:shd w:val="clear" w:color="auto" w:fill="auto"/>
            <w:noWrap/>
            <w:vAlign w:val="center"/>
            <w:hideMark/>
          </w:tcPr>
          <w:p w14:paraId="65BA6DA3" w14:textId="77777777" w:rsidR="00BF1720" w:rsidRPr="001525D4" w:rsidRDefault="00BF1720" w:rsidP="00652E02">
            <w:pPr>
              <w:spacing w:after="0" w:line="240" w:lineRule="auto"/>
              <w:rPr>
                <w:rFonts w:ascii="Calibri" w:eastAsia="Times New Roman" w:hAnsi="Calibri" w:cs="Times New Roman"/>
                <w:color w:val="000000"/>
                <w:sz w:val="16"/>
                <w:szCs w:val="18"/>
                <w:lang w:eastAsia="fr-FR"/>
              </w:rPr>
            </w:pPr>
            <w:r w:rsidRPr="001525D4">
              <w:rPr>
                <w:rFonts w:ascii="Calibri" w:eastAsia="Times New Roman" w:hAnsi="Calibri" w:cs="Times New Roman"/>
                <w:color w:val="000000"/>
                <w:sz w:val="16"/>
                <w:szCs w:val="18"/>
                <w:lang w:eastAsia="fr-FR"/>
              </w:rPr>
              <w:t>Recommandations pour un programme d'assurance de qualité en radiothérapie externe</w:t>
            </w:r>
          </w:p>
        </w:tc>
        <w:tc>
          <w:tcPr>
            <w:tcW w:w="2499" w:type="dxa"/>
            <w:tcBorders>
              <w:top w:val="nil"/>
              <w:left w:val="nil"/>
              <w:bottom w:val="single" w:sz="4" w:space="0" w:color="auto"/>
              <w:right w:val="single" w:sz="4" w:space="0" w:color="auto"/>
            </w:tcBorders>
            <w:shd w:val="clear" w:color="auto" w:fill="auto"/>
            <w:noWrap/>
            <w:vAlign w:val="center"/>
            <w:hideMark/>
          </w:tcPr>
          <w:p w14:paraId="3C0CFFAD" w14:textId="77777777" w:rsidR="00BF1720" w:rsidRPr="001525D4" w:rsidRDefault="00BF1720" w:rsidP="00652E02">
            <w:pPr>
              <w:spacing w:after="0" w:line="240" w:lineRule="auto"/>
              <w:rPr>
                <w:rFonts w:ascii="Calibri" w:eastAsia="Times New Roman" w:hAnsi="Calibri" w:cs="Times New Roman"/>
                <w:color w:val="000000"/>
                <w:sz w:val="16"/>
                <w:szCs w:val="18"/>
                <w:lang w:eastAsia="fr-FR"/>
              </w:rPr>
            </w:pPr>
            <w:r w:rsidRPr="001525D4">
              <w:rPr>
                <w:rFonts w:ascii="Calibri" w:eastAsia="Times New Roman" w:hAnsi="Calibri" w:cs="Times New Roman"/>
                <w:color w:val="000000"/>
                <w:sz w:val="16"/>
                <w:szCs w:val="18"/>
                <w:lang w:eastAsia="fr-FR"/>
              </w:rPr>
              <w:t>Réunion commune SFPM/SFRO</w:t>
            </w:r>
          </w:p>
        </w:tc>
        <w:tc>
          <w:tcPr>
            <w:tcW w:w="744" w:type="dxa"/>
            <w:tcBorders>
              <w:top w:val="nil"/>
              <w:left w:val="nil"/>
              <w:bottom w:val="single" w:sz="4" w:space="0" w:color="auto"/>
              <w:right w:val="single" w:sz="4" w:space="0" w:color="auto"/>
            </w:tcBorders>
            <w:shd w:val="clear" w:color="auto" w:fill="auto"/>
            <w:noWrap/>
            <w:vAlign w:val="center"/>
            <w:hideMark/>
          </w:tcPr>
          <w:p w14:paraId="59B9542E" w14:textId="77777777" w:rsidR="00BF1720" w:rsidRPr="001525D4" w:rsidRDefault="00BF1720" w:rsidP="00652E02">
            <w:pPr>
              <w:spacing w:after="0" w:line="240" w:lineRule="auto"/>
              <w:jc w:val="center"/>
              <w:rPr>
                <w:rFonts w:ascii="Calibri" w:eastAsia="Times New Roman" w:hAnsi="Calibri" w:cs="Times New Roman"/>
                <w:color w:val="000000"/>
                <w:sz w:val="16"/>
                <w:szCs w:val="18"/>
                <w:lang w:eastAsia="fr-FR"/>
              </w:rPr>
            </w:pPr>
            <w:r w:rsidRPr="001525D4">
              <w:rPr>
                <w:rFonts w:ascii="Calibri" w:eastAsia="Times New Roman" w:hAnsi="Calibri" w:cs="Times New Roman"/>
                <w:color w:val="000000"/>
                <w:sz w:val="16"/>
                <w:szCs w:val="18"/>
                <w:lang w:eastAsia="fr-FR"/>
              </w:rPr>
              <w:t>4</w:t>
            </w:r>
          </w:p>
        </w:tc>
        <w:tc>
          <w:tcPr>
            <w:tcW w:w="506" w:type="dxa"/>
            <w:tcBorders>
              <w:top w:val="nil"/>
              <w:left w:val="nil"/>
              <w:bottom w:val="single" w:sz="4" w:space="0" w:color="auto"/>
              <w:right w:val="single" w:sz="4" w:space="0" w:color="auto"/>
            </w:tcBorders>
            <w:shd w:val="clear" w:color="auto" w:fill="auto"/>
            <w:noWrap/>
            <w:vAlign w:val="center"/>
            <w:hideMark/>
          </w:tcPr>
          <w:p w14:paraId="35DF5BBA" w14:textId="77777777" w:rsidR="00BF1720" w:rsidRPr="001525D4" w:rsidRDefault="00BF1720" w:rsidP="00652E02">
            <w:pPr>
              <w:spacing w:after="0" w:line="240" w:lineRule="auto"/>
              <w:jc w:val="center"/>
              <w:rPr>
                <w:rFonts w:ascii="Calibri" w:eastAsia="Times New Roman" w:hAnsi="Calibri" w:cs="Times New Roman"/>
                <w:color w:val="000000"/>
                <w:sz w:val="16"/>
                <w:szCs w:val="18"/>
                <w:lang w:eastAsia="fr-FR"/>
              </w:rPr>
            </w:pPr>
            <w:r w:rsidRPr="001525D4">
              <w:rPr>
                <w:rFonts w:ascii="Calibri" w:eastAsia="Times New Roman" w:hAnsi="Calibri" w:cs="Times New Roman"/>
                <w:color w:val="000000"/>
                <w:sz w:val="16"/>
                <w:szCs w:val="18"/>
                <w:lang w:eastAsia="fr-FR"/>
              </w:rPr>
              <w:t>1992</w:t>
            </w:r>
          </w:p>
        </w:tc>
        <w:tc>
          <w:tcPr>
            <w:tcW w:w="804" w:type="dxa"/>
            <w:tcBorders>
              <w:top w:val="nil"/>
              <w:left w:val="nil"/>
              <w:bottom w:val="single" w:sz="4" w:space="0" w:color="auto"/>
              <w:right w:val="single" w:sz="4" w:space="0" w:color="auto"/>
            </w:tcBorders>
            <w:shd w:val="clear" w:color="auto" w:fill="auto"/>
            <w:noWrap/>
            <w:vAlign w:val="center"/>
            <w:hideMark/>
          </w:tcPr>
          <w:p w14:paraId="54CEC171" w14:textId="77777777" w:rsidR="00BF1720" w:rsidRPr="001525D4" w:rsidRDefault="00BF1720" w:rsidP="00652E02">
            <w:pPr>
              <w:spacing w:after="0" w:line="240" w:lineRule="auto"/>
              <w:jc w:val="center"/>
              <w:rPr>
                <w:rFonts w:ascii="Calibri" w:eastAsia="Times New Roman" w:hAnsi="Calibri" w:cs="Times New Roman"/>
                <w:color w:val="000000"/>
                <w:sz w:val="16"/>
                <w:szCs w:val="18"/>
                <w:lang w:eastAsia="fr-FR"/>
              </w:rPr>
            </w:pPr>
            <w:r w:rsidRPr="001525D4">
              <w:rPr>
                <w:rFonts w:ascii="Calibri" w:eastAsia="Times New Roman" w:hAnsi="Calibri" w:cs="Times New Roman"/>
                <w:color w:val="000000"/>
                <w:sz w:val="16"/>
                <w:szCs w:val="18"/>
                <w:lang w:eastAsia="fr-FR"/>
              </w:rPr>
              <w:t>RT</w:t>
            </w:r>
          </w:p>
        </w:tc>
        <w:tc>
          <w:tcPr>
            <w:tcW w:w="1265" w:type="dxa"/>
            <w:tcBorders>
              <w:top w:val="nil"/>
              <w:left w:val="nil"/>
              <w:bottom w:val="single" w:sz="4" w:space="0" w:color="auto"/>
              <w:right w:val="single" w:sz="4" w:space="0" w:color="auto"/>
            </w:tcBorders>
            <w:shd w:val="clear" w:color="auto" w:fill="auto"/>
            <w:noWrap/>
            <w:vAlign w:val="center"/>
            <w:hideMark/>
          </w:tcPr>
          <w:p w14:paraId="1ADFE1D9" w14:textId="77777777" w:rsidR="00BF1720" w:rsidRPr="001525D4" w:rsidRDefault="00BF1720" w:rsidP="00652E02">
            <w:pPr>
              <w:spacing w:after="0" w:line="240" w:lineRule="auto"/>
              <w:jc w:val="center"/>
              <w:rPr>
                <w:rFonts w:ascii="Calibri" w:eastAsia="Times New Roman" w:hAnsi="Calibri" w:cs="Times New Roman"/>
                <w:color w:val="000000"/>
                <w:sz w:val="16"/>
                <w:szCs w:val="18"/>
                <w:lang w:eastAsia="fr-FR"/>
              </w:rPr>
            </w:pPr>
            <w:r w:rsidRPr="001525D4">
              <w:rPr>
                <w:rFonts w:ascii="Calibri" w:eastAsia="Times New Roman" w:hAnsi="Calibri" w:cs="Times New Roman"/>
                <w:color w:val="000000"/>
                <w:sz w:val="16"/>
                <w:szCs w:val="18"/>
                <w:lang w:eastAsia="fr-FR"/>
              </w:rPr>
              <w:t>NON</w:t>
            </w:r>
          </w:p>
        </w:tc>
      </w:tr>
      <w:tr w:rsidR="00BF1720" w:rsidRPr="001525D4" w14:paraId="30BFEE79" w14:textId="77777777" w:rsidTr="00652E02">
        <w:trPr>
          <w:trHeight w:val="300"/>
          <w:jc w:val="center"/>
        </w:trPr>
        <w:tc>
          <w:tcPr>
            <w:tcW w:w="3729" w:type="dxa"/>
            <w:tcBorders>
              <w:top w:val="nil"/>
              <w:left w:val="single" w:sz="4" w:space="0" w:color="auto"/>
              <w:bottom w:val="single" w:sz="4" w:space="0" w:color="auto"/>
              <w:right w:val="single" w:sz="4" w:space="0" w:color="auto"/>
            </w:tcBorders>
            <w:shd w:val="clear" w:color="auto" w:fill="auto"/>
            <w:noWrap/>
            <w:vAlign w:val="center"/>
            <w:hideMark/>
          </w:tcPr>
          <w:p w14:paraId="729B0ACA" w14:textId="77777777" w:rsidR="00BF1720" w:rsidRPr="001525D4" w:rsidRDefault="00BF1720" w:rsidP="00652E02">
            <w:pPr>
              <w:spacing w:after="0" w:line="240" w:lineRule="auto"/>
              <w:rPr>
                <w:rFonts w:ascii="Calibri" w:eastAsia="Times New Roman" w:hAnsi="Calibri" w:cs="Times New Roman"/>
                <w:color w:val="000000"/>
                <w:sz w:val="16"/>
                <w:szCs w:val="18"/>
                <w:lang w:eastAsia="fr-FR"/>
              </w:rPr>
            </w:pPr>
            <w:proofErr w:type="spellStart"/>
            <w:r w:rsidRPr="001525D4">
              <w:rPr>
                <w:rFonts w:ascii="Calibri" w:eastAsia="Times New Roman" w:hAnsi="Calibri" w:cs="Times New Roman"/>
                <w:color w:val="000000"/>
                <w:sz w:val="16"/>
                <w:szCs w:val="18"/>
                <w:lang w:eastAsia="fr-FR"/>
              </w:rPr>
              <w:t>Intercomparaison</w:t>
            </w:r>
            <w:proofErr w:type="spellEnd"/>
            <w:r w:rsidRPr="001525D4">
              <w:rPr>
                <w:rFonts w:ascii="Calibri" w:eastAsia="Times New Roman" w:hAnsi="Calibri" w:cs="Times New Roman"/>
                <w:color w:val="000000"/>
                <w:sz w:val="16"/>
                <w:szCs w:val="18"/>
                <w:lang w:eastAsia="fr-FR"/>
              </w:rPr>
              <w:t xml:space="preserve"> dosimétrique en curiethérapie</w:t>
            </w:r>
          </w:p>
        </w:tc>
        <w:tc>
          <w:tcPr>
            <w:tcW w:w="2499" w:type="dxa"/>
            <w:tcBorders>
              <w:top w:val="nil"/>
              <w:left w:val="nil"/>
              <w:bottom w:val="single" w:sz="4" w:space="0" w:color="auto"/>
              <w:right w:val="single" w:sz="4" w:space="0" w:color="auto"/>
            </w:tcBorders>
            <w:shd w:val="clear" w:color="auto" w:fill="auto"/>
            <w:noWrap/>
            <w:vAlign w:val="center"/>
            <w:hideMark/>
          </w:tcPr>
          <w:p w14:paraId="40F9EE1B" w14:textId="77777777" w:rsidR="00BF1720" w:rsidRPr="001525D4" w:rsidRDefault="00BF1720" w:rsidP="00652E02">
            <w:pPr>
              <w:spacing w:after="0" w:line="240" w:lineRule="auto"/>
              <w:rPr>
                <w:rFonts w:ascii="Calibri" w:eastAsia="Times New Roman" w:hAnsi="Calibri" w:cs="Times New Roman"/>
                <w:color w:val="000000"/>
                <w:sz w:val="16"/>
                <w:szCs w:val="18"/>
                <w:lang w:eastAsia="fr-FR"/>
              </w:rPr>
            </w:pPr>
            <w:r w:rsidRPr="001525D4">
              <w:rPr>
                <w:rFonts w:ascii="Calibri" w:eastAsia="Times New Roman" w:hAnsi="Calibri" w:cs="Times New Roman"/>
                <w:color w:val="000000"/>
                <w:sz w:val="16"/>
                <w:szCs w:val="18"/>
                <w:lang w:eastAsia="fr-FR"/>
              </w:rPr>
              <w:t> </w:t>
            </w:r>
          </w:p>
        </w:tc>
        <w:tc>
          <w:tcPr>
            <w:tcW w:w="744" w:type="dxa"/>
            <w:tcBorders>
              <w:top w:val="nil"/>
              <w:left w:val="nil"/>
              <w:bottom w:val="single" w:sz="4" w:space="0" w:color="auto"/>
              <w:right w:val="single" w:sz="4" w:space="0" w:color="auto"/>
            </w:tcBorders>
            <w:shd w:val="clear" w:color="auto" w:fill="auto"/>
            <w:noWrap/>
            <w:vAlign w:val="center"/>
            <w:hideMark/>
          </w:tcPr>
          <w:p w14:paraId="4F304C10" w14:textId="77777777" w:rsidR="00BF1720" w:rsidRPr="001525D4" w:rsidRDefault="00BF1720" w:rsidP="00652E02">
            <w:pPr>
              <w:spacing w:after="0" w:line="240" w:lineRule="auto"/>
              <w:jc w:val="center"/>
              <w:rPr>
                <w:rFonts w:ascii="Calibri" w:eastAsia="Times New Roman" w:hAnsi="Calibri" w:cs="Times New Roman"/>
                <w:color w:val="000000"/>
                <w:sz w:val="16"/>
                <w:szCs w:val="18"/>
                <w:lang w:eastAsia="fr-FR"/>
              </w:rPr>
            </w:pPr>
            <w:r w:rsidRPr="001525D4">
              <w:rPr>
                <w:rFonts w:ascii="Calibri" w:eastAsia="Times New Roman" w:hAnsi="Calibri" w:cs="Times New Roman"/>
                <w:color w:val="000000"/>
                <w:sz w:val="16"/>
                <w:szCs w:val="18"/>
                <w:lang w:eastAsia="fr-FR"/>
              </w:rPr>
              <w:t>5</w:t>
            </w:r>
          </w:p>
        </w:tc>
        <w:tc>
          <w:tcPr>
            <w:tcW w:w="506" w:type="dxa"/>
            <w:tcBorders>
              <w:top w:val="nil"/>
              <w:left w:val="nil"/>
              <w:bottom w:val="single" w:sz="4" w:space="0" w:color="auto"/>
              <w:right w:val="single" w:sz="4" w:space="0" w:color="auto"/>
            </w:tcBorders>
            <w:shd w:val="clear" w:color="auto" w:fill="auto"/>
            <w:noWrap/>
            <w:vAlign w:val="center"/>
            <w:hideMark/>
          </w:tcPr>
          <w:p w14:paraId="0AE2DBE1" w14:textId="77777777" w:rsidR="00BF1720" w:rsidRPr="001525D4" w:rsidRDefault="00BF1720" w:rsidP="00652E02">
            <w:pPr>
              <w:spacing w:after="0" w:line="240" w:lineRule="auto"/>
              <w:jc w:val="center"/>
              <w:rPr>
                <w:rFonts w:ascii="Calibri" w:eastAsia="Times New Roman" w:hAnsi="Calibri" w:cs="Times New Roman"/>
                <w:color w:val="000000"/>
                <w:sz w:val="16"/>
                <w:szCs w:val="18"/>
                <w:lang w:eastAsia="fr-FR"/>
              </w:rPr>
            </w:pPr>
            <w:r w:rsidRPr="001525D4">
              <w:rPr>
                <w:rFonts w:ascii="Calibri" w:eastAsia="Times New Roman" w:hAnsi="Calibri" w:cs="Times New Roman"/>
                <w:color w:val="000000"/>
                <w:sz w:val="16"/>
                <w:szCs w:val="18"/>
                <w:lang w:eastAsia="fr-FR"/>
              </w:rPr>
              <w:t>1991</w:t>
            </w:r>
          </w:p>
        </w:tc>
        <w:tc>
          <w:tcPr>
            <w:tcW w:w="804" w:type="dxa"/>
            <w:tcBorders>
              <w:top w:val="nil"/>
              <w:left w:val="nil"/>
              <w:bottom w:val="single" w:sz="4" w:space="0" w:color="auto"/>
              <w:right w:val="single" w:sz="4" w:space="0" w:color="auto"/>
            </w:tcBorders>
            <w:shd w:val="clear" w:color="auto" w:fill="auto"/>
            <w:noWrap/>
            <w:vAlign w:val="center"/>
            <w:hideMark/>
          </w:tcPr>
          <w:p w14:paraId="3C1A06F4" w14:textId="77777777" w:rsidR="00BF1720" w:rsidRPr="001525D4" w:rsidRDefault="00BF1720" w:rsidP="00652E02">
            <w:pPr>
              <w:spacing w:after="0" w:line="240" w:lineRule="auto"/>
              <w:jc w:val="center"/>
              <w:rPr>
                <w:rFonts w:ascii="Calibri" w:eastAsia="Times New Roman" w:hAnsi="Calibri" w:cs="Times New Roman"/>
                <w:color w:val="000000"/>
                <w:sz w:val="16"/>
                <w:szCs w:val="18"/>
                <w:lang w:eastAsia="fr-FR"/>
              </w:rPr>
            </w:pPr>
            <w:r w:rsidRPr="001525D4">
              <w:rPr>
                <w:rFonts w:ascii="Calibri" w:eastAsia="Times New Roman" w:hAnsi="Calibri" w:cs="Times New Roman"/>
                <w:color w:val="000000"/>
                <w:sz w:val="16"/>
                <w:szCs w:val="18"/>
                <w:lang w:eastAsia="fr-FR"/>
              </w:rPr>
              <w:t>RT</w:t>
            </w:r>
          </w:p>
        </w:tc>
        <w:tc>
          <w:tcPr>
            <w:tcW w:w="1265" w:type="dxa"/>
            <w:tcBorders>
              <w:top w:val="nil"/>
              <w:left w:val="nil"/>
              <w:bottom w:val="single" w:sz="4" w:space="0" w:color="auto"/>
              <w:right w:val="single" w:sz="4" w:space="0" w:color="auto"/>
            </w:tcBorders>
            <w:shd w:val="clear" w:color="auto" w:fill="auto"/>
            <w:noWrap/>
            <w:vAlign w:val="center"/>
            <w:hideMark/>
          </w:tcPr>
          <w:p w14:paraId="4D898BAB" w14:textId="77777777" w:rsidR="00BF1720" w:rsidRPr="001525D4" w:rsidRDefault="00BF1720" w:rsidP="00652E02">
            <w:pPr>
              <w:spacing w:after="0" w:line="240" w:lineRule="auto"/>
              <w:jc w:val="center"/>
              <w:rPr>
                <w:rFonts w:ascii="Calibri" w:eastAsia="Times New Roman" w:hAnsi="Calibri" w:cs="Times New Roman"/>
                <w:color w:val="000000"/>
                <w:sz w:val="16"/>
                <w:szCs w:val="18"/>
                <w:lang w:eastAsia="fr-FR"/>
              </w:rPr>
            </w:pPr>
            <w:r w:rsidRPr="001525D4">
              <w:rPr>
                <w:rFonts w:ascii="Calibri" w:eastAsia="Times New Roman" w:hAnsi="Calibri" w:cs="Times New Roman"/>
                <w:color w:val="000000"/>
                <w:sz w:val="16"/>
                <w:szCs w:val="18"/>
                <w:lang w:eastAsia="fr-FR"/>
              </w:rPr>
              <w:t>NON</w:t>
            </w:r>
          </w:p>
        </w:tc>
      </w:tr>
      <w:tr w:rsidR="00BF1720" w:rsidRPr="001525D4" w14:paraId="6BF0F259" w14:textId="77777777" w:rsidTr="00652E02">
        <w:trPr>
          <w:trHeight w:val="300"/>
          <w:jc w:val="center"/>
        </w:trPr>
        <w:tc>
          <w:tcPr>
            <w:tcW w:w="3729" w:type="dxa"/>
            <w:tcBorders>
              <w:top w:val="nil"/>
              <w:left w:val="single" w:sz="4" w:space="0" w:color="auto"/>
              <w:bottom w:val="single" w:sz="4" w:space="0" w:color="auto"/>
              <w:right w:val="single" w:sz="4" w:space="0" w:color="auto"/>
            </w:tcBorders>
            <w:shd w:val="clear" w:color="auto" w:fill="auto"/>
            <w:noWrap/>
            <w:vAlign w:val="center"/>
            <w:hideMark/>
          </w:tcPr>
          <w:p w14:paraId="4E2C5925" w14:textId="77777777" w:rsidR="00BF1720" w:rsidRPr="001525D4" w:rsidRDefault="00BF1720" w:rsidP="00652E02">
            <w:pPr>
              <w:spacing w:after="0" w:line="240" w:lineRule="auto"/>
              <w:rPr>
                <w:rFonts w:ascii="Calibri" w:eastAsia="Times New Roman" w:hAnsi="Calibri" w:cs="Times New Roman"/>
                <w:color w:val="000000"/>
                <w:sz w:val="16"/>
                <w:szCs w:val="18"/>
                <w:lang w:val="en-US" w:eastAsia="fr-FR"/>
              </w:rPr>
            </w:pPr>
            <w:r w:rsidRPr="001525D4">
              <w:rPr>
                <w:rFonts w:ascii="Calibri" w:eastAsia="Times New Roman" w:hAnsi="Calibri" w:cs="Times New Roman"/>
                <w:color w:val="000000"/>
                <w:sz w:val="16"/>
                <w:szCs w:val="18"/>
                <w:lang w:val="en-US" w:eastAsia="fr-FR"/>
              </w:rPr>
              <w:t xml:space="preserve">Quality control of </w:t>
            </w:r>
            <w:proofErr w:type="spellStart"/>
            <w:r w:rsidRPr="001525D4">
              <w:rPr>
                <w:rFonts w:ascii="Calibri" w:eastAsia="Times New Roman" w:hAnsi="Calibri" w:cs="Times New Roman"/>
                <w:color w:val="000000"/>
                <w:sz w:val="16"/>
                <w:szCs w:val="18"/>
                <w:lang w:val="en-US" w:eastAsia="fr-FR"/>
              </w:rPr>
              <w:t>asymetric</w:t>
            </w:r>
            <w:proofErr w:type="spellEnd"/>
            <w:r w:rsidRPr="001525D4">
              <w:rPr>
                <w:rFonts w:ascii="Calibri" w:eastAsia="Times New Roman" w:hAnsi="Calibri" w:cs="Times New Roman"/>
                <w:color w:val="000000"/>
                <w:sz w:val="16"/>
                <w:szCs w:val="18"/>
                <w:lang w:val="en-US" w:eastAsia="fr-FR"/>
              </w:rPr>
              <w:t xml:space="preserve"> fields on medical electron accelerators</w:t>
            </w:r>
          </w:p>
        </w:tc>
        <w:tc>
          <w:tcPr>
            <w:tcW w:w="2499" w:type="dxa"/>
            <w:tcBorders>
              <w:top w:val="nil"/>
              <w:left w:val="nil"/>
              <w:bottom w:val="single" w:sz="4" w:space="0" w:color="auto"/>
              <w:right w:val="single" w:sz="4" w:space="0" w:color="auto"/>
            </w:tcBorders>
            <w:shd w:val="clear" w:color="auto" w:fill="auto"/>
            <w:noWrap/>
            <w:vAlign w:val="center"/>
            <w:hideMark/>
          </w:tcPr>
          <w:p w14:paraId="1664BB55" w14:textId="77777777" w:rsidR="00BF1720" w:rsidRPr="001525D4" w:rsidRDefault="00BF1720" w:rsidP="00652E02">
            <w:pPr>
              <w:spacing w:after="0" w:line="240" w:lineRule="auto"/>
              <w:rPr>
                <w:rFonts w:ascii="Calibri" w:eastAsia="Times New Roman" w:hAnsi="Calibri" w:cs="Times New Roman"/>
                <w:color w:val="000000"/>
                <w:sz w:val="16"/>
                <w:szCs w:val="18"/>
                <w:lang w:val="en-US" w:eastAsia="fr-FR"/>
              </w:rPr>
            </w:pPr>
            <w:r w:rsidRPr="001525D4">
              <w:rPr>
                <w:rFonts w:ascii="Calibri" w:eastAsia="Times New Roman" w:hAnsi="Calibri" w:cs="Times New Roman"/>
                <w:color w:val="000000"/>
                <w:sz w:val="16"/>
                <w:szCs w:val="18"/>
                <w:lang w:val="en-US" w:eastAsia="fr-FR"/>
              </w:rPr>
              <w:t> </w:t>
            </w:r>
          </w:p>
        </w:tc>
        <w:tc>
          <w:tcPr>
            <w:tcW w:w="744" w:type="dxa"/>
            <w:tcBorders>
              <w:top w:val="nil"/>
              <w:left w:val="nil"/>
              <w:bottom w:val="single" w:sz="4" w:space="0" w:color="auto"/>
              <w:right w:val="single" w:sz="4" w:space="0" w:color="auto"/>
            </w:tcBorders>
            <w:shd w:val="clear" w:color="auto" w:fill="auto"/>
            <w:noWrap/>
            <w:vAlign w:val="center"/>
            <w:hideMark/>
          </w:tcPr>
          <w:p w14:paraId="31736C05" w14:textId="77777777" w:rsidR="00BF1720" w:rsidRPr="001525D4" w:rsidRDefault="00BF1720" w:rsidP="00652E02">
            <w:pPr>
              <w:spacing w:after="0" w:line="240" w:lineRule="auto"/>
              <w:jc w:val="center"/>
              <w:rPr>
                <w:rFonts w:ascii="Calibri" w:eastAsia="Times New Roman" w:hAnsi="Calibri" w:cs="Times New Roman"/>
                <w:color w:val="000000"/>
                <w:sz w:val="16"/>
                <w:szCs w:val="18"/>
                <w:lang w:eastAsia="fr-FR"/>
              </w:rPr>
            </w:pPr>
            <w:r w:rsidRPr="001525D4">
              <w:rPr>
                <w:rFonts w:ascii="Calibri" w:eastAsia="Times New Roman" w:hAnsi="Calibri" w:cs="Times New Roman"/>
                <w:color w:val="000000"/>
                <w:sz w:val="16"/>
                <w:szCs w:val="18"/>
                <w:lang w:eastAsia="fr-FR"/>
              </w:rPr>
              <w:t>6A</w:t>
            </w:r>
          </w:p>
        </w:tc>
        <w:tc>
          <w:tcPr>
            <w:tcW w:w="506" w:type="dxa"/>
            <w:tcBorders>
              <w:top w:val="nil"/>
              <w:left w:val="nil"/>
              <w:bottom w:val="single" w:sz="4" w:space="0" w:color="auto"/>
              <w:right w:val="single" w:sz="4" w:space="0" w:color="auto"/>
            </w:tcBorders>
            <w:shd w:val="clear" w:color="auto" w:fill="auto"/>
            <w:noWrap/>
            <w:vAlign w:val="center"/>
            <w:hideMark/>
          </w:tcPr>
          <w:p w14:paraId="3403C1E0" w14:textId="77777777" w:rsidR="00BF1720" w:rsidRPr="001525D4" w:rsidRDefault="00BF1720" w:rsidP="00652E02">
            <w:pPr>
              <w:spacing w:after="0" w:line="240" w:lineRule="auto"/>
              <w:jc w:val="center"/>
              <w:rPr>
                <w:rFonts w:ascii="Calibri" w:eastAsia="Times New Roman" w:hAnsi="Calibri" w:cs="Times New Roman"/>
                <w:color w:val="000000"/>
                <w:sz w:val="16"/>
                <w:szCs w:val="18"/>
                <w:lang w:eastAsia="fr-FR"/>
              </w:rPr>
            </w:pPr>
            <w:r w:rsidRPr="001525D4">
              <w:rPr>
                <w:rFonts w:ascii="Calibri" w:eastAsia="Times New Roman" w:hAnsi="Calibri" w:cs="Times New Roman"/>
                <w:color w:val="000000"/>
                <w:sz w:val="16"/>
                <w:szCs w:val="18"/>
                <w:lang w:eastAsia="fr-FR"/>
              </w:rPr>
              <w:t>1993</w:t>
            </w:r>
          </w:p>
        </w:tc>
        <w:tc>
          <w:tcPr>
            <w:tcW w:w="804" w:type="dxa"/>
            <w:tcBorders>
              <w:top w:val="nil"/>
              <w:left w:val="nil"/>
              <w:bottom w:val="single" w:sz="4" w:space="0" w:color="auto"/>
              <w:right w:val="single" w:sz="4" w:space="0" w:color="auto"/>
            </w:tcBorders>
            <w:shd w:val="clear" w:color="auto" w:fill="auto"/>
            <w:noWrap/>
            <w:vAlign w:val="center"/>
            <w:hideMark/>
          </w:tcPr>
          <w:p w14:paraId="0F3181D9" w14:textId="77777777" w:rsidR="00BF1720" w:rsidRPr="001525D4" w:rsidRDefault="00BF1720" w:rsidP="00652E02">
            <w:pPr>
              <w:spacing w:after="0" w:line="240" w:lineRule="auto"/>
              <w:jc w:val="center"/>
              <w:rPr>
                <w:rFonts w:ascii="Calibri" w:eastAsia="Times New Roman" w:hAnsi="Calibri" w:cs="Times New Roman"/>
                <w:color w:val="000000"/>
                <w:sz w:val="16"/>
                <w:szCs w:val="18"/>
                <w:lang w:eastAsia="fr-FR"/>
              </w:rPr>
            </w:pPr>
            <w:r w:rsidRPr="001525D4">
              <w:rPr>
                <w:rFonts w:ascii="Calibri" w:eastAsia="Times New Roman" w:hAnsi="Calibri" w:cs="Times New Roman"/>
                <w:color w:val="000000"/>
                <w:sz w:val="16"/>
                <w:szCs w:val="18"/>
                <w:lang w:eastAsia="fr-FR"/>
              </w:rPr>
              <w:t>RT</w:t>
            </w:r>
          </w:p>
        </w:tc>
        <w:tc>
          <w:tcPr>
            <w:tcW w:w="1265" w:type="dxa"/>
            <w:tcBorders>
              <w:top w:val="nil"/>
              <w:left w:val="nil"/>
              <w:bottom w:val="single" w:sz="4" w:space="0" w:color="auto"/>
              <w:right w:val="single" w:sz="4" w:space="0" w:color="auto"/>
            </w:tcBorders>
            <w:shd w:val="clear" w:color="auto" w:fill="auto"/>
            <w:noWrap/>
            <w:vAlign w:val="center"/>
            <w:hideMark/>
          </w:tcPr>
          <w:p w14:paraId="794F22A4" w14:textId="77777777" w:rsidR="00BF1720" w:rsidRPr="001525D4" w:rsidRDefault="00BF1720" w:rsidP="00652E02">
            <w:pPr>
              <w:spacing w:after="0" w:line="240" w:lineRule="auto"/>
              <w:jc w:val="center"/>
              <w:rPr>
                <w:rFonts w:ascii="Calibri" w:eastAsia="Times New Roman" w:hAnsi="Calibri" w:cs="Times New Roman"/>
                <w:color w:val="000000"/>
                <w:sz w:val="16"/>
                <w:szCs w:val="18"/>
                <w:lang w:eastAsia="fr-FR"/>
              </w:rPr>
            </w:pPr>
            <w:r w:rsidRPr="001525D4">
              <w:rPr>
                <w:rFonts w:ascii="Calibri" w:eastAsia="Times New Roman" w:hAnsi="Calibri" w:cs="Times New Roman"/>
                <w:color w:val="000000"/>
                <w:sz w:val="16"/>
                <w:szCs w:val="18"/>
                <w:lang w:eastAsia="fr-FR"/>
              </w:rPr>
              <w:t>OUI</w:t>
            </w:r>
          </w:p>
        </w:tc>
      </w:tr>
      <w:tr w:rsidR="00BF1720" w:rsidRPr="001525D4" w14:paraId="2536DE08" w14:textId="77777777" w:rsidTr="00652E02">
        <w:trPr>
          <w:trHeight w:val="300"/>
          <w:jc w:val="center"/>
        </w:trPr>
        <w:tc>
          <w:tcPr>
            <w:tcW w:w="3729" w:type="dxa"/>
            <w:tcBorders>
              <w:top w:val="nil"/>
              <w:left w:val="single" w:sz="4" w:space="0" w:color="auto"/>
              <w:bottom w:val="single" w:sz="4" w:space="0" w:color="auto"/>
              <w:right w:val="single" w:sz="4" w:space="0" w:color="auto"/>
            </w:tcBorders>
            <w:shd w:val="clear" w:color="auto" w:fill="auto"/>
            <w:noWrap/>
            <w:vAlign w:val="center"/>
            <w:hideMark/>
          </w:tcPr>
          <w:p w14:paraId="158E3B71" w14:textId="77777777" w:rsidR="00BF1720" w:rsidRPr="001525D4" w:rsidRDefault="00BF1720" w:rsidP="00652E02">
            <w:pPr>
              <w:spacing w:after="0" w:line="240" w:lineRule="auto"/>
              <w:rPr>
                <w:rFonts w:ascii="Calibri" w:eastAsia="Times New Roman" w:hAnsi="Calibri" w:cs="Times New Roman"/>
                <w:color w:val="000000"/>
                <w:sz w:val="16"/>
                <w:szCs w:val="18"/>
                <w:lang w:eastAsia="fr-FR"/>
              </w:rPr>
            </w:pPr>
            <w:r w:rsidRPr="001525D4">
              <w:rPr>
                <w:rFonts w:ascii="Calibri" w:eastAsia="Times New Roman" w:hAnsi="Calibri" w:cs="Times New Roman"/>
                <w:color w:val="000000"/>
                <w:sz w:val="16"/>
                <w:szCs w:val="18"/>
                <w:lang w:eastAsia="fr-FR"/>
              </w:rPr>
              <w:t>Contrôle de qualité des champs asymétriques pour les accélérateurs d'électrons à usage médical</w:t>
            </w:r>
          </w:p>
        </w:tc>
        <w:tc>
          <w:tcPr>
            <w:tcW w:w="2499" w:type="dxa"/>
            <w:tcBorders>
              <w:top w:val="nil"/>
              <w:left w:val="nil"/>
              <w:bottom w:val="single" w:sz="4" w:space="0" w:color="auto"/>
              <w:right w:val="single" w:sz="4" w:space="0" w:color="auto"/>
            </w:tcBorders>
            <w:shd w:val="clear" w:color="auto" w:fill="auto"/>
            <w:noWrap/>
            <w:vAlign w:val="center"/>
            <w:hideMark/>
          </w:tcPr>
          <w:p w14:paraId="0C8B2250" w14:textId="77777777" w:rsidR="00BF1720" w:rsidRPr="001525D4" w:rsidRDefault="00BF1720" w:rsidP="00652E02">
            <w:pPr>
              <w:spacing w:after="0" w:line="240" w:lineRule="auto"/>
              <w:rPr>
                <w:rFonts w:ascii="Calibri" w:eastAsia="Times New Roman" w:hAnsi="Calibri" w:cs="Times New Roman"/>
                <w:color w:val="000000"/>
                <w:sz w:val="16"/>
                <w:szCs w:val="18"/>
                <w:lang w:eastAsia="fr-FR"/>
              </w:rPr>
            </w:pPr>
            <w:r w:rsidRPr="001525D4">
              <w:rPr>
                <w:rFonts w:ascii="Calibri" w:eastAsia="Times New Roman" w:hAnsi="Calibri" w:cs="Times New Roman"/>
                <w:color w:val="000000"/>
                <w:sz w:val="16"/>
                <w:szCs w:val="18"/>
                <w:lang w:eastAsia="fr-FR"/>
              </w:rPr>
              <w:t> </w:t>
            </w:r>
          </w:p>
        </w:tc>
        <w:tc>
          <w:tcPr>
            <w:tcW w:w="744" w:type="dxa"/>
            <w:tcBorders>
              <w:top w:val="nil"/>
              <w:left w:val="nil"/>
              <w:bottom w:val="single" w:sz="4" w:space="0" w:color="auto"/>
              <w:right w:val="single" w:sz="4" w:space="0" w:color="auto"/>
            </w:tcBorders>
            <w:shd w:val="clear" w:color="auto" w:fill="auto"/>
            <w:noWrap/>
            <w:vAlign w:val="center"/>
            <w:hideMark/>
          </w:tcPr>
          <w:p w14:paraId="50B01CBF" w14:textId="77777777" w:rsidR="00BF1720" w:rsidRPr="001525D4" w:rsidRDefault="00BF1720" w:rsidP="00652E02">
            <w:pPr>
              <w:spacing w:after="0" w:line="240" w:lineRule="auto"/>
              <w:jc w:val="center"/>
              <w:rPr>
                <w:rFonts w:ascii="Calibri" w:eastAsia="Times New Roman" w:hAnsi="Calibri" w:cs="Times New Roman"/>
                <w:color w:val="000000"/>
                <w:sz w:val="16"/>
                <w:szCs w:val="18"/>
                <w:lang w:eastAsia="fr-FR"/>
              </w:rPr>
            </w:pPr>
            <w:r w:rsidRPr="001525D4">
              <w:rPr>
                <w:rFonts w:ascii="Calibri" w:eastAsia="Times New Roman" w:hAnsi="Calibri" w:cs="Times New Roman"/>
                <w:color w:val="000000"/>
                <w:sz w:val="16"/>
                <w:szCs w:val="18"/>
                <w:lang w:eastAsia="fr-FR"/>
              </w:rPr>
              <w:t>6</w:t>
            </w:r>
          </w:p>
        </w:tc>
        <w:tc>
          <w:tcPr>
            <w:tcW w:w="506" w:type="dxa"/>
            <w:tcBorders>
              <w:top w:val="nil"/>
              <w:left w:val="nil"/>
              <w:bottom w:val="single" w:sz="4" w:space="0" w:color="auto"/>
              <w:right w:val="single" w:sz="4" w:space="0" w:color="auto"/>
            </w:tcBorders>
            <w:shd w:val="clear" w:color="auto" w:fill="auto"/>
            <w:noWrap/>
            <w:vAlign w:val="center"/>
            <w:hideMark/>
          </w:tcPr>
          <w:p w14:paraId="0F4BA262" w14:textId="77777777" w:rsidR="00BF1720" w:rsidRPr="001525D4" w:rsidRDefault="00BF1720" w:rsidP="00652E02">
            <w:pPr>
              <w:spacing w:after="0" w:line="240" w:lineRule="auto"/>
              <w:jc w:val="center"/>
              <w:rPr>
                <w:rFonts w:ascii="Calibri" w:eastAsia="Times New Roman" w:hAnsi="Calibri" w:cs="Times New Roman"/>
                <w:color w:val="000000"/>
                <w:sz w:val="16"/>
                <w:szCs w:val="18"/>
                <w:lang w:eastAsia="fr-FR"/>
              </w:rPr>
            </w:pPr>
            <w:r w:rsidRPr="001525D4">
              <w:rPr>
                <w:rFonts w:ascii="Calibri" w:eastAsia="Times New Roman" w:hAnsi="Calibri" w:cs="Times New Roman"/>
                <w:color w:val="000000"/>
                <w:sz w:val="16"/>
                <w:szCs w:val="18"/>
                <w:lang w:eastAsia="fr-FR"/>
              </w:rPr>
              <w:t>1992</w:t>
            </w:r>
          </w:p>
        </w:tc>
        <w:tc>
          <w:tcPr>
            <w:tcW w:w="804" w:type="dxa"/>
            <w:tcBorders>
              <w:top w:val="nil"/>
              <w:left w:val="nil"/>
              <w:bottom w:val="single" w:sz="4" w:space="0" w:color="auto"/>
              <w:right w:val="single" w:sz="4" w:space="0" w:color="auto"/>
            </w:tcBorders>
            <w:shd w:val="clear" w:color="auto" w:fill="auto"/>
            <w:noWrap/>
            <w:vAlign w:val="center"/>
            <w:hideMark/>
          </w:tcPr>
          <w:p w14:paraId="63A138A8" w14:textId="77777777" w:rsidR="00BF1720" w:rsidRPr="001525D4" w:rsidRDefault="00BF1720" w:rsidP="00652E02">
            <w:pPr>
              <w:spacing w:after="0" w:line="240" w:lineRule="auto"/>
              <w:jc w:val="center"/>
              <w:rPr>
                <w:rFonts w:ascii="Calibri" w:eastAsia="Times New Roman" w:hAnsi="Calibri" w:cs="Times New Roman"/>
                <w:color w:val="000000"/>
                <w:sz w:val="16"/>
                <w:szCs w:val="18"/>
                <w:lang w:eastAsia="fr-FR"/>
              </w:rPr>
            </w:pPr>
            <w:r w:rsidRPr="001525D4">
              <w:rPr>
                <w:rFonts w:ascii="Calibri" w:eastAsia="Times New Roman" w:hAnsi="Calibri" w:cs="Times New Roman"/>
                <w:color w:val="000000"/>
                <w:sz w:val="16"/>
                <w:szCs w:val="18"/>
                <w:lang w:eastAsia="fr-FR"/>
              </w:rPr>
              <w:t>RT</w:t>
            </w:r>
          </w:p>
        </w:tc>
        <w:tc>
          <w:tcPr>
            <w:tcW w:w="1265" w:type="dxa"/>
            <w:tcBorders>
              <w:top w:val="nil"/>
              <w:left w:val="nil"/>
              <w:bottom w:val="single" w:sz="4" w:space="0" w:color="auto"/>
              <w:right w:val="single" w:sz="4" w:space="0" w:color="auto"/>
            </w:tcBorders>
            <w:shd w:val="clear" w:color="auto" w:fill="auto"/>
            <w:noWrap/>
            <w:vAlign w:val="center"/>
            <w:hideMark/>
          </w:tcPr>
          <w:p w14:paraId="3B076191" w14:textId="77777777" w:rsidR="00BF1720" w:rsidRPr="001525D4" w:rsidRDefault="00BF1720" w:rsidP="00652E02">
            <w:pPr>
              <w:spacing w:after="0" w:line="240" w:lineRule="auto"/>
              <w:jc w:val="center"/>
              <w:rPr>
                <w:rFonts w:ascii="Calibri" w:eastAsia="Times New Roman" w:hAnsi="Calibri" w:cs="Times New Roman"/>
                <w:color w:val="000000"/>
                <w:sz w:val="16"/>
                <w:szCs w:val="18"/>
                <w:lang w:eastAsia="fr-FR"/>
              </w:rPr>
            </w:pPr>
            <w:r w:rsidRPr="001525D4">
              <w:rPr>
                <w:rFonts w:ascii="Calibri" w:eastAsia="Times New Roman" w:hAnsi="Calibri" w:cs="Times New Roman"/>
                <w:color w:val="000000"/>
                <w:sz w:val="16"/>
                <w:szCs w:val="18"/>
                <w:lang w:eastAsia="fr-FR"/>
              </w:rPr>
              <w:t>OUI</w:t>
            </w:r>
          </w:p>
        </w:tc>
      </w:tr>
      <w:tr w:rsidR="00BF1720" w:rsidRPr="001525D4" w14:paraId="2F50E765" w14:textId="77777777" w:rsidTr="00652E02">
        <w:trPr>
          <w:trHeight w:val="300"/>
          <w:jc w:val="center"/>
        </w:trPr>
        <w:tc>
          <w:tcPr>
            <w:tcW w:w="3729" w:type="dxa"/>
            <w:tcBorders>
              <w:top w:val="nil"/>
              <w:left w:val="single" w:sz="4" w:space="0" w:color="auto"/>
              <w:bottom w:val="single" w:sz="4" w:space="0" w:color="auto"/>
              <w:right w:val="single" w:sz="4" w:space="0" w:color="auto"/>
            </w:tcBorders>
            <w:shd w:val="clear" w:color="auto" w:fill="auto"/>
            <w:noWrap/>
            <w:vAlign w:val="center"/>
            <w:hideMark/>
          </w:tcPr>
          <w:p w14:paraId="44F09107" w14:textId="77777777" w:rsidR="00BF1720" w:rsidRPr="001525D4" w:rsidRDefault="00BF1720" w:rsidP="00652E02">
            <w:pPr>
              <w:spacing w:after="0" w:line="240" w:lineRule="auto"/>
              <w:rPr>
                <w:rFonts w:ascii="Calibri" w:eastAsia="Times New Roman" w:hAnsi="Calibri" w:cs="Times New Roman"/>
                <w:color w:val="000000"/>
                <w:sz w:val="16"/>
                <w:szCs w:val="18"/>
                <w:lang w:eastAsia="fr-FR"/>
              </w:rPr>
            </w:pPr>
            <w:r w:rsidRPr="001525D4">
              <w:rPr>
                <w:rFonts w:ascii="Calibri" w:eastAsia="Times New Roman" w:hAnsi="Calibri" w:cs="Times New Roman"/>
                <w:color w:val="000000"/>
                <w:sz w:val="16"/>
                <w:szCs w:val="18"/>
                <w:lang w:eastAsia="fr-FR"/>
              </w:rPr>
              <w:t>Evaluation des performances et contrôle de qualité des caméras à scintillations</w:t>
            </w:r>
            <w:r>
              <w:rPr>
                <w:rFonts w:ascii="Calibri" w:eastAsia="Times New Roman" w:hAnsi="Calibri" w:cs="Times New Roman"/>
                <w:color w:val="000000"/>
                <w:sz w:val="16"/>
                <w:szCs w:val="18"/>
                <w:lang w:eastAsia="fr-FR"/>
              </w:rPr>
              <w:t>,</w:t>
            </w:r>
          </w:p>
        </w:tc>
        <w:tc>
          <w:tcPr>
            <w:tcW w:w="2499" w:type="dxa"/>
            <w:tcBorders>
              <w:top w:val="nil"/>
              <w:left w:val="nil"/>
              <w:bottom w:val="single" w:sz="4" w:space="0" w:color="auto"/>
              <w:right w:val="single" w:sz="4" w:space="0" w:color="auto"/>
            </w:tcBorders>
            <w:shd w:val="clear" w:color="auto" w:fill="auto"/>
            <w:noWrap/>
            <w:vAlign w:val="center"/>
            <w:hideMark/>
          </w:tcPr>
          <w:p w14:paraId="5BF89541" w14:textId="77777777" w:rsidR="00BF1720" w:rsidRPr="001525D4" w:rsidRDefault="00BF1720" w:rsidP="00652E02">
            <w:pPr>
              <w:spacing w:after="0" w:line="240" w:lineRule="auto"/>
              <w:rPr>
                <w:rFonts w:ascii="Calibri" w:eastAsia="Times New Roman" w:hAnsi="Calibri" w:cs="Times New Roman"/>
                <w:color w:val="000000"/>
                <w:sz w:val="16"/>
                <w:szCs w:val="18"/>
                <w:lang w:eastAsia="fr-FR"/>
              </w:rPr>
            </w:pPr>
            <w:r w:rsidRPr="001525D4">
              <w:rPr>
                <w:rFonts w:ascii="Calibri" w:eastAsia="Times New Roman" w:hAnsi="Calibri" w:cs="Times New Roman"/>
                <w:color w:val="000000"/>
                <w:sz w:val="16"/>
                <w:szCs w:val="18"/>
                <w:lang w:eastAsia="fr-FR"/>
              </w:rPr>
              <w:t>1ère partie - mode planaire</w:t>
            </w:r>
          </w:p>
        </w:tc>
        <w:tc>
          <w:tcPr>
            <w:tcW w:w="744" w:type="dxa"/>
            <w:tcBorders>
              <w:top w:val="nil"/>
              <w:left w:val="nil"/>
              <w:bottom w:val="single" w:sz="4" w:space="0" w:color="auto"/>
              <w:right w:val="single" w:sz="4" w:space="0" w:color="auto"/>
            </w:tcBorders>
            <w:shd w:val="clear" w:color="auto" w:fill="auto"/>
            <w:noWrap/>
            <w:vAlign w:val="center"/>
            <w:hideMark/>
          </w:tcPr>
          <w:p w14:paraId="6A82C50A" w14:textId="77777777" w:rsidR="00BF1720" w:rsidRPr="001525D4" w:rsidRDefault="00BF1720" w:rsidP="00652E02">
            <w:pPr>
              <w:spacing w:after="0" w:line="240" w:lineRule="auto"/>
              <w:jc w:val="center"/>
              <w:rPr>
                <w:rFonts w:ascii="Calibri" w:eastAsia="Times New Roman" w:hAnsi="Calibri" w:cs="Times New Roman"/>
                <w:color w:val="000000"/>
                <w:sz w:val="16"/>
                <w:szCs w:val="18"/>
                <w:lang w:eastAsia="fr-FR"/>
              </w:rPr>
            </w:pPr>
            <w:r w:rsidRPr="001525D4">
              <w:rPr>
                <w:rFonts w:ascii="Calibri" w:eastAsia="Times New Roman" w:hAnsi="Calibri" w:cs="Times New Roman"/>
                <w:color w:val="000000"/>
                <w:sz w:val="16"/>
                <w:szCs w:val="18"/>
                <w:lang w:eastAsia="fr-FR"/>
              </w:rPr>
              <w:t>7</w:t>
            </w:r>
          </w:p>
        </w:tc>
        <w:tc>
          <w:tcPr>
            <w:tcW w:w="506" w:type="dxa"/>
            <w:tcBorders>
              <w:top w:val="nil"/>
              <w:left w:val="nil"/>
              <w:bottom w:val="single" w:sz="4" w:space="0" w:color="auto"/>
              <w:right w:val="single" w:sz="4" w:space="0" w:color="auto"/>
            </w:tcBorders>
            <w:shd w:val="clear" w:color="auto" w:fill="auto"/>
            <w:noWrap/>
            <w:vAlign w:val="center"/>
            <w:hideMark/>
          </w:tcPr>
          <w:p w14:paraId="35CDF616" w14:textId="77777777" w:rsidR="00BF1720" w:rsidRPr="001525D4" w:rsidRDefault="00BF1720" w:rsidP="00652E02">
            <w:pPr>
              <w:spacing w:after="0" w:line="240" w:lineRule="auto"/>
              <w:jc w:val="center"/>
              <w:rPr>
                <w:rFonts w:ascii="Calibri" w:eastAsia="Times New Roman" w:hAnsi="Calibri" w:cs="Times New Roman"/>
                <w:color w:val="000000"/>
                <w:sz w:val="16"/>
                <w:szCs w:val="18"/>
                <w:lang w:eastAsia="fr-FR"/>
              </w:rPr>
            </w:pPr>
            <w:r w:rsidRPr="001525D4">
              <w:rPr>
                <w:rFonts w:ascii="Calibri" w:eastAsia="Times New Roman" w:hAnsi="Calibri" w:cs="Times New Roman"/>
                <w:color w:val="000000"/>
                <w:sz w:val="16"/>
                <w:szCs w:val="18"/>
                <w:lang w:eastAsia="fr-FR"/>
              </w:rPr>
              <w:t>1992</w:t>
            </w:r>
          </w:p>
        </w:tc>
        <w:tc>
          <w:tcPr>
            <w:tcW w:w="804" w:type="dxa"/>
            <w:tcBorders>
              <w:top w:val="nil"/>
              <w:left w:val="nil"/>
              <w:bottom w:val="single" w:sz="4" w:space="0" w:color="auto"/>
              <w:right w:val="single" w:sz="4" w:space="0" w:color="auto"/>
            </w:tcBorders>
            <w:shd w:val="clear" w:color="auto" w:fill="auto"/>
            <w:noWrap/>
            <w:vAlign w:val="center"/>
            <w:hideMark/>
          </w:tcPr>
          <w:p w14:paraId="39668196" w14:textId="77777777" w:rsidR="00BF1720" w:rsidRPr="001525D4" w:rsidRDefault="00BF1720" w:rsidP="00652E02">
            <w:pPr>
              <w:spacing w:after="0" w:line="240" w:lineRule="auto"/>
              <w:jc w:val="center"/>
              <w:rPr>
                <w:rFonts w:ascii="Calibri" w:eastAsia="Times New Roman" w:hAnsi="Calibri" w:cs="Times New Roman"/>
                <w:color w:val="000000"/>
                <w:sz w:val="16"/>
                <w:szCs w:val="18"/>
                <w:lang w:eastAsia="fr-FR"/>
              </w:rPr>
            </w:pPr>
            <w:r w:rsidRPr="001525D4">
              <w:rPr>
                <w:rFonts w:ascii="Calibri" w:eastAsia="Times New Roman" w:hAnsi="Calibri" w:cs="Times New Roman"/>
                <w:color w:val="000000"/>
                <w:sz w:val="16"/>
                <w:szCs w:val="18"/>
                <w:lang w:eastAsia="fr-FR"/>
              </w:rPr>
              <w:t>MN</w:t>
            </w:r>
          </w:p>
        </w:tc>
        <w:tc>
          <w:tcPr>
            <w:tcW w:w="1265" w:type="dxa"/>
            <w:tcBorders>
              <w:top w:val="nil"/>
              <w:left w:val="nil"/>
              <w:bottom w:val="single" w:sz="4" w:space="0" w:color="auto"/>
              <w:right w:val="single" w:sz="4" w:space="0" w:color="auto"/>
            </w:tcBorders>
            <w:shd w:val="clear" w:color="auto" w:fill="auto"/>
            <w:noWrap/>
            <w:vAlign w:val="center"/>
            <w:hideMark/>
          </w:tcPr>
          <w:p w14:paraId="2C8617EF" w14:textId="77777777" w:rsidR="00BF1720" w:rsidRPr="001525D4" w:rsidRDefault="00BF1720" w:rsidP="00652E02">
            <w:pPr>
              <w:spacing w:after="0" w:line="240" w:lineRule="auto"/>
              <w:jc w:val="center"/>
              <w:rPr>
                <w:rFonts w:ascii="Calibri" w:eastAsia="Times New Roman" w:hAnsi="Calibri" w:cs="Times New Roman"/>
                <w:color w:val="000000"/>
                <w:sz w:val="16"/>
                <w:szCs w:val="18"/>
                <w:lang w:eastAsia="fr-FR"/>
              </w:rPr>
            </w:pPr>
            <w:r w:rsidRPr="001525D4">
              <w:rPr>
                <w:rFonts w:ascii="Calibri" w:eastAsia="Times New Roman" w:hAnsi="Calibri" w:cs="Times New Roman"/>
                <w:color w:val="000000"/>
                <w:sz w:val="16"/>
                <w:szCs w:val="18"/>
                <w:lang w:eastAsia="fr-FR"/>
              </w:rPr>
              <w:t>OUI</w:t>
            </w:r>
          </w:p>
        </w:tc>
      </w:tr>
      <w:tr w:rsidR="00BF1720" w:rsidRPr="001525D4" w14:paraId="44DE9F75" w14:textId="77777777" w:rsidTr="00652E02">
        <w:trPr>
          <w:trHeight w:val="300"/>
          <w:jc w:val="center"/>
        </w:trPr>
        <w:tc>
          <w:tcPr>
            <w:tcW w:w="3729" w:type="dxa"/>
            <w:tcBorders>
              <w:top w:val="nil"/>
              <w:left w:val="single" w:sz="4" w:space="0" w:color="auto"/>
              <w:bottom w:val="single" w:sz="4" w:space="0" w:color="auto"/>
              <w:right w:val="single" w:sz="4" w:space="0" w:color="auto"/>
            </w:tcBorders>
            <w:shd w:val="clear" w:color="auto" w:fill="auto"/>
            <w:noWrap/>
            <w:vAlign w:val="center"/>
            <w:hideMark/>
          </w:tcPr>
          <w:p w14:paraId="4DC9D0AD" w14:textId="77777777" w:rsidR="00BF1720" w:rsidRPr="001525D4" w:rsidRDefault="00BF1720" w:rsidP="00652E02">
            <w:pPr>
              <w:spacing w:after="0" w:line="240" w:lineRule="auto"/>
              <w:rPr>
                <w:rFonts w:ascii="Calibri" w:eastAsia="Times New Roman" w:hAnsi="Calibri" w:cs="Times New Roman"/>
                <w:color w:val="000000"/>
                <w:sz w:val="16"/>
                <w:szCs w:val="18"/>
                <w:lang w:eastAsia="fr-FR"/>
              </w:rPr>
            </w:pPr>
            <w:r w:rsidRPr="001525D4">
              <w:rPr>
                <w:rFonts w:ascii="Calibri" w:eastAsia="Times New Roman" w:hAnsi="Calibri" w:cs="Times New Roman"/>
                <w:color w:val="000000"/>
                <w:sz w:val="16"/>
                <w:szCs w:val="18"/>
                <w:lang w:eastAsia="fr-FR"/>
              </w:rPr>
              <w:t>Guide pratique de maitrise de la qualité en radiodiagnostic conventionnel</w:t>
            </w:r>
          </w:p>
        </w:tc>
        <w:tc>
          <w:tcPr>
            <w:tcW w:w="2499" w:type="dxa"/>
            <w:tcBorders>
              <w:top w:val="nil"/>
              <w:left w:val="nil"/>
              <w:bottom w:val="single" w:sz="4" w:space="0" w:color="auto"/>
              <w:right w:val="single" w:sz="4" w:space="0" w:color="auto"/>
            </w:tcBorders>
            <w:shd w:val="clear" w:color="auto" w:fill="auto"/>
            <w:noWrap/>
            <w:vAlign w:val="center"/>
            <w:hideMark/>
          </w:tcPr>
          <w:p w14:paraId="52576586" w14:textId="77777777" w:rsidR="00BF1720" w:rsidRPr="001525D4" w:rsidRDefault="00BF1720" w:rsidP="00652E02">
            <w:pPr>
              <w:spacing w:after="0" w:line="240" w:lineRule="auto"/>
              <w:rPr>
                <w:rFonts w:ascii="Calibri" w:eastAsia="Times New Roman" w:hAnsi="Calibri" w:cs="Times New Roman"/>
                <w:color w:val="000000"/>
                <w:sz w:val="16"/>
                <w:szCs w:val="18"/>
                <w:lang w:eastAsia="fr-FR"/>
              </w:rPr>
            </w:pPr>
            <w:r w:rsidRPr="001525D4">
              <w:rPr>
                <w:rFonts w:ascii="Calibri" w:eastAsia="Times New Roman" w:hAnsi="Calibri" w:cs="Times New Roman"/>
                <w:color w:val="000000"/>
                <w:sz w:val="16"/>
                <w:szCs w:val="18"/>
                <w:lang w:eastAsia="fr-FR"/>
              </w:rPr>
              <w:t>Commission \Imagerie\""</w:t>
            </w:r>
          </w:p>
        </w:tc>
        <w:tc>
          <w:tcPr>
            <w:tcW w:w="744" w:type="dxa"/>
            <w:tcBorders>
              <w:top w:val="nil"/>
              <w:left w:val="nil"/>
              <w:bottom w:val="single" w:sz="4" w:space="0" w:color="auto"/>
              <w:right w:val="single" w:sz="4" w:space="0" w:color="auto"/>
            </w:tcBorders>
            <w:shd w:val="clear" w:color="auto" w:fill="auto"/>
            <w:noWrap/>
            <w:vAlign w:val="center"/>
            <w:hideMark/>
          </w:tcPr>
          <w:p w14:paraId="7DDE9600" w14:textId="77777777" w:rsidR="00BF1720" w:rsidRPr="001525D4" w:rsidRDefault="00BF1720" w:rsidP="00652E02">
            <w:pPr>
              <w:spacing w:after="0" w:line="240" w:lineRule="auto"/>
              <w:jc w:val="center"/>
              <w:rPr>
                <w:rFonts w:ascii="Calibri" w:eastAsia="Times New Roman" w:hAnsi="Calibri" w:cs="Times New Roman"/>
                <w:color w:val="000000"/>
                <w:sz w:val="16"/>
                <w:szCs w:val="18"/>
                <w:lang w:eastAsia="fr-FR"/>
              </w:rPr>
            </w:pPr>
            <w:r w:rsidRPr="001525D4">
              <w:rPr>
                <w:rFonts w:ascii="Calibri" w:eastAsia="Times New Roman" w:hAnsi="Calibri" w:cs="Times New Roman"/>
                <w:color w:val="000000"/>
                <w:sz w:val="16"/>
                <w:szCs w:val="18"/>
                <w:lang w:eastAsia="fr-FR"/>
              </w:rPr>
              <w:t>8</w:t>
            </w:r>
          </w:p>
        </w:tc>
        <w:tc>
          <w:tcPr>
            <w:tcW w:w="506" w:type="dxa"/>
            <w:tcBorders>
              <w:top w:val="nil"/>
              <w:left w:val="nil"/>
              <w:bottom w:val="single" w:sz="4" w:space="0" w:color="auto"/>
              <w:right w:val="single" w:sz="4" w:space="0" w:color="auto"/>
            </w:tcBorders>
            <w:shd w:val="clear" w:color="auto" w:fill="auto"/>
            <w:noWrap/>
            <w:vAlign w:val="center"/>
            <w:hideMark/>
          </w:tcPr>
          <w:p w14:paraId="5F2D7369" w14:textId="77777777" w:rsidR="00BF1720" w:rsidRPr="001525D4" w:rsidRDefault="00BF1720" w:rsidP="00652E02">
            <w:pPr>
              <w:spacing w:after="0" w:line="240" w:lineRule="auto"/>
              <w:jc w:val="center"/>
              <w:rPr>
                <w:rFonts w:ascii="Calibri" w:eastAsia="Times New Roman" w:hAnsi="Calibri" w:cs="Times New Roman"/>
                <w:color w:val="000000"/>
                <w:sz w:val="16"/>
                <w:szCs w:val="18"/>
                <w:lang w:eastAsia="fr-FR"/>
              </w:rPr>
            </w:pPr>
            <w:r w:rsidRPr="001525D4">
              <w:rPr>
                <w:rFonts w:ascii="Calibri" w:eastAsia="Times New Roman" w:hAnsi="Calibri" w:cs="Times New Roman"/>
                <w:color w:val="000000"/>
                <w:sz w:val="16"/>
                <w:szCs w:val="18"/>
                <w:lang w:eastAsia="fr-FR"/>
              </w:rPr>
              <w:t>1993</w:t>
            </w:r>
          </w:p>
        </w:tc>
        <w:tc>
          <w:tcPr>
            <w:tcW w:w="804" w:type="dxa"/>
            <w:tcBorders>
              <w:top w:val="nil"/>
              <w:left w:val="nil"/>
              <w:bottom w:val="single" w:sz="4" w:space="0" w:color="auto"/>
              <w:right w:val="single" w:sz="4" w:space="0" w:color="auto"/>
            </w:tcBorders>
            <w:shd w:val="clear" w:color="auto" w:fill="auto"/>
            <w:noWrap/>
            <w:vAlign w:val="center"/>
            <w:hideMark/>
          </w:tcPr>
          <w:p w14:paraId="6DB17542" w14:textId="77777777" w:rsidR="00BF1720" w:rsidRPr="001525D4" w:rsidRDefault="00BF1720" w:rsidP="00652E02">
            <w:pPr>
              <w:spacing w:after="0" w:line="240" w:lineRule="auto"/>
              <w:jc w:val="center"/>
              <w:rPr>
                <w:rFonts w:ascii="Calibri" w:eastAsia="Times New Roman" w:hAnsi="Calibri" w:cs="Times New Roman"/>
                <w:color w:val="000000"/>
                <w:sz w:val="16"/>
                <w:szCs w:val="18"/>
                <w:lang w:eastAsia="fr-FR"/>
              </w:rPr>
            </w:pPr>
            <w:r w:rsidRPr="001525D4">
              <w:rPr>
                <w:rFonts w:ascii="Calibri" w:eastAsia="Times New Roman" w:hAnsi="Calibri" w:cs="Times New Roman"/>
                <w:color w:val="000000"/>
                <w:sz w:val="16"/>
                <w:szCs w:val="18"/>
                <w:lang w:eastAsia="fr-FR"/>
              </w:rPr>
              <w:t>RA</w:t>
            </w:r>
          </w:p>
        </w:tc>
        <w:tc>
          <w:tcPr>
            <w:tcW w:w="1265" w:type="dxa"/>
            <w:tcBorders>
              <w:top w:val="nil"/>
              <w:left w:val="nil"/>
              <w:bottom w:val="single" w:sz="4" w:space="0" w:color="auto"/>
              <w:right w:val="single" w:sz="4" w:space="0" w:color="auto"/>
            </w:tcBorders>
            <w:shd w:val="clear" w:color="auto" w:fill="auto"/>
            <w:noWrap/>
            <w:vAlign w:val="center"/>
            <w:hideMark/>
          </w:tcPr>
          <w:p w14:paraId="4BEC5751" w14:textId="77777777" w:rsidR="00BF1720" w:rsidRPr="001525D4" w:rsidRDefault="00BF1720" w:rsidP="00652E02">
            <w:pPr>
              <w:spacing w:after="0" w:line="240" w:lineRule="auto"/>
              <w:jc w:val="center"/>
              <w:rPr>
                <w:rFonts w:ascii="Calibri" w:eastAsia="Times New Roman" w:hAnsi="Calibri" w:cs="Times New Roman"/>
                <w:color w:val="000000"/>
                <w:sz w:val="16"/>
                <w:szCs w:val="18"/>
                <w:lang w:eastAsia="fr-FR"/>
              </w:rPr>
            </w:pPr>
            <w:r w:rsidRPr="001525D4">
              <w:rPr>
                <w:rFonts w:ascii="Calibri" w:eastAsia="Times New Roman" w:hAnsi="Calibri" w:cs="Times New Roman"/>
                <w:color w:val="000000"/>
                <w:sz w:val="16"/>
                <w:szCs w:val="18"/>
                <w:lang w:eastAsia="fr-FR"/>
              </w:rPr>
              <w:t>NON</w:t>
            </w:r>
          </w:p>
        </w:tc>
      </w:tr>
      <w:tr w:rsidR="00BF1720" w:rsidRPr="001525D4" w14:paraId="6085D7D8" w14:textId="77777777" w:rsidTr="00652E02">
        <w:trPr>
          <w:trHeight w:val="300"/>
          <w:jc w:val="center"/>
        </w:trPr>
        <w:tc>
          <w:tcPr>
            <w:tcW w:w="3729" w:type="dxa"/>
            <w:tcBorders>
              <w:top w:val="nil"/>
              <w:left w:val="single" w:sz="4" w:space="0" w:color="auto"/>
              <w:bottom w:val="single" w:sz="4" w:space="0" w:color="auto"/>
              <w:right w:val="single" w:sz="4" w:space="0" w:color="auto"/>
            </w:tcBorders>
            <w:shd w:val="clear" w:color="auto" w:fill="auto"/>
            <w:noWrap/>
            <w:vAlign w:val="center"/>
            <w:hideMark/>
          </w:tcPr>
          <w:p w14:paraId="2B982DF6" w14:textId="77777777" w:rsidR="00BF1720" w:rsidRPr="001525D4" w:rsidRDefault="00BF1720" w:rsidP="00652E02">
            <w:pPr>
              <w:spacing w:after="0" w:line="240" w:lineRule="auto"/>
              <w:rPr>
                <w:rFonts w:ascii="Calibri" w:eastAsia="Times New Roman" w:hAnsi="Calibri" w:cs="Times New Roman"/>
                <w:color w:val="000000"/>
                <w:sz w:val="16"/>
                <w:szCs w:val="18"/>
                <w:lang w:eastAsia="fr-FR"/>
              </w:rPr>
            </w:pPr>
            <w:r w:rsidRPr="001525D4">
              <w:rPr>
                <w:rFonts w:ascii="Calibri" w:eastAsia="Times New Roman" w:hAnsi="Calibri" w:cs="Times New Roman"/>
                <w:color w:val="000000"/>
                <w:sz w:val="16"/>
                <w:szCs w:val="18"/>
                <w:lang w:eastAsia="fr-FR"/>
              </w:rPr>
              <w:t xml:space="preserve">Etalonnage et contrôle de qualité des </w:t>
            </w:r>
            <w:proofErr w:type="spellStart"/>
            <w:r w:rsidRPr="001525D4">
              <w:rPr>
                <w:rFonts w:ascii="Calibri" w:eastAsia="Times New Roman" w:hAnsi="Calibri" w:cs="Times New Roman"/>
                <w:color w:val="000000"/>
                <w:sz w:val="16"/>
                <w:szCs w:val="18"/>
                <w:lang w:eastAsia="fr-FR"/>
              </w:rPr>
              <w:t>activimètres</w:t>
            </w:r>
            <w:proofErr w:type="spellEnd"/>
          </w:p>
        </w:tc>
        <w:tc>
          <w:tcPr>
            <w:tcW w:w="2499" w:type="dxa"/>
            <w:tcBorders>
              <w:top w:val="nil"/>
              <w:left w:val="nil"/>
              <w:bottom w:val="single" w:sz="4" w:space="0" w:color="auto"/>
              <w:right w:val="single" w:sz="4" w:space="0" w:color="auto"/>
            </w:tcBorders>
            <w:shd w:val="clear" w:color="auto" w:fill="auto"/>
            <w:noWrap/>
            <w:vAlign w:val="center"/>
            <w:hideMark/>
          </w:tcPr>
          <w:p w14:paraId="082803C6" w14:textId="77777777" w:rsidR="00BF1720" w:rsidRPr="001525D4" w:rsidRDefault="00BF1720" w:rsidP="00652E02">
            <w:pPr>
              <w:spacing w:after="0" w:line="240" w:lineRule="auto"/>
              <w:rPr>
                <w:rFonts w:ascii="Calibri" w:eastAsia="Times New Roman" w:hAnsi="Calibri" w:cs="Times New Roman"/>
                <w:color w:val="000000"/>
                <w:sz w:val="16"/>
                <w:szCs w:val="18"/>
                <w:lang w:eastAsia="fr-FR"/>
              </w:rPr>
            </w:pPr>
            <w:r w:rsidRPr="001525D4">
              <w:rPr>
                <w:rFonts w:ascii="Calibri" w:eastAsia="Times New Roman" w:hAnsi="Calibri" w:cs="Times New Roman"/>
                <w:color w:val="000000"/>
                <w:sz w:val="16"/>
                <w:szCs w:val="18"/>
                <w:lang w:eastAsia="fr-FR"/>
              </w:rPr>
              <w:t> </w:t>
            </w:r>
          </w:p>
        </w:tc>
        <w:tc>
          <w:tcPr>
            <w:tcW w:w="744" w:type="dxa"/>
            <w:tcBorders>
              <w:top w:val="nil"/>
              <w:left w:val="nil"/>
              <w:bottom w:val="single" w:sz="4" w:space="0" w:color="auto"/>
              <w:right w:val="single" w:sz="4" w:space="0" w:color="auto"/>
            </w:tcBorders>
            <w:shd w:val="clear" w:color="auto" w:fill="auto"/>
            <w:noWrap/>
            <w:vAlign w:val="center"/>
            <w:hideMark/>
          </w:tcPr>
          <w:p w14:paraId="02256866" w14:textId="77777777" w:rsidR="00BF1720" w:rsidRPr="001525D4" w:rsidRDefault="00BF1720" w:rsidP="00652E02">
            <w:pPr>
              <w:spacing w:after="0" w:line="240" w:lineRule="auto"/>
              <w:jc w:val="center"/>
              <w:rPr>
                <w:rFonts w:ascii="Calibri" w:eastAsia="Times New Roman" w:hAnsi="Calibri" w:cs="Times New Roman"/>
                <w:color w:val="000000"/>
                <w:sz w:val="16"/>
                <w:szCs w:val="18"/>
                <w:lang w:eastAsia="fr-FR"/>
              </w:rPr>
            </w:pPr>
            <w:r w:rsidRPr="001525D4">
              <w:rPr>
                <w:rFonts w:ascii="Calibri" w:eastAsia="Times New Roman" w:hAnsi="Calibri" w:cs="Times New Roman"/>
                <w:color w:val="000000"/>
                <w:sz w:val="16"/>
                <w:szCs w:val="18"/>
                <w:lang w:eastAsia="fr-FR"/>
              </w:rPr>
              <w:t>10</w:t>
            </w:r>
          </w:p>
        </w:tc>
        <w:tc>
          <w:tcPr>
            <w:tcW w:w="506" w:type="dxa"/>
            <w:tcBorders>
              <w:top w:val="nil"/>
              <w:left w:val="nil"/>
              <w:bottom w:val="single" w:sz="4" w:space="0" w:color="auto"/>
              <w:right w:val="single" w:sz="4" w:space="0" w:color="auto"/>
            </w:tcBorders>
            <w:shd w:val="clear" w:color="auto" w:fill="auto"/>
            <w:noWrap/>
            <w:vAlign w:val="center"/>
            <w:hideMark/>
          </w:tcPr>
          <w:p w14:paraId="7022BDA2" w14:textId="77777777" w:rsidR="00BF1720" w:rsidRPr="001525D4" w:rsidRDefault="00BF1720" w:rsidP="00652E02">
            <w:pPr>
              <w:spacing w:after="0" w:line="240" w:lineRule="auto"/>
              <w:jc w:val="center"/>
              <w:rPr>
                <w:rFonts w:ascii="Calibri" w:eastAsia="Times New Roman" w:hAnsi="Calibri" w:cs="Times New Roman"/>
                <w:color w:val="000000"/>
                <w:sz w:val="16"/>
                <w:szCs w:val="18"/>
                <w:lang w:eastAsia="fr-FR"/>
              </w:rPr>
            </w:pPr>
            <w:r w:rsidRPr="001525D4">
              <w:rPr>
                <w:rFonts w:ascii="Calibri" w:eastAsia="Times New Roman" w:hAnsi="Calibri" w:cs="Times New Roman"/>
                <w:color w:val="000000"/>
                <w:sz w:val="16"/>
                <w:szCs w:val="18"/>
                <w:lang w:eastAsia="fr-FR"/>
              </w:rPr>
              <w:t>1995</w:t>
            </w:r>
          </w:p>
        </w:tc>
        <w:tc>
          <w:tcPr>
            <w:tcW w:w="804" w:type="dxa"/>
            <w:tcBorders>
              <w:top w:val="nil"/>
              <w:left w:val="nil"/>
              <w:bottom w:val="single" w:sz="4" w:space="0" w:color="auto"/>
              <w:right w:val="single" w:sz="4" w:space="0" w:color="auto"/>
            </w:tcBorders>
            <w:shd w:val="clear" w:color="auto" w:fill="auto"/>
            <w:noWrap/>
            <w:vAlign w:val="center"/>
            <w:hideMark/>
          </w:tcPr>
          <w:p w14:paraId="7FD1F2FA" w14:textId="77777777" w:rsidR="00BF1720" w:rsidRPr="001525D4" w:rsidRDefault="00BF1720" w:rsidP="00652E02">
            <w:pPr>
              <w:spacing w:after="0" w:line="240" w:lineRule="auto"/>
              <w:jc w:val="center"/>
              <w:rPr>
                <w:rFonts w:ascii="Calibri" w:eastAsia="Times New Roman" w:hAnsi="Calibri" w:cs="Times New Roman"/>
                <w:color w:val="000000"/>
                <w:sz w:val="16"/>
                <w:szCs w:val="18"/>
                <w:lang w:eastAsia="fr-FR"/>
              </w:rPr>
            </w:pPr>
            <w:r w:rsidRPr="001525D4">
              <w:rPr>
                <w:rFonts w:ascii="Calibri" w:eastAsia="Times New Roman" w:hAnsi="Calibri" w:cs="Times New Roman"/>
                <w:color w:val="000000"/>
                <w:sz w:val="16"/>
                <w:szCs w:val="18"/>
                <w:lang w:eastAsia="fr-FR"/>
              </w:rPr>
              <w:t>MN</w:t>
            </w:r>
          </w:p>
        </w:tc>
        <w:tc>
          <w:tcPr>
            <w:tcW w:w="1265" w:type="dxa"/>
            <w:tcBorders>
              <w:top w:val="nil"/>
              <w:left w:val="nil"/>
              <w:bottom w:val="single" w:sz="4" w:space="0" w:color="auto"/>
              <w:right w:val="single" w:sz="4" w:space="0" w:color="auto"/>
            </w:tcBorders>
            <w:shd w:val="clear" w:color="auto" w:fill="auto"/>
            <w:noWrap/>
            <w:vAlign w:val="center"/>
            <w:hideMark/>
          </w:tcPr>
          <w:p w14:paraId="34634CCB" w14:textId="77777777" w:rsidR="00BF1720" w:rsidRPr="001525D4" w:rsidRDefault="00BF1720" w:rsidP="00652E02">
            <w:pPr>
              <w:spacing w:after="0" w:line="240" w:lineRule="auto"/>
              <w:jc w:val="center"/>
              <w:rPr>
                <w:rFonts w:ascii="Calibri" w:eastAsia="Times New Roman" w:hAnsi="Calibri" w:cs="Times New Roman"/>
                <w:color w:val="000000"/>
                <w:sz w:val="16"/>
                <w:szCs w:val="18"/>
                <w:lang w:eastAsia="fr-FR"/>
              </w:rPr>
            </w:pPr>
            <w:r w:rsidRPr="001525D4">
              <w:rPr>
                <w:rFonts w:ascii="Calibri" w:eastAsia="Times New Roman" w:hAnsi="Calibri" w:cs="Times New Roman"/>
                <w:color w:val="000000"/>
                <w:sz w:val="16"/>
                <w:szCs w:val="18"/>
                <w:lang w:eastAsia="fr-FR"/>
              </w:rPr>
              <w:t>OUI</w:t>
            </w:r>
          </w:p>
        </w:tc>
      </w:tr>
      <w:tr w:rsidR="00BF1720" w:rsidRPr="001525D4" w14:paraId="489328B5" w14:textId="77777777" w:rsidTr="00652E02">
        <w:trPr>
          <w:trHeight w:val="300"/>
          <w:jc w:val="center"/>
        </w:trPr>
        <w:tc>
          <w:tcPr>
            <w:tcW w:w="3729" w:type="dxa"/>
            <w:tcBorders>
              <w:top w:val="nil"/>
              <w:left w:val="single" w:sz="4" w:space="0" w:color="auto"/>
              <w:bottom w:val="single" w:sz="4" w:space="0" w:color="auto"/>
              <w:right w:val="single" w:sz="4" w:space="0" w:color="auto"/>
            </w:tcBorders>
            <w:shd w:val="clear" w:color="auto" w:fill="auto"/>
            <w:noWrap/>
            <w:vAlign w:val="center"/>
            <w:hideMark/>
          </w:tcPr>
          <w:p w14:paraId="09B659FB" w14:textId="77777777" w:rsidR="00BF1720" w:rsidRPr="001525D4" w:rsidRDefault="00BF1720" w:rsidP="00652E02">
            <w:pPr>
              <w:spacing w:after="0" w:line="240" w:lineRule="auto"/>
              <w:rPr>
                <w:rFonts w:ascii="Calibri" w:eastAsia="Times New Roman" w:hAnsi="Calibri" w:cs="Times New Roman"/>
                <w:color w:val="000000"/>
                <w:sz w:val="16"/>
                <w:szCs w:val="18"/>
                <w:lang w:eastAsia="fr-FR"/>
              </w:rPr>
            </w:pPr>
            <w:r w:rsidRPr="001525D4">
              <w:rPr>
                <w:rFonts w:ascii="Calibri" w:eastAsia="Times New Roman" w:hAnsi="Calibri" w:cs="Times New Roman"/>
                <w:color w:val="000000"/>
                <w:sz w:val="16"/>
                <w:szCs w:val="18"/>
                <w:lang w:eastAsia="fr-FR"/>
              </w:rPr>
              <w:t>Contrôle de qualité en curiethérapie par Iridium 192 à haut débit de dose</w:t>
            </w:r>
          </w:p>
        </w:tc>
        <w:tc>
          <w:tcPr>
            <w:tcW w:w="2499" w:type="dxa"/>
            <w:tcBorders>
              <w:top w:val="nil"/>
              <w:left w:val="nil"/>
              <w:bottom w:val="single" w:sz="4" w:space="0" w:color="auto"/>
              <w:right w:val="single" w:sz="4" w:space="0" w:color="auto"/>
            </w:tcBorders>
            <w:shd w:val="clear" w:color="auto" w:fill="auto"/>
            <w:noWrap/>
            <w:vAlign w:val="center"/>
            <w:hideMark/>
          </w:tcPr>
          <w:p w14:paraId="33A6A3DD" w14:textId="77777777" w:rsidR="00BF1720" w:rsidRPr="001525D4" w:rsidRDefault="00BF1720" w:rsidP="00652E02">
            <w:pPr>
              <w:spacing w:after="0" w:line="240" w:lineRule="auto"/>
              <w:rPr>
                <w:rFonts w:ascii="Calibri" w:eastAsia="Times New Roman" w:hAnsi="Calibri" w:cs="Times New Roman"/>
                <w:color w:val="000000"/>
                <w:sz w:val="16"/>
                <w:szCs w:val="18"/>
                <w:lang w:eastAsia="fr-FR"/>
              </w:rPr>
            </w:pPr>
            <w:r w:rsidRPr="001525D4">
              <w:rPr>
                <w:rFonts w:ascii="Calibri" w:eastAsia="Times New Roman" w:hAnsi="Calibri" w:cs="Times New Roman"/>
                <w:color w:val="000000"/>
                <w:sz w:val="16"/>
                <w:szCs w:val="18"/>
                <w:lang w:eastAsia="fr-FR"/>
              </w:rPr>
              <w:t> </w:t>
            </w:r>
          </w:p>
        </w:tc>
        <w:tc>
          <w:tcPr>
            <w:tcW w:w="744" w:type="dxa"/>
            <w:tcBorders>
              <w:top w:val="nil"/>
              <w:left w:val="nil"/>
              <w:bottom w:val="single" w:sz="4" w:space="0" w:color="auto"/>
              <w:right w:val="single" w:sz="4" w:space="0" w:color="auto"/>
            </w:tcBorders>
            <w:shd w:val="clear" w:color="auto" w:fill="auto"/>
            <w:noWrap/>
            <w:vAlign w:val="center"/>
            <w:hideMark/>
          </w:tcPr>
          <w:p w14:paraId="1AE9192C" w14:textId="77777777" w:rsidR="00BF1720" w:rsidRPr="001525D4" w:rsidRDefault="00BF1720" w:rsidP="00652E02">
            <w:pPr>
              <w:spacing w:after="0" w:line="240" w:lineRule="auto"/>
              <w:jc w:val="center"/>
              <w:rPr>
                <w:rFonts w:ascii="Calibri" w:eastAsia="Times New Roman" w:hAnsi="Calibri" w:cs="Times New Roman"/>
                <w:color w:val="000000"/>
                <w:sz w:val="16"/>
                <w:szCs w:val="18"/>
                <w:lang w:eastAsia="fr-FR"/>
              </w:rPr>
            </w:pPr>
            <w:r w:rsidRPr="001525D4">
              <w:rPr>
                <w:rFonts w:ascii="Calibri" w:eastAsia="Times New Roman" w:hAnsi="Calibri" w:cs="Times New Roman"/>
                <w:color w:val="000000"/>
                <w:sz w:val="16"/>
                <w:szCs w:val="18"/>
                <w:lang w:eastAsia="fr-FR"/>
              </w:rPr>
              <w:t>11</w:t>
            </w:r>
          </w:p>
        </w:tc>
        <w:tc>
          <w:tcPr>
            <w:tcW w:w="506" w:type="dxa"/>
            <w:tcBorders>
              <w:top w:val="nil"/>
              <w:left w:val="nil"/>
              <w:bottom w:val="single" w:sz="4" w:space="0" w:color="auto"/>
              <w:right w:val="single" w:sz="4" w:space="0" w:color="auto"/>
            </w:tcBorders>
            <w:shd w:val="clear" w:color="auto" w:fill="auto"/>
            <w:noWrap/>
            <w:vAlign w:val="center"/>
            <w:hideMark/>
          </w:tcPr>
          <w:p w14:paraId="7B777630" w14:textId="77777777" w:rsidR="00BF1720" w:rsidRPr="001525D4" w:rsidRDefault="00BF1720" w:rsidP="00652E02">
            <w:pPr>
              <w:spacing w:after="0" w:line="240" w:lineRule="auto"/>
              <w:jc w:val="center"/>
              <w:rPr>
                <w:rFonts w:ascii="Calibri" w:eastAsia="Times New Roman" w:hAnsi="Calibri" w:cs="Times New Roman"/>
                <w:color w:val="000000"/>
                <w:sz w:val="16"/>
                <w:szCs w:val="18"/>
                <w:lang w:eastAsia="fr-FR"/>
              </w:rPr>
            </w:pPr>
            <w:r w:rsidRPr="001525D4">
              <w:rPr>
                <w:rFonts w:ascii="Calibri" w:eastAsia="Times New Roman" w:hAnsi="Calibri" w:cs="Times New Roman"/>
                <w:color w:val="000000"/>
                <w:sz w:val="16"/>
                <w:szCs w:val="18"/>
                <w:lang w:eastAsia="fr-FR"/>
              </w:rPr>
              <w:t>1995</w:t>
            </w:r>
          </w:p>
        </w:tc>
        <w:tc>
          <w:tcPr>
            <w:tcW w:w="804" w:type="dxa"/>
            <w:tcBorders>
              <w:top w:val="nil"/>
              <w:left w:val="nil"/>
              <w:bottom w:val="single" w:sz="4" w:space="0" w:color="auto"/>
              <w:right w:val="single" w:sz="4" w:space="0" w:color="auto"/>
            </w:tcBorders>
            <w:shd w:val="clear" w:color="auto" w:fill="auto"/>
            <w:noWrap/>
            <w:vAlign w:val="center"/>
            <w:hideMark/>
          </w:tcPr>
          <w:p w14:paraId="30FDFB09" w14:textId="77777777" w:rsidR="00BF1720" w:rsidRPr="001525D4" w:rsidRDefault="00BF1720" w:rsidP="00652E02">
            <w:pPr>
              <w:spacing w:after="0" w:line="240" w:lineRule="auto"/>
              <w:jc w:val="center"/>
              <w:rPr>
                <w:rFonts w:ascii="Calibri" w:eastAsia="Times New Roman" w:hAnsi="Calibri" w:cs="Times New Roman"/>
                <w:color w:val="000000"/>
                <w:sz w:val="16"/>
                <w:szCs w:val="18"/>
                <w:lang w:eastAsia="fr-FR"/>
              </w:rPr>
            </w:pPr>
            <w:r w:rsidRPr="001525D4">
              <w:rPr>
                <w:rFonts w:ascii="Calibri" w:eastAsia="Times New Roman" w:hAnsi="Calibri" w:cs="Times New Roman"/>
                <w:color w:val="000000"/>
                <w:sz w:val="16"/>
                <w:szCs w:val="18"/>
                <w:lang w:eastAsia="fr-FR"/>
              </w:rPr>
              <w:t>RT</w:t>
            </w:r>
          </w:p>
        </w:tc>
        <w:tc>
          <w:tcPr>
            <w:tcW w:w="1265" w:type="dxa"/>
            <w:tcBorders>
              <w:top w:val="nil"/>
              <w:left w:val="nil"/>
              <w:bottom w:val="single" w:sz="4" w:space="0" w:color="auto"/>
              <w:right w:val="single" w:sz="4" w:space="0" w:color="auto"/>
            </w:tcBorders>
            <w:shd w:val="clear" w:color="auto" w:fill="auto"/>
            <w:noWrap/>
            <w:vAlign w:val="center"/>
            <w:hideMark/>
          </w:tcPr>
          <w:p w14:paraId="1A945BD1" w14:textId="77777777" w:rsidR="00BF1720" w:rsidRPr="001525D4" w:rsidRDefault="00BF1720" w:rsidP="00652E02">
            <w:pPr>
              <w:spacing w:after="0" w:line="240" w:lineRule="auto"/>
              <w:jc w:val="center"/>
              <w:rPr>
                <w:rFonts w:ascii="Calibri" w:eastAsia="Times New Roman" w:hAnsi="Calibri" w:cs="Times New Roman"/>
                <w:color w:val="000000"/>
                <w:sz w:val="16"/>
                <w:szCs w:val="18"/>
                <w:lang w:eastAsia="fr-FR"/>
              </w:rPr>
            </w:pPr>
            <w:r w:rsidRPr="001525D4">
              <w:rPr>
                <w:rFonts w:ascii="Calibri" w:eastAsia="Times New Roman" w:hAnsi="Calibri" w:cs="Times New Roman"/>
                <w:color w:val="000000"/>
                <w:sz w:val="16"/>
                <w:szCs w:val="18"/>
                <w:lang w:eastAsia="fr-FR"/>
              </w:rPr>
              <w:t>OUI</w:t>
            </w:r>
          </w:p>
        </w:tc>
      </w:tr>
      <w:tr w:rsidR="00BF1720" w:rsidRPr="001525D4" w14:paraId="596790E3" w14:textId="77777777" w:rsidTr="00652E02">
        <w:trPr>
          <w:trHeight w:val="300"/>
          <w:jc w:val="center"/>
        </w:trPr>
        <w:tc>
          <w:tcPr>
            <w:tcW w:w="3729" w:type="dxa"/>
            <w:tcBorders>
              <w:top w:val="nil"/>
              <w:left w:val="single" w:sz="4" w:space="0" w:color="auto"/>
              <w:bottom w:val="single" w:sz="4" w:space="0" w:color="auto"/>
              <w:right w:val="single" w:sz="4" w:space="0" w:color="auto"/>
            </w:tcBorders>
            <w:shd w:val="clear" w:color="auto" w:fill="auto"/>
            <w:noWrap/>
            <w:vAlign w:val="center"/>
            <w:hideMark/>
          </w:tcPr>
          <w:p w14:paraId="508D820B" w14:textId="77777777" w:rsidR="00BF1720" w:rsidRPr="001525D4" w:rsidRDefault="00BF1720" w:rsidP="00652E02">
            <w:pPr>
              <w:spacing w:after="0" w:line="240" w:lineRule="auto"/>
              <w:rPr>
                <w:rFonts w:ascii="Calibri" w:eastAsia="Times New Roman" w:hAnsi="Calibri" w:cs="Times New Roman"/>
                <w:color w:val="000000"/>
                <w:sz w:val="16"/>
                <w:szCs w:val="18"/>
                <w:lang w:eastAsia="fr-FR"/>
              </w:rPr>
            </w:pPr>
            <w:r w:rsidRPr="001525D4">
              <w:rPr>
                <w:rFonts w:ascii="Calibri" w:eastAsia="Times New Roman" w:hAnsi="Calibri" w:cs="Times New Roman"/>
                <w:color w:val="000000"/>
                <w:sz w:val="16"/>
                <w:szCs w:val="18"/>
                <w:lang w:eastAsia="fr-FR"/>
              </w:rPr>
              <w:t>Evaluation des performances et contrôle de qualité des caméras à scintillations</w:t>
            </w:r>
            <w:r>
              <w:rPr>
                <w:rFonts w:ascii="Calibri" w:eastAsia="Times New Roman" w:hAnsi="Calibri" w:cs="Times New Roman"/>
                <w:color w:val="000000"/>
                <w:sz w:val="16"/>
                <w:szCs w:val="18"/>
                <w:lang w:eastAsia="fr-FR"/>
              </w:rPr>
              <w:t>,</w:t>
            </w:r>
          </w:p>
        </w:tc>
        <w:tc>
          <w:tcPr>
            <w:tcW w:w="2499" w:type="dxa"/>
            <w:tcBorders>
              <w:top w:val="nil"/>
              <w:left w:val="nil"/>
              <w:bottom w:val="single" w:sz="4" w:space="0" w:color="auto"/>
              <w:right w:val="single" w:sz="4" w:space="0" w:color="auto"/>
            </w:tcBorders>
            <w:shd w:val="clear" w:color="auto" w:fill="auto"/>
            <w:noWrap/>
            <w:vAlign w:val="center"/>
            <w:hideMark/>
          </w:tcPr>
          <w:p w14:paraId="5FC2B51D" w14:textId="77777777" w:rsidR="00BF1720" w:rsidRPr="001525D4" w:rsidRDefault="00BF1720" w:rsidP="00652E02">
            <w:pPr>
              <w:spacing w:after="0" w:line="240" w:lineRule="auto"/>
              <w:rPr>
                <w:rFonts w:ascii="Calibri" w:eastAsia="Times New Roman" w:hAnsi="Calibri" w:cs="Times New Roman"/>
                <w:color w:val="000000"/>
                <w:sz w:val="16"/>
                <w:szCs w:val="18"/>
                <w:lang w:eastAsia="fr-FR"/>
              </w:rPr>
            </w:pPr>
            <w:r w:rsidRPr="001525D4">
              <w:rPr>
                <w:rFonts w:ascii="Calibri" w:eastAsia="Times New Roman" w:hAnsi="Calibri" w:cs="Times New Roman"/>
                <w:color w:val="000000"/>
                <w:sz w:val="16"/>
                <w:szCs w:val="18"/>
                <w:lang w:eastAsia="fr-FR"/>
              </w:rPr>
              <w:t>2ème partie - mode tomographique</w:t>
            </w:r>
          </w:p>
        </w:tc>
        <w:tc>
          <w:tcPr>
            <w:tcW w:w="744" w:type="dxa"/>
            <w:tcBorders>
              <w:top w:val="nil"/>
              <w:left w:val="nil"/>
              <w:bottom w:val="single" w:sz="4" w:space="0" w:color="auto"/>
              <w:right w:val="single" w:sz="4" w:space="0" w:color="auto"/>
            </w:tcBorders>
            <w:shd w:val="clear" w:color="auto" w:fill="auto"/>
            <w:noWrap/>
            <w:vAlign w:val="center"/>
            <w:hideMark/>
          </w:tcPr>
          <w:p w14:paraId="4BAB0090" w14:textId="77777777" w:rsidR="00BF1720" w:rsidRPr="001525D4" w:rsidRDefault="00BF1720" w:rsidP="00652E02">
            <w:pPr>
              <w:spacing w:after="0" w:line="240" w:lineRule="auto"/>
              <w:jc w:val="center"/>
              <w:rPr>
                <w:rFonts w:ascii="Calibri" w:eastAsia="Times New Roman" w:hAnsi="Calibri" w:cs="Times New Roman"/>
                <w:color w:val="000000"/>
                <w:sz w:val="16"/>
                <w:szCs w:val="18"/>
                <w:lang w:eastAsia="fr-FR"/>
              </w:rPr>
            </w:pPr>
            <w:r w:rsidRPr="001525D4">
              <w:rPr>
                <w:rFonts w:ascii="Calibri" w:eastAsia="Times New Roman" w:hAnsi="Calibri" w:cs="Times New Roman"/>
                <w:color w:val="000000"/>
                <w:sz w:val="16"/>
                <w:szCs w:val="18"/>
                <w:lang w:eastAsia="fr-FR"/>
              </w:rPr>
              <w:t>12</w:t>
            </w:r>
          </w:p>
        </w:tc>
        <w:tc>
          <w:tcPr>
            <w:tcW w:w="506" w:type="dxa"/>
            <w:tcBorders>
              <w:top w:val="nil"/>
              <w:left w:val="nil"/>
              <w:bottom w:val="single" w:sz="4" w:space="0" w:color="auto"/>
              <w:right w:val="single" w:sz="4" w:space="0" w:color="auto"/>
            </w:tcBorders>
            <w:shd w:val="clear" w:color="auto" w:fill="auto"/>
            <w:noWrap/>
            <w:vAlign w:val="center"/>
            <w:hideMark/>
          </w:tcPr>
          <w:p w14:paraId="7A4164C8" w14:textId="77777777" w:rsidR="00BF1720" w:rsidRPr="001525D4" w:rsidRDefault="00BF1720" w:rsidP="00652E02">
            <w:pPr>
              <w:spacing w:after="0" w:line="240" w:lineRule="auto"/>
              <w:jc w:val="center"/>
              <w:rPr>
                <w:rFonts w:ascii="Calibri" w:eastAsia="Times New Roman" w:hAnsi="Calibri" w:cs="Times New Roman"/>
                <w:color w:val="000000"/>
                <w:sz w:val="16"/>
                <w:szCs w:val="18"/>
                <w:lang w:eastAsia="fr-FR"/>
              </w:rPr>
            </w:pPr>
            <w:r w:rsidRPr="001525D4">
              <w:rPr>
                <w:rFonts w:ascii="Calibri" w:eastAsia="Times New Roman" w:hAnsi="Calibri" w:cs="Times New Roman"/>
                <w:color w:val="000000"/>
                <w:sz w:val="16"/>
                <w:szCs w:val="18"/>
                <w:lang w:eastAsia="fr-FR"/>
              </w:rPr>
              <w:t>1996</w:t>
            </w:r>
          </w:p>
        </w:tc>
        <w:tc>
          <w:tcPr>
            <w:tcW w:w="804" w:type="dxa"/>
            <w:tcBorders>
              <w:top w:val="nil"/>
              <w:left w:val="nil"/>
              <w:bottom w:val="single" w:sz="4" w:space="0" w:color="auto"/>
              <w:right w:val="single" w:sz="4" w:space="0" w:color="auto"/>
            </w:tcBorders>
            <w:shd w:val="clear" w:color="auto" w:fill="auto"/>
            <w:noWrap/>
            <w:vAlign w:val="center"/>
            <w:hideMark/>
          </w:tcPr>
          <w:p w14:paraId="39C45002" w14:textId="77777777" w:rsidR="00BF1720" w:rsidRPr="001525D4" w:rsidRDefault="00BF1720" w:rsidP="00652E02">
            <w:pPr>
              <w:spacing w:after="0" w:line="240" w:lineRule="auto"/>
              <w:jc w:val="center"/>
              <w:rPr>
                <w:rFonts w:ascii="Calibri" w:eastAsia="Times New Roman" w:hAnsi="Calibri" w:cs="Times New Roman"/>
                <w:color w:val="000000"/>
                <w:sz w:val="16"/>
                <w:szCs w:val="18"/>
                <w:lang w:eastAsia="fr-FR"/>
              </w:rPr>
            </w:pPr>
            <w:r w:rsidRPr="001525D4">
              <w:rPr>
                <w:rFonts w:ascii="Calibri" w:eastAsia="Times New Roman" w:hAnsi="Calibri" w:cs="Times New Roman"/>
                <w:color w:val="000000"/>
                <w:sz w:val="16"/>
                <w:szCs w:val="18"/>
                <w:lang w:eastAsia="fr-FR"/>
              </w:rPr>
              <w:t>MN</w:t>
            </w:r>
          </w:p>
        </w:tc>
        <w:tc>
          <w:tcPr>
            <w:tcW w:w="1265" w:type="dxa"/>
            <w:tcBorders>
              <w:top w:val="nil"/>
              <w:left w:val="nil"/>
              <w:bottom w:val="single" w:sz="4" w:space="0" w:color="auto"/>
              <w:right w:val="single" w:sz="4" w:space="0" w:color="auto"/>
            </w:tcBorders>
            <w:shd w:val="clear" w:color="auto" w:fill="auto"/>
            <w:noWrap/>
            <w:vAlign w:val="center"/>
            <w:hideMark/>
          </w:tcPr>
          <w:p w14:paraId="3B3E203D" w14:textId="77777777" w:rsidR="00BF1720" w:rsidRPr="001525D4" w:rsidRDefault="00BF1720" w:rsidP="00652E02">
            <w:pPr>
              <w:spacing w:after="0" w:line="240" w:lineRule="auto"/>
              <w:jc w:val="center"/>
              <w:rPr>
                <w:rFonts w:ascii="Calibri" w:eastAsia="Times New Roman" w:hAnsi="Calibri" w:cs="Times New Roman"/>
                <w:color w:val="000000"/>
                <w:sz w:val="16"/>
                <w:szCs w:val="18"/>
                <w:lang w:eastAsia="fr-FR"/>
              </w:rPr>
            </w:pPr>
            <w:r w:rsidRPr="001525D4">
              <w:rPr>
                <w:rFonts w:ascii="Calibri" w:eastAsia="Times New Roman" w:hAnsi="Calibri" w:cs="Times New Roman"/>
                <w:color w:val="000000"/>
                <w:sz w:val="16"/>
                <w:szCs w:val="18"/>
                <w:lang w:eastAsia="fr-FR"/>
              </w:rPr>
              <w:t>OUI</w:t>
            </w:r>
          </w:p>
        </w:tc>
      </w:tr>
      <w:tr w:rsidR="00BF1720" w:rsidRPr="001525D4" w14:paraId="6875AAC7" w14:textId="77777777" w:rsidTr="00652E02">
        <w:trPr>
          <w:trHeight w:val="300"/>
          <w:jc w:val="center"/>
        </w:trPr>
        <w:tc>
          <w:tcPr>
            <w:tcW w:w="3729" w:type="dxa"/>
            <w:tcBorders>
              <w:top w:val="nil"/>
              <w:left w:val="single" w:sz="4" w:space="0" w:color="auto"/>
              <w:bottom w:val="single" w:sz="4" w:space="0" w:color="auto"/>
              <w:right w:val="single" w:sz="4" w:space="0" w:color="auto"/>
            </w:tcBorders>
            <w:shd w:val="clear" w:color="auto" w:fill="auto"/>
            <w:noWrap/>
            <w:vAlign w:val="center"/>
            <w:hideMark/>
          </w:tcPr>
          <w:p w14:paraId="752E2E4D" w14:textId="77777777" w:rsidR="00BF1720" w:rsidRPr="001525D4" w:rsidRDefault="00BF1720" w:rsidP="00652E02">
            <w:pPr>
              <w:spacing w:after="0" w:line="240" w:lineRule="auto"/>
              <w:rPr>
                <w:rFonts w:ascii="Calibri" w:eastAsia="Times New Roman" w:hAnsi="Calibri" w:cs="Times New Roman"/>
                <w:color w:val="000000"/>
                <w:sz w:val="16"/>
                <w:szCs w:val="18"/>
                <w:lang w:eastAsia="fr-FR"/>
              </w:rPr>
            </w:pPr>
            <w:r w:rsidRPr="001525D4">
              <w:rPr>
                <w:rFonts w:ascii="Calibri" w:eastAsia="Times New Roman" w:hAnsi="Calibri" w:cs="Times New Roman"/>
                <w:color w:val="000000"/>
                <w:sz w:val="16"/>
                <w:szCs w:val="18"/>
                <w:lang w:eastAsia="fr-FR"/>
              </w:rPr>
              <w:t>Evaluation des performances des systèmes d'imagerie de contrôle</w:t>
            </w:r>
          </w:p>
        </w:tc>
        <w:tc>
          <w:tcPr>
            <w:tcW w:w="2499" w:type="dxa"/>
            <w:tcBorders>
              <w:top w:val="nil"/>
              <w:left w:val="nil"/>
              <w:bottom w:val="single" w:sz="4" w:space="0" w:color="auto"/>
              <w:right w:val="single" w:sz="4" w:space="0" w:color="auto"/>
            </w:tcBorders>
            <w:shd w:val="clear" w:color="auto" w:fill="auto"/>
            <w:noWrap/>
            <w:vAlign w:val="center"/>
            <w:hideMark/>
          </w:tcPr>
          <w:p w14:paraId="07B33803" w14:textId="77777777" w:rsidR="00BF1720" w:rsidRPr="001525D4" w:rsidRDefault="00BF1720" w:rsidP="00652E02">
            <w:pPr>
              <w:spacing w:after="0" w:line="240" w:lineRule="auto"/>
              <w:rPr>
                <w:rFonts w:ascii="Calibri" w:eastAsia="Times New Roman" w:hAnsi="Calibri" w:cs="Times New Roman"/>
                <w:color w:val="000000"/>
                <w:sz w:val="16"/>
                <w:szCs w:val="18"/>
                <w:lang w:eastAsia="fr-FR"/>
              </w:rPr>
            </w:pPr>
            <w:r w:rsidRPr="001525D4">
              <w:rPr>
                <w:rFonts w:ascii="Calibri" w:eastAsia="Times New Roman" w:hAnsi="Calibri" w:cs="Times New Roman"/>
                <w:color w:val="000000"/>
                <w:sz w:val="16"/>
                <w:szCs w:val="18"/>
                <w:lang w:eastAsia="fr-FR"/>
              </w:rPr>
              <w:t> </w:t>
            </w:r>
          </w:p>
        </w:tc>
        <w:tc>
          <w:tcPr>
            <w:tcW w:w="744" w:type="dxa"/>
            <w:tcBorders>
              <w:top w:val="nil"/>
              <w:left w:val="nil"/>
              <w:bottom w:val="single" w:sz="4" w:space="0" w:color="auto"/>
              <w:right w:val="single" w:sz="4" w:space="0" w:color="auto"/>
            </w:tcBorders>
            <w:shd w:val="clear" w:color="auto" w:fill="auto"/>
            <w:noWrap/>
            <w:vAlign w:val="center"/>
            <w:hideMark/>
          </w:tcPr>
          <w:p w14:paraId="01787E45" w14:textId="77777777" w:rsidR="00BF1720" w:rsidRPr="001525D4" w:rsidRDefault="00BF1720" w:rsidP="00652E02">
            <w:pPr>
              <w:spacing w:after="0" w:line="240" w:lineRule="auto"/>
              <w:jc w:val="center"/>
              <w:rPr>
                <w:rFonts w:ascii="Calibri" w:eastAsia="Times New Roman" w:hAnsi="Calibri" w:cs="Times New Roman"/>
                <w:color w:val="000000"/>
                <w:sz w:val="16"/>
                <w:szCs w:val="18"/>
                <w:lang w:eastAsia="fr-FR"/>
              </w:rPr>
            </w:pPr>
            <w:r w:rsidRPr="001525D4">
              <w:rPr>
                <w:rFonts w:ascii="Calibri" w:eastAsia="Times New Roman" w:hAnsi="Calibri" w:cs="Times New Roman"/>
                <w:color w:val="000000"/>
                <w:sz w:val="16"/>
                <w:szCs w:val="18"/>
                <w:lang w:eastAsia="fr-FR"/>
              </w:rPr>
              <w:t>13</w:t>
            </w:r>
          </w:p>
        </w:tc>
        <w:tc>
          <w:tcPr>
            <w:tcW w:w="506" w:type="dxa"/>
            <w:tcBorders>
              <w:top w:val="nil"/>
              <w:left w:val="nil"/>
              <w:bottom w:val="single" w:sz="4" w:space="0" w:color="auto"/>
              <w:right w:val="single" w:sz="4" w:space="0" w:color="auto"/>
            </w:tcBorders>
            <w:shd w:val="clear" w:color="auto" w:fill="auto"/>
            <w:noWrap/>
            <w:vAlign w:val="center"/>
            <w:hideMark/>
          </w:tcPr>
          <w:p w14:paraId="0690D2DE" w14:textId="77777777" w:rsidR="00BF1720" w:rsidRPr="001525D4" w:rsidRDefault="00BF1720" w:rsidP="00652E02">
            <w:pPr>
              <w:spacing w:after="0" w:line="240" w:lineRule="auto"/>
              <w:jc w:val="center"/>
              <w:rPr>
                <w:rFonts w:ascii="Calibri" w:eastAsia="Times New Roman" w:hAnsi="Calibri" w:cs="Times New Roman"/>
                <w:color w:val="000000"/>
                <w:sz w:val="16"/>
                <w:szCs w:val="18"/>
                <w:lang w:eastAsia="fr-FR"/>
              </w:rPr>
            </w:pPr>
            <w:r w:rsidRPr="001525D4">
              <w:rPr>
                <w:rFonts w:ascii="Calibri" w:eastAsia="Times New Roman" w:hAnsi="Calibri" w:cs="Times New Roman"/>
                <w:color w:val="000000"/>
                <w:sz w:val="16"/>
                <w:szCs w:val="18"/>
                <w:lang w:eastAsia="fr-FR"/>
              </w:rPr>
              <w:t>1996</w:t>
            </w:r>
          </w:p>
        </w:tc>
        <w:tc>
          <w:tcPr>
            <w:tcW w:w="804" w:type="dxa"/>
            <w:tcBorders>
              <w:top w:val="nil"/>
              <w:left w:val="nil"/>
              <w:bottom w:val="single" w:sz="4" w:space="0" w:color="auto"/>
              <w:right w:val="single" w:sz="4" w:space="0" w:color="auto"/>
            </w:tcBorders>
            <w:shd w:val="clear" w:color="auto" w:fill="auto"/>
            <w:noWrap/>
            <w:vAlign w:val="center"/>
            <w:hideMark/>
          </w:tcPr>
          <w:p w14:paraId="7CF65228" w14:textId="77777777" w:rsidR="00BF1720" w:rsidRPr="001525D4" w:rsidRDefault="00BF1720" w:rsidP="00652E02">
            <w:pPr>
              <w:spacing w:after="0" w:line="240" w:lineRule="auto"/>
              <w:jc w:val="center"/>
              <w:rPr>
                <w:rFonts w:ascii="Calibri" w:eastAsia="Times New Roman" w:hAnsi="Calibri" w:cs="Times New Roman"/>
                <w:color w:val="000000"/>
                <w:sz w:val="16"/>
                <w:szCs w:val="18"/>
                <w:lang w:eastAsia="fr-FR"/>
              </w:rPr>
            </w:pPr>
            <w:r w:rsidRPr="001525D4">
              <w:rPr>
                <w:rFonts w:ascii="Calibri" w:eastAsia="Times New Roman" w:hAnsi="Calibri" w:cs="Times New Roman"/>
                <w:color w:val="000000"/>
                <w:sz w:val="16"/>
                <w:szCs w:val="18"/>
                <w:lang w:eastAsia="fr-FR"/>
              </w:rPr>
              <w:t>RT</w:t>
            </w:r>
          </w:p>
        </w:tc>
        <w:tc>
          <w:tcPr>
            <w:tcW w:w="1265" w:type="dxa"/>
            <w:tcBorders>
              <w:top w:val="nil"/>
              <w:left w:val="nil"/>
              <w:bottom w:val="single" w:sz="4" w:space="0" w:color="auto"/>
              <w:right w:val="single" w:sz="4" w:space="0" w:color="auto"/>
            </w:tcBorders>
            <w:shd w:val="clear" w:color="auto" w:fill="auto"/>
            <w:noWrap/>
            <w:vAlign w:val="center"/>
            <w:hideMark/>
          </w:tcPr>
          <w:p w14:paraId="10BAC71F" w14:textId="77777777" w:rsidR="00BF1720" w:rsidRPr="001525D4" w:rsidRDefault="00BF1720" w:rsidP="00652E02">
            <w:pPr>
              <w:spacing w:after="0" w:line="240" w:lineRule="auto"/>
              <w:jc w:val="center"/>
              <w:rPr>
                <w:rFonts w:ascii="Calibri" w:eastAsia="Times New Roman" w:hAnsi="Calibri" w:cs="Times New Roman"/>
                <w:color w:val="000000"/>
                <w:sz w:val="16"/>
                <w:szCs w:val="18"/>
                <w:lang w:eastAsia="fr-FR"/>
              </w:rPr>
            </w:pPr>
            <w:r w:rsidRPr="001525D4">
              <w:rPr>
                <w:rFonts w:ascii="Calibri" w:eastAsia="Times New Roman" w:hAnsi="Calibri" w:cs="Times New Roman"/>
                <w:color w:val="000000"/>
                <w:sz w:val="16"/>
                <w:szCs w:val="18"/>
                <w:lang w:eastAsia="fr-FR"/>
              </w:rPr>
              <w:t>OUI</w:t>
            </w:r>
          </w:p>
        </w:tc>
      </w:tr>
      <w:tr w:rsidR="00BF1720" w:rsidRPr="001525D4" w14:paraId="6C5F6DAE" w14:textId="77777777" w:rsidTr="00652E02">
        <w:trPr>
          <w:trHeight w:val="300"/>
          <w:jc w:val="center"/>
        </w:trPr>
        <w:tc>
          <w:tcPr>
            <w:tcW w:w="3729" w:type="dxa"/>
            <w:tcBorders>
              <w:top w:val="nil"/>
              <w:left w:val="single" w:sz="4" w:space="0" w:color="auto"/>
              <w:bottom w:val="single" w:sz="4" w:space="0" w:color="auto"/>
              <w:right w:val="single" w:sz="4" w:space="0" w:color="auto"/>
            </w:tcBorders>
            <w:shd w:val="clear" w:color="auto" w:fill="auto"/>
            <w:noWrap/>
            <w:vAlign w:val="center"/>
            <w:hideMark/>
          </w:tcPr>
          <w:p w14:paraId="05258F2E" w14:textId="77777777" w:rsidR="00BF1720" w:rsidRPr="001525D4" w:rsidRDefault="00BF1720" w:rsidP="00652E02">
            <w:pPr>
              <w:spacing w:after="0" w:line="240" w:lineRule="auto"/>
              <w:rPr>
                <w:rFonts w:ascii="Calibri" w:eastAsia="Times New Roman" w:hAnsi="Calibri" w:cs="Times New Roman"/>
                <w:color w:val="000000"/>
                <w:sz w:val="16"/>
                <w:szCs w:val="18"/>
                <w:lang w:eastAsia="fr-FR"/>
              </w:rPr>
            </w:pPr>
            <w:r w:rsidRPr="001525D4">
              <w:rPr>
                <w:rFonts w:ascii="Calibri" w:eastAsia="Times New Roman" w:hAnsi="Calibri" w:cs="Times New Roman"/>
                <w:color w:val="000000"/>
                <w:sz w:val="16"/>
                <w:szCs w:val="18"/>
                <w:lang w:eastAsia="fr-FR"/>
              </w:rPr>
              <w:t>Evaluation des performances et contrôle de qualité des caméras à scintillations</w:t>
            </w:r>
            <w:r>
              <w:rPr>
                <w:rFonts w:ascii="Calibri" w:eastAsia="Times New Roman" w:hAnsi="Calibri" w:cs="Times New Roman"/>
                <w:color w:val="000000"/>
                <w:sz w:val="16"/>
                <w:szCs w:val="18"/>
                <w:lang w:eastAsia="fr-FR"/>
              </w:rPr>
              <w:t>,</w:t>
            </w:r>
          </w:p>
        </w:tc>
        <w:tc>
          <w:tcPr>
            <w:tcW w:w="2499" w:type="dxa"/>
            <w:tcBorders>
              <w:top w:val="nil"/>
              <w:left w:val="nil"/>
              <w:bottom w:val="single" w:sz="4" w:space="0" w:color="auto"/>
              <w:right w:val="single" w:sz="4" w:space="0" w:color="auto"/>
            </w:tcBorders>
            <w:shd w:val="clear" w:color="auto" w:fill="auto"/>
            <w:noWrap/>
            <w:vAlign w:val="center"/>
            <w:hideMark/>
          </w:tcPr>
          <w:p w14:paraId="0CF286FE" w14:textId="77777777" w:rsidR="00BF1720" w:rsidRPr="001525D4" w:rsidRDefault="00BF1720" w:rsidP="00652E02">
            <w:pPr>
              <w:spacing w:after="0" w:line="240" w:lineRule="auto"/>
              <w:rPr>
                <w:rFonts w:ascii="Calibri" w:eastAsia="Times New Roman" w:hAnsi="Calibri" w:cs="Times New Roman"/>
                <w:color w:val="000000"/>
                <w:sz w:val="16"/>
                <w:szCs w:val="18"/>
                <w:lang w:eastAsia="fr-FR"/>
              </w:rPr>
            </w:pPr>
            <w:r w:rsidRPr="001525D4">
              <w:rPr>
                <w:rFonts w:ascii="Calibri" w:eastAsia="Times New Roman" w:hAnsi="Calibri" w:cs="Times New Roman"/>
                <w:color w:val="000000"/>
                <w:sz w:val="16"/>
                <w:szCs w:val="18"/>
                <w:lang w:eastAsia="fr-FR"/>
              </w:rPr>
              <w:t>3ème partie - mode corps entier</w:t>
            </w:r>
          </w:p>
        </w:tc>
        <w:tc>
          <w:tcPr>
            <w:tcW w:w="744" w:type="dxa"/>
            <w:tcBorders>
              <w:top w:val="nil"/>
              <w:left w:val="nil"/>
              <w:bottom w:val="single" w:sz="4" w:space="0" w:color="auto"/>
              <w:right w:val="single" w:sz="4" w:space="0" w:color="auto"/>
            </w:tcBorders>
            <w:shd w:val="clear" w:color="auto" w:fill="auto"/>
            <w:noWrap/>
            <w:vAlign w:val="center"/>
            <w:hideMark/>
          </w:tcPr>
          <w:p w14:paraId="4F31895A" w14:textId="77777777" w:rsidR="00BF1720" w:rsidRPr="001525D4" w:rsidRDefault="00BF1720" w:rsidP="00652E02">
            <w:pPr>
              <w:spacing w:after="0" w:line="240" w:lineRule="auto"/>
              <w:jc w:val="center"/>
              <w:rPr>
                <w:rFonts w:ascii="Calibri" w:eastAsia="Times New Roman" w:hAnsi="Calibri" w:cs="Times New Roman"/>
                <w:color w:val="000000"/>
                <w:sz w:val="16"/>
                <w:szCs w:val="18"/>
                <w:lang w:eastAsia="fr-FR"/>
              </w:rPr>
            </w:pPr>
            <w:r w:rsidRPr="001525D4">
              <w:rPr>
                <w:rFonts w:ascii="Calibri" w:eastAsia="Times New Roman" w:hAnsi="Calibri" w:cs="Times New Roman"/>
                <w:color w:val="000000"/>
                <w:sz w:val="16"/>
                <w:szCs w:val="18"/>
                <w:lang w:eastAsia="fr-FR"/>
              </w:rPr>
              <w:t>14</w:t>
            </w:r>
          </w:p>
        </w:tc>
        <w:tc>
          <w:tcPr>
            <w:tcW w:w="506" w:type="dxa"/>
            <w:tcBorders>
              <w:top w:val="nil"/>
              <w:left w:val="nil"/>
              <w:bottom w:val="single" w:sz="4" w:space="0" w:color="auto"/>
              <w:right w:val="single" w:sz="4" w:space="0" w:color="auto"/>
            </w:tcBorders>
            <w:shd w:val="clear" w:color="auto" w:fill="auto"/>
            <w:noWrap/>
            <w:vAlign w:val="center"/>
            <w:hideMark/>
          </w:tcPr>
          <w:p w14:paraId="3A6F1BAF" w14:textId="77777777" w:rsidR="00BF1720" w:rsidRPr="001525D4" w:rsidRDefault="00BF1720" w:rsidP="00652E02">
            <w:pPr>
              <w:spacing w:after="0" w:line="240" w:lineRule="auto"/>
              <w:jc w:val="center"/>
              <w:rPr>
                <w:rFonts w:ascii="Calibri" w:eastAsia="Times New Roman" w:hAnsi="Calibri" w:cs="Times New Roman"/>
                <w:color w:val="000000"/>
                <w:sz w:val="16"/>
                <w:szCs w:val="18"/>
                <w:lang w:eastAsia="fr-FR"/>
              </w:rPr>
            </w:pPr>
            <w:r w:rsidRPr="001525D4">
              <w:rPr>
                <w:rFonts w:ascii="Calibri" w:eastAsia="Times New Roman" w:hAnsi="Calibri" w:cs="Times New Roman"/>
                <w:color w:val="000000"/>
                <w:sz w:val="16"/>
                <w:szCs w:val="18"/>
                <w:lang w:eastAsia="fr-FR"/>
              </w:rPr>
              <w:t>1997</w:t>
            </w:r>
          </w:p>
        </w:tc>
        <w:tc>
          <w:tcPr>
            <w:tcW w:w="804" w:type="dxa"/>
            <w:tcBorders>
              <w:top w:val="nil"/>
              <w:left w:val="nil"/>
              <w:bottom w:val="single" w:sz="4" w:space="0" w:color="auto"/>
              <w:right w:val="single" w:sz="4" w:space="0" w:color="auto"/>
            </w:tcBorders>
            <w:shd w:val="clear" w:color="auto" w:fill="auto"/>
            <w:noWrap/>
            <w:vAlign w:val="center"/>
            <w:hideMark/>
          </w:tcPr>
          <w:p w14:paraId="5385E82F" w14:textId="77777777" w:rsidR="00BF1720" w:rsidRPr="001525D4" w:rsidRDefault="00BF1720" w:rsidP="00652E02">
            <w:pPr>
              <w:spacing w:after="0" w:line="240" w:lineRule="auto"/>
              <w:jc w:val="center"/>
              <w:rPr>
                <w:rFonts w:ascii="Calibri" w:eastAsia="Times New Roman" w:hAnsi="Calibri" w:cs="Times New Roman"/>
                <w:color w:val="000000"/>
                <w:sz w:val="16"/>
                <w:szCs w:val="18"/>
                <w:lang w:eastAsia="fr-FR"/>
              </w:rPr>
            </w:pPr>
            <w:r w:rsidRPr="001525D4">
              <w:rPr>
                <w:rFonts w:ascii="Calibri" w:eastAsia="Times New Roman" w:hAnsi="Calibri" w:cs="Times New Roman"/>
                <w:color w:val="000000"/>
                <w:sz w:val="16"/>
                <w:szCs w:val="18"/>
                <w:lang w:eastAsia="fr-FR"/>
              </w:rPr>
              <w:t>MN</w:t>
            </w:r>
          </w:p>
        </w:tc>
        <w:tc>
          <w:tcPr>
            <w:tcW w:w="1265" w:type="dxa"/>
            <w:tcBorders>
              <w:top w:val="nil"/>
              <w:left w:val="nil"/>
              <w:bottom w:val="single" w:sz="4" w:space="0" w:color="auto"/>
              <w:right w:val="single" w:sz="4" w:space="0" w:color="auto"/>
            </w:tcBorders>
            <w:shd w:val="clear" w:color="auto" w:fill="auto"/>
            <w:noWrap/>
            <w:vAlign w:val="center"/>
            <w:hideMark/>
          </w:tcPr>
          <w:p w14:paraId="53292439" w14:textId="77777777" w:rsidR="00BF1720" w:rsidRPr="001525D4" w:rsidRDefault="00BF1720" w:rsidP="00652E02">
            <w:pPr>
              <w:spacing w:after="0" w:line="240" w:lineRule="auto"/>
              <w:jc w:val="center"/>
              <w:rPr>
                <w:rFonts w:ascii="Calibri" w:eastAsia="Times New Roman" w:hAnsi="Calibri" w:cs="Times New Roman"/>
                <w:color w:val="000000"/>
                <w:sz w:val="16"/>
                <w:szCs w:val="18"/>
                <w:lang w:eastAsia="fr-FR"/>
              </w:rPr>
            </w:pPr>
            <w:r w:rsidRPr="001525D4">
              <w:rPr>
                <w:rFonts w:ascii="Calibri" w:eastAsia="Times New Roman" w:hAnsi="Calibri" w:cs="Times New Roman"/>
                <w:color w:val="000000"/>
                <w:sz w:val="16"/>
                <w:szCs w:val="18"/>
                <w:lang w:eastAsia="fr-FR"/>
              </w:rPr>
              <w:t>OUI</w:t>
            </w:r>
          </w:p>
        </w:tc>
      </w:tr>
      <w:tr w:rsidR="00BF1720" w:rsidRPr="001525D4" w14:paraId="2A7D95F3" w14:textId="77777777" w:rsidTr="00652E02">
        <w:trPr>
          <w:trHeight w:val="300"/>
          <w:jc w:val="center"/>
        </w:trPr>
        <w:tc>
          <w:tcPr>
            <w:tcW w:w="3729" w:type="dxa"/>
            <w:tcBorders>
              <w:top w:val="nil"/>
              <w:left w:val="single" w:sz="4" w:space="0" w:color="auto"/>
              <w:bottom w:val="single" w:sz="4" w:space="0" w:color="auto"/>
              <w:right w:val="single" w:sz="4" w:space="0" w:color="auto"/>
            </w:tcBorders>
            <w:shd w:val="clear" w:color="auto" w:fill="auto"/>
            <w:noWrap/>
            <w:vAlign w:val="center"/>
            <w:hideMark/>
          </w:tcPr>
          <w:p w14:paraId="23FF9749" w14:textId="77777777" w:rsidR="00BF1720" w:rsidRPr="001525D4" w:rsidRDefault="00BF1720" w:rsidP="00652E02">
            <w:pPr>
              <w:spacing w:after="0" w:line="240" w:lineRule="auto"/>
              <w:rPr>
                <w:rFonts w:ascii="Calibri" w:eastAsia="Times New Roman" w:hAnsi="Calibri" w:cs="Times New Roman"/>
                <w:color w:val="000000"/>
                <w:sz w:val="16"/>
                <w:szCs w:val="18"/>
                <w:lang w:eastAsia="fr-FR"/>
              </w:rPr>
            </w:pPr>
            <w:r w:rsidRPr="001525D4">
              <w:rPr>
                <w:rFonts w:ascii="Calibri" w:eastAsia="Times New Roman" w:hAnsi="Calibri" w:cs="Times New Roman"/>
                <w:color w:val="000000"/>
                <w:sz w:val="16"/>
                <w:szCs w:val="18"/>
                <w:lang w:eastAsia="fr-FR"/>
              </w:rPr>
              <w:t>Le rôle et les besoins en radiophysiciens dans le service de médecine nucléaire</w:t>
            </w:r>
          </w:p>
        </w:tc>
        <w:tc>
          <w:tcPr>
            <w:tcW w:w="2499" w:type="dxa"/>
            <w:tcBorders>
              <w:top w:val="nil"/>
              <w:left w:val="nil"/>
              <w:bottom w:val="single" w:sz="4" w:space="0" w:color="auto"/>
              <w:right w:val="single" w:sz="4" w:space="0" w:color="auto"/>
            </w:tcBorders>
            <w:shd w:val="clear" w:color="auto" w:fill="auto"/>
            <w:noWrap/>
            <w:vAlign w:val="center"/>
            <w:hideMark/>
          </w:tcPr>
          <w:p w14:paraId="1F5B94BA" w14:textId="77777777" w:rsidR="00BF1720" w:rsidRPr="001525D4" w:rsidRDefault="00BF1720" w:rsidP="00652E02">
            <w:pPr>
              <w:spacing w:after="0" w:line="240" w:lineRule="auto"/>
              <w:rPr>
                <w:rFonts w:ascii="Calibri" w:eastAsia="Times New Roman" w:hAnsi="Calibri" w:cs="Times New Roman"/>
                <w:color w:val="000000"/>
                <w:sz w:val="16"/>
                <w:szCs w:val="18"/>
                <w:lang w:eastAsia="fr-FR"/>
              </w:rPr>
            </w:pPr>
            <w:r w:rsidRPr="001525D4">
              <w:rPr>
                <w:rFonts w:ascii="Calibri" w:eastAsia="Times New Roman" w:hAnsi="Calibri" w:cs="Times New Roman"/>
                <w:color w:val="000000"/>
                <w:sz w:val="16"/>
                <w:szCs w:val="18"/>
                <w:lang w:eastAsia="fr-FR"/>
              </w:rPr>
              <w:t> </w:t>
            </w:r>
          </w:p>
        </w:tc>
        <w:tc>
          <w:tcPr>
            <w:tcW w:w="744" w:type="dxa"/>
            <w:tcBorders>
              <w:top w:val="nil"/>
              <w:left w:val="nil"/>
              <w:bottom w:val="single" w:sz="4" w:space="0" w:color="auto"/>
              <w:right w:val="single" w:sz="4" w:space="0" w:color="auto"/>
            </w:tcBorders>
            <w:shd w:val="clear" w:color="auto" w:fill="auto"/>
            <w:noWrap/>
            <w:vAlign w:val="center"/>
            <w:hideMark/>
          </w:tcPr>
          <w:p w14:paraId="176568CF" w14:textId="77777777" w:rsidR="00BF1720" w:rsidRPr="001525D4" w:rsidRDefault="00BF1720" w:rsidP="00652E02">
            <w:pPr>
              <w:spacing w:after="0" w:line="240" w:lineRule="auto"/>
              <w:jc w:val="center"/>
              <w:rPr>
                <w:rFonts w:ascii="Calibri" w:eastAsia="Times New Roman" w:hAnsi="Calibri" w:cs="Times New Roman"/>
                <w:color w:val="000000"/>
                <w:sz w:val="16"/>
                <w:szCs w:val="18"/>
                <w:lang w:eastAsia="fr-FR"/>
              </w:rPr>
            </w:pPr>
            <w:r w:rsidRPr="001525D4">
              <w:rPr>
                <w:rFonts w:ascii="Calibri" w:eastAsia="Times New Roman" w:hAnsi="Calibri" w:cs="Times New Roman"/>
                <w:color w:val="000000"/>
                <w:sz w:val="16"/>
                <w:szCs w:val="18"/>
                <w:lang w:eastAsia="fr-FR"/>
              </w:rPr>
              <w:t>15</w:t>
            </w:r>
          </w:p>
        </w:tc>
        <w:tc>
          <w:tcPr>
            <w:tcW w:w="506" w:type="dxa"/>
            <w:tcBorders>
              <w:top w:val="nil"/>
              <w:left w:val="nil"/>
              <w:bottom w:val="single" w:sz="4" w:space="0" w:color="auto"/>
              <w:right w:val="single" w:sz="4" w:space="0" w:color="auto"/>
            </w:tcBorders>
            <w:shd w:val="clear" w:color="auto" w:fill="auto"/>
            <w:noWrap/>
            <w:vAlign w:val="center"/>
            <w:hideMark/>
          </w:tcPr>
          <w:p w14:paraId="28727A62" w14:textId="77777777" w:rsidR="00BF1720" w:rsidRPr="001525D4" w:rsidRDefault="00BF1720" w:rsidP="00652E02">
            <w:pPr>
              <w:spacing w:after="0" w:line="240" w:lineRule="auto"/>
              <w:jc w:val="center"/>
              <w:rPr>
                <w:rFonts w:ascii="Calibri" w:eastAsia="Times New Roman" w:hAnsi="Calibri" w:cs="Times New Roman"/>
                <w:color w:val="000000"/>
                <w:sz w:val="16"/>
                <w:szCs w:val="18"/>
                <w:lang w:eastAsia="fr-FR"/>
              </w:rPr>
            </w:pPr>
            <w:r w:rsidRPr="001525D4">
              <w:rPr>
                <w:rFonts w:ascii="Calibri" w:eastAsia="Times New Roman" w:hAnsi="Calibri" w:cs="Times New Roman"/>
                <w:color w:val="000000"/>
                <w:sz w:val="16"/>
                <w:szCs w:val="18"/>
                <w:lang w:eastAsia="fr-FR"/>
              </w:rPr>
              <w:t>1998</w:t>
            </w:r>
          </w:p>
        </w:tc>
        <w:tc>
          <w:tcPr>
            <w:tcW w:w="804" w:type="dxa"/>
            <w:tcBorders>
              <w:top w:val="nil"/>
              <w:left w:val="nil"/>
              <w:bottom w:val="single" w:sz="4" w:space="0" w:color="auto"/>
              <w:right w:val="single" w:sz="4" w:space="0" w:color="auto"/>
            </w:tcBorders>
            <w:shd w:val="clear" w:color="auto" w:fill="auto"/>
            <w:noWrap/>
            <w:vAlign w:val="center"/>
            <w:hideMark/>
          </w:tcPr>
          <w:p w14:paraId="4ACDC962" w14:textId="77777777" w:rsidR="00BF1720" w:rsidRPr="001525D4" w:rsidRDefault="00BF1720" w:rsidP="00652E02">
            <w:pPr>
              <w:spacing w:after="0" w:line="240" w:lineRule="auto"/>
              <w:jc w:val="center"/>
              <w:rPr>
                <w:rFonts w:ascii="Calibri" w:eastAsia="Times New Roman" w:hAnsi="Calibri" w:cs="Times New Roman"/>
                <w:color w:val="000000"/>
                <w:sz w:val="16"/>
                <w:szCs w:val="18"/>
                <w:lang w:eastAsia="fr-FR"/>
              </w:rPr>
            </w:pPr>
            <w:r w:rsidRPr="001525D4">
              <w:rPr>
                <w:rFonts w:ascii="Calibri" w:eastAsia="Times New Roman" w:hAnsi="Calibri" w:cs="Times New Roman"/>
                <w:color w:val="000000"/>
                <w:sz w:val="16"/>
                <w:szCs w:val="18"/>
                <w:lang w:eastAsia="fr-FR"/>
              </w:rPr>
              <w:t>MN</w:t>
            </w:r>
          </w:p>
        </w:tc>
        <w:tc>
          <w:tcPr>
            <w:tcW w:w="1265" w:type="dxa"/>
            <w:tcBorders>
              <w:top w:val="nil"/>
              <w:left w:val="nil"/>
              <w:bottom w:val="single" w:sz="4" w:space="0" w:color="auto"/>
              <w:right w:val="single" w:sz="4" w:space="0" w:color="auto"/>
            </w:tcBorders>
            <w:shd w:val="clear" w:color="auto" w:fill="auto"/>
            <w:noWrap/>
            <w:vAlign w:val="center"/>
            <w:hideMark/>
          </w:tcPr>
          <w:p w14:paraId="53B38EE4" w14:textId="77777777" w:rsidR="00BF1720" w:rsidRPr="001525D4" w:rsidRDefault="00BF1720" w:rsidP="00652E02">
            <w:pPr>
              <w:spacing w:after="0" w:line="240" w:lineRule="auto"/>
              <w:jc w:val="center"/>
              <w:rPr>
                <w:rFonts w:ascii="Calibri" w:eastAsia="Times New Roman" w:hAnsi="Calibri" w:cs="Times New Roman"/>
                <w:color w:val="000000"/>
                <w:sz w:val="16"/>
                <w:szCs w:val="18"/>
                <w:lang w:eastAsia="fr-FR"/>
              </w:rPr>
            </w:pPr>
            <w:r w:rsidRPr="001525D4">
              <w:rPr>
                <w:rFonts w:ascii="Calibri" w:eastAsia="Times New Roman" w:hAnsi="Calibri" w:cs="Times New Roman"/>
                <w:color w:val="000000"/>
                <w:sz w:val="16"/>
                <w:szCs w:val="18"/>
                <w:lang w:eastAsia="fr-FR"/>
              </w:rPr>
              <w:t>OUI</w:t>
            </w:r>
          </w:p>
        </w:tc>
      </w:tr>
      <w:tr w:rsidR="00BF1720" w:rsidRPr="001525D4" w14:paraId="589FF426" w14:textId="77777777" w:rsidTr="00652E02">
        <w:trPr>
          <w:trHeight w:val="300"/>
          <w:jc w:val="center"/>
        </w:trPr>
        <w:tc>
          <w:tcPr>
            <w:tcW w:w="3729" w:type="dxa"/>
            <w:tcBorders>
              <w:top w:val="nil"/>
              <w:left w:val="single" w:sz="4" w:space="0" w:color="auto"/>
              <w:bottom w:val="single" w:sz="4" w:space="0" w:color="auto"/>
              <w:right w:val="single" w:sz="4" w:space="0" w:color="auto"/>
            </w:tcBorders>
            <w:shd w:val="clear" w:color="auto" w:fill="auto"/>
            <w:noWrap/>
            <w:vAlign w:val="center"/>
            <w:hideMark/>
          </w:tcPr>
          <w:p w14:paraId="2EEE4BF1" w14:textId="77777777" w:rsidR="00BF1720" w:rsidRPr="001525D4" w:rsidRDefault="00BF1720" w:rsidP="00652E02">
            <w:pPr>
              <w:spacing w:after="0" w:line="240" w:lineRule="auto"/>
              <w:rPr>
                <w:rFonts w:ascii="Calibri" w:eastAsia="Times New Roman" w:hAnsi="Calibri" w:cs="Times New Roman"/>
                <w:color w:val="000000"/>
                <w:sz w:val="16"/>
                <w:szCs w:val="18"/>
                <w:lang w:eastAsia="fr-FR"/>
              </w:rPr>
            </w:pPr>
            <w:r w:rsidRPr="001525D4">
              <w:rPr>
                <w:rFonts w:ascii="Calibri" w:eastAsia="Times New Roman" w:hAnsi="Calibri" w:cs="Times New Roman"/>
                <w:color w:val="000000"/>
                <w:sz w:val="16"/>
                <w:szCs w:val="18"/>
                <w:lang w:eastAsia="fr-FR"/>
              </w:rPr>
              <w:t>Contention et repositionnement Etat de l'art en 1999</w:t>
            </w:r>
          </w:p>
        </w:tc>
        <w:tc>
          <w:tcPr>
            <w:tcW w:w="2499" w:type="dxa"/>
            <w:tcBorders>
              <w:top w:val="nil"/>
              <w:left w:val="nil"/>
              <w:bottom w:val="single" w:sz="4" w:space="0" w:color="auto"/>
              <w:right w:val="single" w:sz="4" w:space="0" w:color="auto"/>
            </w:tcBorders>
            <w:shd w:val="clear" w:color="auto" w:fill="auto"/>
            <w:noWrap/>
            <w:vAlign w:val="center"/>
            <w:hideMark/>
          </w:tcPr>
          <w:p w14:paraId="06E42D07" w14:textId="77777777" w:rsidR="00BF1720" w:rsidRPr="001525D4" w:rsidRDefault="00BF1720" w:rsidP="00652E02">
            <w:pPr>
              <w:spacing w:after="0" w:line="240" w:lineRule="auto"/>
              <w:rPr>
                <w:rFonts w:ascii="Calibri" w:eastAsia="Times New Roman" w:hAnsi="Calibri" w:cs="Times New Roman"/>
                <w:color w:val="000000"/>
                <w:sz w:val="16"/>
                <w:szCs w:val="18"/>
                <w:lang w:eastAsia="fr-FR"/>
              </w:rPr>
            </w:pPr>
            <w:r w:rsidRPr="001525D4">
              <w:rPr>
                <w:rFonts w:ascii="Calibri" w:eastAsia="Times New Roman" w:hAnsi="Calibri" w:cs="Times New Roman"/>
                <w:color w:val="000000"/>
                <w:sz w:val="16"/>
                <w:szCs w:val="18"/>
                <w:lang w:eastAsia="fr-FR"/>
              </w:rPr>
              <w:t> </w:t>
            </w:r>
          </w:p>
        </w:tc>
        <w:tc>
          <w:tcPr>
            <w:tcW w:w="744" w:type="dxa"/>
            <w:tcBorders>
              <w:top w:val="nil"/>
              <w:left w:val="nil"/>
              <w:bottom w:val="single" w:sz="4" w:space="0" w:color="auto"/>
              <w:right w:val="single" w:sz="4" w:space="0" w:color="auto"/>
            </w:tcBorders>
            <w:shd w:val="clear" w:color="auto" w:fill="auto"/>
            <w:noWrap/>
            <w:vAlign w:val="center"/>
            <w:hideMark/>
          </w:tcPr>
          <w:p w14:paraId="7AA01C2A" w14:textId="77777777" w:rsidR="00BF1720" w:rsidRPr="001525D4" w:rsidRDefault="00BF1720" w:rsidP="00652E02">
            <w:pPr>
              <w:spacing w:after="0" w:line="240" w:lineRule="auto"/>
              <w:jc w:val="center"/>
              <w:rPr>
                <w:rFonts w:ascii="Calibri" w:eastAsia="Times New Roman" w:hAnsi="Calibri" w:cs="Times New Roman"/>
                <w:color w:val="000000"/>
                <w:sz w:val="16"/>
                <w:szCs w:val="18"/>
                <w:lang w:eastAsia="fr-FR"/>
              </w:rPr>
            </w:pPr>
            <w:r w:rsidRPr="001525D4">
              <w:rPr>
                <w:rFonts w:ascii="Calibri" w:eastAsia="Times New Roman" w:hAnsi="Calibri" w:cs="Times New Roman"/>
                <w:color w:val="000000"/>
                <w:sz w:val="16"/>
                <w:szCs w:val="18"/>
                <w:lang w:eastAsia="fr-FR"/>
              </w:rPr>
              <w:t>16</w:t>
            </w:r>
          </w:p>
        </w:tc>
        <w:tc>
          <w:tcPr>
            <w:tcW w:w="506" w:type="dxa"/>
            <w:tcBorders>
              <w:top w:val="nil"/>
              <w:left w:val="nil"/>
              <w:bottom w:val="single" w:sz="4" w:space="0" w:color="auto"/>
              <w:right w:val="single" w:sz="4" w:space="0" w:color="auto"/>
            </w:tcBorders>
            <w:shd w:val="clear" w:color="auto" w:fill="auto"/>
            <w:noWrap/>
            <w:vAlign w:val="center"/>
            <w:hideMark/>
          </w:tcPr>
          <w:p w14:paraId="6B65610E" w14:textId="77777777" w:rsidR="00BF1720" w:rsidRPr="001525D4" w:rsidRDefault="00BF1720" w:rsidP="00652E02">
            <w:pPr>
              <w:spacing w:after="0" w:line="240" w:lineRule="auto"/>
              <w:jc w:val="center"/>
              <w:rPr>
                <w:rFonts w:ascii="Calibri" w:eastAsia="Times New Roman" w:hAnsi="Calibri" w:cs="Times New Roman"/>
                <w:color w:val="000000"/>
                <w:sz w:val="16"/>
                <w:szCs w:val="18"/>
                <w:lang w:eastAsia="fr-FR"/>
              </w:rPr>
            </w:pPr>
            <w:r w:rsidRPr="001525D4">
              <w:rPr>
                <w:rFonts w:ascii="Calibri" w:eastAsia="Times New Roman" w:hAnsi="Calibri" w:cs="Times New Roman"/>
                <w:color w:val="000000"/>
                <w:sz w:val="16"/>
                <w:szCs w:val="18"/>
                <w:lang w:eastAsia="fr-FR"/>
              </w:rPr>
              <w:t>1999</w:t>
            </w:r>
          </w:p>
        </w:tc>
        <w:tc>
          <w:tcPr>
            <w:tcW w:w="804" w:type="dxa"/>
            <w:tcBorders>
              <w:top w:val="nil"/>
              <w:left w:val="nil"/>
              <w:bottom w:val="single" w:sz="4" w:space="0" w:color="auto"/>
              <w:right w:val="single" w:sz="4" w:space="0" w:color="auto"/>
            </w:tcBorders>
            <w:shd w:val="clear" w:color="auto" w:fill="auto"/>
            <w:noWrap/>
            <w:vAlign w:val="center"/>
            <w:hideMark/>
          </w:tcPr>
          <w:p w14:paraId="2B494236" w14:textId="77777777" w:rsidR="00BF1720" w:rsidRPr="001525D4" w:rsidRDefault="00BF1720" w:rsidP="00652E02">
            <w:pPr>
              <w:spacing w:after="0" w:line="240" w:lineRule="auto"/>
              <w:jc w:val="center"/>
              <w:rPr>
                <w:rFonts w:ascii="Calibri" w:eastAsia="Times New Roman" w:hAnsi="Calibri" w:cs="Times New Roman"/>
                <w:color w:val="000000"/>
                <w:sz w:val="16"/>
                <w:szCs w:val="18"/>
                <w:lang w:eastAsia="fr-FR"/>
              </w:rPr>
            </w:pPr>
            <w:r w:rsidRPr="001525D4">
              <w:rPr>
                <w:rFonts w:ascii="Calibri" w:eastAsia="Times New Roman" w:hAnsi="Calibri" w:cs="Times New Roman"/>
                <w:color w:val="000000"/>
                <w:sz w:val="16"/>
                <w:szCs w:val="18"/>
                <w:lang w:eastAsia="fr-FR"/>
              </w:rPr>
              <w:t>RT</w:t>
            </w:r>
          </w:p>
        </w:tc>
        <w:tc>
          <w:tcPr>
            <w:tcW w:w="1265" w:type="dxa"/>
            <w:tcBorders>
              <w:top w:val="nil"/>
              <w:left w:val="nil"/>
              <w:bottom w:val="single" w:sz="4" w:space="0" w:color="auto"/>
              <w:right w:val="single" w:sz="4" w:space="0" w:color="auto"/>
            </w:tcBorders>
            <w:shd w:val="clear" w:color="auto" w:fill="auto"/>
            <w:noWrap/>
            <w:vAlign w:val="center"/>
            <w:hideMark/>
          </w:tcPr>
          <w:p w14:paraId="347DC94A" w14:textId="77777777" w:rsidR="00BF1720" w:rsidRPr="001525D4" w:rsidRDefault="00BF1720" w:rsidP="00652E02">
            <w:pPr>
              <w:spacing w:after="0" w:line="240" w:lineRule="auto"/>
              <w:jc w:val="center"/>
              <w:rPr>
                <w:rFonts w:ascii="Calibri" w:eastAsia="Times New Roman" w:hAnsi="Calibri" w:cs="Times New Roman"/>
                <w:color w:val="000000"/>
                <w:sz w:val="16"/>
                <w:szCs w:val="18"/>
                <w:lang w:eastAsia="fr-FR"/>
              </w:rPr>
            </w:pPr>
            <w:r w:rsidRPr="001525D4">
              <w:rPr>
                <w:rFonts w:ascii="Calibri" w:eastAsia="Times New Roman" w:hAnsi="Calibri" w:cs="Times New Roman"/>
                <w:color w:val="000000"/>
                <w:sz w:val="16"/>
                <w:szCs w:val="18"/>
                <w:lang w:eastAsia="fr-FR"/>
              </w:rPr>
              <w:t>OUI</w:t>
            </w:r>
          </w:p>
        </w:tc>
      </w:tr>
      <w:tr w:rsidR="00BF1720" w:rsidRPr="001525D4" w14:paraId="2DA71121" w14:textId="77777777" w:rsidTr="00652E02">
        <w:trPr>
          <w:trHeight w:val="300"/>
          <w:jc w:val="center"/>
        </w:trPr>
        <w:tc>
          <w:tcPr>
            <w:tcW w:w="3729" w:type="dxa"/>
            <w:tcBorders>
              <w:top w:val="nil"/>
              <w:left w:val="single" w:sz="4" w:space="0" w:color="auto"/>
              <w:bottom w:val="single" w:sz="4" w:space="0" w:color="auto"/>
              <w:right w:val="single" w:sz="4" w:space="0" w:color="auto"/>
            </w:tcBorders>
            <w:shd w:val="clear" w:color="auto" w:fill="auto"/>
            <w:noWrap/>
            <w:vAlign w:val="center"/>
            <w:hideMark/>
          </w:tcPr>
          <w:p w14:paraId="0B662E99" w14:textId="77777777" w:rsidR="00BF1720" w:rsidRPr="001525D4" w:rsidRDefault="00BF1720" w:rsidP="00652E02">
            <w:pPr>
              <w:spacing w:after="0" w:line="240" w:lineRule="auto"/>
              <w:rPr>
                <w:rFonts w:ascii="Calibri" w:eastAsia="Times New Roman" w:hAnsi="Calibri" w:cs="Times New Roman"/>
                <w:color w:val="000000"/>
                <w:sz w:val="16"/>
                <w:szCs w:val="18"/>
                <w:lang w:eastAsia="fr-FR"/>
              </w:rPr>
            </w:pPr>
            <w:r w:rsidRPr="001525D4">
              <w:rPr>
                <w:rFonts w:ascii="Calibri" w:eastAsia="Times New Roman" w:hAnsi="Calibri" w:cs="Times New Roman"/>
                <w:color w:val="000000"/>
                <w:sz w:val="16"/>
                <w:szCs w:val="18"/>
                <w:lang w:eastAsia="fr-FR"/>
              </w:rPr>
              <w:t xml:space="preserve">Guide pour la mise en œuvre en radiothérapie externe de l'assurance qualité par mesures in vivo par dosimètres </w:t>
            </w:r>
            <w:proofErr w:type="spellStart"/>
            <w:r w:rsidRPr="001525D4">
              <w:rPr>
                <w:rFonts w:ascii="Calibri" w:eastAsia="Times New Roman" w:hAnsi="Calibri" w:cs="Times New Roman"/>
                <w:color w:val="000000"/>
                <w:sz w:val="16"/>
                <w:szCs w:val="18"/>
                <w:lang w:eastAsia="fr-FR"/>
              </w:rPr>
              <w:t>thermoluminescents</w:t>
            </w:r>
            <w:proofErr w:type="spellEnd"/>
            <w:r w:rsidRPr="001525D4">
              <w:rPr>
                <w:rFonts w:ascii="Calibri" w:eastAsia="Times New Roman" w:hAnsi="Calibri" w:cs="Times New Roman"/>
                <w:color w:val="000000"/>
                <w:sz w:val="16"/>
                <w:szCs w:val="18"/>
                <w:lang w:eastAsia="fr-FR"/>
              </w:rPr>
              <w:t xml:space="preserve"> et semi-conducteurs</w:t>
            </w:r>
          </w:p>
        </w:tc>
        <w:tc>
          <w:tcPr>
            <w:tcW w:w="2499" w:type="dxa"/>
            <w:tcBorders>
              <w:top w:val="nil"/>
              <w:left w:val="nil"/>
              <w:bottom w:val="single" w:sz="4" w:space="0" w:color="auto"/>
              <w:right w:val="single" w:sz="4" w:space="0" w:color="auto"/>
            </w:tcBorders>
            <w:shd w:val="clear" w:color="auto" w:fill="auto"/>
            <w:noWrap/>
            <w:vAlign w:val="center"/>
            <w:hideMark/>
          </w:tcPr>
          <w:p w14:paraId="6A16606C" w14:textId="77777777" w:rsidR="00BF1720" w:rsidRPr="001525D4" w:rsidRDefault="00BF1720" w:rsidP="00652E02">
            <w:pPr>
              <w:spacing w:after="0" w:line="240" w:lineRule="auto"/>
              <w:rPr>
                <w:rFonts w:ascii="Calibri" w:eastAsia="Times New Roman" w:hAnsi="Calibri" w:cs="Times New Roman"/>
                <w:color w:val="000000"/>
                <w:sz w:val="16"/>
                <w:szCs w:val="18"/>
                <w:lang w:eastAsia="fr-FR"/>
              </w:rPr>
            </w:pPr>
            <w:r w:rsidRPr="001525D4">
              <w:rPr>
                <w:rFonts w:ascii="Calibri" w:eastAsia="Times New Roman" w:hAnsi="Calibri" w:cs="Times New Roman"/>
                <w:color w:val="000000"/>
                <w:sz w:val="16"/>
                <w:szCs w:val="18"/>
                <w:lang w:eastAsia="fr-FR"/>
              </w:rPr>
              <w:t> </w:t>
            </w:r>
          </w:p>
        </w:tc>
        <w:tc>
          <w:tcPr>
            <w:tcW w:w="744" w:type="dxa"/>
            <w:tcBorders>
              <w:top w:val="nil"/>
              <w:left w:val="nil"/>
              <w:bottom w:val="single" w:sz="4" w:space="0" w:color="auto"/>
              <w:right w:val="single" w:sz="4" w:space="0" w:color="auto"/>
            </w:tcBorders>
            <w:shd w:val="clear" w:color="auto" w:fill="auto"/>
            <w:noWrap/>
            <w:vAlign w:val="center"/>
            <w:hideMark/>
          </w:tcPr>
          <w:p w14:paraId="777DFBF4" w14:textId="77777777" w:rsidR="00BF1720" w:rsidRPr="001525D4" w:rsidRDefault="00BF1720" w:rsidP="00652E02">
            <w:pPr>
              <w:spacing w:after="0" w:line="240" w:lineRule="auto"/>
              <w:jc w:val="center"/>
              <w:rPr>
                <w:rFonts w:ascii="Calibri" w:eastAsia="Times New Roman" w:hAnsi="Calibri" w:cs="Times New Roman"/>
                <w:color w:val="000000"/>
                <w:sz w:val="16"/>
                <w:szCs w:val="18"/>
                <w:lang w:eastAsia="fr-FR"/>
              </w:rPr>
            </w:pPr>
            <w:r w:rsidRPr="001525D4">
              <w:rPr>
                <w:rFonts w:ascii="Calibri" w:eastAsia="Times New Roman" w:hAnsi="Calibri" w:cs="Times New Roman"/>
                <w:color w:val="000000"/>
                <w:sz w:val="16"/>
                <w:szCs w:val="18"/>
                <w:lang w:eastAsia="fr-FR"/>
              </w:rPr>
              <w:t>18</w:t>
            </w:r>
          </w:p>
        </w:tc>
        <w:tc>
          <w:tcPr>
            <w:tcW w:w="506" w:type="dxa"/>
            <w:tcBorders>
              <w:top w:val="nil"/>
              <w:left w:val="nil"/>
              <w:bottom w:val="single" w:sz="4" w:space="0" w:color="auto"/>
              <w:right w:val="single" w:sz="4" w:space="0" w:color="auto"/>
            </w:tcBorders>
            <w:shd w:val="clear" w:color="auto" w:fill="auto"/>
            <w:noWrap/>
            <w:vAlign w:val="center"/>
            <w:hideMark/>
          </w:tcPr>
          <w:p w14:paraId="3737AEFC" w14:textId="77777777" w:rsidR="00BF1720" w:rsidRPr="001525D4" w:rsidRDefault="00BF1720" w:rsidP="00652E02">
            <w:pPr>
              <w:spacing w:after="0" w:line="240" w:lineRule="auto"/>
              <w:jc w:val="center"/>
              <w:rPr>
                <w:rFonts w:ascii="Calibri" w:eastAsia="Times New Roman" w:hAnsi="Calibri" w:cs="Times New Roman"/>
                <w:color w:val="000000"/>
                <w:sz w:val="16"/>
                <w:szCs w:val="18"/>
                <w:lang w:eastAsia="fr-FR"/>
              </w:rPr>
            </w:pPr>
            <w:r w:rsidRPr="001525D4">
              <w:rPr>
                <w:rFonts w:ascii="Calibri" w:eastAsia="Times New Roman" w:hAnsi="Calibri" w:cs="Times New Roman"/>
                <w:color w:val="000000"/>
                <w:sz w:val="16"/>
                <w:szCs w:val="18"/>
                <w:lang w:eastAsia="fr-FR"/>
              </w:rPr>
              <w:t>2000</w:t>
            </w:r>
          </w:p>
        </w:tc>
        <w:tc>
          <w:tcPr>
            <w:tcW w:w="804" w:type="dxa"/>
            <w:tcBorders>
              <w:top w:val="nil"/>
              <w:left w:val="nil"/>
              <w:bottom w:val="single" w:sz="4" w:space="0" w:color="auto"/>
              <w:right w:val="single" w:sz="4" w:space="0" w:color="auto"/>
            </w:tcBorders>
            <w:shd w:val="clear" w:color="auto" w:fill="auto"/>
            <w:noWrap/>
            <w:vAlign w:val="center"/>
            <w:hideMark/>
          </w:tcPr>
          <w:p w14:paraId="6E40D063" w14:textId="77777777" w:rsidR="00BF1720" w:rsidRPr="001525D4" w:rsidRDefault="00BF1720" w:rsidP="00652E02">
            <w:pPr>
              <w:spacing w:after="0" w:line="240" w:lineRule="auto"/>
              <w:jc w:val="center"/>
              <w:rPr>
                <w:rFonts w:ascii="Calibri" w:eastAsia="Times New Roman" w:hAnsi="Calibri" w:cs="Times New Roman"/>
                <w:color w:val="000000"/>
                <w:sz w:val="16"/>
                <w:szCs w:val="18"/>
                <w:lang w:eastAsia="fr-FR"/>
              </w:rPr>
            </w:pPr>
            <w:r w:rsidRPr="001525D4">
              <w:rPr>
                <w:rFonts w:ascii="Calibri" w:eastAsia="Times New Roman" w:hAnsi="Calibri" w:cs="Times New Roman"/>
                <w:color w:val="000000"/>
                <w:sz w:val="16"/>
                <w:szCs w:val="18"/>
                <w:lang w:eastAsia="fr-FR"/>
              </w:rPr>
              <w:t>RT</w:t>
            </w:r>
          </w:p>
        </w:tc>
        <w:tc>
          <w:tcPr>
            <w:tcW w:w="1265" w:type="dxa"/>
            <w:tcBorders>
              <w:top w:val="nil"/>
              <w:left w:val="nil"/>
              <w:bottom w:val="single" w:sz="4" w:space="0" w:color="auto"/>
              <w:right w:val="single" w:sz="4" w:space="0" w:color="auto"/>
            </w:tcBorders>
            <w:shd w:val="clear" w:color="auto" w:fill="auto"/>
            <w:noWrap/>
            <w:vAlign w:val="center"/>
            <w:hideMark/>
          </w:tcPr>
          <w:p w14:paraId="478753CF" w14:textId="77777777" w:rsidR="00BF1720" w:rsidRPr="001525D4" w:rsidRDefault="00BF1720" w:rsidP="00652E02">
            <w:pPr>
              <w:spacing w:after="0" w:line="240" w:lineRule="auto"/>
              <w:jc w:val="center"/>
              <w:rPr>
                <w:rFonts w:ascii="Calibri" w:eastAsia="Times New Roman" w:hAnsi="Calibri" w:cs="Times New Roman"/>
                <w:color w:val="000000"/>
                <w:sz w:val="16"/>
                <w:szCs w:val="18"/>
                <w:lang w:eastAsia="fr-FR"/>
              </w:rPr>
            </w:pPr>
            <w:r w:rsidRPr="001525D4">
              <w:rPr>
                <w:rFonts w:ascii="Calibri" w:eastAsia="Times New Roman" w:hAnsi="Calibri" w:cs="Times New Roman"/>
                <w:color w:val="000000"/>
                <w:sz w:val="16"/>
                <w:szCs w:val="18"/>
                <w:lang w:eastAsia="fr-FR"/>
              </w:rPr>
              <w:t>OUI</w:t>
            </w:r>
          </w:p>
        </w:tc>
      </w:tr>
      <w:tr w:rsidR="00BF1720" w:rsidRPr="001525D4" w14:paraId="317DE26B" w14:textId="77777777" w:rsidTr="00652E02">
        <w:trPr>
          <w:trHeight w:val="300"/>
          <w:jc w:val="center"/>
        </w:trPr>
        <w:tc>
          <w:tcPr>
            <w:tcW w:w="3729" w:type="dxa"/>
            <w:tcBorders>
              <w:top w:val="nil"/>
              <w:left w:val="single" w:sz="4" w:space="0" w:color="auto"/>
              <w:bottom w:val="single" w:sz="4" w:space="0" w:color="auto"/>
              <w:right w:val="single" w:sz="4" w:space="0" w:color="auto"/>
            </w:tcBorders>
            <w:shd w:val="clear" w:color="auto" w:fill="auto"/>
            <w:noWrap/>
            <w:vAlign w:val="center"/>
            <w:hideMark/>
          </w:tcPr>
          <w:p w14:paraId="7D48EC29" w14:textId="77777777" w:rsidR="00BF1720" w:rsidRPr="001525D4" w:rsidRDefault="00BF1720" w:rsidP="00652E02">
            <w:pPr>
              <w:spacing w:after="0" w:line="240" w:lineRule="auto"/>
              <w:rPr>
                <w:rFonts w:ascii="Calibri" w:eastAsia="Times New Roman" w:hAnsi="Calibri" w:cs="Times New Roman"/>
                <w:color w:val="000000"/>
                <w:sz w:val="16"/>
                <w:szCs w:val="18"/>
                <w:lang w:eastAsia="fr-FR"/>
              </w:rPr>
            </w:pPr>
            <w:r w:rsidRPr="001525D4">
              <w:rPr>
                <w:rFonts w:ascii="Calibri" w:eastAsia="Times New Roman" w:hAnsi="Calibri" w:cs="Times New Roman"/>
                <w:color w:val="000000"/>
                <w:sz w:val="16"/>
                <w:szCs w:val="18"/>
                <w:lang w:eastAsia="fr-FR"/>
              </w:rPr>
              <w:t>Dosimétrie des explorations diagnostiques en médecine nucléaire</w:t>
            </w:r>
            <w:r>
              <w:rPr>
                <w:rFonts w:ascii="Calibri" w:eastAsia="Times New Roman" w:hAnsi="Calibri" w:cs="Times New Roman"/>
                <w:color w:val="000000"/>
                <w:sz w:val="16"/>
                <w:szCs w:val="18"/>
                <w:lang w:eastAsia="fr-FR"/>
              </w:rPr>
              <w:t>,</w:t>
            </w:r>
          </w:p>
        </w:tc>
        <w:tc>
          <w:tcPr>
            <w:tcW w:w="2499" w:type="dxa"/>
            <w:tcBorders>
              <w:top w:val="nil"/>
              <w:left w:val="nil"/>
              <w:bottom w:val="single" w:sz="4" w:space="0" w:color="auto"/>
              <w:right w:val="single" w:sz="4" w:space="0" w:color="auto"/>
            </w:tcBorders>
            <w:shd w:val="clear" w:color="auto" w:fill="auto"/>
            <w:noWrap/>
            <w:vAlign w:val="center"/>
            <w:hideMark/>
          </w:tcPr>
          <w:p w14:paraId="7198E48A" w14:textId="77777777" w:rsidR="00BF1720" w:rsidRPr="001525D4" w:rsidRDefault="00BF1720" w:rsidP="00652E02">
            <w:pPr>
              <w:spacing w:after="0" w:line="240" w:lineRule="auto"/>
              <w:rPr>
                <w:rFonts w:ascii="Calibri" w:eastAsia="Times New Roman" w:hAnsi="Calibri" w:cs="Times New Roman"/>
                <w:color w:val="000000"/>
                <w:sz w:val="16"/>
                <w:szCs w:val="18"/>
                <w:lang w:eastAsia="fr-FR"/>
              </w:rPr>
            </w:pPr>
            <w:r w:rsidRPr="001525D4">
              <w:rPr>
                <w:rFonts w:ascii="Calibri" w:eastAsia="Times New Roman" w:hAnsi="Calibri" w:cs="Times New Roman"/>
                <w:color w:val="000000"/>
                <w:sz w:val="16"/>
                <w:szCs w:val="18"/>
                <w:lang w:eastAsia="fr-FR"/>
              </w:rPr>
              <w:t> </w:t>
            </w:r>
          </w:p>
        </w:tc>
        <w:tc>
          <w:tcPr>
            <w:tcW w:w="744" w:type="dxa"/>
            <w:tcBorders>
              <w:top w:val="nil"/>
              <w:left w:val="nil"/>
              <w:bottom w:val="single" w:sz="4" w:space="0" w:color="auto"/>
              <w:right w:val="single" w:sz="4" w:space="0" w:color="auto"/>
            </w:tcBorders>
            <w:shd w:val="clear" w:color="auto" w:fill="auto"/>
            <w:noWrap/>
            <w:vAlign w:val="center"/>
            <w:hideMark/>
          </w:tcPr>
          <w:p w14:paraId="118487E2" w14:textId="77777777" w:rsidR="00BF1720" w:rsidRPr="001525D4" w:rsidRDefault="00BF1720" w:rsidP="00652E02">
            <w:pPr>
              <w:spacing w:after="0" w:line="240" w:lineRule="auto"/>
              <w:jc w:val="center"/>
              <w:rPr>
                <w:rFonts w:ascii="Calibri" w:eastAsia="Times New Roman" w:hAnsi="Calibri" w:cs="Times New Roman"/>
                <w:color w:val="000000"/>
                <w:sz w:val="16"/>
                <w:szCs w:val="18"/>
                <w:lang w:eastAsia="fr-FR"/>
              </w:rPr>
            </w:pPr>
            <w:r w:rsidRPr="001525D4">
              <w:rPr>
                <w:rFonts w:ascii="Calibri" w:eastAsia="Times New Roman" w:hAnsi="Calibri" w:cs="Times New Roman"/>
                <w:color w:val="000000"/>
                <w:sz w:val="16"/>
                <w:szCs w:val="18"/>
                <w:lang w:eastAsia="fr-FR"/>
              </w:rPr>
              <w:t>19</w:t>
            </w:r>
          </w:p>
        </w:tc>
        <w:tc>
          <w:tcPr>
            <w:tcW w:w="506" w:type="dxa"/>
            <w:tcBorders>
              <w:top w:val="nil"/>
              <w:left w:val="nil"/>
              <w:bottom w:val="single" w:sz="4" w:space="0" w:color="auto"/>
              <w:right w:val="single" w:sz="4" w:space="0" w:color="auto"/>
            </w:tcBorders>
            <w:shd w:val="clear" w:color="auto" w:fill="auto"/>
            <w:noWrap/>
            <w:vAlign w:val="center"/>
            <w:hideMark/>
          </w:tcPr>
          <w:p w14:paraId="245DA56C" w14:textId="77777777" w:rsidR="00BF1720" w:rsidRPr="001525D4" w:rsidRDefault="00BF1720" w:rsidP="00652E02">
            <w:pPr>
              <w:spacing w:after="0" w:line="240" w:lineRule="auto"/>
              <w:jc w:val="center"/>
              <w:rPr>
                <w:rFonts w:ascii="Calibri" w:eastAsia="Times New Roman" w:hAnsi="Calibri" w:cs="Times New Roman"/>
                <w:color w:val="000000"/>
                <w:sz w:val="16"/>
                <w:szCs w:val="18"/>
                <w:lang w:eastAsia="fr-FR"/>
              </w:rPr>
            </w:pPr>
            <w:r w:rsidRPr="001525D4">
              <w:rPr>
                <w:rFonts w:ascii="Calibri" w:eastAsia="Times New Roman" w:hAnsi="Calibri" w:cs="Times New Roman"/>
                <w:color w:val="000000"/>
                <w:sz w:val="16"/>
                <w:szCs w:val="18"/>
                <w:lang w:eastAsia="fr-FR"/>
              </w:rPr>
              <w:t>2001</w:t>
            </w:r>
          </w:p>
        </w:tc>
        <w:tc>
          <w:tcPr>
            <w:tcW w:w="804" w:type="dxa"/>
            <w:tcBorders>
              <w:top w:val="nil"/>
              <w:left w:val="nil"/>
              <w:bottom w:val="single" w:sz="4" w:space="0" w:color="auto"/>
              <w:right w:val="single" w:sz="4" w:space="0" w:color="auto"/>
            </w:tcBorders>
            <w:shd w:val="clear" w:color="auto" w:fill="auto"/>
            <w:noWrap/>
            <w:vAlign w:val="center"/>
            <w:hideMark/>
          </w:tcPr>
          <w:p w14:paraId="379FDC2E" w14:textId="77777777" w:rsidR="00BF1720" w:rsidRPr="001525D4" w:rsidRDefault="00BF1720" w:rsidP="00652E02">
            <w:pPr>
              <w:spacing w:after="0" w:line="240" w:lineRule="auto"/>
              <w:jc w:val="center"/>
              <w:rPr>
                <w:rFonts w:ascii="Calibri" w:eastAsia="Times New Roman" w:hAnsi="Calibri" w:cs="Times New Roman"/>
                <w:color w:val="000000"/>
                <w:sz w:val="16"/>
                <w:szCs w:val="18"/>
                <w:lang w:eastAsia="fr-FR"/>
              </w:rPr>
            </w:pPr>
            <w:r w:rsidRPr="001525D4">
              <w:rPr>
                <w:rFonts w:ascii="Calibri" w:eastAsia="Times New Roman" w:hAnsi="Calibri" w:cs="Times New Roman"/>
                <w:color w:val="000000"/>
                <w:sz w:val="16"/>
                <w:szCs w:val="18"/>
                <w:lang w:eastAsia="fr-FR"/>
              </w:rPr>
              <w:t>MN</w:t>
            </w:r>
          </w:p>
        </w:tc>
        <w:tc>
          <w:tcPr>
            <w:tcW w:w="1265" w:type="dxa"/>
            <w:tcBorders>
              <w:top w:val="nil"/>
              <w:left w:val="nil"/>
              <w:bottom w:val="single" w:sz="4" w:space="0" w:color="auto"/>
              <w:right w:val="single" w:sz="4" w:space="0" w:color="auto"/>
            </w:tcBorders>
            <w:shd w:val="clear" w:color="auto" w:fill="auto"/>
            <w:noWrap/>
            <w:vAlign w:val="center"/>
            <w:hideMark/>
          </w:tcPr>
          <w:p w14:paraId="0ACE902E" w14:textId="77777777" w:rsidR="00BF1720" w:rsidRPr="001525D4" w:rsidRDefault="00BF1720" w:rsidP="00652E02">
            <w:pPr>
              <w:spacing w:after="0" w:line="240" w:lineRule="auto"/>
              <w:jc w:val="center"/>
              <w:rPr>
                <w:rFonts w:ascii="Calibri" w:eastAsia="Times New Roman" w:hAnsi="Calibri" w:cs="Times New Roman"/>
                <w:color w:val="000000"/>
                <w:sz w:val="16"/>
                <w:szCs w:val="18"/>
                <w:lang w:eastAsia="fr-FR"/>
              </w:rPr>
            </w:pPr>
            <w:r w:rsidRPr="001525D4">
              <w:rPr>
                <w:rFonts w:ascii="Calibri" w:eastAsia="Times New Roman" w:hAnsi="Calibri" w:cs="Times New Roman"/>
                <w:color w:val="000000"/>
                <w:sz w:val="16"/>
                <w:szCs w:val="18"/>
                <w:lang w:eastAsia="fr-FR"/>
              </w:rPr>
              <w:t>OUI</w:t>
            </w:r>
          </w:p>
        </w:tc>
      </w:tr>
      <w:tr w:rsidR="00BF1720" w:rsidRPr="001525D4" w14:paraId="78340643" w14:textId="77777777" w:rsidTr="00652E02">
        <w:trPr>
          <w:trHeight w:val="300"/>
          <w:jc w:val="center"/>
        </w:trPr>
        <w:tc>
          <w:tcPr>
            <w:tcW w:w="3729" w:type="dxa"/>
            <w:tcBorders>
              <w:top w:val="nil"/>
              <w:left w:val="single" w:sz="4" w:space="0" w:color="auto"/>
              <w:bottom w:val="single" w:sz="4" w:space="0" w:color="auto"/>
              <w:right w:val="single" w:sz="4" w:space="0" w:color="auto"/>
            </w:tcBorders>
            <w:shd w:val="clear" w:color="auto" w:fill="auto"/>
            <w:noWrap/>
            <w:vAlign w:val="center"/>
            <w:hideMark/>
          </w:tcPr>
          <w:p w14:paraId="4563F511" w14:textId="77777777" w:rsidR="00BF1720" w:rsidRPr="001525D4" w:rsidRDefault="00BF1720" w:rsidP="00652E02">
            <w:pPr>
              <w:spacing w:after="0" w:line="240" w:lineRule="auto"/>
              <w:rPr>
                <w:rFonts w:ascii="Calibri" w:eastAsia="Times New Roman" w:hAnsi="Calibri" w:cs="Times New Roman"/>
                <w:color w:val="000000"/>
                <w:sz w:val="16"/>
                <w:szCs w:val="18"/>
                <w:lang w:eastAsia="fr-FR"/>
              </w:rPr>
            </w:pPr>
            <w:r w:rsidRPr="001525D4">
              <w:rPr>
                <w:rFonts w:ascii="Calibri" w:eastAsia="Times New Roman" w:hAnsi="Calibri" w:cs="Times New Roman"/>
                <w:color w:val="000000"/>
                <w:sz w:val="16"/>
                <w:szCs w:val="18"/>
                <w:lang w:eastAsia="fr-FR"/>
              </w:rPr>
              <w:t xml:space="preserve">Contrôle de qualité des collimateurs </w:t>
            </w:r>
            <w:proofErr w:type="spellStart"/>
            <w:r w:rsidRPr="001525D4">
              <w:rPr>
                <w:rFonts w:ascii="Calibri" w:eastAsia="Times New Roman" w:hAnsi="Calibri" w:cs="Times New Roman"/>
                <w:color w:val="000000"/>
                <w:sz w:val="16"/>
                <w:szCs w:val="18"/>
                <w:lang w:eastAsia="fr-FR"/>
              </w:rPr>
              <w:t>multilames</w:t>
            </w:r>
            <w:proofErr w:type="spellEnd"/>
          </w:p>
        </w:tc>
        <w:tc>
          <w:tcPr>
            <w:tcW w:w="2499" w:type="dxa"/>
            <w:tcBorders>
              <w:top w:val="nil"/>
              <w:left w:val="nil"/>
              <w:bottom w:val="single" w:sz="4" w:space="0" w:color="auto"/>
              <w:right w:val="single" w:sz="4" w:space="0" w:color="auto"/>
            </w:tcBorders>
            <w:shd w:val="clear" w:color="auto" w:fill="auto"/>
            <w:noWrap/>
            <w:vAlign w:val="center"/>
            <w:hideMark/>
          </w:tcPr>
          <w:p w14:paraId="26BD70FB" w14:textId="77777777" w:rsidR="00BF1720" w:rsidRPr="001525D4" w:rsidRDefault="00BF1720" w:rsidP="00652E02">
            <w:pPr>
              <w:spacing w:after="0" w:line="240" w:lineRule="auto"/>
              <w:rPr>
                <w:rFonts w:ascii="Calibri" w:eastAsia="Times New Roman" w:hAnsi="Calibri" w:cs="Times New Roman"/>
                <w:color w:val="000000"/>
                <w:sz w:val="16"/>
                <w:szCs w:val="18"/>
                <w:lang w:eastAsia="fr-FR"/>
              </w:rPr>
            </w:pPr>
            <w:r w:rsidRPr="001525D4">
              <w:rPr>
                <w:rFonts w:ascii="Calibri" w:eastAsia="Times New Roman" w:hAnsi="Calibri" w:cs="Times New Roman"/>
                <w:color w:val="000000"/>
                <w:sz w:val="16"/>
                <w:szCs w:val="18"/>
                <w:lang w:eastAsia="fr-FR"/>
              </w:rPr>
              <w:t> </w:t>
            </w:r>
          </w:p>
        </w:tc>
        <w:tc>
          <w:tcPr>
            <w:tcW w:w="744" w:type="dxa"/>
            <w:tcBorders>
              <w:top w:val="nil"/>
              <w:left w:val="nil"/>
              <w:bottom w:val="single" w:sz="4" w:space="0" w:color="auto"/>
              <w:right w:val="single" w:sz="4" w:space="0" w:color="auto"/>
            </w:tcBorders>
            <w:shd w:val="clear" w:color="auto" w:fill="auto"/>
            <w:noWrap/>
            <w:vAlign w:val="center"/>
            <w:hideMark/>
          </w:tcPr>
          <w:p w14:paraId="4CA424ED" w14:textId="77777777" w:rsidR="00BF1720" w:rsidRPr="001525D4" w:rsidRDefault="00BF1720" w:rsidP="00652E02">
            <w:pPr>
              <w:spacing w:after="0" w:line="240" w:lineRule="auto"/>
              <w:jc w:val="center"/>
              <w:rPr>
                <w:rFonts w:ascii="Calibri" w:eastAsia="Times New Roman" w:hAnsi="Calibri" w:cs="Times New Roman"/>
                <w:color w:val="000000"/>
                <w:sz w:val="16"/>
                <w:szCs w:val="18"/>
                <w:lang w:eastAsia="fr-FR"/>
              </w:rPr>
            </w:pPr>
            <w:r w:rsidRPr="001525D4">
              <w:rPr>
                <w:rFonts w:ascii="Calibri" w:eastAsia="Times New Roman" w:hAnsi="Calibri" w:cs="Times New Roman"/>
                <w:color w:val="000000"/>
                <w:sz w:val="16"/>
                <w:szCs w:val="18"/>
                <w:lang w:eastAsia="fr-FR"/>
              </w:rPr>
              <w:t>20</w:t>
            </w:r>
          </w:p>
        </w:tc>
        <w:tc>
          <w:tcPr>
            <w:tcW w:w="506" w:type="dxa"/>
            <w:tcBorders>
              <w:top w:val="nil"/>
              <w:left w:val="nil"/>
              <w:bottom w:val="single" w:sz="4" w:space="0" w:color="auto"/>
              <w:right w:val="single" w:sz="4" w:space="0" w:color="auto"/>
            </w:tcBorders>
            <w:shd w:val="clear" w:color="auto" w:fill="auto"/>
            <w:noWrap/>
            <w:vAlign w:val="center"/>
            <w:hideMark/>
          </w:tcPr>
          <w:p w14:paraId="50296679" w14:textId="77777777" w:rsidR="00BF1720" w:rsidRPr="001525D4" w:rsidRDefault="00BF1720" w:rsidP="00652E02">
            <w:pPr>
              <w:spacing w:after="0" w:line="240" w:lineRule="auto"/>
              <w:jc w:val="center"/>
              <w:rPr>
                <w:rFonts w:ascii="Calibri" w:eastAsia="Times New Roman" w:hAnsi="Calibri" w:cs="Times New Roman"/>
                <w:color w:val="000000"/>
                <w:sz w:val="16"/>
                <w:szCs w:val="18"/>
                <w:lang w:eastAsia="fr-FR"/>
              </w:rPr>
            </w:pPr>
            <w:r w:rsidRPr="001525D4">
              <w:rPr>
                <w:rFonts w:ascii="Calibri" w:eastAsia="Times New Roman" w:hAnsi="Calibri" w:cs="Times New Roman"/>
                <w:color w:val="000000"/>
                <w:sz w:val="16"/>
                <w:szCs w:val="18"/>
                <w:lang w:eastAsia="fr-FR"/>
              </w:rPr>
              <w:t>2003</w:t>
            </w:r>
          </w:p>
        </w:tc>
        <w:tc>
          <w:tcPr>
            <w:tcW w:w="804" w:type="dxa"/>
            <w:tcBorders>
              <w:top w:val="nil"/>
              <w:left w:val="nil"/>
              <w:bottom w:val="single" w:sz="4" w:space="0" w:color="auto"/>
              <w:right w:val="single" w:sz="4" w:space="0" w:color="auto"/>
            </w:tcBorders>
            <w:shd w:val="clear" w:color="auto" w:fill="auto"/>
            <w:noWrap/>
            <w:vAlign w:val="center"/>
            <w:hideMark/>
          </w:tcPr>
          <w:p w14:paraId="5F4D09A5" w14:textId="77777777" w:rsidR="00BF1720" w:rsidRPr="001525D4" w:rsidRDefault="00BF1720" w:rsidP="00652E02">
            <w:pPr>
              <w:spacing w:after="0" w:line="240" w:lineRule="auto"/>
              <w:jc w:val="center"/>
              <w:rPr>
                <w:rFonts w:ascii="Calibri" w:eastAsia="Times New Roman" w:hAnsi="Calibri" w:cs="Times New Roman"/>
                <w:color w:val="000000"/>
                <w:sz w:val="16"/>
                <w:szCs w:val="18"/>
                <w:lang w:eastAsia="fr-FR"/>
              </w:rPr>
            </w:pPr>
            <w:r w:rsidRPr="001525D4">
              <w:rPr>
                <w:rFonts w:ascii="Calibri" w:eastAsia="Times New Roman" w:hAnsi="Calibri" w:cs="Times New Roman"/>
                <w:color w:val="000000"/>
                <w:sz w:val="16"/>
                <w:szCs w:val="18"/>
                <w:lang w:eastAsia="fr-FR"/>
              </w:rPr>
              <w:t>RT</w:t>
            </w:r>
          </w:p>
        </w:tc>
        <w:tc>
          <w:tcPr>
            <w:tcW w:w="1265" w:type="dxa"/>
            <w:tcBorders>
              <w:top w:val="nil"/>
              <w:left w:val="nil"/>
              <w:bottom w:val="single" w:sz="4" w:space="0" w:color="auto"/>
              <w:right w:val="single" w:sz="4" w:space="0" w:color="auto"/>
            </w:tcBorders>
            <w:shd w:val="clear" w:color="auto" w:fill="auto"/>
            <w:noWrap/>
            <w:vAlign w:val="center"/>
            <w:hideMark/>
          </w:tcPr>
          <w:p w14:paraId="2977E90B" w14:textId="77777777" w:rsidR="00BF1720" w:rsidRPr="001525D4" w:rsidRDefault="00BF1720" w:rsidP="00652E02">
            <w:pPr>
              <w:spacing w:after="0" w:line="240" w:lineRule="auto"/>
              <w:jc w:val="center"/>
              <w:rPr>
                <w:rFonts w:ascii="Calibri" w:eastAsia="Times New Roman" w:hAnsi="Calibri" w:cs="Times New Roman"/>
                <w:color w:val="000000"/>
                <w:sz w:val="16"/>
                <w:szCs w:val="18"/>
                <w:lang w:eastAsia="fr-FR"/>
              </w:rPr>
            </w:pPr>
            <w:r w:rsidRPr="001525D4">
              <w:rPr>
                <w:rFonts w:ascii="Calibri" w:eastAsia="Times New Roman" w:hAnsi="Calibri" w:cs="Times New Roman"/>
                <w:color w:val="000000"/>
                <w:sz w:val="16"/>
                <w:szCs w:val="18"/>
                <w:lang w:eastAsia="fr-FR"/>
              </w:rPr>
              <w:t>OUI</w:t>
            </w:r>
          </w:p>
        </w:tc>
      </w:tr>
      <w:tr w:rsidR="00BF1720" w:rsidRPr="001525D4" w14:paraId="75070183" w14:textId="77777777" w:rsidTr="00652E02">
        <w:trPr>
          <w:trHeight w:val="300"/>
          <w:jc w:val="center"/>
        </w:trPr>
        <w:tc>
          <w:tcPr>
            <w:tcW w:w="3729" w:type="dxa"/>
            <w:tcBorders>
              <w:top w:val="nil"/>
              <w:left w:val="single" w:sz="4" w:space="0" w:color="auto"/>
              <w:bottom w:val="single" w:sz="4" w:space="0" w:color="auto"/>
              <w:right w:val="single" w:sz="4" w:space="0" w:color="auto"/>
            </w:tcBorders>
            <w:shd w:val="clear" w:color="auto" w:fill="auto"/>
            <w:noWrap/>
            <w:vAlign w:val="center"/>
            <w:hideMark/>
          </w:tcPr>
          <w:p w14:paraId="7EE12C2D" w14:textId="77777777" w:rsidR="00BF1720" w:rsidRPr="001525D4" w:rsidRDefault="00BF1720" w:rsidP="00652E02">
            <w:pPr>
              <w:spacing w:after="0" w:line="240" w:lineRule="auto"/>
              <w:rPr>
                <w:rFonts w:ascii="Calibri" w:eastAsia="Times New Roman" w:hAnsi="Calibri" w:cs="Times New Roman"/>
                <w:color w:val="000000"/>
                <w:sz w:val="16"/>
                <w:szCs w:val="18"/>
                <w:lang w:eastAsia="fr-FR"/>
              </w:rPr>
            </w:pPr>
            <w:r w:rsidRPr="001525D4">
              <w:rPr>
                <w:rFonts w:ascii="Calibri" w:eastAsia="Times New Roman" w:hAnsi="Calibri" w:cs="Times New Roman"/>
                <w:color w:val="000000"/>
                <w:sz w:val="16"/>
                <w:szCs w:val="18"/>
                <w:lang w:eastAsia="fr-FR"/>
              </w:rPr>
              <w:t>Dosimétrie des explorations diagnostiques en radiologie</w:t>
            </w:r>
          </w:p>
        </w:tc>
        <w:tc>
          <w:tcPr>
            <w:tcW w:w="2499" w:type="dxa"/>
            <w:tcBorders>
              <w:top w:val="nil"/>
              <w:left w:val="nil"/>
              <w:bottom w:val="single" w:sz="4" w:space="0" w:color="auto"/>
              <w:right w:val="single" w:sz="4" w:space="0" w:color="auto"/>
            </w:tcBorders>
            <w:shd w:val="clear" w:color="auto" w:fill="auto"/>
            <w:noWrap/>
            <w:vAlign w:val="center"/>
            <w:hideMark/>
          </w:tcPr>
          <w:p w14:paraId="1F68B3A9" w14:textId="77777777" w:rsidR="00BF1720" w:rsidRPr="001525D4" w:rsidRDefault="00BF1720" w:rsidP="00652E02">
            <w:pPr>
              <w:spacing w:after="0" w:line="240" w:lineRule="auto"/>
              <w:rPr>
                <w:rFonts w:ascii="Calibri" w:eastAsia="Times New Roman" w:hAnsi="Calibri" w:cs="Times New Roman"/>
                <w:color w:val="000000"/>
                <w:sz w:val="16"/>
                <w:szCs w:val="18"/>
                <w:lang w:eastAsia="fr-FR"/>
              </w:rPr>
            </w:pPr>
            <w:r w:rsidRPr="001525D4">
              <w:rPr>
                <w:rFonts w:ascii="Calibri" w:eastAsia="Times New Roman" w:hAnsi="Calibri" w:cs="Times New Roman"/>
                <w:color w:val="000000"/>
                <w:sz w:val="16"/>
                <w:szCs w:val="18"/>
                <w:lang w:eastAsia="fr-FR"/>
              </w:rPr>
              <w:t> </w:t>
            </w:r>
          </w:p>
        </w:tc>
        <w:tc>
          <w:tcPr>
            <w:tcW w:w="744" w:type="dxa"/>
            <w:tcBorders>
              <w:top w:val="nil"/>
              <w:left w:val="nil"/>
              <w:bottom w:val="single" w:sz="4" w:space="0" w:color="auto"/>
              <w:right w:val="single" w:sz="4" w:space="0" w:color="auto"/>
            </w:tcBorders>
            <w:shd w:val="clear" w:color="auto" w:fill="auto"/>
            <w:noWrap/>
            <w:vAlign w:val="center"/>
            <w:hideMark/>
          </w:tcPr>
          <w:p w14:paraId="0EC110DF" w14:textId="77777777" w:rsidR="00BF1720" w:rsidRPr="001525D4" w:rsidRDefault="00BF1720" w:rsidP="00652E02">
            <w:pPr>
              <w:spacing w:after="0" w:line="240" w:lineRule="auto"/>
              <w:jc w:val="center"/>
              <w:rPr>
                <w:rFonts w:ascii="Calibri" w:eastAsia="Times New Roman" w:hAnsi="Calibri" w:cs="Times New Roman"/>
                <w:color w:val="000000"/>
                <w:sz w:val="16"/>
                <w:szCs w:val="18"/>
                <w:lang w:eastAsia="fr-FR"/>
              </w:rPr>
            </w:pPr>
            <w:r w:rsidRPr="001525D4">
              <w:rPr>
                <w:rFonts w:ascii="Calibri" w:eastAsia="Times New Roman" w:hAnsi="Calibri" w:cs="Times New Roman"/>
                <w:color w:val="000000"/>
                <w:sz w:val="16"/>
                <w:szCs w:val="18"/>
                <w:lang w:eastAsia="fr-FR"/>
              </w:rPr>
              <w:t>21</w:t>
            </w:r>
          </w:p>
        </w:tc>
        <w:tc>
          <w:tcPr>
            <w:tcW w:w="506" w:type="dxa"/>
            <w:tcBorders>
              <w:top w:val="nil"/>
              <w:left w:val="nil"/>
              <w:bottom w:val="single" w:sz="4" w:space="0" w:color="auto"/>
              <w:right w:val="single" w:sz="4" w:space="0" w:color="auto"/>
            </w:tcBorders>
            <w:shd w:val="clear" w:color="auto" w:fill="auto"/>
            <w:noWrap/>
            <w:vAlign w:val="center"/>
            <w:hideMark/>
          </w:tcPr>
          <w:p w14:paraId="1FB0F083" w14:textId="77777777" w:rsidR="00BF1720" w:rsidRPr="001525D4" w:rsidRDefault="00BF1720" w:rsidP="00652E02">
            <w:pPr>
              <w:spacing w:after="0" w:line="240" w:lineRule="auto"/>
              <w:jc w:val="center"/>
              <w:rPr>
                <w:rFonts w:ascii="Calibri" w:eastAsia="Times New Roman" w:hAnsi="Calibri" w:cs="Times New Roman"/>
                <w:color w:val="000000"/>
                <w:sz w:val="16"/>
                <w:szCs w:val="18"/>
                <w:lang w:eastAsia="fr-FR"/>
              </w:rPr>
            </w:pPr>
          </w:p>
        </w:tc>
        <w:tc>
          <w:tcPr>
            <w:tcW w:w="804" w:type="dxa"/>
            <w:tcBorders>
              <w:top w:val="nil"/>
              <w:left w:val="nil"/>
              <w:bottom w:val="single" w:sz="4" w:space="0" w:color="auto"/>
              <w:right w:val="single" w:sz="4" w:space="0" w:color="auto"/>
            </w:tcBorders>
            <w:shd w:val="clear" w:color="auto" w:fill="auto"/>
            <w:noWrap/>
            <w:vAlign w:val="center"/>
            <w:hideMark/>
          </w:tcPr>
          <w:p w14:paraId="62079F97" w14:textId="77777777" w:rsidR="00BF1720" w:rsidRPr="001525D4" w:rsidRDefault="00BF1720" w:rsidP="00652E02">
            <w:pPr>
              <w:spacing w:after="0" w:line="240" w:lineRule="auto"/>
              <w:jc w:val="center"/>
              <w:rPr>
                <w:rFonts w:ascii="Calibri" w:eastAsia="Times New Roman" w:hAnsi="Calibri" w:cs="Times New Roman"/>
                <w:color w:val="000000"/>
                <w:sz w:val="16"/>
                <w:szCs w:val="18"/>
                <w:lang w:eastAsia="fr-FR"/>
              </w:rPr>
            </w:pPr>
            <w:r w:rsidRPr="001525D4">
              <w:rPr>
                <w:rFonts w:ascii="Calibri" w:eastAsia="Times New Roman" w:hAnsi="Calibri" w:cs="Times New Roman"/>
                <w:color w:val="000000"/>
                <w:sz w:val="16"/>
                <w:szCs w:val="18"/>
                <w:lang w:eastAsia="fr-FR"/>
              </w:rPr>
              <w:t>RA</w:t>
            </w:r>
          </w:p>
        </w:tc>
        <w:tc>
          <w:tcPr>
            <w:tcW w:w="1265" w:type="dxa"/>
            <w:tcBorders>
              <w:top w:val="nil"/>
              <w:left w:val="nil"/>
              <w:bottom w:val="single" w:sz="4" w:space="0" w:color="auto"/>
              <w:right w:val="single" w:sz="4" w:space="0" w:color="auto"/>
            </w:tcBorders>
            <w:shd w:val="clear" w:color="auto" w:fill="auto"/>
            <w:noWrap/>
            <w:vAlign w:val="center"/>
            <w:hideMark/>
          </w:tcPr>
          <w:p w14:paraId="59824111" w14:textId="77777777" w:rsidR="00BF1720" w:rsidRPr="001525D4" w:rsidRDefault="00BF1720" w:rsidP="00652E02">
            <w:pPr>
              <w:spacing w:after="0" w:line="240" w:lineRule="auto"/>
              <w:jc w:val="center"/>
              <w:rPr>
                <w:rFonts w:ascii="Calibri" w:eastAsia="Times New Roman" w:hAnsi="Calibri" w:cs="Times New Roman"/>
                <w:color w:val="000000"/>
                <w:sz w:val="16"/>
                <w:szCs w:val="18"/>
                <w:lang w:eastAsia="fr-FR"/>
              </w:rPr>
            </w:pPr>
            <w:r w:rsidRPr="001525D4">
              <w:rPr>
                <w:rFonts w:ascii="Calibri" w:eastAsia="Times New Roman" w:hAnsi="Calibri" w:cs="Times New Roman"/>
                <w:color w:val="000000"/>
                <w:sz w:val="16"/>
                <w:szCs w:val="18"/>
                <w:lang w:eastAsia="fr-FR"/>
              </w:rPr>
              <w:t>OUI</w:t>
            </w:r>
          </w:p>
        </w:tc>
      </w:tr>
      <w:tr w:rsidR="00BF1720" w:rsidRPr="001525D4" w14:paraId="7704AC15" w14:textId="77777777" w:rsidTr="00652E02">
        <w:trPr>
          <w:trHeight w:val="300"/>
          <w:jc w:val="center"/>
        </w:trPr>
        <w:tc>
          <w:tcPr>
            <w:tcW w:w="3729" w:type="dxa"/>
            <w:tcBorders>
              <w:top w:val="nil"/>
              <w:left w:val="single" w:sz="4" w:space="0" w:color="auto"/>
              <w:bottom w:val="single" w:sz="4" w:space="0" w:color="auto"/>
              <w:right w:val="single" w:sz="4" w:space="0" w:color="auto"/>
            </w:tcBorders>
            <w:shd w:val="clear" w:color="auto" w:fill="auto"/>
            <w:noWrap/>
            <w:vAlign w:val="center"/>
            <w:hideMark/>
          </w:tcPr>
          <w:p w14:paraId="28D204B7" w14:textId="77777777" w:rsidR="00BF1720" w:rsidRPr="001525D4" w:rsidRDefault="00BF1720" w:rsidP="00652E02">
            <w:pPr>
              <w:spacing w:after="0" w:line="240" w:lineRule="auto"/>
              <w:rPr>
                <w:rFonts w:ascii="Calibri" w:eastAsia="Times New Roman" w:hAnsi="Calibri" w:cs="Times New Roman"/>
                <w:color w:val="000000"/>
                <w:sz w:val="16"/>
                <w:szCs w:val="18"/>
                <w:lang w:eastAsia="fr-FR"/>
              </w:rPr>
            </w:pPr>
            <w:r w:rsidRPr="001525D4">
              <w:rPr>
                <w:rFonts w:ascii="Calibri" w:eastAsia="Times New Roman" w:hAnsi="Calibri" w:cs="Times New Roman"/>
                <w:color w:val="000000"/>
                <w:sz w:val="16"/>
                <w:szCs w:val="18"/>
                <w:lang w:eastAsia="fr-FR"/>
              </w:rPr>
              <w:t>Le rôle et les besoins en radiophysiciens dans le service de médecine nucléaire</w:t>
            </w:r>
          </w:p>
        </w:tc>
        <w:tc>
          <w:tcPr>
            <w:tcW w:w="2499" w:type="dxa"/>
            <w:tcBorders>
              <w:top w:val="nil"/>
              <w:left w:val="nil"/>
              <w:bottom w:val="single" w:sz="4" w:space="0" w:color="auto"/>
              <w:right w:val="single" w:sz="4" w:space="0" w:color="auto"/>
            </w:tcBorders>
            <w:shd w:val="clear" w:color="auto" w:fill="auto"/>
            <w:noWrap/>
            <w:vAlign w:val="center"/>
            <w:hideMark/>
          </w:tcPr>
          <w:p w14:paraId="1C0B995B" w14:textId="77777777" w:rsidR="00BF1720" w:rsidRPr="001525D4" w:rsidRDefault="00BF1720" w:rsidP="00652E02">
            <w:pPr>
              <w:spacing w:after="0" w:line="240" w:lineRule="auto"/>
              <w:rPr>
                <w:rFonts w:ascii="Calibri" w:eastAsia="Times New Roman" w:hAnsi="Calibri" w:cs="Times New Roman"/>
                <w:color w:val="000000"/>
                <w:sz w:val="16"/>
                <w:szCs w:val="18"/>
                <w:lang w:eastAsia="fr-FR"/>
              </w:rPr>
            </w:pPr>
            <w:r w:rsidRPr="001525D4">
              <w:rPr>
                <w:rFonts w:ascii="Calibri" w:eastAsia="Times New Roman" w:hAnsi="Calibri" w:cs="Times New Roman"/>
                <w:color w:val="000000"/>
                <w:sz w:val="16"/>
                <w:szCs w:val="18"/>
                <w:lang w:eastAsia="fr-FR"/>
              </w:rPr>
              <w:t>mise à jour du rapport n°15</w:t>
            </w:r>
          </w:p>
        </w:tc>
        <w:tc>
          <w:tcPr>
            <w:tcW w:w="744" w:type="dxa"/>
            <w:tcBorders>
              <w:top w:val="nil"/>
              <w:left w:val="nil"/>
              <w:bottom w:val="single" w:sz="4" w:space="0" w:color="auto"/>
              <w:right w:val="single" w:sz="4" w:space="0" w:color="auto"/>
            </w:tcBorders>
            <w:shd w:val="clear" w:color="auto" w:fill="auto"/>
            <w:noWrap/>
            <w:vAlign w:val="center"/>
            <w:hideMark/>
          </w:tcPr>
          <w:p w14:paraId="0406E65E" w14:textId="77777777" w:rsidR="00BF1720" w:rsidRPr="001525D4" w:rsidRDefault="00BF1720" w:rsidP="00652E02">
            <w:pPr>
              <w:spacing w:after="0" w:line="240" w:lineRule="auto"/>
              <w:jc w:val="center"/>
              <w:rPr>
                <w:rFonts w:ascii="Calibri" w:eastAsia="Times New Roman" w:hAnsi="Calibri" w:cs="Times New Roman"/>
                <w:color w:val="000000"/>
                <w:sz w:val="16"/>
                <w:szCs w:val="18"/>
                <w:lang w:eastAsia="fr-FR"/>
              </w:rPr>
            </w:pPr>
            <w:r w:rsidRPr="001525D4">
              <w:rPr>
                <w:rFonts w:ascii="Calibri" w:eastAsia="Times New Roman" w:hAnsi="Calibri" w:cs="Times New Roman"/>
                <w:color w:val="000000"/>
                <w:sz w:val="16"/>
                <w:szCs w:val="18"/>
                <w:lang w:eastAsia="fr-FR"/>
              </w:rPr>
              <w:t>22</w:t>
            </w:r>
          </w:p>
        </w:tc>
        <w:tc>
          <w:tcPr>
            <w:tcW w:w="506" w:type="dxa"/>
            <w:tcBorders>
              <w:top w:val="nil"/>
              <w:left w:val="nil"/>
              <w:bottom w:val="single" w:sz="4" w:space="0" w:color="auto"/>
              <w:right w:val="single" w:sz="4" w:space="0" w:color="auto"/>
            </w:tcBorders>
            <w:shd w:val="clear" w:color="auto" w:fill="auto"/>
            <w:noWrap/>
            <w:vAlign w:val="center"/>
            <w:hideMark/>
          </w:tcPr>
          <w:p w14:paraId="17C0615E" w14:textId="77777777" w:rsidR="00BF1720" w:rsidRPr="001525D4" w:rsidRDefault="00BF1720" w:rsidP="00652E02">
            <w:pPr>
              <w:spacing w:after="0" w:line="240" w:lineRule="auto"/>
              <w:jc w:val="center"/>
              <w:rPr>
                <w:rFonts w:ascii="Calibri" w:eastAsia="Times New Roman" w:hAnsi="Calibri" w:cs="Times New Roman"/>
                <w:color w:val="000000"/>
                <w:sz w:val="16"/>
                <w:szCs w:val="18"/>
                <w:lang w:eastAsia="fr-FR"/>
              </w:rPr>
            </w:pPr>
            <w:r w:rsidRPr="001525D4">
              <w:rPr>
                <w:rFonts w:ascii="Calibri" w:eastAsia="Times New Roman" w:hAnsi="Calibri" w:cs="Times New Roman"/>
                <w:color w:val="000000"/>
                <w:sz w:val="16"/>
                <w:szCs w:val="18"/>
                <w:lang w:eastAsia="fr-FR"/>
              </w:rPr>
              <w:t>2006</w:t>
            </w:r>
          </w:p>
        </w:tc>
        <w:tc>
          <w:tcPr>
            <w:tcW w:w="804" w:type="dxa"/>
            <w:tcBorders>
              <w:top w:val="nil"/>
              <w:left w:val="nil"/>
              <w:bottom w:val="single" w:sz="4" w:space="0" w:color="auto"/>
              <w:right w:val="single" w:sz="4" w:space="0" w:color="auto"/>
            </w:tcBorders>
            <w:shd w:val="clear" w:color="auto" w:fill="auto"/>
            <w:noWrap/>
            <w:vAlign w:val="center"/>
            <w:hideMark/>
          </w:tcPr>
          <w:p w14:paraId="4A6415FC" w14:textId="77777777" w:rsidR="00BF1720" w:rsidRPr="001525D4" w:rsidRDefault="00BF1720" w:rsidP="00652E02">
            <w:pPr>
              <w:spacing w:after="0" w:line="240" w:lineRule="auto"/>
              <w:jc w:val="center"/>
              <w:rPr>
                <w:rFonts w:ascii="Calibri" w:eastAsia="Times New Roman" w:hAnsi="Calibri" w:cs="Times New Roman"/>
                <w:color w:val="000000"/>
                <w:sz w:val="16"/>
                <w:szCs w:val="18"/>
                <w:lang w:eastAsia="fr-FR"/>
              </w:rPr>
            </w:pPr>
            <w:r w:rsidRPr="001525D4">
              <w:rPr>
                <w:rFonts w:ascii="Calibri" w:eastAsia="Times New Roman" w:hAnsi="Calibri" w:cs="Times New Roman"/>
                <w:color w:val="000000"/>
                <w:sz w:val="16"/>
                <w:szCs w:val="18"/>
                <w:lang w:eastAsia="fr-FR"/>
              </w:rPr>
              <w:t>MN</w:t>
            </w:r>
          </w:p>
        </w:tc>
        <w:tc>
          <w:tcPr>
            <w:tcW w:w="1265" w:type="dxa"/>
            <w:tcBorders>
              <w:top w:val="nil"/>
              <w:left w:val="nil"/>
              <w:bottom w:val="single" w:sz="4" w:space="0" w:color="auto"/>
              <w:right w:val="single" w:sz="4" w:space="0" w:color="auto"/>
            </w:tcBorders>
            <w:shd w:val="clear" w:color="auto" w:fill="auto"/>
            <w:noWrap/>
            <w:vAlign w:val="center"/>
            <w:hideMark/>
          </w:tcPr>
          <w:p w14:paraId="7CAC3F48" w14:textId="77777777" w:rsidR="00BF1720" w:rsidRPr="001525D4" w:rsidRDefault="00BF1720" w:rsidP="00652E02">
            <w:pPr>
              <w:spacing w:after="0" w:line="240" w:lineRule="auto"/>
              <w:jc w:val="center"/>
              <w:rPr>
                <w:rFonts w:ascii="Calibri" w:eastAsia="Times New Roman" w:hAnsi="Calibri" w:cs="Times New Roman"/>
                <w:color w:val="000000"/>
                <w:sz w:val="16"/>
                <w:szCs w:val="18"/>
                <w:lang w:eastAsia="fr-FR"/>
              </w:rPr>
            </w:pPr>
            <w:r w:rsidRPr="001525D4">
              <w:rPr>
                <w:rFonts w:ascii="Calibri" w:eastAsia="Times New Roman" w:hAnsi="Calibri" w:cs="Times New Roman"/>
                <w:color w:val="000000"/>
                <w:sz w:val="16"/>
                <w:szCs w:val="18"/>
                <w:lang w:eastAsia="fr-FR"/>
              </w:rPr>
              <w:t>OUI</w:t>
            </w:r>
          </w:p>
        </w:tc>
      </w:tr>
      <w:tr w:rsidR="00BF1720" w:rsidRPr="001525D4" w14:paraId="3B57118D" w14:textId="77777777" w:rsidTr="00652E02">
        <w:trPr>
          <w:trHeight w:val="300"/>
          <w:jc w:val="center"/>
        </w:trPr>
        <w:tc>
          <w:tcPr>
            <w:tcW w:w="3729" w:type="dxa"/>
            <w:tcBorders>
              <w:top w:val="nil"/>
              <w:left w:val="single" w:sz="4" w:space="0" w:color="auto"/>
              <w:bottom w:val="single" w:sz="4" w:space="0" w:color="auto"/>
              <w:right w:val="single" w:sz="4" w:space="0" w:color="auto"/>
            </w:tcBorders>
            <w:shd w:val="clear" w:color="auto" w:fill="auto"/>
            <w:noWrap/>
            <w:vAlign w:val="center"/>
            <w:hideMark/>
          </w:tcPr>
          <w:p w14:paraId="094A9672" w14:textId="335F8381" w:rsidR="00BF1720" w:rsidRPr="001525D4" w:rsidRDefault="00BF1720" w:rsidP="00652E02">
            <w:pPr>
              <w:spacing w:after="0" w:line="240" w:lineRule="auto"/>
              <w:rPr>
                <w:rFonts w:ascii="Calibri" w:eastAsia="Times New Roman" w:hAnsi="Calibri" w:cs="Times New Roman"/>
                <w:color w:val="000000"/>
                <w:sz w:val="16"/>
                <w:szCs w:val="18"/>
                <w:lang w:eastAsia="fr-FR"/>
              </w:rPr>
            </w:pPr>
            <w:r w:rsidRPr="001525D4">
              <w:rPr>
                <w:rFonts w:ascii="Calibri" w:eastAsia="Times New Roman" w:hAnsi="Calibri" w:cs="Times New Roman"/>
                <w:color w:val="000000"/>
                <w:sz w:val="16"/>
                <w:szCs w:val="18"/>
                <w:lang w:eastAsia="fr-FR"/>
              </w:rPr>
              <w:t>Contrôle</w:t>
            </w:r>
            <w:r w:rsidR="00881E2D">
              <w:rPr>
                <w:rFonts w:ascii="Calibri" w:eastAsia="Times New Roman" w:hAnsi="Calibri" w:cs="Times New Roman"/>
                <w:color w:val="000000"/>
                <w:sz w:val="16"/>
                <w:szCs w:val="18"/>
                <w:lang w:eastAsia="fr-FR"/>
              </w:rPr>
              <w:t xml:space="preserve"> de qualité spécifique en IRM : </w:t>
            </w:r>
            <w:r w:rsidRPr="001525D4">
              <w:rPr>
                <w:rFonts w:ascii="Calibri" w:eastAsia="Times New Roman" w:hAnsi="Calibri" w:cs="Times New Roman"/>
                <w:color w:val="000000"/>
                <w:sz w:val="16"/>
                <w:szCs w:val="18"/>
                <w:lang w:eastAsia="fr-FR"/>
              </w:rPr>
              <w:t>développement et réalisation d‘un objet-test multimodal</w:t>
            </w:r>
          </w:p>
        </w:tc>
        <w:tc>
          <w:tcPr>
            <w:tcW w:w="2499" w:type="dxa"/>
            <w:tcBorders>
              <w:top w:val="nil"/>
              <w:left w:val="nil"/>
              <w:bottom w:val="single" w:sz="4" w:space="0" w:color="auto"/>
              <w:right w:val="single" w:sz="4" w:space="0" w:color="auto"/>
            </w:tcBorders>
            <w:shd w:val="clear" w:color="auto" w:fill="auto"/>
            <w:noWrap/>
            <w:vAlign w:val="center"/>
            <w:hideMark/>
          </w:tcPr>
          <w:p w14:paraId="0D7A4DC9" w14:textId="77777777" w:rsidR="00BF1720" w:rsidRPr="001525D4" w:rsidRDefault="00BF1720" w:rsidP="00652E02">
            <w:pPr>
              <w:spacing w:after="0" w:line="240" w:lineRule="auto"/>
              <w:rPr>
                <w:rFonts w:ascii="Calibri" w:eastAsia="Times New Roman" w:hAnsi="Calibri" w:cs="Times New Roman"/>
                <w:color w:val="000000"/>
                <w:sz w:val="16"/>
                <w:szCs w:val="18"/>
                <w:lang w:eastAsia="fr-FR"/>
              </w:rPr>
            </w:pPr>
            <w:r w:rsidRPr="001525D4">
              <w:rPr>
                <w:rFonts w:ascii="Calibri" w:eastAsia="Times New Roman" w:hAnsi="Calibri" w:cs="Times New Roman"/>
                <w:color w:val="000000"/>
                <w:sz w:val="16"/>
                <w:szCs w:val="18"/>
                <w:lang w:eastAsia="fr-FR"/>
              </w:rPr>
              <w:t> </w:t>
            </w:r>
          </w:p>
        </w:tc>
        <w:tc>
          <w:tcPr>
            <w:tcW w:w="744" w:type="dxa"/>
            <w:tcBorders>
              <w:top w:val="nil"/>
              <w:left w:val="nil"/>
              <w:bottom w:val="single" w:sz="4" w:space="0" w:color="auto"/>
              <w:right w:val="single" w:sz="4" w:space="0" w:color="auto"/>
            </w:tcBorders>
            <w:shd w:val="clear" w:color="auto" w:fill="auto"/>
            <w:noWrap/>
            <w:vAlign w:val="center"/>
            <w:hideMark/>
          </w:tcPr>
          <w:p w14:paraId="2806DE9B" w14:textId="77777777" w:rsidR="00BF1720" w:rsidRPr="001525D4" w:rsidRDefault="00BF1720" w:rsidP="00652E02">
            <w:pPr>
              <w:spacing w:after="0" w:line="240" w:lineRule="auto"/>
              <w:jc w:val="center"/>
              <w:rPr>
                <w:rFonts w:ascii="Calibri" w:eastAsia="Times New Roman" w:hAnsi="Calibri" w:cs="Times New Roman"/>
                <w:color w:val="000000"/>
                <w:sz w:val="16"/>
                <w:szCs w:val="18"/>
                <w:lang w:eastAsia="fr-FR"/>
              </w:rPr>
            </w:pPr>
            <w:r w:rsidRPr="001525D4">
              <w:rPr>
                <w:rFonts w:ascii="Calibri" w:eastAsia="Times New Roman" w:hAnsi="Calibri" w:cs="Times New Roman"/>
                <w:color w:val="000000"/>
                <w:sz w:val="16"/>
                <w:szCs w:val="18"/>
                <w:lang w:eastAsia="fr-FR"/>
              </w:rPr>
              <w:t>23</w:t>
            </w:r>
          </w:p>
        </w:tc>
        <w:tc>
          <w:tcPr>
            <w:tcW w:w="506" w:type="dxa"/>
            <w:tcBorders>
              <w:top w:val="nil"/>
              <w:left w:val="nil"/>
              <w:bottom w:val="single" w:sz="4" w:space="0" w:color="auto"/>
              <w:right w:val="single" w:sz="4" w:space="0" w:color="auto"/>
            </w:tcBorders>
            <w:shd w:val="clear" w:color="auto" w:fill="auto"/>
            <w:noWrap/>
            <w:vAlign w:val="center"/>
            <w:hideMark/>
          </w:tcPr>
          <w:p w14:paraId="2A9697D5" w14:textId="77777777" w:rsidR="00BF1720" w:rsidRPr="001525D4" w:rsidRDefault="00BF1720" w:rsidP="00652E02">
            <w:pPr>
              <w:spacing w:after="0" w:line="240" w:lineRule="auto"/>
              <w:jc w:val="center"/>
              <w:rPr>
                <w:rFonts w:ascii="Calibri" w:eastAsia="Times New Roman" w:hAnsi="Calibri" w:cs="Times New Roman"/>
                <w:color w:val="000000"/>
                <w:sz w:val="16"/>
                <w:szCs w:val="18"/>
                <w:lang w:eastAsia="fr-FR"/>
              </w:rPr>
            </w:pPr>
            <w:r w:rsidRPr="001525D4">
              <w:rPr>
                <w:rFonts w:ascii="Calibri" w:eastAsia="Times New Roman" w:hAnsi="Calibri" w:cs="Times New Roman"/>
                <w:color w:val="000000"/>
                <w:sz w:val="16"/>
                <w:szCs w:val="18"/>
                <w:lang w:eastAsia="fr-FR"/>
              </w:rPr>
              <w:t>2007</w:t>
            </w:r>
          </w:p>
        </w:tc>
        <w:tc>
          <w:tcPr>
            <w:tcW w:w="804" w:type="dxa"/>
            <w:tcBorders>
              <w:top w:val="nil"/>
              <w:left w:val="nil"/>
              <w:bottom w:val="single" w:sz="4" w:space="0" w:color="auto"/>
              <w:right w:val="single" w:sz="4" w:space="0" w:color="auto"/>
            </w:tcBorders>
            <w:shd w:val="clear" w:color="auto" w:fill="auto"/>
            <w:noWrap/>
            <w:vAlign w:val="center"/>
            <w:hideMark/>
          </w:tcPr>
          <w:p w14:paraId="6E4B90B5" w14:textId="77777777" w:rsidR="00BF1720" w:rsidRPr="001525D4" w:rsidRDefault="00BF1720" w:rsidP="00652E02">
            <w:pPr>
              <w:spacing w:after="0" w:line="240" w:lineRule="auto"/>
              <w:jc w:val="center"/>
              <w:rPr>
                <w:rFonts w:ascii="Calibri" w:eastAsia="Times New Roman" w:hAnsi="Calibri" w:cs="Times New Roman"/>
                <w:color w:val="000000"/>
                <w:sz w:val="16"/>
                <w:szCs w:val="18"/>
                <w:lang w:eastAsia="fr-FR"/>
              </w:rPr>
            </w:pPr>
            <w:r w:rsidRPr="001525D4">
              <w:rPr>
                <w:rFonts w:ascii="Calibri" w:eastAsia="Times New Roman" w:hAnsi="Calibri" w:cs="Times New Roman"/>
                <w:color w:val="000000"/>
                <w:sz w:val="16"/>
                <w:szCs w:val="18"/>
                <w:lang w:eastAsia="fr-FR"/>
              </w:rPr>
              <w:t>IRM</w:t>
            </w:r>
          </w:p>
        </w:tc>
        <w:tc>
          <w:tcPr>
            <w:tcW w:w="1265" w:type="dxa"/>
            <w:tcBorders>
              <w:top w:val="nil"/>
              <w:left w:val="nil"/>
              <w:bottom w:val="single" w:sz="4" w:space="0" w:color="auto"/>
              <w:right w:val="single" w:sz="4" w:space="0" w:color="auto"/>
            </w:tcBorders>
            <w:shd w:val="clear" w:color="auto" w:fill="auto"/>
            <w:noWrap/>
            <w:vAlign w:val="center"/>
            <w:hideMark/>
          </w:tcPr>
          <w:p w14:paraId="63FB50C9" w14:textId="77777777" w:rsidR="00BF1720" w:rsidRPr="001525D4" w:rsidRDefault="00BF1720" w:rsidP="00652E02">
            <w:pPr>
              <w:spacing w:after="0" w:line="240" w:lineRule="auto"/>
              <w:jc w:val="center"/>
              <w:rPr>
                <w:rFonts w:ascii="Calibri" w:eastAsia="Times New Roman" w:hAnsi="Calibri" w:cs="Times New Roman"/>
                <w:color w:val="000000"/>
                <w:sz w:val="16"/>
                <w:szCs w:val="18"/>
                <w:lang w:eastAsia="fr-FR"/>
              </w:rPr>
            </w:pPr>
            <w:r w:rsidRPr="001525D4">
              <w:rPr>
                <w:rFonts w:ascii="Calibri" w:eastAsia="Times New Roman" w:hAnsi="Calibri" w:cs="Times New Roman"/>
                <w:color w:val="000000"/>
                <w:sz w:val="16"/>
                <w:szCs w:val="18"/>
                <w:lang w:eastAsia="fr-FR"/>
              </w:rPr>
              <w:t>OUI</w:t>
            </w:r>
          </w:p>
        </w:tc>
      </w:tr>
      <w:tr w:rsidR="00BF1720" w:rsidRPr="001525D4" w14:paraId="40EA2688" w14:textId="77777777" w:rsidTr="00652E02">
        <w:trPr>
          <w:trHeight w:val="300"/>
          <w:jc w:val="center"/>
        </w:trPr>
        <w:tc>
          <w:tcPr>
            <w:tcW w:w="3729" w:type="dxa"/>
            <w:tcBorders>
              <w:top w:val="nil"/>
              <w:left w:val="single" w:sz="4" w:space="0" w:color="auto"/>
              <w:bottom w:val="single" w:sz="4" w:space="0" w:color="auto"/>
              <w:right w:val="single" w:sz="4" w:space="0" w:color="auto"/>
            </w:tcBorders>
            <w:shd w:val="clear" w:color="auto" w:fill="auto"/>
            <w:noWrap/>
            <w:vAlign w:val="center"/>
            <w:hideMark/>
          </w:tcPr>
          <w:p w14:paraId="16492298" w14:textId="77777777" w:rsidR="00BF1720" w:rsidRPr="001525D4" w:rsidRDefault="00BF1720" w:rsidP="00652E02">
            <w:pPr>
              <w:spacing w:after="0" w:line="240" w:lineRule="auto"/>
              <w:rPr>
                <w:rFonts w:ascii="Calibri" w:eastAsia="Times New Roman" w:hAnsi="Calibri" w:cs="Times New Roman"/>
                <w:color w:val="000000"/>
                <w:sz w:val="16"/>
                <w:szCs w:val="18"/>
                <w:lang w:eastAsia="fr-FR"/>
              </w:rPr>
            </w:pPr>
            <w:r w:rsidRPr="001525D4">
              <w:rPr>
                <w:rFonts w:ascii="Calibri" w:eastAsia="Times New Roman" w:hAnsi="Calibri" w:cs="Times New Roman"/>
                <w:color w:val="000000"/>
                <w:sz w:val="16"/>
                <w:szCs w:val="18"/>
                <w:lang w:eastAsia="fr-FR"/>
              </w:rPr>
              <w:t>Contrôle de qualité et mesure des performances en tomographie d‘émission de positons</w:t>
            </w:r>
          </w:p>
        </w:tc>
        <w:tc>
          <w:tcPr>
            <w:tcW w:w="2499" w:type="dxa"/>
            <w:tcBorders>
              <w:top w:val="nil"/>
              <w:left w:val="nil"/>
              <w:bottom w:val="single" w:sz="4" w:space="0" w:color="auto"/>
              <w:right w:val="single" w:sz="4" w:space="0" w:color="auto"/>
            </w:tcBorders>
            <w:shd w:val="clear" w:color="auto" w:fill="auto"/>
            <w:noWrap/>
            <w:vAlign w:val="center"/>
            <w:hideMark/>
          </w:tcPr>
          <w:p w14:paraId="0EC0E8EE" w14:textId="77777777" w:rsidR="00BF1720" w:rsidRPr="001525D4" w:rsidRDefault="00BF1720" w:rsidP="00652E02">
            <w:pPr>
              <w:spacing w:after="0" w:line="240" w:lineRule="auto"/>
              <w:rPr>
                <w:rFonts w:ascii="Calibri" w:eastAsia="Times New Roman" w:hAnsi="Calibri" w:cs="Times New Roman"/>
                <w:color w:val="000000"/>
                <w:sz w:val="16"/>
                <w:szCs w:val="18"/>
                <w:lang w:eastAsia="fr-FR"/>
              </w:rPr>
            </w:pPr>
            <w:r w:rsidRPr="001525D4">
              <w:rPr>
                <w:rFonts w:ascii="Calibri" w:eastAsia="Times New Roman" w:hAnsi="Calibri" w:cs="Times New Roman"/>
                <w:color w:val="000000"/>
                <w:sz w:val="16"/>
                <w:szCs w:val="18"/>
                <w:lang w:eastAsia="fr-FR"/>
              </w:rPr>
              <w:t> </w:t>
            </w:r>
          </w:p>
        </w:tc>
        <w:tc>
          <w:tcPr>
            <w:tcW w:w="744" w:type="dxa"/>
            <w:tcBorders>
              <w:top w:val="nil"/>
              <w:left w:val="nil"/>
              <w:bottom w:val="single" w:sz="4" w:space="0" w:color="auto"/>
              <w:right w:val="single" w:sz="4" w:space="0" w:color="auto"/>
            </w:tcBorders>
            <w:shd w:val="clear" w:color="auto" w:fill="auto"/>
            <w:noWrap/>
            <w:vAlign w:val="center"/>
            <w:hideMark/>
          </w:tcPr>
          <w:p w14:paraId="19B49F6C" w14:textId="77777777" w:rsidR="00BF1720" w:rsidRPr="001525D4" w:rsidRDefault="00BF1720" w:rsidP="00652E02">
            <w:pPr>
              <w:spacing w:after="0" w:line="240" w:lineRule="auto"/>
              <w:jc w:val="center"/>
              <w:rPr>
                <w:rFonts w:ascii="Calibri" w:eastAsia="Times New Roman" w:hAnsi="Calibri" w:cs="Times New Roman"/>
                <w:color w:val="000000"/>
                <w:sz w:val="16"/>
                <w:szCs w:val="18"/>
                <w:lang w:eastAsia="fr-FR"/>
              </w:rPr>
            </w:pPr>
            <w:r w:rsidRPr="001525D4">
              <w:rPr>
                <w:rFonts w:ascii="Calibri" w:eastAsia="Times New Roman" w:hAnsi="Calibri" w:cs="Times New Roman"/>
                <w:color w:val="000000"/>
                <w:sz w:val="16"/>
                <w:szCs w:val="18"/>
                <w:lang w:eastAsia="fr-FR"/>
              </w:rPr>
              <w:t>24</w:t>
            </w:r>
          </w:p>
        </w:tc>
        <w:tc>
          <w:tcPr>
            <w:tcW w:w="506" w:type="dxa"/>
            <w:tcBorders>
              <w:top w:val="nil"/>
              <w:left w:val="nil"/>
              <w:bottom w:val="single" w:sz="4" w:space="0" w:color="auto"/>
              <w:right w:val="single" w:sz="4" w:space="0" w:color="auto"/>
            </w:tcBorders>
            <w:shd w:val="clear" w:color="auto" w:fill="auto"/>
            <w:noWrap/>
            <w:vAlign w:val="center"/>
            <w:hideMark/>
          </w:tcPr>
          <w:p w14:paraId="4154A51C" w14:textId="77777777" w:rsidR="00BF1720" w:rsidRPr="001525D4" w:rsidRDefault="00BF1720" w:rsidP="00652E02">
            <w:pPr>
              <w:spacing w:after="0" w:line="240" w:lineRule="auto"/>
              <w:jc w:val="center"/>
              <w:rPr>
                <w:rFonts w:ascii="Calibri" w:eastAsia="Times New Roman" w:hAnsi="Calibri" w:cs="Times New Roman"/>
                <w:color w:val="000000"/>
                <w:sz w:val="16"/>
                <w:szCs w:val="18"/>
                <w:lang w:eastAsia="fr-FR"/>
              </w:rPr>
            </w:pPr>
            <w:r w:rsidRPr="001525D4">
              <w:rPr>
                <w:rFonts w:ascii="Calibri" w:eastAsia="Times New Roman" w:hAnsi="Calibri" w:cs="Times New Roman"/>
                <w:color w:val="000000"/>
                <w:sz w:val="16"/>
                <w:szCs w:val="18"/>
                <w:lang w:eastAsia="fr-FR"/>
              </w:rPr>
              <w:t>2008</w:t>
            </w:r>
          </w:p>
        </w:tc>
        <w:tc>
          <w:tcPr>
            <w:tcW w:w="804" w:type="dxa"/>
            <w:tcBorders>
              <w:top w:val="nil"/>
              <w:left w:val="nil"/>
              <w:bottom w:val="single" w:sz="4" w:space="0" w:color="auto"/>
              <w:right w:val="single" w:sz="4" w:space="0" w:color="auto"/>
            </w:tcBorders>
            <w:shd w:val="clear" w:color="auto" w:fill="auto"/>
            <w:noWrap/>
            <w:vAlign w:val="center"/>
            <w:hideMark/>
          </w:tcPr>
          <w:p w14:paraId="674F09D2" w14:textId="77777777" w:rsidR="00BF1720" w:rsidRPr="001525D4" w:rsidRDefault="00BF1720" w:rsidP="00652E02">
            <w:pPr>
              <w:spacing w:after="0" w:line="240" w:lineRule="auto"/>
              <w:jc w:val="center"/>
              <w:rPr>
                <w:rFonts w:ascii="Calibri" w:eastAsia="Times New Roman" w:hAnsi="Calibri" w:cs="Times New Roman"/>
                <w:color w:val="000000"/>
                <w:sz w:val="16"/>
                <w:szCs w:val="18"/>
                <w:lang w:eastAsia="fr-FR"/>
              </w:rPr>
            </w:pPr>
            <w:r w:rsidRPr="001525D4">
              <w:rPr>
                <w:rFonts w:ascii="Calibri" w:eastAsia="Times New Roman" w:hAnsi="Calibri" w:cs="Times New Roman"/>
                <w:color w:val="000000"/>
                <w:sz w:val="16"/>
                <w:szCs w:val="18"/>
                <w:lang w:eastAsia="fr-FR"/>
              </w:rPr>
              <w:t>MN</w:t>
            </w:r>
          </w:p>
        </w:tc>
        <w:tc>
          <w:tcPr>
            <w:tcW w:w="1265" w:type="dxa"/>
            <w:tcBorders>
              <w:top w:val="nil"/>
              <w:left w:val="nil"/>
              <w:bottom w:val="single" w:sz="4" w:space="0" w:color="auto"/>
              <w:right w:val="single" w:sz="4" w:space="0" w:color="auto"/>
            </w:tcBorders>
            <w:shd w:val="clear" w:color="auto" w:fill="auto"/>
            <w:noWrap/>
            <w:vAlign w:val="center"/>
            <w:hideMark/>
          </w:tcPr>
          <w:p w14:paraId="5E38B7A5" w14:textId="77777777" w:rsidR="00BF1720" w:rsidRPr="001525D4" w:rsidRDefault="00BF1720" w:rsidP="00652E02">
            <w:pPr>
              <w:spacing w:after="0" w:line="240" w:lineRule="auto"/>
              <w:jc w:val="center"/>
              <w:rPr>
                <w:rFonts w:ascii="Calibri" w:eastAsia="Times New Roman" w:hAnsi="Calibri" w:cs="Times New Roman"/>
                <w:color w:val="000000"/>
                <w:sz w:val="16"/>
                <w:szCs w:val="18"/>
                <w:lang w:eastAsia="fr-FR"/>
              </w:rPr>
            </w:pPr>
            <w:r w:rsidRPr="001525D4">
              <w:rPr>
                <w:rFonts w:ascii="Calibri" w:eastAsia="Times New Roman" w:hAnsi="Calibri" w:cs="Times New Roman"/>
                <w:color w:val="000000"/>
                <w:sz w:val="16"/>
                <w:szCs w:val="18"/>
                <w:lang w:eastAsia="fr-FR"/>
              </w:rPr>
              <w:t>OUI</w:t>
            </w:r>
          </w:p>
        </w:tc>
      </w:tr>
      <w:tr w:rsidR="00BF1720" w:rsidRPr="001525D4" w14:paraId="5360CB0B" w14:textId="77777777" w:rsidTr="00652E02">
        <w:trPr>
          <w:trHeight w:val="300"/>
          <w:jc w:val="center"/>
        </w:trPr>
        <w:tc>
          <w:tcPr>
            <w:tcW w:w="3729" w:type="dxa"/>
            <w:tcBorders>
              <w:top w:val="nil"/>
              <w:left w:val="single" w:sz="4" w:space="0" w:color="auto"/>
              <w:bottom w:val="single" w:sz="4" w:space="0" w:color="auto"/>
              <w:right w:val="single" w:sz="4" w:space="0" w:color="auto"/>
            </w:tcBorders>
            <w:shd w:val="clear" w:color="auto" w:fill="auto"/>
            <w:noWrap/>
            <w:vAlign w:val="center"/>
            <w:hideMark/>
          </w:tcPr>
          <w:p w14:paraId="71D51754" w14:textId="77777777" w:rsidR="00BF1720" w:rsidRPr="001525D4" w:rsidRDefault="00BF1720" w:rsidP="00652E02">
            <w:pPr>
              <w:spacing w:after="0" w:line="240" w:lineRule="auto"/>
              <w:rPr>
                <w:rFonts w:ascii="Calibri" w:eastAsia="Times New Roman" w:hAnsi="Calibri" w:cs="Times New Roman"/>
                <w:color w:val="000000"/>
                <w:sz w:val="16"/>
                <w:szCs w:val="18"/>
                <w:lang w:eastAsia="fr-FR"/>
              </w:rPr>
            </w:pPr>
            <w:r w:rsidRPr="001525D4">
              <w:rPr>
                <w:rFonts w:ascii="Calibri" w:eastAsia="Times New Roman" w:hAnsi="Calibri" w:cs="Times New Roman"/>
                <w:color w:val="000000"/>
                <w:sz w:val="16"/>
                <w:szCs w:val="18"/>
                <w:lang w:eastAsia="fr-FR"/>
              </w:rPr>
              <w:t>Contrôle de qualité d‘une installation de simulation virtuelle</w:t>
            </w:r>
          </w:p>
        </w:tc>
        <w:tc>
          <w:tcPr>
            <w:tcW w:w="2499" w:type="dxa"/>
            <w:tcBorders>
              <w:top w:val="nil"/>
              <w:left w:val="nil"/>
              <w:bottom w:val="single" w:sz="4" w:space="0" w:color="auto"/>
              <w:right w:val="single" w:sz="4" w:space="0" w:color="auto"/>
            </w:tcBorders>
            <w:shd w:val="clear" w:color="auto" w:fill="auto"/>
            <w:noWrap/>
            <w:vAlign w:val="center"/>
            <w:hideMark/>
          </w:tcPr>
          <w:p w14:paraId="16ECEF40" w14:textId="77777777" w:rsidR="00BF1720" w:rsidRPr="001525D4" w:rsidRDefault="00BF1720" w:rsidP="00652E02">
            <w:pPr>
              <w:spacing w:after="0" w:line="240" w:lineRule="auto"/>
              <w:rPr>
                <w:rFonts w:ascii="Calibri" w:eastAsia="Times New Roman" w:hAnsi="Calibri" w:cs="Times New Roman"/>
                <w:color w:val="000000"/>
                <w:sz w:val="16"/>
                <w:szCs w:val="18"/>
                <w:lang w:eastAsia="fr-FR"/>
              </w:rPr>
            </w:pPr>
            <w:r w:rsidRPr="001525D4">
              <w:rPr>
                <w:rFonts w:ascii="Calibri" w:eastAsia="Times New Roman" w:hAnsi="Calibri" w:cs="Times New Roman"/>
                <w:color w:val="000000"/>
                <w:sz w:val="16"/>
                <w:szCs w:val="18"/>
                <w:lang w:eastAsia="fr-FR"/>
              </w:rPr>
              <w:t> </w:t>
            </w:r>
          </w:p>
        </w:tc>
        <w:tc>
          <w:tcPr>
            <w:tcW w:w="744" w:type="dxa"/>
            <w:tcBorders>
              <w:top w:val="nil"/>
              <w:left w:val="nil"/>
              <w:bottom w:val="single" w:sz="4" w:space="0" w:color="auto"/>
              <w:right w:val="single" w:sz="4" w:space="0" w:color="auto"/>
            </w:tcBorders>
            <w:shd w:val="clear" w:color="auto" w:fill="auto"/>
            <w:noWrap/>
            <w:vAlign w:val="center"/>
            <w:hideMark/>
          </w:tcPr>
          <w:p w14:paraId="1AA315F0" w14:textId="77777777" w:rsidR="00BF1720" w:rsidRPr="001525D4" w:rsidRDefault="00BF1720" w:rsidP="00652E02">
            <w:pPr>
              <w:spacing w:after="0" w:line="240" w:lineRule="auto"/>
              <w:jc w:val="center"/>
              <w:rPr>
                <w:rFonts w:ascii="Calibri" w:eastAsia="Times New Roman" w:hAnsi="Calibri" w:cs="Times New Roman"/>
                <w:color w:val="000000"/>
                <w:sz w:val="16"/>
                <w:szCs w:val="18"/>
                <w:lang w:eastAsia="fr-FR"/>
              </w:rPr>
            </w:pPr>
            <w:r>
              <w:rPr>
                <w:rFonts w:ascii="Calibri" w:eastAsia="Times New Roman" w:hAnsi="Calibri" w:cs="Times New Roman"/>
                <w:color w:val="000000"/>
                <w:sz w:val="16"/>
                <w:szCs w:val="18"/>
                <w:lang w:eastAsia="fr-FR"/>
              </w:rPr>
              <w:t>25</w:t>
            </w:r>
          </w:p>
        </w:tc>
        <w:tc>
          <w:tcPr>
            <w:tcW w:w="506" w:type="dxa"/>
            <w:tcBorders>
              <w:top w:val="nil"/>
              <w:left w:val="nil"/>
              <w:bottom w:val="single" w:sz="4" w:space="0" w:color="auto"/>
              <w:right w:val="single" w:sz="4" w:space="0" w:color="auto"/>
            </w:tcBorders>
            <w:shd w:val="clear" w:color="auto" w:fill="auto"/>
            <w:noWrap/>
            <w:vAlign w:val="center"/>
            <w:hideMark/>
          </w:tcPr>
          <w:p w14:paraId="7D8D47B0" w14:textId="77777777" w:rsidR="00BF1720" w:rsidRPr="001525D4" w:rsidRDefault="00BF1720" w:rsidP="00652E02">
            <w:pPr>
              <w:spacing w:after="0" w:line="240" w:lineRule="auto"/>
              <w:jc w:val="center"/>
              <w:rPr>
                <w:rFonts w:ascii="Calibri" w:eastAsia="Times New Roman" w:hAnsi="Calibri" w:cs="Times New Roman"/>
                <w:color w:val="000000"/>
                <w:sz w:val="16"/>
                <w:szCs w:val="18"/>
                <w:lang w:eastAsia="fr-FR"/>
              </w:rPr>
            </w:pPr>
            <w:r w:rsidRPr="001525D4">
              <w:rPr>
                <w:rFonts w:ascii="Calibri" w:eastAsia="Times New Roman" w:hAnsi="Calibri" w:cs="Times New Roman"/>
                <w:color w:val="000000"/>
                <w:sz w:val="16"/>
                <w:szCs w:val="18"/>
                <w:lang w:eastAsia="fr-FR"/>
              </w:rPr>
              <w:t>2009</w:t>
            </w:r>
          </w:p>
        </w:tc>
        <w:tc>
          <w:tcPr>
            <w:tcW w:w="804" w:type="dxa"/>
            <w:tcBorders>
              <w:top w:val="nil"/>
              <w:left w:val="nil"/>
              <w:bottom w:val="single" w:sz="4" w:space="0" w:color="auto"/>
              <w:right w:val="single" w:sz="4" w:space="0" w:color="auto"/>
            </w:tcBorders>
            <w:shd w:val="clear" w:color="auto" w:fill="auto"/>
            <w:noWrap/>
            <w:vAlign w:val="center"/>
            <w:hideMark/>
          </w:tcPr>
          <w:p w14:paraId="30043149" w14:textId="77777777" w:rsidR="00BF1720" w:rsidRPr="001525D4" w:rsidRDefault="00BF1720" w:rsidP="00652E02">
            <w:pPr>
              <w:spacing w:after="0" w:line="240" w:lineRule="auto"/>
              <w:jc w:val="center"/>
              <w:rPr>
                <w:rFonts w:ascii="Calibri" w:eastAsia="Times New Roman" w:hAnsi="Calibri" w:cs="Times New Roman"/>
                <w:color w:val="000000"/>
                <w:sz w:val="16"/>
                <w:szCs w:val="18"/>
                <w:lang w:eastAsia="fr-FR"/>
              </w:rPr>
            </w:pPr>
            <w:r w:rsidRPr="001525D4">
              <w:rPr>
                <w:rFonts w:ascii="Calibri" w:eastAsia="Times New Roman" w:hAnsi="Calibri" w:cs="Times New Roman"/>
                <w:color w:val="000000"/>
                <w:sz w:val="16"/>
                <w:szCs w:val="18"/>
                <w:lang w:eastAsia="fr-FR"/>
              </w:rPr>
              <w:t>RT</w:t>
            </w:r>
          </w:p>
        </w:tc>
        <w:tc>
          <w:tcPr>
            <w:tcW w:w="1265" w:type="dxa"/>
            <w:tcBorders>
              <w:top w:val="nil"/>
              <w:left w:val="nil"/>
              <w:bottom w:val="single" w:sz="4" w:space="0" w:color="auto"/>
              <w:right w:val="single" w:sz="4" w:space="0" w:color="auto"/>
            </w:tcBorders>
            <w:shd w:val="clear" w:color="auto" w:fill="auto"/>
            <w:noWrap/>
            <w:vAlign w:val="center"/>
            <w:hideMark/>
          </w:tcPr>
          <w:p w14:paraId="2BE38B39" w14:textId="77777777" w:rsidR="00BF1720" w:rsidRPr="001525D4" w:rsidRDefault="00BF1720" w:rsidP="00652E02">
            <w:pPr>
              <w:spacing w:after="0" w:line="240" w:lineRule="auto"/>
              <w:jc w:val="center"/>
              <w:rPr>
                <w:rFonts w:ascii="Calibri" w:eastAsia="Times New Roman" w:hAnsi="Calibri" w:cs="Times New Roman"/>
                <w:color w:val="000000"/>
                <w:sz w:val="16"/>
                <w:szCs w:val="18"/>
                <w:lang w:eastAsia="fr-FR"/>
              </w:rPr>
            </w:pPr>
            <w:r w:rsidRPr="001525D4">
              <w:rPr>
                <w:rFonts w:ascii="Calibri" w:eastAsia="Times New Roman" w:hAnsi="Calibri" w:cs="Times New Roman"/>
                <w:color w:val="000000"/>
                <w:sz w:val="16"/>
                <w:szCs w:val="18"/>
                <w:lang w:eastAsia="fr-FR"/>
              </w:rPr>
              <w:t>OUI</w:t>
            </w:r>
          </w:p>
        </w:tc>
      </w:tr>
      <w:tr w:rsidR="00BF1720" w:rsidRPr="001525D4" w14:paraId="6B617A50" w14:textId="77777777" w:rsidTr="00652E02">
        <w:trPr>
          <w:trHeight w:val="300"/>
          <w:jc w:val="center"/>
        </w:trPr>
        <w:tc>
          <w:tcPr>
            <w:tcW w:w="3729" w:type="dxa"/>
            <w:tcBorders>
              <w:top w:val="nil"/>
              <w:left w:val="single" w:sz="4" w:space="0" w:color="auto"/>
              <w:bottom w:val="single" w:sz="4" w:space="0" w:color="auto"/>
              <w:right w:val="single" w:sz="4" w:space="0" w:color="auto"/>
            </w:tcBorders>
            <w:shd w:val="clear" w:color="auto" w:fill="auto"/>
            <w:noWrap/>
            <w:vAlign w:val="center"/>
            <w:hideMark/>
          </w:tcPr>
          <w:p w14:paraId="435A4DD2" w14:textId="77777777" w:rsidR="00BF1720" w:rsidRPr="001525D4" w:rsidRDefault="00BF1720" w:rsidP="00652E02">
            <w:pPr>
              <w:spacing w:after="0" w:line="240" w:lineRule="auto"/>
              <w:rPr>
                <w:rFonts w:ascii="Calibri" w:eastAsia="Times New Roman" w:hAnsi="Calibri" w:cs="Times New Roman"/>
                <w:color w:val="000000"/>
                <w:sz w:val="16"/>
                <w:szCs w:val="18"/>
                <w:lang w:eastAsia="fr-FR"/>
              </w:rPr>
            </w:pPr>
            <w:r w:rsidRPr="001525D4">
              <w:rPr>
                <w:rFonts w:ascii="Calibri" w:eastAsia="Times New Roman" w:hAnsi="Calibri" w:cs="Times New Roman"/>
                <w:color w:val="000000"/>
                <w:sz w:val="16"/>
                <w:szCs w:val="18"/>
                <w:lang w:eastAsia="fr-FR"/>
              </w:rPr>
              <w:t>Contrôle de qualité en radiothérapie conformationnelle avec modulation d‘intensité</w:t>
            </w:r>
          </w:p>
        </w:tc>
        <w:tc>
          <w:tcPr>
            <w:tcW w:w="2499" w:type="dxa"/>
            <w:tcBorders>
              <w:top w:val="nil"/>
              <w:left w:val="nil"/>
              <w:bottom w:val="single" w:sz="4" w:space="0" w:color="auto"/>
              <w:right w:val="single" w:sz="4" w:space="0" w:color="auto"/>
            </w:tcBorders>
            <w:shd w:val="clear" w:color="auto" w:fill="auto"/>
            <w:noWrap/>
            <w:vAlign w:val="center"/>
            <w:hideMark/>
          </w:tcPr>
          <w:p w14:paraId="7A684F8C" w14:textId="77777777" w:rsidR="00BF1720" w:rsidRPr="001525D4" w:rsidRDefault="00BF1720" w:rsidP="00652E02">
            <w:pPr>
              <w:spacing w:after="0" w:line="240" w:lineRule="auto"/>
              <w:rPr>
                <w:rFonts w:ascii="Calibri" w:eastAsia="Times New Roman" w:hAnsi="Calibri" w:cs="Times New Roman"/>
                <w:color w:val="000000"/>
                <w:sz w:val="16"/>
                <w:szCs w:val="18"/>
                <w:lang w:eastAsia="fr-FR"/>
              </w:rPr>
            </w:pPr>
            <w:r w:rsidRPr="001525D4">
              <w:rPr>
                <w:rFonts w:ascii="Calibri" w:eastAsia="Times New Roman" w:hAnsi="Calibri" w:cs="Times New Roman"/>
                <w:color w:val="000000"/>
                <w:sz w:val="16"/>
                <w:szCs w:val="18"/>
                <w:lang w:eastAsia="fr-FR"/>
              </w:rPr>
              <w:t> </w:t>
            </w:r>
          </w:p>
        </w:tc>
        <w:tc>
          <w:tcPr>
            <w:tcW w:w="744" w:type="dxa"/>
            <w:tcBorders>
              <w:top w:val="nil"/>
              <w:left w:val="nil"/>
              <w:bottom w:val="single" w:sz="4" w:space="0" w:color="auto"/>
              <w:right w:val="single" w:sz="4" w:space="0" w:color="auto"/>
            </w:tcBorders>
            <w:shd w:val="clear" w:color="auto" w:fill="auto"/>
            <w:noWrap/>
            <w:vAlign w:val="center"/>
            <w:hideMark/>
          </w:tcPr>
          <w:p w14:paraId="0EC09B09" w14:textId="77777777" w:rsidR="00BF1720" w:rsidRPr="001525D4" w:rsidRDefault="00BF1720" w:rsidP="00652E02">
            <w:pPr>
              <w:spacing w:after="0" w:line="240" w:lineRule="auto"/>
              <w:jc w:val="center"/>
              <w:rPr>
                <w:rFonts w:ascii="Calibri" w:eastAsia="Times New Roman" w:hAnsi="Calibri" w:cs="Times New Roman"/>
                <w:color w:val="000000"/>
                <w:sz w:val="16"/>
                <w:szCs w:val="18"/>
                <w:lang w:eastAsia="fr-FR"/>
              </w:rPr>
            </w:pPr>
            <w:r w:rsidRPr="001525D4">
              <w:rPr>
                <w:rFonts w:ascii="Calibri" w:eastAsia="Times New Roman" w:hAnsi="Calibri" w:cs="Times New Roman"/>
                <w:color w:val="000000"/>
                <w:sz w:val="16"/>
                <w:szCs w:val="18"/>
                <w:lang w:eastAsia="fr-FR"/>
              </w:rPr>
              <w:t>26</w:t>
            </w:r>
          </w:p>
        </w:tc>
        <w:tc>
          <w:tcPr>
            <w:tcW w:w="506" w:type="dxa"/>
            <w:tcBorders>
              <w:top w:val="nil"/>
              <w:left w:val="nil"/>
              <w:bottom w:val="single" w:sz="4" w:space="0" w:color="auto"/>
              <w:right w:val="single" w:sz="4" w:space="0" w:color="auto"/>
            </w:tcBorders>
            <w:shd w:val="clear" w:color="auto" w:fill="auto"/>
            <w:noWrap/>
            <w:vAlign w:val="center"/>
            <w:hideMark/>
          </w:tcPr>
          <w:p w14:paraId="0E084E69" w14:textId="77777777" w:rsidR="00BF1720" w:rsidRPr="001525D4" w:rsidRDefault="00BF1720" w:rsidP="00652E02">
            <w:pPr>
              <w:spacing w:after="0" w:line="240" w:lineRule="auto"/>
              <w:jc w:val="center"/>
              <w:rPr>
                <w:rFonts w:ascii="Calibri" w:eastAsia="Times New Roman" w:hAnsi="Calibri" w:cs="Times New Roman"/>
                <w:color w:val="000000"/>
                <w:sz w:val="16"/>
                <w:szCs w:val="18"/>
                <w:lang w:eastAsia="fr-FR"/>
              </w:rPr>
            </w:pPr>
            <w:r w:rsidRPr="001525D4">
              <w:rPr>
                <w:rFonts w:ascii="Calibri" w:eastAsia="Times New Roman" w:hAnsi="Calibri" w:cs="Times New Roman"/>
                <w:color w:val="000000"/>
                <w:sz w:val="16"/>
                <w:szCs w:val="18"/>
                <w:lang w:eastAsia="fr-FR"/>
              </w:rPr>
              <w:t>2010</w:t>
            </w:r>
          </w:p>
        </w:tc>
        <w:tc>
          <w:tcPr>
            <w:tcW w:w="804" w:type="dxa"/>
            <w:tcBorders>
              <w:top w:val="nil"/>
              <w:left w:val="nil"/>
              <w:bottom w:val="single" w:sz="4" w:space="0" w:color="auto"/>
              <w:right w:val="single" w:sz="4" w:space="0" w:color="auto"/>
            </w:tcBorders>
            <w:shd w:val="clear" w:color="auto" w:fill="auto"/>
            <w:noWrap/>
            <w:vAlign w:val="center"/>
            <w:hideMark/>
          </w:tcPr>
          <w:p w14:paraId="6FB4D713" w14:textId="77777777" w:rsidR="00BF1720" w:rsidRPr="001525D4" w:rsidRDefault="00BF1720" w:rsidP="00652E02">
            <w:pPr>
              <w:spacing w:after="0" w:line="240" w:lineRule="auto"/>
              <w:jc w:val="center"/>
              <w:rPr>
                <w:rFonts w:ascii="Calibri" w:eastAsia="Times New Roman" w:hAnsi="Calibri" w:cs="Times New Roman"/>
                <w:color w:val="000000"/>
                <w:sz w:val="16"/>
                <w:szCs w:val="18"/>
                <w:lang w:eastAsia="fr-FR"/>
              </w:rPr>
            </w:pPr>
            <w:r w:rsidRPr="001525D4">
              <w:rPr>
                <w:rFonts w:ascii="Calibri" w:eastAsia="Times New Roman" w:hAnsi="Calibri" w:cs="Times New Roman"/>
                <w:color w:val="000000"/>
                <w:sz w:val="16"/>
                <w:szCs w:val="18"/>
                <w:lang w:eastAsia="fr-FR"/>
              </w:rPr>
              <w:t>RT</w:t>
            </w:r>
          </w:p>
        </w:tc>
        <w:tc>
          <w:tcPr>
            <w:tcW w:w="1265" w:type="dxa"/>
            <w:tcBorders>
              <w:top w:val="nil"/>
              <w:left w:val="nil"/>
              <w:bottom w:val="single" w:sz="4" w:space="0" w:color="auto"/>
              <w:right w:val="single" w:sz="4" w:space="0" w:color="auto"/>
            </w:tcBorders>
            <w:shd w:val="clear" w:color="auto" w:fill="auto"/>
            <w:noWrap/>
            <w:vAlign w:val="center"/>
            <w:hideMark/>
          </w:tcPr>
          <w:p w14:paraId="07ABF84E" w14:textId="77777777" w:rsidR="00BF1720" w:rsidRPr="001525D4" w:rsidRDefault="00BF1720" w:rsidP="00652E02">
            <w:pPr>
              <w:spacing w:after="0" w:line="240" w:lineRule="auto"/>
              <w:jc w:val="center"/>
              <w:rPr>
                <w:rFonts w:ascii="Calibri" w:eastAsia="Times New Roman" w:hAnsi="Calibri" w:cs="Times New Roman"/>
                <w:color w:val="000000"/>
                <w:sz w:val="16"/>
                <w:szCs w:val="18"/>
                <w:lang w:eastAsia="fr-FR"/>
              </w:rPr>
            </w:pPr>
            <w:r w:rsidRPr="001525D4">
              <w:rPr>
                <w:rFonts w:ascii="Calibri" w:eastAsia="Times New Roman" w:hAnsi="Calibri" w:cs="Times New Roman"/>
                <w:color w:val="000000"/>
                <w:sz w:val="16"/>
                <w:szCs w:val="18"/>
                <w:lang w:eastAsia="fr-FR"/>
              </w:rPr>
              <w:t>OUI</w:t>
            </w:r>
          </w:p>
        </w:tc>
      </w:tr>
      <w:tr w:rsidR="00BF1720" w:rsidRPr="001525D4" w14:paraId="3050293A" w14:textId="77777777" w:rsidTr="00652E02">
        <w:trPr>
          <w:trHeight w:val="300"/>
          <w:jc w:val="center"/>
        </w:trPr>
        <w:tc>
          <w:tcPr>
            <w:tcW w:w="3729" w:type="dxa"/>
            <w:tcBorders>
              <w:top w:val="nil"/>
              <w:left w:val="single" w:sz="4" w:space="0" w:color="auto"/>
              <w:bottom w:val="single" w:sz="4" w:space="0" w:color="auto"/>
              <w:right w:val="single" w:sz="4" w:space="0" w:color="auto"/>
            </w:tcBorders>
            <w:shd w:val="clear" w:color="auto" w:fill="auto"/>
            <w:noWrap/>
            <w:vAlign w:val="center"/>
            <w:hideMark/>
          </w:tcPr>
          <w:p w14:paraId="159E2ED3" w14:textId="77777777" w:rsidR="00BF1720" w:rsidRPr="001525D4" w:rsidRDefault="00BF1720" w:rsidP="00652E02">
            <w:pPr>
              <w:spacing w:after="0" w:line="240" w:lineRule="auto"/>
              <w:rPr>
                <w:rFonts w:ascii="Calibri" w:eastAsia="Times New Roman" w:hAnsi="Calibri" w:cs="Times New Roman"/>
                <w:color w:val="000000"/>
                <w:sz w:val="16"/>
                <w:szCs w:val="18"/>
                <w:lang w:eastAsia="fr-FR"/>
              </w:rPr>
            </w:pPr>
            <w:r w:rsidRPr="001525D4">
              <w:rPr>
                <w:rFonts w:ascii="Calibri" w:eastAsia="Times New Roman" w:hAnsi="Calibri" w:cs="Times New Roman"/>
                <w:color w:val="000000"/>
                <w:sz w:val="16"/>
                <w:szCs w:val="18"/>
                <w:lang w:eastAsia="fr-FR"/>
              </w:rPr>
              <w:t>Recommandations pour la mise en service et l‘utilisation d‘un TPS</w:t>
            </w:r>
          </w:p>
        </w:tc>
        <w:tc>
          <w:tcPr>
            <w:tcW w:w="2499" w:type="dxa"/>
            <w:tcBorders>
              <w:top w:val="nil"/>
              <w:left w:val="nil"/>
              <w:bottom w:val="single" w:sz="4" w:space="0" w:color="auto"/>
              <w:right w:val="single" w:sz="4" w:space="0" w:color="auto"/>
            </w:tcBorders>
            <w:shd w:val="clear" w:color="auto" w:fill="auto"/>
            <w:noWrap/>
            <w:vAlign w:val="center"/>
            <w:hideMark/>
          </w:tcPr>
          <w:p w14:paraId="70770D85" w14:textId="77777777" w:rsidR="00BF1720" w:rsidRPr="001525D4" w:rsidRDefault="00BF1720" w:rsidP="00652E02">
            <w:pPr>
              <w:spacing w:after="0" w:line="240" w:lineRule="auto"/>
              <w:rPr>
                <w:rFonts w:ascii="Calibri" w:eastAsia="Times New Roman" w:hAnsi="Calibri" w:cs="Times New Roman"/>
                <w:color w:val="000000"/>
                <w:sz w:val="16"/>
                <w:szCs w:val="18"/>
                <w:lang w:eastAsia="fr-FR"/>
              </w:rPr>
            </w:pPr>
            <w:r w:rsidRPr="001525D4">
              <w:rPr>
                <w:rFonts w:ascii="Calibri" w:eastAsia="Times New Roman" w:hAnsi="Calibri" w:cs="Times New Roman"/>
                <w:color w:val="000000"/>
                <w:sz w:val="16"/>
                <w:szCs w:val="18"/>
                <w:lang w:eastAsia="fr-FR"/>
              </w:rPr>
              <w:t>mise à jour des rapports n°7, 12, 14</w:t>
            </w:r>
          </w:p>
        </w:tc>
        <w:tc>
          <w:tcPr>
            <w:tcW w:w="744" w:type="dxa"/>
            <w:tcBorders>
              <w:top w:val="nil"/>
              <w:left w:val="nil"/>
              <w:bottom w:val="single" w:sz="4" w:space="0" w:color="auto"/>
              <w:right w:val="single" w:sz="4" w:space="0" w:color="auto"/>
            </w:tcBorders>
            <w:shd w:val="clear" w:color="auto" w:fill="auto"/>
            <w:noWrap/>
            <w:vAlign w:val="center"/>
            <w:hideMark/>
          </w:tcPr>
          <w:p w14:paraId="224EA25A" w14:textId="77777777" w:rsidR="00BF1720" w:rsidRPr="001525D4" w:rsidRDefault="00BF1720" w:rsidP="00652E02">
            <w:pPr>
              <w:spacing w:after="0" w:line="240" w:lineRule="auto"/>
              <w:jc w:val="center"/>
              <w:rPr>
                <w:rFonts w:ascii="Calibri" w:eastAsia="Times New Roman" w:hAnsi="Calibri" w:cs="Times New Roman"/>
                <w:color w:val="000000"/>
                <w:sz w:val="16"/>
                <w:szCs w:val="18"/>
                <w:lang w:eastAsia="fr-FR"/>
              </w:rPr>
            </w:pPr>
            <w:r w:rsidRPr="001525D4">
              <w:rPr>
                <w:rFonts w:ascii="Calibri" w:eastAsia="Times New Roman" w:hAnsi="Calibri" w:cs="Times New Roman"/>
                <w:color w:val="000000"/>
                <w:sz w:val="16"/>
                <w:szCs w:val="18"/>
                <w:lang w:eastAsia="fr-FR"/>
              </w:rPr>
              <w:t>27</w:t>
            </w:r>
          </w:p>
        </w:tc>
        <w:tc>
          <w:tcPr>
            <w:tcW w:w="506" w:type="dxa"/>
            <w:tcBorders>
              <w:top w:val="nil"/>
              <w:left w:val="nil"/>
              <w:bottom w:val="single" w:sz="4" w:space="0" w:color="auto"/>
              <w:right w:val="single" w:sz="4" w:space="0" w:color="auto"/>
            </w:tcBorders>
            <w:shd w:val="clear" w:color="auto" w:fill="auto"/>
            <w:noWrap/>
            <w:vAlign w:val="center"/>
            <w:hideMark/>
          </w:tcPr>
          <w:p w14:paraId="3DB71410" w14:textId="77777777" w:rsidR="00BF1720" w:rsidRPr="001525D4" w:rsidRDefault="00BF1720" w:rsidP="00652E02">
            <w:pPr>
              <w:spacing w:after="0" w:line="240" w:lineRule="auto"/>
              <w:jc w:val="center"/>
              <w:rPr>
                <w:rFonts w:ascii="Calibri" w:eastAsia="Times New Roman" w:hAnsi="Calibri" w:cs="Times New Roman"/>
                <w:color w:val="000000"/>
                <w:sz w:val="16"/>
                <w:szCs w:val="18"/>
                <w:lang w:eastAsia="fr-FR"/>
              </w:rPr>
            </w:pPr>
            <w:r w:rsidRPr="001525D4">
              <w:rPr>
                <w:rFonts w:ascii="Calibri" w:eastAsia="Times New Roman" w:hAnsi="Calibri" w:cs="Times New Roman"/>
                <w:color w:val="000000"/>
                <w:sz w:val="16"/>
                <w:szCs w:val="18"/>
                <w:lang w:eastAsia="fr-FR"/>
              </w:rPr>
              <w:t>2010</w:t>
            </w:r>
          </w:p>
        </w:tc>
        <w:tc>
          <w:tcPr>
            <w:tcW w:w="804" w:type="dxa"/>
            <w:tcBorders>
              <w:top w:val="nil"/>
              <w:left w:val="nil"/>
              <w:bottom w:val="single" w:sz="4" w:space="0" w:color="auto"/>
              <w:right w:val="single" w:sz="4" w:space="0" w:color="auto"/>
            </w:tcBorders>
            <w:shd w:val="clear" w:color="auto" w:fill="auto"/>
            <w:noWrap/>
            <w:vAlign w:val="center"/>
            <w:hideMark/>
          </w:tcPr>
          <w:p w14:paraId="33897A96" w14:textId="77777777" w:rsidR="00BF1720" w:rsidRPr="001525D4" w:rsidRDefault="00BF1720" w:rsidP="00652E02">
            <w:pPr>
              <w:spacing w:after="0" w:line="240" w:lineRule="auto"/>
              <w:jc w:val="center"/>
              <w:rPr>
                <w:rFonts w:ascii="Calibri" w:eastAsia="Times New Roman" w:hAnsi="Calibri" w:cs="Times New Roman"/>
                <w:color w:val="000000"/>
                <w:sz w:val="16"/>
                <w:szCs w:val="18"/>
                <w:lang w:eastAsia="fr-FR"/>
              </w:rPr>
            </w:pPr>
            <w:r w:rsidRPr="001525D4">
              <w:rPr>
                <w:rFonts w:ascii="Calibri" w:eastAsia="Times New Roman" w:hAnsi="Calibri" w:cs="Times New Roman"/>
                <w:color w:val="000000"/>
                <w:sz w:val="16"/>
                <w:szCs w:val="18"/>
                <w:lang w:eastAsia="fr-FR"/>
              </w:rPr>
              <w:t>RT</w:t>
            </w:r>
          </w:p>
        </w:tc>
        <w:tc>
          <w:tcPr>
            <w:tcW w:w="1265" w:type="dxa"/>
            <w:tcBorders>
              <w:top w:val="nil"/>
              <w:left w:val="nil"/>
              <w:bottom w:val="single" w:sz="4" w:space="0" w:color="auto"/>
              <w:right w:val="single" w:sz="4" w:space="0" w:color="auto"/>
            </w:tcBorders>
            <w:shd w:val="clear" w:color="auto" w:fill="auto"/>
            <w:noWrap/>
            <w:vAlign w:val="center"/>
            <w:hideMark/>
          </w:tcPr>
          <w:p w14:paraId="3C309EFD" w14:textId="77777777" w:rsidR="00BF1720" w:rsidRPr="001525D4" w:rsidRDefault="00BF1720" w:rsidP="00652E02">
            <w:pPr>
              <w:spacing w:after="0" w:line="240" w:lineRule="auto"/>
              <w:jc w:val="center"/>
              <w:rPr>
                <w:rFonts w:ascii="Calibri" w:eastAsia="Times New Roman" w:hAnsi="Calibri" w:cs="Times New Roman"/>
                <w:color w:val="000000"/>
                <w:sz w:val="16"/>
                <w:szCs w:val="18"/>
                <w:lang w:eastAsia="fr-FR"/>
              </w:rPr>
            </w:pPr>
            <w:r w:rsidRPr="001525D4">
              <w:rPr>
                <w:rFonts w:ascii="Calibri" w:eastAsia="Times New Roman" w:hAnsi="Calibri" w:cs="Times New Roman"/>
                <w:color w:val="000000"/>
                <w:sz w:val="16"/>
                <w:szCs w:val="18"/>
                <w:lang w:eastAsia="fr-FR"/>
              </w:rPr>
              <w:t>OUI</w:t>
            </w:r>
          </w:p>
        </w:tc>
      </w:tr>
      <w:tr w:rsidR="00BF1720" w:rsidRPr="001525D4" w14:paraId="1FF81FB2" w14:textId="77777777" w:rsidTr="00652E02">
        <w:trPr>
          <w:trHeight w:val="300"/>
          <w:jc w:val="center"/>
        </w:trPr>
        <w:tc>
          <w:tcPr>
            <w:tcW w:w="3729" w:type="dxa"/>
            <w:tcBorders>
              <w:top w:val="nil"/>
              <w:left w:val="single" w:sz="4" w:space="0" w:color="auto"/>
              <w:bottom w:val="single" w:sz="4" w:space="0" w:color="auto"/>
              <w:right w:val="single" w:sz="4" w:space="0" w:color="auto"/>
            </w:tcBorders>
            <w:shd w:val="clear" w:color="auto" w:fill="auto"/>
            <w:noWrap/>
            <w:vAlign w:val="center"/>
            <w:hideMark/>
          </w:tcPr>
          <w:p w14:paraId="0E4A5D55" w14:textId="77777777" w:rsidR="00BF1720" w:rsidRPr="001525D4" w:rsidRDefault="00BF1720" w:rsidP="00652E02">
            <w:pPr>
              <w:spacing w:after="0" w:line="240" w:lineRule="auto"/>
              <w:rPr>
                <w:rFonts w:ascii="Calibri" w:eastAsia="Times New Roman" w:hAnsi="Calibri" w:cs="Times New Roman"/>
                <w:color w:val="000000"/>
                <w:sz w:val="16"/>
                <w:szCs w:val="18"/>
                <w:lang w:eastAsia="fr-FR"/>
              </w:rPr>
            </w:pPr>
            <w:r w:rsidRPr="001525D4">
              <w:rPr>
                <w:rFonts w:ascii="Calibri" w:eastAsia="Times New Roman" w:hAnsi="Calibri" w:cs="Times New Roman"/>
                <w:color w:val="000000"/>
                <w:sz w:val="16"/>
                <w:szCs w:val="18"/>
                <w:lang w:eastAsia="fr-FR"/>
              </w:rPr>
              <w:t>Contrôle de qualité et mesure des performances des gammas caméras</w:t>
            </w:r>
          </w:p>
        </w:tc>
        <w:tc>
          <w:tcPr>
            <w:tcW w:w="2499" w:type="dxa"/>
            <w:tcBorders>
              <w:top w:val="nil"/>
              <w:left w:val="nil"/>
              <w:bottom w:val="single" w:sz="4" w:space="0" w:color="auto"/>
              <w:right w:val="single" w:sz="4" w:space="0" w:color="auto"/>
            </w:tcBorders>
            <w:shd w:val="clear" w:color="auto" w:fill="auto"/>
            <w:noWrap/>
            <w:vAlign w:val="center"/>
            <w:hideMark/>
          </w:tcPr>
          <w:p w14:paraId="55EB2F63" w14:textId="77777777" w:rsidR="00BF1720" w:rsidRPr="001525D4" w:rsidRDefault="00BF1720" w:rsidP="00652E02">
            <w:pPr>
              <w:spacing w:after="0" w:line="240" w:lineRule="auto"/>
              <w:rPr>
                <w:rFonts w:ascii="Calibri" w:eastAsia="Times New Roman" w:hAnsi="Calibri" w:cs="Times New Roman"/>
                <w:color w:val="000000"/>
                <w:sz w:val="16"/>
                <w:szCs w:val="18"/>
                <w:lang w:eastAsia="fr-FR"/>
              </w:rPr>
            </w:pPr>
            <w:r w:rsidRPr="001525D4">
              <w:rPr>
                <w:rFonts w:ascii="Calibri" w:eastAsia="Times New Roman" w:hAnsi="Calibri" w:cs="Times New Roman"/>
                <w:color w:val="000000"/>
                <w:sz w:val="16"/>
                <w:szCs w:val="18"/>
                <w:lang w:eastAsia="fr-FR"/>
              </w:rPr>
              <w:t> </w:t>
            </w:r>
          </w:p>
        </w:tc>
        <w:tc>
          <w:tcPr>
            <w:tcW w:w="744" w:type="dxa"/>
            <w:tcBorders>
              <w:top w:val="nil"/>
              <w:left w:val="nil"/>
              <w:bottom w:val="single" w:sz="4" w:space="0" w:color="auto"/>
              <w:right w:val="single" w:sz="4" w:space="0" w:color="auto"/>
            </w:tcBorders>
            <w:shd w:val="clear" w:color="auto" w:fill="auto"/>
            <w:noWrap/>
            <w:vAlign w:val="center"/>
            <w:hideMark/>
          </w:tcPr>
          <w:p w14:paraId="3A85DAEE" w14:textId="77777777" w:rsidR="00BF1720" w:rsidRPr="001525D4" w:rsidRDefault="00BF1720" w:rsidP="00652E02">
            <w:pPr>
              <w:spacing w:after="0" w:line="240" w:lineRule="auto"/>
              <w:jc w:val="center"/>
              <w:rPr>
                <w:rFonts w:ascii="Calibri" w:eastAsia="Times New Roman" w:hAnsi="Calibri" w:cs="Times New Roman"/>
                <w:color w:val="000000"/>
                <w:sz w:val="16"/>
                <w:szCs w:val="18"/>
                <w:lang w:eastAsia="fr-FR"/>
              </w:rPr>
            </w:pPr>
            <w:r w:rsidRPr="001525D4">
              <w:rPr>
                <w:rFonts w:ascii="Calibri" w:eastAsia="Times New Roman" w:hAnsi="Calibri" w:cs="Times New Roman"/>
                <w:color w:val="000000"/>
                <w:sz w:val="16"/>
                <w:szCs w:val="18"/>
                <w:lang w:eastAsia="fr-FR"/>
              </w:rPr>
              <w:t>28</w:t>
            </w:r>
          </w:p>
        </w:tc>
        <w:tc>
          <w:tcPr>
            <w:tcW w:w="506" w:type="dxa"/>
            <w:tcBorders>
              <w:top w:val="nil"/>
              <w:left w:val="nil"/>
              <w:bottom w:val="single" w:sz="4" w:space="0" w:color="auto"/>
              <w:right w:val="single" w:sz="4" w:space="0" w:color="auto"/>
            </w:tcBorders>
            <w:shd w:val="clear" w:color="auto" w:fill="auto"/>
            <w:noWrap/>
            <w:vAlign w:val="center"/>
            <w:hideMark/>
          </w:tcPr>
          <w:p w14:paraId="3C2CC0DE" w14:textId="77777777" w:rsidR="00BF1720" w:rsidRPr="001525D4" w:rsidRDefault="00BF1720" w:rsidP="00652E02">
            <w:pPr>
              <w:spacing w:after="0" w:line="240" w:lineRule="auto"/>
              <w:jc w:val="center"/>
              <w:rPr>
                <w:rFonts w:ascii="Calibri" w:eastAsia="Times New Roman" w:hAnsi="Calibri" w:cs="Times New Roman"/>
                <w:color w:val="000000"/>
                <w:sz w:val="16"/>
                <w:szCs w:val="18"/>
                <w:lang w:eastAsia="fr-FR"/>
              </w:rPr>
            </w:pPr>
            <w:r w:rsidRPr="001525D4">
              <w:rPr>
                <w:rFonts w:ascii="Calibri" w:eastAsia="Times New Roman" w:hAnsi="Calibri" w:cs="Times New Roman"/>
                <w:color w:val="000000"/>
                <w:sz w:val="16"/>
                <w:szCs w:val="18"/>
                <w:lang w:eastAsia="fr-FR"/>
              </w:rPr>
              <w:t>2012</w:t>
            </w:r>
          </w:p>
        </w:tc>
        <w:tc>
          <w:tcPr>
            <w:tcW w:w="804" w:type="dxa"/>
            <w:tcBorders>
              <w:top w:val="nil"/>
              <w:left w:val="nil"/>
              <w:bottom w:val="single" w:sz="4" w:space="0" w:color="auto"/>
              <w:right w:val="single" w:sz="4" w:space="0" w:color="auto"/>
            </w:tcBorders>
            <w:shd w:val="clear" w:color="auto" w:fill="auto"/>
            <w:noWrap/>
            <w:vAlign w:val="center"/>
            <w:hideMark/>
          </w:tcPr>
          <w:p w14:paraId="1BEFC769" w14:textId="77777777" w:rsidR="00BF1720" w:rsidRPr="001525D4" w:rsidRDefault="00BF1720" w:rsidP="00652E02">
            <w:pPr>
              <w:spacing w:after="0" w:line="240" w:lineRule="auto"/>
              <w:jc w:val="center"/>
              <w:rPr>
                <w:rFonts w:ascii="Calibri" w:eastAsia="Times New Roman" w:hAnsi="Calibri" w:cs="Times New Roman"/>
                <w:color w:val="000000"/>
                <w:sz w:val="16"/>
                <w:szCs w:val="18"/>
                <w:lang w:eastAsia="fr-FR"/>
              </w:rPr>
            </w:pPr>
            <w:r w:rsidRPr="001525D4">
              <w:rPr>
                <w:rFonts w:ascii="Calibri" w:eastAsia="Times New Roman" w:hAnsi="Calibri" w:cs="Times New Roman"/>
                <w:color w:val="000000"/>
                <w:sz w:val="16"/>
                <w:szCs w:val="18"/>
                <w:lang w:eastAsia="fr-FR"/>
              </w:rPr>
              <w:t>MN</w:t>
            </w:r>
          </w:p>
        </w:tc>
        <w:tc>
          <w:tcPr>
            <w:tcW w:w="1265" w:type="dxa"/>
            <w:tcBorders>
              <w:top w:val="nil"/>
              <w:left w:val="nil"/>
              <w:bottom w:val="single" w:sz="4" w:space="0" w:color="auto"/>
              <w:right w:val="single" w:sz="4" w:space="0" w:color="auto"/>
            </w:tcBorders>
            <w:shd w:val="clear" w:color="auto" w:fill="auto"/>
            <w:noWrap/>
            <w:vAlign w:val="center"/>
            <w:hideMark/>
          </w:tcPr>
          <w:p w14:paraId="58C1DAEA" w14:textId="77777777" w:rsidR="00BF1720" w:rsidRPr="001525D4" w:rsidRDefault="00BF1720" w:rsidP="00652E02">
            <w:pPr>
              <w:spacing w:after="0" w:line="240" w:lineRule="auto"/>
              <w:jc w:val="center"/>
              <w:rPr>
                <w:rFonts w:ascii="Calibri" w:eastAsia="Times New Roman" w:hAnsi="Calibri" w:cs="Times New Roman"/>
                <w:color w:val="000000"/>
                <w:sz w:val="16"/>
                <w:szCs w:val="18"/>
                <w:lang w:eastAsia="fr-FR"/>
              </w:rPr>
            </w:pPr>
            <w:r w:rsidRPr="001525D4">
              <w:rPr>
                <w:rFonts w:ascii="Calibri" w:eastAsia="Times New Roman" w:hAnsi="Calibri" w:cs="Times New Roman"/>
                <w:color w:val="000000"/>
                <w:sz w:val="16"/>
                <w:szCs w:val="18"/>
                <w:lang w:eastAsia="fr-FR"/>
              </w:rPr>
              <w:t>OUI</w:t>
            </w:r>
          </w:p>
        </w:tc>
      </w:tr>
      <w:tr w:rsidR="00BF1720" w:rsidRPr="001525D4" w14:paraId="5C052D48" w14:textId="77777777" w:rsidTr="00652E02">
        <w:trPr>
          <w:trHeight w:val="300"/>
          <w:jc w:val="center"/>
        </w:trPr>
        <w:tc>
          <w:tcPr>
            <w:tcW w:w="3729" w:type="dxa"/>
            <w:tcBorders>
              <w:top w:val="nil"/>
              <w:left w:val="single" w:sz="4" w:space="0" w:color="auto"/>
              <w:bottom w:val="single" w:sz="4" w:space="0" w:color="auto"/>
              <w:right w:val="single" w:sz="4" w:space="0" w:color="auto"/>
            </w:tcBorders>
            <w:shd w:val="clear" w:color="auto" w:fill="auto"/>
            <w:noWrap/>
            <w:vAlign w:val="center"/>
            <w:hideMark/>
          </w:tcPr>
          <w:p w14:paraId="0CE4BD98" w14:textId="77777777" w:rsidR="00BF1720" w:rsidRPr="001525D4" w:rsidRDefault="00BF1720" w:rsidP="00652E02">
            <w:pPr>
              <w:spacing w:after="0" w:line="240" w:lineRule="auto"/>
              <w:rPr>
                <w:rFonts w:ascii="Calibri" w:eastAsia="Times New Roman" w:hAnsi="Calibri" w:cs="Times New Roman"/>
                <w:color w:val="000000"/>
                <w:sz w:val="16"/>
                <w:szCs w:val="18"/>
                <w:lang w:eastAsia="fr-FR"/>
              </w:rPr>
            </w:pPr>
            <w:r w:rsidRPr="001525D4">
              <w:rPr>
                <w:rFonts w:ascii="Calibri" w:eastAsia="Times New Roman" w:hAnsi="Calibri" w:cs="Times New Roman"/>
                <w:color w:val="000000"/>
                <w:sz w:val="16"/>
                <w:szCs w:val="18"/>
                <w:lang w:eastAsia="fr-FR"/>
              </w:rPr>
              <w:t>Radiothérapie guidée par l‘image</w:t>
            </w:r>
            <w:r>
              <w:rPr>
                <w:rFonts w:ascii="Calibri" w:eastAsia="Times New Roman" w:hAnsi="Calibri" w:cs="Times New Roman"/>
                <w:color w:val="000000"/>
                <w:sz w:val="16"/>
                <w:szCs w:val="18"/>
                <w:lang w:eastAsia="fr-FR"/>
              </w:rPr>
              <w:t xml:space="preserve">, </w:t>
            </w:r>
            <w:r w:rsidRPr="001525D4">
              <w:rPr>
                <w:rFonts w:ascii="Calibri" w:eastAsia="Times New Roman" w:hAnsi="Calibri" w:cs="Times New Roman"/>
                <w:color w:val="000000"/>
                <w:sz w:val="16"/>
                <w:szCs w:val="18"/>
                <w:lang w:eastAsia="fr-FR"/>
              </w:rPr>
              <w:t>Contrôle de qualité des équipements à rayons X (IGRT)</w:t>
            </w:r>
          </w:p>
        </w:tc>
        <w:tc>
          <w:tcPr>
            <w:tcW w:w="2499" w:type="dxa"/>
            <w:tcBorders>
              <w:top w:val="nil"/>
              <w:left w:val="nil"/>
              <w:bottom w:val="single" w:sz="4" w:space="0" w:color="auto"/>
              <w:right w:val="single" w:sz="4" w:space="0" w:color="auto"/>
            </w:tcBorders>
            <w:shd w:val="clear" w:color="auto" w:fill="auto"/>
            <w:noWrap/>
            <w:vAlign w:val="center"/>
            <w:hideMark/>
          </w:tcPr>
          <w:p w14:paraId="3E4A2019" w14:textId="77777777" w:rsidR="00BF1720" w:rsidRPr="001525D4" w:rsidRDefault="00BF1720" w:rsidP="00652E02">
            <w:pPr>
              <w:spacing w:after="0" w:line="240" w:lineRule="auto"/>
              <w:rPr>
                <w:rFonts w:ascii="Calibri" w:eastAsia="Times New Roman" w:hAnsi="Calibri" w:cs="Times New Roman"/>
                <w:color w:val="000000"/>
                <w:sz w:val="16"/>
                <w:szCs w:val="18"/>
                <w:lang w:eastAsia="fr-FR"/>
              </w:rPr>
            </w:pPr>
            <w:r w:rsidRPr="001525D4">
              <w:rPr>
                <w:rFonts w:ascii="Calibri" w:eastAsia="Times New Roman" w:hAnsi="Calibri" w:cs="Times New Roman"/>
                <w:color w:val="000000"/>
                <w:sz w:val="16"/>
                <w:szCs w:val="18"/>
                <w:lang w:eastAsia="fr-FR"/>
              </w:rPr>
              <w:t>mise à jour du rapport n° 21</w:t>
            </w:r>
          </w:p>
        </w:tc>
        <w:tc>
          <w:tcPr>
            <w:tcW w:w="744" w:type="dxa"/>
            <w:tcBorders>
              <w:top w:val="nil"/>
              <w:left w:val="nil"/>
              <w:bottom w:val="single" w:sz="4" w:space="0" w:color="auto"/>
              <w:right w:val="single" w:sz="4" w:space="0" w:color="auto"/>
            </w:tcBorders>
            <w:shd w:val="clear" w:color="auto" w:fill="auto"/>
            <w:noWrap/>
            <w:vAlign w:val="center"/>
            <w:hideMark/>
          </w:tcPr>
          <w:p w14:paraId="3CBE3B8B" w14:textId="77777777" w:rsidR="00BF1720" w:rsidRPr="001525D4" w:rsidRDefault="00BF1720" w:rsidP="00652E02">
            <w:pPr>
              <w:spacing w:after="0" w:line="240" w:lineRule="auto"/>
              <w:jc w:val="center"/>
              <w:rPr>
                <w:rFonts w:ascii="Calibri" w:eastAsia="Times New Roman" w:hAnsi="Calibri" w:cs="Times New Roman"/>
                <w:color w:val="000000"/>
                <w:sz w:val="16"/>
                <w:szCs w:val="18"/>
                <w:lang w:eastAsia="fr-FR"/>
              </w:rPr>
            </w:pPr>
            <w:r w:rsidRPr="001525D4">
              <w:rPr>
                <w:rFonts w:ascii="Calibri" w:eastAsia="Times New Roman" w:hAnsi="Calibri" w:cs="Times New Roman"/>
                <w:color w:val="000000"/>
                <w:sz w:val="16"/>
                <w:szCs w:val="18"/>
                <w:lang w:eastAsia="fr-FR"/>
              </w:rPr>
              <w:t>29</w:t>
            </w:r>
          </w:p>
        </w:tc>
        <w:tc>
          <w:tcPr>
            <w:tcW w:w="506" w:type="dxa"/>
            <w:tcBorders>
              <w:top w:val="nil"/>
              <w:left w:val="nil"/>
              <w:bottom w:val="single" w:sz="4" w:space="0" w:color="auto"/>
              <w:right w:val="single" w:sz="4" w:space="0" w:color="auto"/>
            </w:tcBorders>
            <w:shd w:val="clear" w:color="auto" w:fill="auto"/>
            <w:noWrap/>
            <w:vAlign w:val="center"/>
            <w:hideMark/>
          </w:tcPr>
          <w:p w14:paraId="68FF22E1" w14:textId="77777777" w:rsidR="00BF1720" w:rsidRPr="001525D4" w:rsidRDefault="00BF1720" w:rsidP="00652E02">
            <w:pPr>
              <w:spacing w:after="0" w:line="240" w:lineRule="auto"/>
              <w:jc w:val="center"/>
              <w:rPr>
                <w:rFonts w:ascii="Calibri" w:eastAsia="Times New Roman" w:hAnsi="Calibri" w:cs="Times New Roman"/>
                <w:color w:val="000000"/>
                <w:sz w:val="16"/>
                <w:szCs w:val="18"/>
                <w:lang w:eastAsia="fr-FR"/>
              </w:rPr>
            </w:pPr>
            <w:r w:rsidRPr="001525D4">
              <w:rPr>
                <w:rFonts w:ascii="Calibri" w:eastAsia="Times New Roman" w:hAnsi="Calibri" w:cs="Times New Roman"/>
                <w:color w:val="000000"/>
                <w:sz w:val="16"/>
                <w:szCs w:val="18"/>
                <w:lang w:eastAsia="fr-FR"/>
              </w:rPr>
              <w:t>2014</w:t>
            </w:r>
          </w:p>
        </w:tc>
        <w:tc>
          <w:tcPr>
            <w:tcW w:w="804" w:type="dxa"/>
            <w:tcBorders>
              <w:top w:val="nil"/>
              <w:left w:val="nil"/>
              <w:bottom w:val="single" w:sz="4" w:space="0" w:color="auto"/>
              <w:right w:val="single" w:sz="4" w:space="0" w:color="auto"/>
            </w:tcBorders>
            <w:shd w:val="clear" w:color="auto" w:fill="auto"/>
            <w:noWrap/>
            <w:vAlign w:val="center"/>
            <w:hideMark/>
          </w:tcPr>
          <w:p w14:paraId="1EE9F459" w14:textId="77777777" w:rsidR="00BF1720" w:rsidRPr="001525D4" w:rsidRDefault="00BF1720" w:rsidP="00652E02">
            <w:pPr>
              <w:spacing w:after="0" w:line="240" w:lineRule="auto"/>
              <w:jc w:val="center"/>
              <w:rPr>
                <w:rFonts w:ascii="Calibri" w:eastAsia="Times New Roman" w:hAnsi="Calibri" w:cs="Times New Roman"/>
                <w:color w:val="000000"/>
                <w:sz w:val="16"/>
                <w:szCs w:val="18"/>
                <w:lang w:eastAsia="fr-FR"/>
              </w:rPr>
            </w:pPr>
            <w:r w:rsidRPr="001525D4">
              <w:rPr>
                <w:rFonts w:ascii="Calibri" w:eastAsia="Times New Roman" w:hAnsi="Calibri" w:cs="Times New Roman"/>
                <w:color w:val="000000"/>
                <w:sz w:val="16"/>
                <w:szCs w:val="18"/>
                <w:lang w:eastAsia="fr-FR"/>
              </w:rPr>
              <w:t>RT</w:t>
            </w:r>
          </w:p>
        </w:tc>
        <w:tc>
          <w:tcPr>
            <w:tcW w:w="1265" w:type="dxa"/>
            <w:tcBorders>
              <w:top w:val="nil"/>
              <w:left w:val="nil"/>
              <w:bottom w:val="single" w:sz="4" w:space="0" w:color="auto"/>
              <w:right w:val="single" w:sz="4" w:space="0" w:color="auto"/>
            </w:tcBorders>
            <w:shd w:val="clear" w:color="auto" w:fill="auto"/>
            <w:noWrap/>
            <w:vAlign w:val="center"/>
            <w:hideMark/>
          </w:tcPr>
          <w:p w14:paraId="104FAF4F" w14:textId="77777777" w:rsidR="00BF1720" w:rsidRPr="001525D4" w:rsidRDefault="00BF1720" w:rsidP="00652E02">
            <w:pPr>
              <w:spacing w:after="0" w:line="240" w:lineRule="auto"/>
              <w:jc w:val="center"/>
              <w:rPr>
                <w:rFonts w:ascii="Calibri" w:eastAsia="Times New Roman" w:hAnsi="Calibri" w:cs="Times New Roman"/>
                <w:color w:val="000000"/>
                <w:sz w:val="16"/>
                <w:szCs w:val="18"/>
                <w:lang w:eastAsia="fr-FR"/>
              </w:rPr>
            </w:pPr>
            <w:r w:rsidRPr="001525D4">
              <w:rPr>
                <w:rFonts w:ascii="Calibri" w:eastAsia="Times New Roman" w:hAnsi="Calibri" w:cs="Times New Roman"/>
                <w:color w:val="000000"/>
                <w:sz w:val="16"/>
                <w:szCs w:val="18"/>
                <w:lang w:eastAsia="fr-FR"/>
              </w:rPr>
              <w:t>OUI</w:t>
            </w:r>
          </w:p>
        </w:tc>
      </w:tr>
      <w:tr w:rsidR="00BF1720" w:rsidRPr="001525D4" w14:paraId="5006AF90" w14:textId="77777777" w:rsidTr="00652E02">
        <w:trPr>
          <w:trHeight w:val="300"/>
          <w:jc w:val="center"/>
        </w:trPr>
        <w:tc>
          <w:tcPr>
            <w:tcW w:w="3729" w:type="dxa"/>
            <w:tcBorders>
              <w:top w:val="nil"/>
              <w:left w:val="single" w:sz="4" w:space="0" w:color="auto"/>
              <w:bottom w:val="single" w:sz="4" w:space="0" w:color="auto"/>
              <w:right w:val="single" w:sz="4" w:space="0" w:color="auto"/>
            </w:tcBorders>
            <w:shd w:val="clear" w:color="auto" w:fill="auto"/>
            <w:noWrap/>
            <w:vAlign w:val="center"/>
            <w:hideMark/>
          </w:tcPr>
          <w:p w14:paraId="4DA71D37" w14:textId="77777777" w:rsidR="00BF1720" w:rsidRPr="001525D4" w:rsidRDefault="00BF1720" w:rsidP="00652E02">
            <w:pPr>
              <w:spacing w:after="0" w:line="240" w:lineRule="auto"/>
              <w:rPr>
                <w:rFonts w:ascii="Calibri" w:eastAsia="Times New Roman" w:hAnsi="Calibri" w:cs="Times New Roman"/>
                <w:color w:val="000000"/>
                <w:sz w:val="16"/>
                <w:szCs w:val="18"/>
                <w:lang w:eastAsia="fr-FR"/>
              </w:rPr>
            </w:pPr>
            <w:r w:rsidRPr="001525D4">
              <w:rPr>
                <w:rFonts w:ascii="Calibri" w:eastAsia="Times New Roman" w:hAnsi="Calibri" w:cs="Times New Roman"/>
                <w:color w:val="000000"/>
                <w:sz w:val="16"/>
                <w:szCs w:val="18"/>
                <w:lang w:eastAsia="fr-FR"/>
              </w:rPr>
              <w:t>Dosimétrie des explorations diagnostiques en radiologie</w:t>
            </w:r>
          </w:p>
        </w:tc>
        <w:tc>
          <w:tcPr>
            <w:tcW w:w="2499" w:type="dxa"/>
            <w:tcBorders>
              <w:top w:val="nil"/>
              <w:left w:val="nil"/>
              <w:bottom w:val="single" w:sz="4" w:space="0" w:color="auto"/>
              <w:right w:val="single" w:sz="4" w:space="0" w:color="auto"/>
            </w:tcBorders>
            <w:shd w:val="clear" w:color="auto" w:fill="auto"/>
            <w:noWrap/>
            <w:vAlign w:val="center"/>
            <w:hideMark/>
          </w:tcPr>
          <w:p w14:paraId="1F189CB3" w14:textId="77777777" w:rsidR="00BF1720" w:rsidRPr="001525D4" w:rsidRDefault="00BF1720" w:rsidP="00652E02">
            <w:pPr>
              <w:spacing w:after="0" w:line="240" w:lineRule="auto"/>
              <w:rPr>
                <w:rFonts w:ascii="Calibri" w:eastAsia="Times New Roman" w:hAnsi="Calibri" w:cs="Times New Roman"/>
                <w:color w:val="000000"/>
                <w:sz w:val="16"/>
                <w:szCs w:val="18"/>
                <w:lang w:eastAsia="fr-FR"/>
              </w:rPr>
            </w:pPr>
            <w:r w:rsidRPr="001525D4">
              <w:rPr>
                <w:rFonts w:ascii="Calibri" w:eastAsia="Times New Roman" w:hAnsi="Calibri" w:cs="Times New Roman"/>
                <w:color w:val="000000"/>
                <w:sz w:val="16"/>
                <w:szCs w:val="18"/>
                <w:lang w:eastAsia="fr-FR"/>
              </w:rPr>
              <w:t> </w:t>
            </w:r>
          </w:p>
        </w:tc>
        <w:tc>
          <w:tcPr>
            <w:tcW w:w="744" w:type="dxa"/>
            <w:tcBorders>
              <w:top w:val="nil"/>
              <w:left w:val="nil"/>
              <w:bottom w:val="single" w:sz="4" w:space="0" w:color="auto"/>
              <w:right w:val="single" w:sz="4" w:space="0" w:color="auto"/>
            </w:tcBorders>
            <w:shd w:val="clear" w:color="auto" w:fill="auto"/>
            <w:noWrap/>
            <w:vAlign w:val="center"/>
            <w:hideMark/>
          </w:tcPr>
          <w:p w14:paraId="0E405114" w14:textId="77777777" w:rsidR="00BF1720" w:rsidRPr="001525D4" w:rsidRDefault="00BF1720" w:rsidP="00652E02">
            <w:pPr>
              <w:spacing w:after="0" w:line="240" w:lineRule="auto"/>
              <w:jc w:val="center"/>
              <w:rPr>
                <w:rFonts w:ascii="Calibri" w:eastAsia="Times New Roman" w:hAnsi="Calibri" w:cs="Times New Roman"/>
                <w:color w:val="000000"/>
                <w:sz w:val="16"/>
                <w:szCs w:val="18"/>
                <w:lang w:eastAsia="fr-FR"/>
              </w:rPr>
            </w:pPr>
            <w:r w:rsidRPr="001525D4">
              <w:rPr>
                <w:rFonts w:ascii="Calibri" w:eastAsia="Times New Roman" w:hAnsi="Calibri" w:cs="Times New Roman"/>
                <w:color w:val="000000"/>
                <w:sz w:val="16"/>
                <w:szCs w:val="18"/>
                <w:lang w:eastAsia="fr-FR"/>
              </w:rPr>
              <w:t>30</w:t>
            </w:r>
          </w:p>
        </w:tc>
        <w:tc>
          <w:tcPr>
            <w:tcW w:w="506" w:type="dxa"/>
            <w:tcBorders>
              <w:top w:val="nil"/>
              <w:left w:val="nil"/>
              <w:bottom w:val="single" w:sz="4" w:space="0" w:color="auto"/>
              <w:right w:val="single" w:sz="4" w:space="0" w:color="auto"/>
            </w:tcBorders>
            <w:shd w:val="clear" w:color="auto" w:fill="auto"/>
            <w:noWrap/>
            <w:vAlign w:val="center"/>
            <w:hideMark/>
          </w:tcPr>
          <w:p w14:paraId="54731BC5" w14:textId="77777777" w:rsidR="00BF1720" w:rsidRPr="001525D4" w:rsidRDefault="00BF1720" w:rsidP="00652E02">
            <w:pPr>
              <w:spacing w:after="0" w:line="240" w:lineRule="auto"/>
              <w:jc w:val="center"/>
              <w:rPr>
                <w:rFonts w:ascii="Calibri" w:eastAsia="Times New Roman" w:hAnsi="Calibri" w:cs="Times New Roman"/>
                <w:color w:val="000000"/>
                <w:sz w:val="16"/>
                <w:szCs w:val="18"/>
                <w:lang w:eastAsia="fr-FR"/>
              </w:rPr>
            </w:pPr>
            <w:r w:rsidRPr="001525D4">
              <w:rPr>
                <w:rFonts w:ascii="Calibri" w:eastAsia="Times New Roman" w:hAnsi="Calibri" w:cs="Times New Roman"/>
                <w:color w:val="000000"/>
                <w:sz w:val="16"/>
                <w:szCs w:val="18"/>
                <w:lang w:eastAsia="fr-FR"/>
              </w:rPr>
              <w:t>2015</w:t>
            </w:r>
          </w:p>
        </w:tc>
        <w:tc>
          <w:tcPr>
            <w:tcW w:w="804" w:type="dxa"/>
            <w:tcBorders>
              <w:top w:val="nil"/>
              <w:left w:val="nil"/>
              <w:bottom w:val="single" w:sz="4" w:space="0" w:color="auto"/>
              <w:right w:val="single" w:sz="4" w:space="0" w:color="auto"/>
            </w:tcBorders>
            <w:shd w:val="clear" w:color="auto" w:fill="auto"/>
            <w:noWrap/>
            <w:vAlign w:val="center"/>
            <w:hideMark/>
          </w:tcPr>
          <w:p w14:paraId="5EFD348C" w14:textId="77777777" w:rsidR="00BF1720" w:rsidRPr="001525D4" w:rsidRDefault="00BF1720" w:rsidP="00652E02">
            <w:pPr>
              <w:spacing w:after="0" w:line="240" w:lineRule="auto"/>
              <w:jc w:val="center"/>
              <w:rPr>
                <w:rFonts w:ascii="Calibri" w:eastAsia="Times New Roman" w:hAnsi="Calibri" w:cs="Times New Roman"/>
                <w:color w:val="000000"/>
                <w:sz w:val="16"/>
                <w:szCs w:val="18"/>
                <w:lang w:eastAsia="fr-FR"/>
              </w:rPr>
            </w:pPr>
            <w:r w:rsidRPr="001525D4">
              <w:rPr>
                <w:rFonts w:ascii="Calibri" w:eastAsia="Times New Roman" w:hAnsi="Calibri" w:cs="Times New Roman"/>
                <w:color w:val="000000"/>
                <w:sz w:val="16"/>
                <w:szCs w:val="18"/>
                <w:lang w:eastAsia="fr-FR"/>
              </w:rPr>
              <w:t>RA</w:t>
            </w:r>
          </w:p>
        </w:tc>
        <w:tc>
          <w:tcPr>
            <w:tcW w:w="1265" w:type="dxa"/>
            <w:tcBorders>
              <w:top w:val="nil"/>
              <w:left w:val="nil"/>
              <w:bottom w:val="single" w:sz="4" w:space="0" w:color="auto"/>
              <w:right w:val="single" w:sz="4" w:space="0" w:color="auto"/>
            </w:tcBorders>
            <w:shd w:val="clear" w:color="auto" w:fill="auto"/>
            <w:noWrap/>
            <w:vAlign w:val="center"/>
            <w:hideMark/>
          </w:tcPr>
          <w:p w14:paraId="32D5D2D9" w14:textId="77777777" w:rsidR="00BF1720" w:rsidRPr="001525D4" w:rsidRDefault="00BF1720" w:rsidP="00652E02">
            <w:pPr>
              <w:spacing w:after="0" w:line="240" w:lineRule="auto"/>
              <w:jc w:val="center"/>
              <w:rPr>
                <w:rFonts w:ascii="Calibri" w:eastAsia="Times New Roman" w:hAnsi="Calibri" w:cs="Times New Roman"/>
                <w:color w:val="000000"/>
                <w:sz w:val="16"/>
                <w:szCs w:val="18"/>
                <w:lang w:eastAsia="fr-FR"/>
              </w:rPr>
            </w:pPr>
            <w:r w:rsidRPr="001525D4">
              <w:rPr>
                <w:rFonts w:ascii="Calibri" w:eastAsia="Times New Roman" w:hAnsi="Calibri" w:cs="Times New Roman"/>
                <w:color w:val="000000"/>
                <w:sz w:val="16"/>
                <w:szCs w:val="18"/>
                <w:lang w:eastAsia="fr-FR"/>
              </w:rPr>
              <w:t>OUI</w:t>
            </w:r>
          </w:p>
        </w:tc>
      </w:tr>
      <w:tr w:rsidR="00BF1720" w:rsidRPr="001525D4" w14:paraId="542B3C71" w14:textId="77777777" w:rsidTr="00652E02">
        <w:trPr>
          <w:trHeight w:val="300"/>
          <w:jc w:val="center"/>
        </w:trPr>
        <w:tc>
          <w:tcPr>
            <w:tcW w:w="3729" w:type="dxa"/>
            <w:tcBorders>
              <w:top w:val="nil"/>
              <w:left w:val="single" w:sz="4" w:space="0" w:color="auto"/>
              <w:bottom w:val="single" w:sz="4" w:space="0" w:color="auto"/>
              <w:right w:val="single" w:sz="4" w:space="0" w:color="auto"/>
            </w:tcBorders>
            <w:shd w:val="clear" w:color="auto" w:fill="auto"/>
            <w:noWrap/>
            <w:vAlign w:val="center"/>
            <w:hideMark/>
          </w:tcPr>
          <w:p w14:paraId="2B8A1443" w14:textId="77777777" w:rsidR="00BF1720" w:rsidRPr="001525D4" w:rsidRDefault="00BF1720" w:rsidP="00652E02">
            <w:pPr>
              <w:spacing w:after="0" w:line="240" w:lineRule="auto"/>
              <w:rPr>
                <w:rFonts w:ascii="Calibri" w:eastAsia="Times New Roman" w:hAnsi="Calibri" w:cs="Times New Roman"/>
                <w:color w:val="000000"/>
                <w:sz w:val="16"/>
                <w:szCs w:val="18"/>
                <w:lang w:eastAsia="fr-FR"/>
              </w:rPr>
            </w:pPr>
            <w:r w:rsidRPr="001525D4">
              <w:rPr>
                <w:rFonts w:ascii="Calibri" w:eastAsia="Times New Roman" w:hAnsi="Calibri" w:cs="Times New Roman"/>
                <w:color w:val="000000"/>
                <w:sz w:val="16"/>
                <w:szCs w:val="18"/>
                <w:lang w:eastAsia="fr-FR"/>
              </w:rPr>
              <w:t>Rôle et responsabilités du PM dans la validation des traitements oncologiques en radiothérapie interne vectorisée</w:t>
            </w:r>
          </w:p>
        </w:tc>
        <w:tc>
          <w:tcPr>
            <w:tcW w:w="2499" w:type="dxa"/>
            <w:tcBorders>
              <w:top w:val="nil"/>
              <w:left w:val="nil"/>
              <w:bottom w:val="single" w:sz="4" w:space="0" w:color="auto"/>
              <w:right w:val="single" w:sz="4" w:space="0" w:color="auto"/>
            </w:tcBorders>
            <w:shd w:val="clear" w:color="auto" w:fill="auto"/>
            <w:noWrap/>
            <w:vAlign w:val="center"/>
            <w:hideMark/>
          </w:tcPr>
          <w:p w14:paraId="6B3805DC" w14:textId="77777777" w:rsidR="00BF1720" w:rsidRPr="001525D4" w:rsidRDefault="00BF1720" w:rsidP="00652E02">
            <w:pPr>
              <w:spacing w:after="0" w:line="240" w:lineRule="auto"/>
              <w:rPr>
                <w:rFonts w:ascii="Calibri" w:eastAsia="Times New Roman" w:hAnsi="Calibri" w:cs="Times New Roman"/>
                <w:color w:val="000000"/>
                <w:sz w:val="16"/>
                <w:szCs w:val="18"/>
                <w:lang w:eastAsia="fr-FR"/>
              </w:rPr>
            </w:pPr>
            <w:r w:rsidRPr="001525D4">
              <w:rPr>
                <w:rFonts w:ascii="Calibri" w:eastAsia="Times New Roman" w:hAnsi="Calibri" w:cs="Times New Roman"/>
                <w:color w:val="000000"/>
                <w:sz w:val="16"/>
                <w:szCs w:val="18"/>
                <w:lang w:eastAsia="fr-FR"/>
              </w:rPr>
              <w:t> </w:t>
            </w:r>
          </w:p>
        </w:tc>
        <w:tc>
          <w:tcPr>
            <w:tcW w:w="744" w:type="dxa"/>
            <w:tcBorders>
              <w:top w:val="nil"/>
              <w:left w:val="nil"/>
              <w:bottom w:val="single" w:sz="4" w:space="0" w:color="auto"/>
              <w:right w:val="single" w:sz="4" w:space="0" w:color="auto"/>
            </w:tcBorders>
            <w:shd w:val="clear" w:color="auto" w:fill="auto"/>
            <w:noWrap/>
            <w:vAlign w:val="center"/>
            <w:hideMark/>
          </w:tcPr>
          <w:p w14:paraId="5F45B99D" w14:textId="77777777" w:rsidR="00BF1720" w:rsidRPr="001525D4" w:rsidRDefault="00BF1720" w:rsidP="00652E02">
            <w:pPr>
              <w:spacing w:after="0" w:line="240" w:lineRule="auto"/>
              <w:jc w:val="center"/>
              <w:rPr>
                <w:rFonts w:ascii="Calibri" w:eastAsia="Times New Roman" w:hAnsi="Calibri" w:cs="Times New Roman"/>
                <w:color w:val="000000"/>
                <w:sz w:val="16"/>
                <w:szCs w:val="18"/>
                <w:lang w:eastAsia="fr-FR"/>
              </w:rPr>
            </w:pPr>
            <w:r w:rsidRPr="001525D4">
              <w:rPr>
                <w:rFonts w:ascii="Calibri" w:eastAsia="Times New Roman" w:hAnsi="Calibri" w:cs="Times New Roman"/>
                <w:color w:val="000000"/>
                <w:sz w:val="16"/>
                <w:szCs w:val="18"/>
                <w:lang w:eastAsia="fr-FR"/>
              </w:rPr>
              <w:t>31</w:t>
            </w:r>
          </w:p>
        </w:tc>
        <w:tc>
          <w:tcPr>
            <w:tcW w:w="506" w:type="dxa"/>
            <w:tcBorders>
              <w:top w:val="nil"/>
              <w:left w:val="nil"/>
              <w:bottom w:val="single" w:sz="4" w:space="0" w:color="auto"/>
              <w:right w:val="single" w:sz="4" w:space="0" w:color="auto"/>
            </w:tcBorders>
            <w:shd w:val="clear" w:color="auto" w:fill="auto"/>
            <w:noWrap/>
            <w:vAlign w:val="center"/>
            <w:hideMark/>
          </w:tcPr>
          <w:p w14:paraId="10EE9D12" w14:textId="77777777" w:rsidR="00BF1720" w:rsidRPr="001525D4" w:rsidRDefault="00BF1720" w:rsidP="00652E02">
            <w:pPr>
              <w:spacing w:after="0" w:line="240" w:lineRule="auto"/>
              <w:jc w:val="center"/>
              <w:rPr>
                <w:rFonts w:ascii="Calibri" w:eastAsia="Times New Roman" w:hAnsi="Calibri" w:cs="Times New Roman"/>
                <w:color w:val="000000"/>
                <w:sz w:val="16"/>
                <w:szCs w:val="18"/>
                <w:lang w:eastAsia="fr-FR"/>
              </w:rPr>
            </w:pPr>
            <w:r w:rsidRPr="001525D4">
              <w:rPr>
                <w:rFonts w:ascii="Calibri" w:eastAsia="Times New Roman" w:hAnsi="Calibri" w:cs="Times New Roman"/>
                <w:color w:val="000000"/>
                <w:sz w:val="16"/>
                <w:szCs w:val="18"/>
                <w:lang w:eastAsia="fr-FR"/>
              </w:rPr>
              <w:t>2015</w:t>
            </w:r>
          </w:p>
        </w:tc>
        <w:tc>
          <w:tcPr>
            <w:tcW w:w="804" w:type="dxa"/>
            <w:tcBorders>
              <w:top w:val="nil"/>
              <w:left w:val="nil"/>
              <w:bottom w:val="single" w:sz="4" w:space="0" w:color="auto"/>
              <w:right w:val="single" w:sz="4" w:space="0" w:color="auto"/>
            </w:tcBorders>
            <w:shd w:val="clear" w:color="auto" w:fill="auto"/>
            <w:noWrap/>
            <w:vAlign w:val="center"/>
            <w:hideMark/>
          </w:tcPr>
          <w:p w14:paraId="2D0C77A2" w14:textId="77777777" w:rsidR="00BF1720" w:rsidRPr="001525D4" w:rsidRDefault="00BF1720" w:rsidP="00652E02">
            <w:pPr>
              <w:spacing w:after="0" w:line="240" w:lineRule="auto"/>
              <w:jc w:val="center"/>
              <w:rPr>
                <w:rFonts w:ascii="Calibri" w:eastAsia="Times New Roman" w:hAnsi="Calibri" w:cs="Times New Roman"/>
                <w:color w:val="000000"/>
                <w:sz w:val="16"/>
                <w:szCs w:val="18"/>
                <w:lang w:eastAsia="fr-FR"/>
              </w:rPr>
            </w:pPr>
            <w:r w:rsidRPr="001525D4">
              <w:rPr>
                <w:rFonts w:ascii="Calibri" w:eastAsia="Times New Roman" w:hAnsi="Calibri" w:cs="Times New Roman"/>
                <w:color w:val="000000"/>
                <w:sz w:val="16"/>
                <w:szCs w:val="18"/>
                <w:lang w:eastAsia="fr-FR"/>
              </w:rPr>
              <w:t>MN</w:t>
            </w:r>
          </w:p>
        </w:tc>
        <w:tc>
          <w:tcPr>
            <w:tcW w:w="1265" w:type="dxa"/>
            <w:tcBorders>
              <w:top w:val="nil"/>
              <w:left w:val="nil"/>
              <w:bottom w:val="single" w:sz="4" w:space="0" w:color="auto"/>
              <w:right w:val="single" w:sz="4" w:space="0" w:color="auto"/>
            </w:tcBorders>
            <w:shd w:val="clear" w:color="auto" w:fill="auto"/>
            <w:noWrap/>
            <w:vAlign w:val="center"/>
            <w:hideMark/>
          </w:tcPr>
          <w:p w14:paraId="52564F40" w14:textId="77777777" w:rsidR="00BF1720" w:rsidRPr="001525D4" w:rsidRDefault="00BF1720" w:rsidP="00652E02">
            <w:pPr>
              <w:spacing w:after="0" w:line="240" w:lineRule="auto"/>
              <w:jc w:val="center"/>
              <w:rPr>
                <w:rFonts w:ascii="Calibri" w:eastAsia="Times New Roman" w:hAnsi="Calibri" w:cs="Times New Roman"/>
                <w:color w:val="000000"/>
                <w:sz w:val="16"/>
                <w:szCs w:val="18"/>
                <w:lang w:eastAsia="fr-FR"/>
              </w:rPr>
            </w:pPr>
            <w:r w:rsidRPr="001525D4">
              <w:rPr>
                <w:rFonts w:ascii="Calibri" w:eastAsia="Times New Roman" w:hAnsi="Calibri" w:cs="Times New Roman"/>
                <w:color w:val="000000"/>
                <w:sz w:val="16"/>
                <w:szCs w:val="18"/>
                <w:lang w:eastAsia="fr-FR"/>
              </w:rPr>
              <w:t>OUI</w:t>
            </w:r>
          </w:p>
        </w:tc>
      </w:tr>
      <w:tr w:rsidR="00BF1720" w:rsidRPr="001525D4" w14:paraId="1703C44E" w14:textId="77777777" w:rsidTr="00652E02">
        <w:trPr>
          <w:trHeight w:val="300"/>
          <w:jc w:val="center"/>
        </w:trPr>
        <w:tc>
          <w:tcPr>
            <w:tcW w:w="3729" w:type="dxa"/>
            <w:tcBorders>
              <w:top w:val="single" w:sz="4" w:space="0" w:color="auto"/>
              <w:left w:val="single" w:sz="4" w:space="0" w:color="auto"/>
              <w:bottom w:val="single" w:sz="4" w:space="0" w:color="auto"/>
              <w:right w:val="single" w:sz="4" w:space="0" w:color="auto"/>
            </w:tcBorders>
            <w:shd w:val="clear" w:color="auto" w:fill="auto"/>
            <w:noWrap/>
          </w:tcPr>
          <w:p w14:paraId="19BA8E00" w14:textId="77777777" w:rsidR="00BF1720" w:rsidRPr="001525D4" w:rsidRDefault="00BF1720" w:rsidP="00652E02">
            <w:pPr>
              <w:spacing w:after="0" w:line="240" w:lineRule="auto"/>
              <w:rPr>
                <w:rFonts w:ascii="Calibri" w:eastAsia="Times New Roman" w:hAnsi="Calibri" w:cs="Times New Roman"/>
                <w:color w:val="000000"/>
                <w:sz w:val="16"/>
                <w:szCs w:val="18"/>
                <w:lang w:eastAsia="fr-FR"/>
              </w:rPr>
            </w:pPr>
            <w:r w:rsidRPr="00A61C31">
              <w:rPr>
                <w:rFonts w:ascii="Calibri" w:eastAsia="Times New Roman" w:hAnsi="Calibri" w:cs="Times New Roman"/>
                <w:color w:val="000000"/>
                <w:sz w:val="16"/>
                <w:szCs w:val="18"/>
                <w:lang w:eastAsia="fr-FR"/>
              </w:rPr>
              <w:t>Niveaux de référence en radiologie Interventionnelle</w:t>
            </w:r>
          </w:p>
        </w:tc>
        <w:tc>
          <w:tcPr>
            <w:tcW w:w="2499" w:type="dxa"/>
            <w:tcBorders>
              <w:top w:val="single" w:sz="4" w:space="0" w:color="auto"/>
              <w:left w:val="nil"/>
              <w:bottom w:val="single" w:sz="4" w:space="0" w:color="auto"/>
              <w:right w:val="single" w:sz="4" w:space="0" w:color="auto"/>
            </w:tcBorders>
            <w:shd w:val="clear" w:color="auto" w:fill="auto"/>
            <w:noWrap/>
          </w:tcPr>
          <w:p w14:paraId="24E64C66" w14:textId="77777777" w:rsidR="00BF1720" w:rsidRPr="001525D4" w:rsidRDefault="00BF1720" w:rsidP="00652E02">
            <w:pPr>
              <w:spacing w:after="0" w:line="240" w:lineRule="auto"/>
              <w:rPr>
                <w:rFonts w:ascii="Calibri" w:eastAsia="Times New Roman" w:hAnsi="Calibri" w:cs="Times New Roman"/>
                <w:color w:val="000000"/>
                <w:sz w:val="16"/>
                <w:szCs w:val="18"/>
                <w:lang w:eastAsia="fr-FR"/>
              </w:rPr>
            </w:pPr>
          </w:p>
        </w:tc>
        <w:tc>
          <w:tcPr>
            <w:tcW w:w="744" w:type="dxa"/>
            <w:tcBorders>
              <w:top w:val="single" w:sz="4" w:space="0" w:color="auto"/>
              <w:left w:val="nil"/>
              <w:bottom w:val="single" w:sz="4" w:space="0" w:color="auto"/>
              <w:right w:val="single" w:sz="4" w:space="0" w:color="auto"/>
            </w:tcBorders>
            <w:shd w:val="clear" w:color="auto" w:fill="auto"/>
            <w:noWrap/>
          </w:tcPr>
          <w:p w14:paraId="320DB9F3" w14:textId="77777777" w:rsidR="00BF1720" w:rsidRPr="001525D4" w:rsidRDefault="00BF1720" w:rsidP="00652E02">
            <w:pPr>
              <w:spacing w:after="0" w:line="240" w:lineRule="auto"/>
              <w:jc w:val="center"/>
              <w:rPr>
                <w:rFonts w:ascii="Calibri" w:eastAsia="Times New Roman" w:hAnsi="Calibri" w:cs="Times New Roman"/>
                <w:color w:val="000000"/>
                <w:sz w:val="16"/>
                <w:szCs w:val="18"/>
                <w:lang w:eastAsia="fr-FR"/>
              </w:rPr>
            </w:pPr>
            <w:r w:rsidRPr="00A61C31">
              <w:rPr>
                <w:rFonts w:ascii="Calibri" w:eastAsia="Times New Roman" w:hAnsi="Calibri" w:cs="Times New Roman"/>
                <w:color w:val="000000"/>
                <w:sz w:val="16"/>
                <w:szCs w:val="18"/>
                <w:lang w:eastAsia="fr-FR"/>
              </w:rPr>
              <w:t>32</w:t>
            </w:r>
          </w:p>
        </w:tc>
        <w:tc>
          <w:tcPr>
            <w:tcW w:w="506" w:type="dxa"/>
            <w:tcBorders>
              <w:top w:val="single" w:sz="4" w:space="0" w:color="auto"/>
              <w:left w:val="nil"/>
              <w:bottom w:val="single" w:sz="4" w:space="0" w:color="auto"/>
              <w:right w:val="single" w:sz="4" w:space="0" w:color="auto"/>
            </w:tcBorders>
            <w:shd w:val="clear" w:color="auto" w:fill="auto"/>
            <w:noWrap/>
          </w:tcPr>
          <w:p w14:paraId="53A37166" w14:textId="77777777" w:rsidR="00BF1720" w:rsidRPr="001525D4" w:rsidRDefault="00BF1720" w:rsidP="00652E02">
            <w:pPr>
              <w:spacing w:after="0" w:line="240" w:lineRule="auto"/>
              <w:jc w:val="center"/>
              <w:rPr>
                <w:rFonts w:ascii="Calibri" w:eastAsia="Times New Roman" w:hAnsi="Calibri" w:cs="Times New Roman"/>
                <w:color w:val="000000"/>
                <w:sz w:val="16"/>
                <w:szCs w:val="18"/>
                <w:lang w:eastAsia="fr-FR"/>
              </w:rPr>
            </w:pPr>
            <w:r w:rsidRPr="00A61C31">
              <w:rPr>
                <w:rFonts w:ascii="Calibri" w:eastAsia="Times New Roman" w:hAnsi="Calibri" w:cs="Times New Roman"/>
                <w:color w:val="000000"/>
                <w:sz w:val="16"/>
                <w:szCs w:val="18"/>
                <w:lang w:eastAsia="fr-FR"/>
              </w:rPr>
              <w:t>2017</w:t>
            </w:r>
          </w:p>
        </w:tc>
        <w:tc>
          <w:tcPr>
            <w:tcW w:w="804" w:type="dxa"/>
            <w:tcBorders>
              <w:top w:val="single" w:sz="4" w:space="0" w:color="auto"/>
              <w:left w:val="nil"/>
              <w:bottom w:val="single" w:sz="4" w:space="0" w:color="auto"/>
              <w:right w:val="single" w:sz="4" w:space="0" w:color="auto"/>
            </w:tcBorders>
            <w:shd w:val="clear" w:color="auto" w:fill="auto"/>
            <w:noWrap/>
          </w:tcPr>
          <w:p w14:paraId="404232E4" w14:textId="77777777" w:rsidR="00BF1720" w:rsidRPr="001525D4" w:rsidRDefault="00BF1720" w:rsidP="00652E02">
            <w:pPr>
              <w:spacing w:after="0" w:line="240" w:lineRule="auto"/>
              <w:jc w:val="center"/>
              <w:rPr>
                <w:rFonts w:ascii="Calibri" w:eastAsia="Times New Roman" w:hAnsi="Calibri" w:cs="Times New Roman"/>
                <w:color w:val="000000"/>
                <w:sz w:val="16"/>
                <w:szCs w:val="18"/>
                <w:lang w:eastAsia="fr-FR"/>
              </w:rPr>
            </w:pPr>
            <w:r w:rsidRPr="00A61C31">
              <w:rPr>
                <w:rFonts w:ascii="Calibri" w:eastAsia="Times New Roman" w:hAnsi="Calibri" w:cs="Times New Roman"/>
                <w:color w:val="000000"/>
                <w:sz w:val="16"/>
                <w:szCs w:val="18"/>
                <w:lang w:eastAsia="fr-FR"/>
              </w:rPr>
              <w:t>RA</w:t>
            </w:r>
          </w:p>
        </w:tc>
        <w:tc>
          <w:tcPr>
            <w:tcW w:w="1265" w:type="dxa"/>
            <w:tcBorders>
              <w:top w:val="single" w:sz="4" w:space="0" w:color="auto"/>
              <w:left w:val="nil"/>
              <w:bottom w:val="single" w:sz="4" w:space="0" w:color="auto"/>
              <w:right w:val="single" w:sz="4" w:space="0" w:color="auto"/>
            </w:tcBorders>
            <w:shd w:val="clear" w:color="auto" w:fill="auto"/>
            <w:noWrap/>
          </w:tcPr>
          <w:p w14:paraId="46A730B1" w14:textId="77777777" w:rsidR="00BF1720" w:rsidRPr="001525D4" w:rsidRDefault="00BF1720" w:rsidP="00652E02">
            <w:pPr>
              <w:spacing w:after="0" w:line="240" w:lineRule="auto"/>
              <w:jc w:val="center"/>
              <w:rPr>
                <w:rFonts w:ascii="Calibri" w:eastAsia="Times New Roman" w:hAnsi="Calibri" w:cs="Times New Roman"/>
                <w:color w:val="000000"/>
                <w:sz w:val="16"/>
                <w:szCs w:val="18"/>
                <w:lang w:eastAsia="fr-FR"/>
              </w:rPr>
            </w:pPr>
            <w:r w:rsidRPr="00A61C31">
              <w:rPr>
                <w:rFonts w:ascii="Calibri" w:eastAsia="Times New Roman" w:hAnsi="Calibri" w:cs="Times New Roman"/>
                <w:color w:val="000000"/>
                <w:sz w:val="16"/>
                <w:szCs w:val="18"/>
                <w:lang w:eastAsia="fr-FR"/>
              </w:rPr>
              <w:t>OUI</w:t>
            </w:r>
          </w:p>
        </w:tc>
      </w:tr>
      <w:tr w:rsidR="00BF1720" w:rsidRPr="001525D4" w14:paraId="5B150C66" w14:textId="77777777" w:rsidTr="00652E02">
        <w:trPr>
          <w:trHeight w:val="300"/>
          <w:jc w:val="center"/>
        </w:trPr>
        <w:tc>
          <w:tcPr>
            <w:tcW w:w="3729" w:type="dxa"/>
            <w:tcBorders>
              <w:top w:val="single" w:sz="4" w:space="0" w:color="auto"/>
              <w:left w:val="single" w:sz="4" w:space="0" w:color="auto"/>
              <w:bottom w:val="single" w:sz="4" w:space="0" w:color="auto"/>
              <w:right w:val="single" w:sz="4" w:space="0" w:color="auto"/>
            </w:tcBorders>
            <w:shd w:val="clear" w:color="auto" w:fill="auto"/>
            <w:noWrap/>
          </w:tcPr>
          <w:p w14:paraId="068E9B30" w14:textId="77777777" w:rsidR="00BF1720" w:rsidRPr="001525D4" w:rsidRDefault="00BF1720" w:rsidP="00652E02">
            <w:pPr>
              <w:spacing w:after="0" w:line="240" w:lineRule="auto"/>
              <w:rPr>
                <w:rFonts w:ascii="Calibri" w:eastAsia="Times New Roman" w:hAnsi="Calibri" w:cs="Times New Roman"/>
                <w:color w:val="000000"/>
                <w:sz w:val="16"/>
                <w:szCs w:val="18"/>
                <w:lang w:eastAsia="fr-FR"/>
              </w:rPr>
            </w:pPr>
            <w:r w:rsidRPr="00A61C31">
              <w:rPr>
                <w:rFonts w:ascii="Calibri" w:eastAsia="Times New Roman" w:hAnsi="Calibri" w:cs="Times New Roman"/>
                <w:color w:val="000000"/>
                <w:sz w:val="16"/>
                <w:szCs w:val="18"/>
                <w:lang w:eastAsia="fr-FR"/>
              </w:rPr>
              <w:t>Dosimétrie des explorations diagnostiques en Médecine Nucléaire</w:t>
            </w:r>
          </w:p>
        </w:tc>
        <w:tc>
          <w:tcPr>
            <w:tcW w:w="2499" w:type="dxa"/>
            <w:tcBorders>
              <w:top w:val="single" w:sz="4" w:space="0" w:color="auto"/>
              <w:left w:val="nil"/>
              <w:bottom w:val="single" w:sz="4" w:space="0" w:color="auto"/>
              <w:right w:val="single" w:sz="4" w:space="0" w:color="auto"/>
            </w:tcBorders>
            <w:shd w:val="clear" w:color="auto" w:fill="auto"/>
            <w:noWrap/>
          </w:tcPr>
          <w:p w14:paraId="27E4326B" w14:textId="77777777" w:rsidR="00BF1720" w:rsidRPr="001525D4" w:rsidRDefault="00BF1720" w:rsidP="00652E02">
            <w:pPr>
              <w:spacing w:after="0" w:line="240" w:lineRule="auto"/>
              <w:rPr>
                <w:rFonts w:ascii="Calibri" w:eastAsia="Times New Roman" w:hAnsi="Calibri" w:cs="Times New Roman"/>
                <w:color w:val="000000"/>
                <w:sz w:val="16"/>
                <w:szCs w:val="18"/>
                <w:lang w:eastAsia="fr-FR"/>
              </w:rPr>
            </w:pPr>
          </w:p>
        </w:tc>
        <w:tc>
          <w:tcPr>
            <w:tcW w:w="744" w:type="dxa"/>
            <w:tcBorders>
              <w:top w:val="single" w:sz="4" w:space="0" w:color="auto"/>
              <w:left w:val="nil"/>
              <w:bottom w:val="single" w:sz="4" w:space="0" w:color="auto"/>
              <w:right w:val="single" w:sz="4" w:space="0" w:color="auto"/>
            </w:tcBorders>
            <w:shd w:val="clear" w:color="auto" w:fill="auto"/>
            <w:noWrap/>
          </w:tcPr>
          <w:p w14:paraId="786EEC43" w14:textId="77777777" w:rsidR="00BF1720" w:rsidRPr="001525D4" w:rsidRDefault="00BF1720" w:rsidP="00652E02">
            <w:pPr>
              <w:spacing w:after="0" w:line="240" w:lineRule="auto"/>
              <w:jc w:val="center"/>
              <w:rPr>
                <w:rFonts w:ascii="Calibri" w:eastAsia="Times New Roman" w:hAnsi="Calibri" w:cs="Times New Roman"/>
                <w:color w:val="000000"/>
                <w:sz w:val="16"/>
                <w:szCs w:val="18"/>
                <w:lang w:eastAsia="fr-FR"/>
              </w:rPr>
            </w:pPr>
            <w:r w:rsidRPr="00A61C31">
              <w:rPr>
                <w:rFonts w:ascii="Calibri" w:eastAsia="Times New Roman" w:hAnsi="Calibri" w:cs="Times New Roman"/>
                <w:color w:val="000000"/>
                <w:sz w:val="16"/>
                <w:szCs w:val="18"/>
                <w:lang w:eastAsia="fr-FR"/>
              </w:rPr>
              <w:t>33</w:t>
            </w:r>
          </w:p>
        </w:tc>
        <w:tc>
          <w:tcPr>
            <w:tcW w:w="506" w:type="dxa"/>
            <w:tcBorders>
              <w:top w:val="single" w:sz="4" w:space="0" w:color="auto"/>
              <w:left w:val="nil"/>
              <w:bottom w:val="single" w:sz="4" w:space="0" w:color="auto"/>
              <w:right w:val="single" w:sz="4" w:space="0" w:color="auto"/>
            </w:tcBorders>
            <w:shd w:val="clear" w:color="auto" w:fill="auto"/>
            <w:noWrap/>
          </w:tcPr>
          <w:p w14:paraId="526ACBC9" w14:textId="77777777" w:rsidR="00BF1720" w:rsidRPr="001525D4" w:rsidRDefault="00BF1720" w:rsidP="00652E02">
            <w:pPr>
              <w:spacing w:after="0" w:line="240" w:lineRule="auto"/>
              <w:jc w:val="center"/>
              <w:rPr>
                <w:rFonts w:ascii="Calibri" w:eastAsia="Times New Roman" w:hAnsi="Calibri" w:cs="Times New Roman"/>
                <w:color w:val="000000"/>
                <w:sz w:val="16"/>
                <w:szCs w:val="18"/>
                <w:lang w:eastAsia="fr-FR"/>
              </w:rPr>
            </w:pPr>
            <w:r w:rsidRPr="00A61C31">
              <w:rPr>
                <w:rFonts w:ascii="Calibri" w:eastAsia="Times New Roman" w:hAnsi="Calibri" w:cs="Times New Roman"/>
                <w:color w:val="000000"/>
                <w:sz w:val="16"/>
                <w:szCs w:val="18"/>
                <w:lang w:eastAsia="fr-FR"/>
              </w:rPr>
              <w:t>2017</w:t>
            </w:r>
          </w:p>
        </w:tc>
        <w:tc>
          <w:tcPr>
            <w:tcW w:w="804" w:type="dxa"/>
            <w:tcBorders>
              <w:top w:val="single" w:sz="4" w:space="0" w:color="auto"/>
              <w:left w:val="nil"/>
              <w:bottom w:val="single" w:sz="4" w:space="0" w:color="auto"/>
              <w:right w:val="single" w:sz="4" w:space="0" w:color="auto"/>
            </w:tcBorders>
            <w:shd w:val="clear" w:color="auto" w:fill="auto"/>
            <w:noWrap/>
          </w:tcPr>
          <w:p w14:paraId="6618CB30" w14:textId="77777777" w:rsidR="00BF1720" w:rsidRPr="001525D4" w:rsidRDefault="00BF1720" w:rsidP="00652E02">
            <w:pPr>
              <w:spacing w:after="0" w:line="240" w:lineRule="auto"/>
              <w:jc w:val="center"/>
              <w:rPr>
                <w:rFonts w:ascii="Calibri" w:eastAsia="Times New Roman" w:hAnsi="Calibri" w:cs="Times New Roman"/>
                <w:color w:val="000000"/>
                <w:sz w:val="16"/>
                <w:szCs w:val="18"/>
                <w:lang w:eastAsia="fr-FR"/>
              </w:rPr>
            </w:pPr>
            <w:r w:rsidRPr="00A61C31">
              <w:rPr>
                <w:rFonts w:ascii="Calibri" w:eastAsia="Times New Roman" w:hAnsi="Calibri" w:cs="Times New Roman"/>
                <w:color w:val="000000"/>
                <w:sz w:val="16"/>
                <w:szCs w:val="18"/>
                <w:lang w:eastAsia="fr-FR"/>
              </w:rPr>
              <w:t>MN</w:t>
            </w:r>
          </w:p>
        </w:tc>
        <w:tc>
          <w:tcPr>
            <w:tcW w:w="1265" w:type="dxa"/>
            <w:tcBorders>
              <w:top w:val="single" w:sz="4" w:space="0" w:color="auto"/>
              <w:left w:val="nil"/>
              <w:bottom w:val="single" w:sz="4" w:space="0" w:color="auto"/>
              <w:right w:val="single" w:sz="4" w:space="0" w:color="auto"/>
            </w:tcBorders>
            <w:shd w:val="clear" w:color="auto" w:fill="auto"/>
            <w:noWrap/>
          </w:tcPr>
          <w:p w14:paraId="6037E33A" w14:textId="77777777" w:rsidR="00BF1720" w:rsidRPr="001525D4" w:rsidRDefault="00BF1720" w:rsidP="00652E02">
            <w:pPr>
              <w:spacing w:after="0" w:line="240" w:lineRule="auto"/>
              <w:jc w:val="center"/>
              <w:rPr>
                <w:rFonts w:ascii="Calibri" w:eastAsia="Times New Roman" w:hAnsi="Calibri" w:cs="Times New Roman"/>
                <w:color w:val="000000"/>
                <w:sz w:val="16"/>
                <w:szCs w:val="18"/>
                <w:lang w:eastAsia="fr-FR"/>
              </w:rPr>
            </w:pPr>
            <w:r w:rsidRPr="00A61C31">
              <w:rPr>
                <w:rFonts w:ascii="Calibri" w:eastAsia="Times New Roman" w:hAnsi="Calibri" w:cs="Times New Roman"/>
                <w:color w:val="000000"/>
                <w:sz w:val="16"/>
                <w:szCs w:val="18"/>
                <w:lang w:eastAsia="fr-FR"/>
              </w:rPr>
              <w:t>OUI</w:t>
            </w:r>
          </w:p>
        </w:tc>
      </w:tr>
      <w:tr w:rsidR="00BF1720" w:rsidRPr="001525D4" w14:paraId="2052CDC1" w14:textId="77777777" w:rsidTr="00652E02">
        <w:trPr>
          <w:trHeight w:val="300"/>
          <w:jc w:val="center"/>
        </w:trPr>
        <w:tc>
          <w:tcPr>
            <w:tcW w:w="3729" w:type="dxa"/>
            <w:tcBorders>
              <w:top w:val="single" w:sz="4" w:space="0" w:color="auto"/>
              <w:left w:val="single" w:sz="4" w:space="0" w:color="auto"/>
              <w:bottom w:val="single" w:sz="4" w:space="0" w:color="auto"/>
              <w:right w:val="single" w:sz="4" w:space="0" w:color="auto"/>
            </w:tcBorders>
            <w:shd w:val="clear" w:color="auto" w:fill="auto"/>
            <w:noWrap/>
          </w:tcPr>
          <w:p w14:paraId="51898736" w14:textId="77777777" w:rsidR="00BF1720" w:rsidRPr="001525D4" w:rsidRDefault="00BF1720" w:rsidP="00652E02">
            <w:pPr>
              <w:spacing w:after="0" w:line="240" w:lineRule="auto"/>
              <w:rPr>
                <w:rFonts w:ascii="Calibri" w:eastAsia="Times New Roman" w:hAnsi="Calibri" w:cs="Times New Roman"/>
                <w:color w:val="000000"/>
                <w:sz w:val="16"/>
                <w:szCs w:val="18"/>
                <w:lang w:eastAsia="fr-FR"/>
              </w:rPr>
            </w:pPr>
            <w:r w:rsidRPr="00A61C31">
              <w:rPr>
                <w:rFonts w:ascii="Calibri" w:eastAsia="Times New Roman" w:hAnsi="Calibri" w:cs="Times New Roman"/>
                <w:color w:val="000000"/>
                <w:sz w:val="16"/>
                <w:szCs w:val="18"/>
                <w:lang w:eastAsia="fr-FR"/>
              </w:rPr>
              <w:t>Contrôle de Qualité en Radiothérapie par modulation d’intensité rotationnelle</w:t>
            </w:r>
          </w:p>
        </w:tc>
        <w:tc>
          <w:tcPr>
            <w:tcW w:w="2499" w:type="dxa"/>
            <w:tcBorders>
              <w:top w:val="single" w:sz="4" w:space="0" w:color="auto"/>
              <w:left w:val="nil"/>
              <w:bottom w:val="single" w:sz="4" w:space="0" w:color="auto"/>
              <w:right w:val="single" w:sz="4" w:space="0" w:color="auto"/>
            </w:tcBorders>
            <w:shd w:val="clear" w:color="auto" w:fill="auto"/>
            <w:noWrap/>
          </w:tcPr>
          <w:p w14:paraId="2414FA83" w14:textId="77777777" w:rsidR="00BF1720" w:rsidRPr="001525D4" w:rsidRDefault="00BF1720" w:rsidP="00652E02">
            <w:pPr>
              <w:spacing w:after="0" w:line="240" w:lineRule="auto"/>
              <w:rPr>
                <w:rFonts w:ascii="Calibri" w:eastAsia="Times New Roman" w:hAnsi="Calibri" w:cs="Times New Roman"/>
                <w:color w:val="000000"/>
                <w:sz w:val="16"/>
                <w:szCs w:val="18"/>
                <w:lang w:eastAsia="fr-FR"/>
              </w:rPr>
            </w:pPr>
          </w:p>
        </w:tc>
        <w:tc>
          <w:tcPr>
            <w:tcW w:w="744" w:type="dxa"/>
            <w:tcBorders>
              <w:top w:val="single" w:sz="4" w:space="0" w:color="auto"/>
              <w:left w:val="nil"/>
              <w:bottom w:val="single" w:sz="4" w:space="0" w:color="auto"/>
              <w:right w:val="single" w:sz="4" w:space="0" w:color="auto"/>
            </w:tcBorders>
            <w:shd w:val="clear" w:color="auto" w:fill="auto"/>
            <w:noWrap/>
          </w:tcPr>
          <w:p w14:paraId="53DB298A" w14:textId="77777777" w:rsidR="00BF1720" w:rsidRPr="001525D4" w:rsidRDefault="00BF1720" w:rsidP="00652E02">
            <w:pPr>
              <w:spacing w:after="0" w:line="240" w:lineRule="auto"/>
              <w:jc w:val="center"/>
              <w:rPr>
                <w:rFonts w:ascii="Calibri" w:eastAsia="Times New Roman" w:hAnsi="Calibri" w:cs="Times New Roman"/>
                <w:color w:val="000000"/>
                <w:sz w:val="16"/>
                <w:szCs w:val="18"/>
                <w:lang w:eastAsia="fr-FR"/>
              </w:rPr>
            </w:pPr>
            <w:r w:rsidRPr="00A61C31">
              <w:rPr>
                <w:rFonts w:ascii="Calibri" w:eastAsia="Times New Roman" w:hAnsi="Calibri" w:cs="Times New Roman"/>
                <w:color w:val="000000"/>
                <w:sz w:val="16"/>
                <w:szCs w:val="18"/>
                <w:lang w:eastAsia="fr-FR"/>
              </w:rPr>
              <w:t>34</w:t>
            </w:r>
          </w:p>
        </w:tc>
        <w:tc>
          <w:tcPr>
            <w:tcW w:w="506" w:type="dxa"/>
            <w:tcBorders>
              <w:top w:val="single" w:sz="4" w:space="0" w:color="auto"/>
              <w:left w:val="nil"/>
              <w:bottom w:val="single" w:sz="4" w:space="0" w:color="auto"/>
              <w:right w:val="single" w:sz="4" w:space="0" w:color="auto"/>
            </w:tcBorders>
            <w:shd w:val="clear" w:color="auto" w:fill="auto"/>
            <w:noWrap/>
          </w:tcPr>
          <w:p w14:paraId="19D56495" w14:textId="77777777" w:rsidR="00BF1720" w:rsidRPr="001525D4" w:rsidRDefault="00BF1720" w:rsidP="00652E02">
            <w:pPr>
              <w:spacing w:after="0" w:line="240" w:lineRule="auto"/>
              <w:jc w:val="center"/>
              <w:rPr>
                <w:rFonts w:ascii="Calibri" w:eastAsia="Times New Roman" w:hAnsi="Calibri" w:cs="Times New Roman"/>
                <w:color w:val="000000"/>
                <w:sz w:val="16"/>
                <w:szCs w:val="18"/>
                <w:lang w:eastAsia="fr-FR"/>
              </w:rPr>
            </w:pPr>
            <w:r w:rsidRPr="00A61C31">
              <w:rPr>
                <w:rFonts w:ascii="Calibri" w:eastAsia="Times New Roman" w:hAnsi="Calibri" w:cs="Times New Roman"/>
                <w:color w:val="000000"/>
                <w:sz w:val="16"/>
                <w:szCs w:val="18"/>
                <w:lang w:eastAsia="fr-FR"/>
              </w:rPr>
              <w:t>2019</w:t>
            </w:r>
          </w:p>
        </w:tc>
        <w:tc>
          <w:tcPr>
            <w:tcW w:w="804" w:type="dxa"/>
            <w:tcBorders>
              <w:top w:val="single" w:sz="4" w:space="0" w:color="auto"/>
              <w:left w:val="nil"/>
              <w:bottom w:val="single" w:sz="4" w:space="0" w:color="auto"/>
              <w:right w:val="single" w:sz="4" w:space="0" w:color="auto"/>
            </w:tcBorders>
            <w:shd w:val="clear" w:color="auto" w:fill="auto"/>
            <w:noWrap/>
          </w:tcPr>
          <w:p w14:paraId="2A806C9D" w14:textId="77777777" w:rsidR="00BF1720" w:rsidRPr="001525D4" w:rsidRDefault="00BF1720" w:rsidP="00652E02">
            <w:pPr>
              <w:spacing w:after="0" w:line="240" w:lineRule="auto"/>
              <w:jc w:val="center"/>
              <w:rPr>
                <w:rFonts w:ascii="Calibri" w:eastAsia="Times New Roman" w:hAnsi="Calibri" w:cs="Times New Roman"/>
                <w:color w:val="000000"/>
                <w:sz w:val="16"/>
                <w:szCs w:val="18"/>
                <w:lang w:eastAsia="fr-FR"/>
              </w:rPr>
            </w:pPr>
            <w:r w:rsidRPr="00A61C31">
              <w:rPr>
                <w:rFonts w:ascii="Calibri" w:eastAsia="Times New Roman" w:hAnsi="Calibri" w:cs="Times New Roman"/>
                <w:color w:val="000000"/>
                <w:sz w:val="16"/>
                <w:szCs w:val="18"/>
                <w:lang w:eastAsia="fr-FR"/>
              </w:rPr>
              <w:t>RT</w:t>
            </w:r>
          </w:p>
        </w:tc>
        <w:tc>
          <w:tcPr>
            <w:tcW w:w="1265" w:type="dxa"/>
            <w:tcBorders>
              <w:top w:val="single" w:sz="4" w:space="0" w:color="auto"/>
              <w:left w:val="nil"/>
              <w:bottom w:val="single" w:sz="4" w:space="0" w:color="auto"/>
              <w:right w:val="single" w:sz="4" w:space="0" w:color="auto"/>
            </w:tcBorders>
            <w:shd w:val="clear" w:color="auto" w:fill="auto"/>
            <w:noWrap/>
          </w:tcPr>
          <w:p w14:paraId="1BD39DA0" w14:textId="77777777" w:rsidR="00BF1720" w:rsidRPr="001525D4" w:rsidRDefault="00BF1720" w:rsidP="00652E02">
            <w:pPr>
              <w:spacing w:after="0" w:line="240" w:lineRule="auto"/>
              <w:jc w:val="center"/>
              <w:rPr>
                <w:rFonts w:ascii="Calibri" w:eastAsia="Times New Roman" w:hAnsi="Calibri" w:cs="Times New Roman"/>
                <w:color w:val="000000"/>
                <w:sz w:val="16"/>
                <w:szCs w:val="18"/>
                <w:lang w:eastAsia="fr-FR"/>
              </w:rPr>
            </w:pPr>
            <w:r w:rsidRPr="00A61C31">
              <w:rPr>
                <w:rFonts w:ascii="Calibri" w:eastAsia="Times New Roman" w:hAnsi="Calibri" w:cs="Times New Roman"/>
                <w:color w:val="000000"/>
                <w:sz w:val="16"/>
                <w:szCs w:val="18"/>
                <w:lang w:eastAsia="fr-FR"/>
              </w:rPr>
              <w:t>OUI</w:t>
            </w:r>
          </w:p>
        </w:tc>
      </w:tr>
      <w:tr w:rsidR="00BF1720" w:rsidRPr="001525D4" w14:paraId="17FE6748" w14:textId="77777777" w:rsidTr="00652E02">
        <w:trPr>
          <w:trHeight w:val="300"/>
          <w:jc w:val="center"/>
        </w:trPr>
        <w:tc>
          <w:tcPr>
            <w:tcW w:w="3729" w:type="dxa"/>
            <w:tcBorders>
              <w:top w:val="single" w:sz="4" w:space="0" w:color="auto"/>
              <w:left w:val="single" w:sz="4" w:space="0" w:color="auto"/>
              <w:bottom w:val="single" w:sz="4" w:space="0" w:color="auto"/>
              <w:right w:val="single" w:sz="4" w:space="0" w:color="auto"/>
            </w:tcBorders>
            <w:shd w:val="clear" w:color="auto" w:fill="auto"/>
            <w:noWrap/>
          </w:tcPr>
          <w:p w14:paraId="23AC3BA8" w14:textId="77777777" w:rsidR="00BF1720" w:rsidRPr="001525D4" w:rsidRDefault="00BF1720" w:rsidP="00652E02">
            <w:pPr>
              <w:spacing w:after="0" w:line="240" w:lineRule="auto"/>
              <w:rPr>
                <w:rFonts w:ascii="Calibri" w:eastAsia="Times New Roman" w:hAnsi="Calibri" w:cs="Times New Roman"/>
                <w:color w:val="000000"/>
                <w:sz w:val="16"/>
                <w:szCs w:val="18"/>
                <w:lang w:eastAsia="fr-FR"/>
              </w:rPr>
            </w:pPr>
            <w:r w:rsidRPr="00A61C31">
              <w:rPr>
                <w:rFonts w:ascii="Calibri" w:eastAsia="Times New Roman" w:hAnsi="Calibri" w:cs="Times New Roman"/>
                <w:color w:val="000000"/>
                <w:sz w:val="16"/>
                <w:szCs w:val="18"/>
                <w:lang w:eastAsia="fr-FR"/>
              </w:rPr>
              <w:t>Qualité et sécurité des radiochirurgies et des radiothérapies stéréotaxiques</w:t>
            </w:r>
          </w:p>
        </w:tc>
        <w:tc>
          <w:tcPr>
            <w:tcW w:w="2499" w:type="dxa"/>
            <w:tcBorders>
              <w:top w:val="single" w:sz="4" w:space="0" w:color="auto"/>
              <w:left w:val="nil"/>
              <w:bottom w:val="single" w:sz="4" w:space="0" w:color="auto"/>
              <w:right w:val="single" w:sz="4" w:space="0" w:color="auto"/>
            </w:tcBorders>
            <w:shd w:val="clear" w:color="auto" w:fill="auto"/>
            <w:noWrap/>
          </w:tcPr>
          <w:p w14:paraId="21796E01" w14:textId="77777777" w:rsidR="00BF1720" w:rsidRPr="001525D4" w:rsidRDefault="00BF1720" w:rsidP="00652E02">
            <w:pPr>
              <w:spacing w:after="0" w:line="240" w:lineRule="auto"/>
              <w:rPr>
                <w:rFonts w:ascii="Calibri" w:eastAsia="Times New Roman" w:hAnsi="Calibri" w:cs="Times New Roman"/>
                <w:color w:val="000000"/>
                <w:sz w:val="16"/>
                <w:szCs w:val="18"/>
                <w:lang w:eastAsia="fr-FR"/>
              </w:rPr>
            </w:pPr>
          </w:p>
        </w:tc>
        <w:tc>
          <w:tcPr>
            <w:tcW w:w="744" w:type="dxa"/>
            <w:tcBorders>
              <w:top w:val="single" w:sz="4" w:space="0" w:color="auto"/>
              <w:left w:val="nil"/>
              <w:bottom w:val="single" w:sz="4" w:space="0" w:color="auto"/>
              <w:right w:val="single" w:sz="4" w:space="0" w:color="auto"/>
            </w:tcBorders>
            <w:shd w:val="clear" w:color="auto" w:fill="auto"/>
            <w:noWrap/>
          </w:tcPr>
          <w:p w14:paraId="4A7DEB43" w14:textId="77777777" w:rsidR="00BF1720" w:rsidRPr="001525D4" w:rsidRDefault="00BF1720" w:rsidP="00652E02">
            <w:pPr>
              <w:spacing w:after="0" w:line="240" w:lineRule="auto"/>
              <w:jc w:val="center"/>
              <w:rPr>
                <w:rFonts w:ascii="Calibri" w:eastAsia="Times New Roman" w:hAnsi="Calibri" w:cs="Times New Roman"/>
                <w:color w:val="000000"/>
                <w:sz w:val="16"/>
                <w:szCs w:val="18"/>
                <w:lang w:eastAsia="fr-FR"/>
              </w:rPr>
            </w:pPr>
            <w:r w:rsidRPr="00A61C31">
              <w:rPr>
                <w:rFonts w:ascii="Calibri" w:eastAsia="Times New Roman" w:hAnsi="Calibri" w:cs="Times New Roman"/>
                <w:color w:val="000000"/>
                <w:sz w:val="16"/>
                <w:szCs w:val="18"/>
                <w:lang w:eastAsia="fr-FR"/>
              </w:rPr>
              <w:t>35</w:t>
            </w:r>
          </w:p>
        </w:tc>
        <w:tc>
          <w:tcPr>
            <w:tcW w:w="506" w:type="dxa"/>
            <w:tcBorders>
              <w:top w:val="single" w:sz="4" w:space="0" w:color="auto"/>
              <w:left w:val="nil"/>
              <w:bottom w:val="single" w:sz="4" w:space="0" w:color="auto"/>
              <w:right w:val="single" w:sz="4" w:space="0" w:color="auto"/>
            </w:tcBorders>
            <w:shd w:val="clear" w:color="auto" w:fill="auto"/>
            <w:noWrap/>
          </w:tcPr>
          <w:p w14:paraId="5BB74D71" w14:textId="77777777" w:rsidR="00BF1720" w:rsidRPr="001525D4" w:rsidRDefault="00BF1720" w:rsidP="00652E02">
            <w:pPr>
              <w:spacing w:after="0" w:line="240" w:lineRule="auto"/>
              <w:jc w:val="center"/>
              <w:rPr>
                <w:rFonts w:ascii="Calibri" w:eastAsia="Times New Roman" w:hAnsi="Calibri" w:cs="Times New Roman"/>
                <w:color w:val="000000"/>
                <w:sz w:val="16"/>
                <w:szCs w:val="18"/>
                <w:lang w:eastAsia="fr-FR"/>
              </w:rPr>
            </w:pPr>
            <w:r w:rsidRPr="00A61C31">
              <w:rPr>
                <w:rFonts w:ascii="Calibri" w:eastAsia="Times New Roman" w:hAnsi="Calibri" w:cs="Times New Roman"/>
                <w:color w:val="000000"/>
                <w:sz w:val="16"/>
                <w:szCs w:val="18"/>
                <w:lang w:eastAsia="fr-FR"/>
              </w:rPr>
              <w:t>2019</w:t>
            </w:r>
          </w:p>
        </w:tc>
        <w:tc>
          <w:tcPr>
            <w:tcW w:w="804" w:type="dxa"/>
            <w:tcBorders>
              <w:top w:val="single" w:sz="4" w:space="0" w:color="auto"/>
              <w:left w:val="nil"/>
              <w:bottom w:val="single" w:sz="4" w:space="0" w:color="auto"/>
              <w:right w:val="single" w:sz="4" w:space="0" w:color="auto"/>
            </w:tcBorders>
            <w:shd w:val="clear" w:color="auto" w:fill="auto"/>
            <w:noWrap/>
          </w:tcPr>
          <w:p w14:paraId="2222DBAB" w14:textId="77777777" w:rsidR="00BF1720" w:rsidRPr="001525D4" w:rsidRDefault="00BF1720" w:rsidP="00652E02">
            <w:pPr>
              <w:spacing w:after="0" w:line="240" w:lineRule="auto"/>
              <w:jc w:val="center"/>
              <w:rPr>
                <w:rFonts w:ascii="Calibri" w:eastAsia="Times New Roman" w:hAnsi="Calibri" w:cs="Times New Roman"/>
                <w:color w:val="000000"/>
                <w:sz w:val="16"/>
                <w:szCs w:val="18"/>
                <w:lang w:eastAsia="fr-FR"/>
              </w:rPr>
            </w:pPr>
            <w:r w:rsidRPr="00A61C31">
              <w:rPr>
                <w:rFonts w:ascii="Calibri" w:eastAsia="Times New Roman" w:hAnsi="Calibri" w:cs="Times New Roman"/>
                <w:color w:val="000000"/>
                <w:sz w:val="16"/>
                <w:szCs w:val="18"/>
                <w:lang w:eastAsia="fr-FR"/>
              </w:rPr>
              <w:t>RT</w:t>
            </w:r>
          </w:p>
        </w:tc>
        <w:tc>
          <w:tcPr>
            <w:tcW w:w="1265" w:type="dxa"/>
            <w:tcBorders>
              <w:top w:val="single" w:sz="4" w:space="0" w:color="auto"/>
              <w:left w:val="nil"/>
              <w:bottom w:val="single" w:sz="4" w:space="0" w:color="auto"/>
              <w:right w:val="single" w:sz="4" w:space="0" w:color="auto"/>
            </w:tcBorders>
            <w:shd w:val="clear" w:color="auto" w:fill="auto"/>
            <w:noWrap/>
          </w:tcPr>
          <w:p w14:paraId="2E51ED03" w14:textId="77777777" w:rsidR="00BF1720" w:rsidRPr="001525D4" w:rsidRDefault="00BF1720" w:rsidP="00652E02">
            <w:pPr>
              <w:spacing w:after="0" w:line="240" w:lineRule="auto"/>
              <w:jc w:val="center"/>
              <w:rPr>
                <w:rFonts w:ascii="Calibri" w:eastAsia="Times New Roman" w:hAnsi="Calibri" w:cs="Times New Roman"/>
                <w:color w:val="000000"/>
                <w:sz w:val="16"/>
                <w:szCs w:val="18"/>
                <w:lang w:eastAsia="fr-FR"/>
              </w:rPr>
            </w:pPr>
            <w:r w:rsidRPr="00A61C31">
              <w:rPr>
                <w:rFonts w:ascii="Calibri" w:eastAsia="Times New Roman" w:hAnsi="Calibri" w:cs="Times New Roman"/>
                <w:color w:val="000000"/>
                <w:sz w:val="16"/>
                <w:szCs w:val="18"/>
                <w:lang w:eastAsia="fr-FR"/>
              </w:rPr>
              <w:t>OUI</w:t>
            </w:r>
          </w:p>
        </w:tc>
      </w:tr>
      <w:tr w:rsidR="00BF1720" w:rsidRPr="001525D4" w14:paraId="243C2ED8" w14:textId="77777777" w:rsidTr="00652E02">
        <w:trPr>
          <w:trHeight w:val="300"/>
          <w:jc w:val="center"/>
        </w:trPr>
        <w:tc>
          <w:tcPr>
            <w:tcW w:w="3729" w:type="dxa"/>
            <w:tcBorders>
              <w:top w:val="single" w:sz="4" w:space="0" w:color="auto"/>
              <w:left w:val="single" w:sz="4" w:space="0" w:color="auto"/>
              <w:bottom w:val="single" w:sz="4" w:space="0" w:color="auto"/>
              <w:right w:val="single" w:sz="4" w:space="0" w:color="auto"/>
            </w:tcBorders>
            <w:shd w:val="clear" w:color="auto" w:fill="auto"/>
            <w:noWrap/>
          </w:tcPr>
          <w:p w14:paraId="15CCEACF" w14:textId="5A266C49" w:rsidR="00BF1720" w:rsidRPr="001525D4" w:rsidRDefault="00BF1720" w:rsidP="00652E02">
            <w:pPr>
              <w:spacing w:after="0" w:line="240" w:lineRule="auto"/>
              <w:rPr>
                <w:rFonts w:ascii="Calibri" w:eastAsia="Times New Roman" w:hAnsi="Calibri" w:cs="Times New Roman"/>
                <w:color w:val="000000"/>
                <w:sz w:val="16"/>
                <w:szCs w:val="18"/>
                <w:lang w:eastAsia="fr-FR"/>
              </w:rPr>
            </w:pPr>
            <w:r>
              <w:rPr>
                <w:rFonts w:ascii="Calibri" w:hAnsi="Calibri" w:cs="Calibri"/>
                <w:color w:val="000000"/>
                <w:sz w:val="16"/>
                <w:szCs w:val="16"/>
              </w:rPr>
              <w:lastRenderedPageBreak/>
              <w:t>Assuran</w:t>
            </w:r>
            <w:r w:rsidR="00881E2D">
              <w:rPr>
                <w:rFonts w:ascii="Calibri" w:hAnsi="Calibri" w:cs="Calibri"/>
                <w:color w:val="000000"/>
                <w:sz w:val="16"/>
                <w:szCs w:val="16"/>
              </w:rPr>
              <w:t>ce de qualité en curiethérapie :</w:t>
            </w:r>
            <w:r>
              <w:rPr>
                <w:rFonts w:ascii="Calibri" w:hAnsi="Calibri" w:cs="Calibri"/>
                <w:color w:val="000000"/>
                <w:sz w:val="16"/>
                <w:szCs w:val="16"/>
              </w:rPr>
              <w:t xml:space="preserve"> Techniques par projecteur de sources et implants prostatiques</w:t>
            </w:r>
          </w:p>
        </w:tc>
        <w:tc>
          <w:tcPr>
            <w:tcW w:w="2499" w:type="dxa"/>
            <w:tcBorders>
              <w:top w:val="single" w:sz="4" w:space="0" w:color="auto"/>
              <w:left w:val="nil"/>
              <w:bottom w:val="single" w:sz="4" w:space="0" w:color="auto"/>
              <w:right w:val="single" w:sz="4" w:space="0" w:color="auto"/>
            </w:tcBorders>
            <w:shd w:val="clear" w:color="auto" w:fill="auto"/>
            <w:noWrap/>
          </w:tcPr>
          <w:p w14:paraId="7158BCC5" w14:textId="77777777" w:rsidR="00BF1720" w:rsidRPr="001525D4" w:rsidRDefault="00BF1720" w:rsidP="00652E02">
            <w:pPr>
              <w:spacing w:after="0" w:line="240" w:lineRule="auto"/>
              <w:rPr>
                <w:rFonts w:ascii="Calibri" w:eastAsia="Times New Roman" w:hAnsi="Calibri" w:cs="Times New Roman"/>
                <w:color w:val="000000"/>
                <w:sz w:val="16"/>
                <w:szCs w:val="18"/>
                <w:lang w:eastAsia="fr-FR"/>
              </w:rPr>
            </w:pPr>
          </w:p>
        </w:tc>
        <w:tc>
          <w:tcPr>
            <w:tcW w:w="744" w:type="dxa"/>
            <w:tcBorders>
              <w:top w:val="single" w:sz="4" w:space="0" w:color="auto"/>
              <w:left w:val="nil"/>
              <w:bottom w:val="single" w:sz="4" w:space="0" w:color="auto"/>
              <w:right w:val="single" w:sz="4" w:space="0" w:color="auto"/>
            </w:tcBorders>
            <w:shd w:val="clear" w:color="auto" w:fill="auto"/>
            <w:noWrap/>
          </w:tcPr>
          <w:p w14:paraId="744ECCE5" w14:textId="77777777" w:rsidR="00BF1720" w:rsidRPr="001525D4" w:rsidRDefault="00BF1720" w:rsidP="00652E02">
            <w:pPr>
              <w:spacing w:after="0" w:line="240" w:lineRule="auto"/>
              <w:jc w:val="center"/>
              <w:rPr>
                <w:rFonts w:ascii="Calibri" w:eastAsia="Times New Roman" w:hAnsi="Calibri" w:cs="Times New Roman"/>
                <w:color w:val="000000"/>
                <w:sz w:val="16"/>
                <w:szCs w:val="18"/>
                <w:lang w:eastAsia="fr-FR"/>
              </w:rPr>
            </w:pPr>
            <w:r w:rsidRPr="00A61C31">
              <w:rPr>
                <w:rFonts w:ascii="Calibri" w:eastAsia="Times New Roman" w:hAnsi="Calibri" w:cs="Times New Roman"/>
                <w:color w:val="000000"/>
                <w:sz w:val="16"/>
                <w:szCs w:val="18"/>
                <w:lang w:eastAsia="fr-FR"/>
              </w:rPr>
              <w:t>36</w:t>
            </w:r>
          </w:p>
        </w:tc>
        <w:tc>
          <w:tcPr>
            <w:tcW w:w="506" w:type="dxa"/>
            <w:tcBorders>
              <w:top w:val="single" w:sz="4" w:space="0" w:color="auto"/>
              <w:left w:val="nil"/>
              <w:bottom w:val="single" w:sz="4" w:space="0" w:color="auto"/>
              <w:right w:val="single" w:sz="4" w:space="0" w:color="auto"/>
            </w:tcBorders>
            <w:shd w:val="clear" w:color="auto" w:fill="auto"/>
            <w:noWrap/>
          </w:tcPr>
          <w:p w14:paraId="0E176CCC" w14:textId="77777777" w:rsidR="00BF1720" w:rsidRPr="001525D4" w:rsidRDefault="00BF1720" w:rsidP="00652E02">
            <w:pPr>
              <w:spacing w:after="0" w:line="240" w:lineRule="auto"/>
              <w:jc w:val="center"/>
              <w:rPr>
                <w:rFonts w:ascii="Calibri" w:eastAsia="Times New Roman" w:hAnsi="Calibri" w:cs="Times New Roman"/>
                <w:color w:val="000000"/>
                <w:sz w:val="16"/>
                <w:szCs w:val="18"/>
                <w:lang w:eastAsia="fr-FR"/>
              </w:rPr>
            </w:pPr>
            <w:r w:rsidRPr="00A61C31">
              <w:rPr>
                <w:rFonts w:ascii="Calibri" w:eastAsia="Times New Roman" w:hAnsi="Calibri" w:cs="Times New Roman"/>
                <w:color w:val="000000"/>
                <w:sz w:val="16"/>
                <w:szCs w:val="18"/>
                <w:lang w:eastAsia="fr-FR"/>
              </w:rPr>
              <w:t>2019</w:t>
            </w:r>
          </w:p>
        </w:tc>
        <w:tc>
          <w:tcPr>
            <w:tcW w:w="804" w:type="dxa"/>
            <w:tcBorders>
              <w:top w:val="single" w:sz="4" w:space="0" w:color="auto"/>
              <w:left w:val="nil"/>
              <w:bottom w:val="single" w:sz="4" w:space="0" w:color="auto"/>
              <w:right w:val="single" w:sz="4" w:space="0" w:color="auto"/>
            </w:tcBorders>
            <w:shd w:val="clear" w:color="auto" w:fill="auto"/>
            <w:noWrap/>
          </w:tcPr>
          <w:p w14:paraId="33B58E79" w14:textId="77777777" w:rsidR="00BF1720" w:rsidRPr="001525D4" w:rsidRDefault="00BF1720" w:rsidP="00652E02">
            <w:pPr>
              <w:spacing w:after="0" w:line="240" w:lineRule="auto"/>
              <w:jc w:val="center"/>
              <w:rPr>
                <w:rFonts w:ascii="Calibri" w:eastAsia="Times New Roman" w:hAnsi="Calibri" w:cs="Times New Roman"/>
                <w:color w:val="000000"/>
                <w:sz w:val="16"/>
                <w:szCs w:val="18"/>
                <w:lang w:eastAsia="fr-FR"/>
              </w:rPr>
            </w:pPr>
            <w:r w:rsidRPr="00A61C31">
              <w:rPr>
                <w:rFonts w:ascii="Calibri" w:eastAsia="Times New Roman" w:hAnsi="Calibri" w:cs="Times New Roman"/>
                <w:color w:val="000000"/>
                <w:sz w:val="16"/>
                <w:szCs w:val="18"/>
                <w:lang w:eastAsia="fr-FR"/>
              </w:rPr>
              <w:t>RT</w:t>
            </w:r>
          </w:p>
        </w:tc>
        <w:tc>
          <w:tcPr>
            <w:tcW w:w="1265" w:type="dxa"/>
            <w:tcBorders>
              <w:top w:val="single" w:sz="4" w:space="0" w:color="auto"/>
              <w:left w:val="nil"/>
              <w:bottom w:val="single" w:sz="4" w:space="0" w:color="auto"/>
              <w:right w:val="single" w:sz="4" w:space="0" w:color="auto"/>
            </w:tcBorders>
            <w:shd w:val="clear" w:color="auto" w:fill="auto"/>
            <w:noWrap/>
          </w:tcPr>
          <w:p w14:paraId="572792EB" w14:textId="77777777" w:rsidR="00BF1720" w:rsidRPr="001525D4" w:rsidRDefault="00BF1720" w:rsidP="00652E02">
            <w:pPr>
              <w:spacing w:after="0" w:line="240" w:lineRule="auto"/>
              <w:jc w:val="center"/>
              <w:rPr>
                <w:rFonts w:ascii="Calibri" w:eastAsia="Times New Roman" w:hAnsi="Calibri" w:cs="Times New Roman"/>
                <w:color w:val="000000"/>
                <w:sz w:val="16"/>
                <w:szCs w:val="18"/>
                <w:lang w:eastAsia="fr-FR"/>
              </w:rPr>
            </w:pPr>
            <w:r w:rsidRPr="00A61C31">
              <w:rPr>
                <w:rFonts w:ascii="Calibri" w:eastAsia="Times New Roman" w:hAnsi="Calibri" w:cs="Times New Roman"/>
                <w:color w:val="000000"/>
                <w:sz w:val="16"/>
                <w:szCs w:val="18"/>
                <w:lang w:eastAsia="fr-FR"/>
              </w:rPr>
              <w:t>OUI</w:t>
            </w:r>
          </w:p>
        </w:tc>
      </w:tr>
      <w:tr w:rsidR="00BF1720" w:rsidRPr="001525D4" w14:paraId="724F0CB0" w14:textId="77777777" w:rsidTr="00652E02">
        <w:trPr>
          <w:trHeight w:val="300"/>
          <w:jc w:val="center"/>
        </w:trPr>
        <w:tc>
          <w:tcPr>
            <w:tcW w:w="3729" w:type="dxa"/>
            <w:tcBorders>
              <w:top w:val="single" w:sz="4" w:space="0" w:color="auto"/>
              <w:left w:val="single" w:sz="4" w:space="0" w:color="auto"/>
              <w:bottom w:val="single" w:sz="4" w:space="0" w:color="auto"/>
              <w:right w:val="single" w:sz="4" w:space="0" w:color="auto"/>
            </w:tcBorders>
            <w:shd w:val="clear" w:color="auto" w:fill="auto"/>
            <w:noWrap/>
          </w:tcPr>
          <w:p w14:paraId="33DDD668" w14:textId="77777777" w:rsidR="00BF1720" w:rsidRPr="00A61C31" w:rsidRDefault="00BF1720" w:rsidP="00652E02">
            <w:pPr>
              <w:spacing w:after="0" w:line="240" w:lineRule="auto"/>
              <w:rPr>
                <w:rFonts w:ascii="Calibri" w:eastAsia="Times New Roman" w:hAnsi="Calibri" w:cs="Times New Roman"/>
                <w:color w:val="000000"/>
                <w:sz w:val="16"/>
                <w:szCs w:val="18"/>
                <w:lang w:eastAsia="fr-FR"/>
              </w:rPr>
            </w:pPr>
            <w:r>
              <w:rPr>
                <w:rFonts w:ascii="Calibri" w:eastAsia="Times New Roman" w:hAnsi="Calibri" w:cs="Calibri"/>
                <w:color w:val="000000"/>
                <w:sz w:val="16"/>
                <w:szCs w:val="16"/>
                <w:lang w:eastAsia="fr-FR"/>
              </w:rPr>
              <w:t>L</w:t>
            </w:r>
            <w:r w:rsidRPr="00063F48">
              <w:rPr>
                <w:rFonts w:ascii="Calibri" w:eastAsia="Times New Roman" w:hAnsi="Calibri" w:cs="Calibri"/>
                <w:color w:val="000000"/>
                <w:sz w:val="16"/>
                <w:szCs w:val="16"/>
                <w:lang w:eastAsia="fr-FR"/>
              </w:rPr>
              <w:t>es caméras CZT cardiaques dédiées</w:t>
            </w:r>
          </w:p>
        </w:tc>
        <w:tc>
          <w:tcPr>
            <w:tcW w:w="2499" w:type="dxa"/>
            <w:tcBorders>
              <w:top w:val="single" w:sz="4" w:space="0" w:color="auto"/>
              <w:left w:val="nil"/>
              <w:bottom w:val="single" w:sz="4" w:space="0" w:color="auto"/>
              <w:right w:val="single" w:sz="4" w:space="0" w:color="auto"/>
            </w:tcBorders>
            <w:shd w:val="clear" w:color="auto" w:fill="auto"/>
            <w:noWrap/>
          </w:tcPr>
          <w:p w14:paraId="607727A0" w14:textId="77777777" w:rsidR="00BF1720" w:rsidRPr="001525D4" w:rsidRDefault="00BF1720" w:rsidP="00652E02">
            <w:pPr>
              <w:spacing w:after="0" w:line="240" w:lineRule="auto"/>
              <w:rPr>
                <w:rFonts w:ascii="Calibri" w:eastAsia="Times New Roman" w:hAnsi="Calibri" w:cs="Times New Roman"/>
                <w:color w:val="000000"/>
                <w:sz w:val="16"/>
                <w:szCs w:val="18"/>
                <w:lang w:eastAsia="fr-FR"/>
              </w:rPr>
            </w:pPr>
          </w:p>
        </w:tc>
        <w:tc>
          <w:tcPr>
            <w:tcW w:w="744" w:type="dxa"/>
            <w:tcBorders>
              <w:top w:val="single" w:sz="4" w:space="0" w:color="auto"/>
              <w:left w:val="nil"/>
              <w:bottom w:val="single" w:sz="4" w:space="0" w:color="auto"/>
              <w:right w:val="single" w:sz="4" w:space="0" w:color="auto"/>
            </w:tcBorders>
            <w:shd w:val="clear" w:color="auto" w:fill="auto"/>
            <w:noWrap/>
          </w:tcPr>
          <w:p w14:paraId="563808C7" w14:textId="77777777" w:rsidR="00BF1720" w:rsidRPr="00A61C31" w:rsidRDefault="00BF1720" w:rsidP="00652E02">
            <w:pPr>
              <w:spacing w:after="0" w:line="240" w:lineRule="auto"/>
              <w:jc w:val="center"/>
              <w:rPr>
                <w:rFonts w:ascii="Calibri" w:eastAsia="Times New Roman" w:hAnsi="Calibri" w:cs="Times New Roman"/>
                <w:color w:val="000000"/>
                <w:sz w:val="16"/>
                <w:szCs w:val="18"/>
                <w:lang w:eastAsia="fr-FR"/>
              </w:rPr>
            </w:pPr>
            <w:r>
              <w:rPr>
                <w:rFonts w:ascii="Calibri" w:eastAsia="Times New Roman" w:hAnsi="Calibri" w:cs="Times New Roman"/>
                <w:color w:val="000000"/>
                <w:sz w:val="16"/>
                <w:szCs w:val="18"/>
                <w:lang w:eastAsia="fr-FR"/>
              </w:rPr>
              <w:t>37</w:t>
            </w:r>
          </w:p>
        </w:tc>
        <w:tc>
          <w:tcPr>
            <w:tcW w:w="506" w:type="dxa"/>
            <w:tcBorders>
              <w:top w:val="single" w:sz="4" w:space="0" w:color="auto"/>
              <w:left w:val="nil"/>
              <w:bottom w:val="single" w:sz="4" w:space="0" w:color="auto"/>
              <w:right w:val="single" w:sz="4" w:space="0" w:color="auto"/>
            </w:tcBorders>
            <w:shd w:val="clear" w:color="auto" w:fill="auto"/>
            <w:noWrap/>
          </w:tcPr>
          <w:p w14:paraId="3EB5AA76" w14:textId="77777777" w:rsidR="00BF1720" w:rsidRPr="00A61C31" w:rsidRDefault="00BF1720" w:rsidP="00652E02">
            <w:pPr>
              <w:spacing w:after="0" w:line="240" w:lineRule="auto"/>
              <w:jc w:val="center"/>
              <w:rPr>
                <w:rFonts w:ascii="Calibri" w:eastAsia="Times New Roman" w:hAnsi="Calibri" w:cs="Times New Roman"/>
                <w:color w:val="000000"/>
                <w:sz w:val="16"/>
                <w:szCs w:val="18"/>
                <w:lang w:eastAsia="fr-FR"/>
              </w:rPr>
            </w:pPr>
            <w:r>
              <w:rPr>
                <w:rFonts w:ascii="Calibri" w:eastAsia="Times New Roman" w:hAnsi="Calibri" w:cs="Times New Roman"/>
                <w:color w:val="000000"/>
                <w:sz w:val="16"/>
                <w:szCs w:val="18"/>
                <w:lang w:eastAsia="fr-FR"/>
              </w:rPr>
              <w:t>2020</w:t>
            </w:r>
          </w:p>
        </w:tc>
        <w:tc>
          <w:tcPr>
            <w:tcW w:w="804" w:type="dxa"/>
            <w:tcBorders>
              <w:top w:val="single" w:sz="4" w:space="0" w:color="auto"/>
              <w:left w:val="nil"/>
              <w:bottom w:val="single" w:sz="4" w:space="0" w:color="auto"/>
              <w:right w:val="single" w:sz="4" w:space="0" w:color="auto"/>
            </w:tcBorders>
            <w:shd w:val="clear" w:color="auto" w:fill="auto"/>
            <w:noWrap/>
          </w:tcPr>
          <w:p w14:paraId="5A59477C" w14:textId="77777777" w:rsidR="00BF1720" w:rsidRPr="00A61C31" w:rsidRDefault="00BF1720" w:rsidP="00652E02">
            <w:pPr>
              <w:spacing w:after="0" w:line="240" w:lineRule="auto"/>
              <w:jc w:val="center"/>
              <w:rPr>
                <w:rFonts w:ascii="Calibri" w:eastAsia="Times New Roman" w:hAnsi="Calibri" w:cs="Times New Roman"/>
                <w:color w:val="000000"/>
                <w:sz w:val="16"/>
                <w:szCs w:val="18"/>
                <w:lang w:eastAsia="fr-FR"/>
              </w:rPr>
            </w:pPr>
            <w:r>
              <w:rPr>
                <w:rFonts w:ascii="Calibri" w:eastAsia="Times New Roman" w:hAnsi="Calibri" w:cs="Times New Roman"/>
                <w:color w:val="000000"/>
                <w:sz w:val="16"/>
                <w:szCs w:val="18"/>
                <w:lang w:eastAsia="fr-FR"/>
              </w:rPr>
              <w:t>MN</w:t>
            </w:r>
          </w:p>
        </w:tc>
        <w:tc>
          <w:tcPr>
            <w:tcW w:w="1265" w:type="dxa"/>
            <w:tcBorders>
              <w:top w:val="single" w:sz="4" w:space="0" w:color="auto"/>
              <w:left w:val="nil"/>
              <w:bottom w:val="single" w:sz="4" w:space="0" w:color="auto"/>
              <w:right w:val="single" w:sz="4" w:space="0" w:color="auto"/>
            </w:tcBorders>
            <w:shd w:val="clear" w:color="auto" w:fill="auto"/>
            <w:noWrap/>
          </w:tcPr>
          <w:p w14:paraId="2E1838FD" w14:textId="77777777" w:rsidR="00BF1720" w:rsidRPr="00A61C31" w:rsidRDefault="00BF1720" w:rsidP="00652E02">
            <w:pPr>
              <w:spacing w:after="0" w:line="240" w:lineRule="auto"/>
              <w:jc w:val="center"/>
              <w:rPr>
                <w:rFonts w:ascii="Calibri" w:eastAsia="Times New Roman" w:hAnsi="Calibri" w:cs="Times New Roman"/>
                <w:color w:val="000000"/>
                <w:sz w:val="16"/>
                <w:szCs w:val="18"/>
                <w:lang w:eastAsia="fr-FR"/>
              </w:rPr>
            </w:pPr>
            <w:r>
              <w:rPr>
                <w:rFonts w:ascii="Calibri" w:eastAsia="Times New Roman" w:hAnsi="Calibri" w:cs="Times New Roman"/>
                <w:color w:val="000000"/>
                <w:sz w:val="16"/>
                <w:szCs w:val="18"/>
                <w:lang w:eastAsia="fr-FR"/>
              </w:rPr>
              <w:t>OUI</w:t>
            </w:r>
          </w:p>
        </w:tc>
      </w:tr>
      <w:tr w:rsidR="00BF1720" w:rsidRPr="001525D4" w14:paraId="1D153185" w14:textId="77777777" w:rsidTr="00652E02">
        <w:trPr>
          <w:trHeight w:val="300"/>
          <w:jc w:val="center"/>
        </w:trPr>
        <w:tc>
          <w:tcPr>
            <w:tcW w:w="3729" w:type="dxa"/>
            <w:tcBorders>
              <w:top w:val="single" w:sz="4" w:space="0" w:color="auto"/>
              <w:left w:val="single" w:sz="4" w:space="0" w:color="auto"/>
              <w:bottom w:val="single" w:sz="4" w:space="0" w:color="auto"/>
              <w:right w:val="single" w:sz="4" w:space="0" w:color="auto"/>
            </w:tcBorders>
            <w:shd w:val="clear" w:color="auto" w:fill="auto"/>
            <w:noWrap/>
          </w:tcPr>
          <w:p w14:paraId="5DA6A06A" w14:textId="2E4A4D74" w:rsidR="00BF1720" w:rsidRDefault="00BF1720" w:rsidP="00881E2D">
            <w:pPr>
              <w:spacing w:after="0" w:line="240" w:lineRule="auto"/>
              <w:rPr>
                <w:rFonts w:ascii="Calibri" w:eastAsia="Times New Roman" w:hAnsi="Calibri" w:cs="Calibri"/>
                <w:color w:val="000000"/>
                <w:sz w:val="16"/>
                <w:szCs w:val="16"/>
                <w:lang w:eastAsia="fr-FR"/>
              </w:rPr>
            </w:pPr>
            <w:r>
              <w:rPr>
                <w:rFonts w:ascii="Calibri" w:eastAsia="Times New Roman" w:hAnsi="Calibri" w:cs="Calibri"/>
                <w:color w:val="000000"/>
                <w:sz w:val="16"/>
                <w:szCs w:val="16"/>
                <w:lang w:eastAsia="fr-FR"/>
              </w:rPr>
              <w:t xml:space="preserve">Gestion des mouvements internes </w:t>
            </w:r>
            <w:r w:rsidR="00881E2D">
              <w:rPr>
                <w:rFonts w:ascii="Calibri" w:eastAsia="Times New Roman" w:hAnsi="Calibri" w:cs="Calibri"/>
                <w:color w:val="000000"/>
                <w:sz w:val="16"/>
                <w:szCs w:val="16"/>
                <w:lang w:eastAsia="fr-FR"/>
              </w:rPr>
              <w:t>en radiothérapie externe :</w:t>
            </w:r>
            <w:r>
              <w:rPr>
                <w:rFonts w:ascii="Calibri" w:eastAsia="Times New Roman" w:hAnsi="Calibri" w:cs="Calibri"/>
                <w:color w:val="000000"/>
                <w:sz w:val="16"/>
                <w:szCs w:val="16"/>
                <w:lang w:eastAsia="fr-FR"/>
              </w:rPr>
              <w:t xml:space="preserve"> dispositifs et mise en œuvre </w:t>
            </w:r>
            <w:r w:rsidRPr="008E17D2">
              <w:rPr>
                <w:rFonts w:ascii="Calibri" w:eastAsia="Times New Roman" w:hAnsi="Calibri" w:cs="Calibri"/>
                <w:color w:val="000000"/>
                <w:sz w:val="16"/>
                <w:szCs w:val="16"/>
                <w:lang w:eastAsia="fr-FR"/>
              </w:rPr>
              <w:t>pour le traitement des patients</w:t>
            </w:r>
          </w:p>
        </w:tc>
        <w:tc>
          <w:tcPr>
            <w:tcW w:w="2499" w:type="dxa"/>
            <w:tcBorders>
              <w:top w:val="single" w:sz="4" w:space="0" w:color="auto"/>
              <w:left w:val="nil"/>
              <w:bottom w:val="single" w:sz="4" w:space="0" w:color="auto"/>
              <w:right w:val="single" w:sz="4" w:space="0" w:color="auto"/>
            </w:tcBorders>
            <w:shd w:val="clear" w:color="auto" w:fill="auto"/>
            <w:noWrap/>
          </w:tcPr>
          <w:p w14:paraId="5C64F2AD" w14:textId="77777777" w:rsidR="00BF1720" w:rsidRPr="001525D4" w:rsidRDefault="00BF1720" w:rsidP="00652E02">
            <w:pPr>
              <w:spacing w:after="0" w:line="240" w:lineRule="auto"/>
              <w:rPr>
                <w:rFonts w:ascii="Calibri" w:eastAsia="Times New Roman" w:hAnsi="Calibri" w:cs="Times New Roman"/>
                <w:color w:val="000000"/>
                <w:sz w:val="16"/>
                <w:szCs w:val="18"/>
                <w:lang w:eastAsia="fr-FR"/>
              </w:rPr>
            </w:pPr>
          </w:p>
        </w:tc>
        <w:tc>
          <w:tcPr>
            <w:tcW w:w="744" w:type="dxa"/>
            <w:tcBorders>
              <w:top w:val="single" w:sz="4" w:space="0" w:color="auto"/>
              <w:left w:val="nil"/>
              <w:bottom w:val="single" w:sz="4" w:space="0" w:color="auto"/>
              <w:right w:val="single" w:sz="4" w:space="0" w:color="auto"/>
            </w:tcBorders>
            <w:shd w:val="clear" w:color="auto" w:fill="auto"/>
            <w:noWrap/>
          </w:tcPr>
          <w:p w14:paraId="27BEAD77" w14:textId="77777777" w:rsidR="00BF1720" w:rsidRDefault="00BF1720" w:rsidP="00652E02">
            <w:pPr>
              <w:spacing w:after="0" w:line="240" w:lineRule="auto"/>
              <w:jc w:val="center"/>
              <w:rPr>
                <w:rFonts w:ascii="Calibri" w:eastAsia="Times New Roman" w:hAnsi="Calibri" w:cs="Times New Roman"/>
                <w:color w:val="000000"/>
                <w:sz w:val="16"/>
                <w:szCs w:val="18"/>
                <w:lang w:eastAsia="fr-FR"/>
              </w:rPr>
            </w:pPr>
            <w:r>
              <w:rPr>
                <w:rFonts w:ascii="Calibri" w:eastAsia="Times New Roman" w:hAnsi="Calibri" w:cs="Times New Roman"/>
                <w:color w:val="000000"/>
                <w:sz w:val="16"/>
                <w:szCs w:val="18"/>
                <w:lang w:eastAsia="fr-FR"/>
              </w:rPr>
              <w:t>38</w:t>
            </w:r>
          </w:p>
        </w:tc>
        <w:tc>
          <w:tcPr>
            <w:tcW w:w="506" w:type="dxa"/>
            <w:tcBorders>
              <w:top w:val="single" w:sz="4" w:space="0" w:color="auto"/>
              <w:left w:val="nil"/>
              <w:bottom w:val="single" w:sz="4" w:space="0" w:color="auto"/>
              <w:right w:val="single" w:sz="4" w:space="0" w:color="auto"/>
            </w:tcBorders>
            <w:shd w:val="clear" w:color="auto" w:fill="auto"/>
            <w:noWrap/>
          </w:tcPr>
          <w:p w14:paraId="5911872B" w14:textId="77777777" w:rsidR="00BF1720" w:rsidRDefault="00BF1720" w:rsidP="00652E02">
            <w:pPr>
              <w:spacing w:after="0" w:line="240" w:lineRule="auto"/>
              <w:jc w:val="center"/>
              <w:rPr>
                <w:rFonts w:ascii="Calibri" w:eastAsia="Times New Roman" w:hAnsi="Calibri" w:cs="Times New Roman"/>
                <w:color w:val="000000"/>
                <w:sz w:val="16"/>
                <w:szCs w:val="18"/>
                <w:lang w:eastAsia="fr-FR"/>
              </w:rPr>
            </w:pPr>
            <w:r>
              <w:rPr>
                <w:rFonts w:ascii="Calibri" w:eastAsia="Times New Roman" w:hAnsi="Calibri" w:cs="Times New Roman"/>
                <w:color w:val="000000"/>
                <w:sz w:val="16"/>
                <w:szCs w:val="18"/>
                <w:lang w:eastAsia="fr-FR"/>
              </w:rPr>
              <w:t>2020</w:t>
            </w:r>
          </w:p>
        </w:tc>
        <w:tc>
          <w:tcPr>
            <w:tcW w:w="804" w:type="dxa"/>
            <w:tcBorders>
              <w:top w:val="single" w:sz="4" w:space="0" w:color="auto"/>
              <w:left w:val="nil"/>
              <w:bottom w:val="single" w:sz="4" w:space="0" w:color="auto"/>
              <w:right w:val="single" w:sz="4" w:space="0" w:color="auto"/>
            </w:tcBorders>
            <w:shd w:val="clear" w:color="auto" w:fill="auto"/>
            <w:noWrap/>
          </w:tcPr>
          <w:p w14:paraId="107B6DC4" w14:textId="77777777" w:rsidR="00BF1720" w:rsidRDefault="00BF1720" w:rsidP="00652E02">
            <w:pPr>
              <w:spacing w:after="0" w:line="240" w:lineRule="auto"/>
              <w:jc w:val="center"/>
              <w:rPr>
                <w:rFonts w:ascii="Calibri" w:eastAsia="Times New Roman" w:hAnsi="Calibri" w:cs="Times New Roman"/>
                <w:color w:val="000000"/>
                <w:sz w:val="16"/>
                <w:szCs w:val="18"/>
                <w:lang w:eastAsia="fr-FR"/>
              </w:rPr>
            </w:pPr>
            <w:r>
              <w:rPr>
                <w:rFonts w:ascii="Calibri" w:eastAsia="Times New Roman" w:hAnsi="Calibri" w:cs="Times New Roman"/>
                <w:color w:val="000000"/>
                <w:sz w:val="16"/>
                <w:szCs w:val="18"/>
                <w:lang w:eastAsia="fr-FR"/>
              </w:rPr>
              <w:t>RT</w:t>
            </w:r>
          </w:p>
        </w:tc>
        <w:tc>
          <w:tcPr>
            <w:tcW w:w="1265" w:type="dxa"/>
            <w:tcBorders>
              <w:top w:val="single" w:sz="4" w:space="0" w:color="auto"/>
              <w:left w:val="nil"/>
              <w:bottom w:val="single" w:sz="4" w:space="0" w:color="auto"/>
              <w:right w:val="single" w:sz="4" w:space="0" w:color="auto"/>
            </w:tcBorders>
            <w:shd w:val="clear" w:color="auto" w:fill="auto"/>
            <w:noWrap/>
          </w:tcPr>
          <w:p w14:paraId="6A2EB651" w14:textId="77777777" w:rsidR="00BF1720" w:rsidRDefault="00BF1720" w:rsidP="00652E02">
            <w:pPr>
              <w:spacing w:after="0" w:line="240" w:lineRule="auto"/>
              <w:jc w:val="center"/>
              <w:rPr>
                <w:rFonts w:ascii="Calibri" w:eastAsia="Times New Roman" w:hAnsi="Calibri" w:cs="Times New Roman"/>
                <w:color w:val="000000"/>
                <w:sz w:val="16"/>
                <w:szCs w:val="18"/>
                <w:lang w:eastAsia="fr-FR"/>
              </w:rPr>
            </w:pPr>
            <w:r>
              <w:rPr>
                <w:rFonts w:ascii="Calibri" w:eastAsia="Times New Roman" w:hAnsi="Calibri" w:cs="Times New Roman"/>
                <w:color w:val="000000"/>
                <w:sz w:val="16"/>
                <w:szCs w:val="18"/>
                <w:lang w:eastAsia="fr-FR"/>
              </w:rPr>
              <w:t xml:space="preserve">OUI </w:t>
            </w:r>
          </w:p>
        </w:tc>
      </w:tr>
      <w:tr w:rsidR="00BF1720" w:rsidRPr="001525D4" w14:paraId="5B47E404" w14:textId="77777777" w:rsidTr="00652E02">
        <w:trPr>
          <w:trHeight w:val="300"/>
          <w:jc w:val="center"/>
        </w:trPr>
        <w:tc>
          <w:tcPr>
            <w:tcW w:w="3729" w:type="dxa"/>
            <w:tcBorders>
              <w:top w:val="single" w:sz="4" w:space="0" w:color="auto"/>
              <w:left w:val="single" w:sz="4" w:space="0" w:color="auto"/>
              <w:bottom w:val="single" w:sz="4" w:space="0" w:color="auto"/>
              <w:right w:val="single" w:sz="4" w:space="0" w:color="auto"/>
            </w:tcBorders>
            <w:shd w:val="clear" w:color="auto" w:fill="auto"/>
            <w:noWrap/>
          </w:tcPr>
          <w:p w14:paraId="51198AF7" w14:textId="77777777" w:rsidR="00BF1720" w:rsidRDefault="00BF1720" w:rsidP="00652E02">
            <w:pPr>
              <w:spacing w:after="0" w:line="240" w:lineRule="auto"/>
              <w:rPr>
                <w:rFonts w:ascii="Calibri" w:eastAsia="Times New Roman" w:hAnsi="Calibri" w:cs="Calibri"/>
                <w:color w:val="000000"/>
                <w:sz w:val="16"/>
                <w:szCs w:val="16"/>
                <w:lang w:eastAsia="fr-FR"/>
              </w:rPr>
            </w:pPr>
            <w:r w:rsidRPr="008E17D2">
              <w:rPr>
                <w:rFonts w:ascii="Calibri" w:eastAsia="Times New Roman" w:hAnsi="Calibri" w:cs="Calibri"/>
                <w:color w:val="000000"/>
                <w:sz w:val="16"/>
                <w:szCs w:val="16"/>
                <w:lang w:eastAsia="fr-FR"/>
              </w:rPr>
              <w:t>Doses au scanner par indication clinique</w:t>
            </w:r>
          </w:p>
        </w:tc>
        <w:tc>
          <w:tcPr>
            <w:tcW w:w="2499" w:type="dxa"/>
            <w:tcBorders>
              <w:top w:val="single" w:sz="4" w:space="0" w:color="auto"/>
              <w:left w:val="nil"/>
              <w:bottom w:val="single" w:sz="4" w:space="0" w:color="auto"/>
              <w:right w:val="single" w:sz="4" w:space="0" w:color="auto"/>
            </w:tcBorders>
            <w:shd w:val="clear" w:color="auto" w:fill="auto"/>
            <w:noWrap/>
          </w:tcPr>
          <w:p w14:paraId="5BF502CA" w14:textId="77777777" w:rsidR="00BF1720" w:rsidRPr="001525D4" w:rsidRDefault="00BF1720" w:rsidP="00652E02">
            <w:pPr>
              <w:spacing w:after="0" w:line="240" w:lineRule="auto"/>
              <w:rPr>
                <w:rFonts w:ascii="Calibri" w:eastAsia="Times New Roman" w:hAnsi="Calibri" w:cs="Times New Roman"/>
                <w:color w:val="000000"/>
                <w:sz w:val="16"/>
                <w:szCs w:val="18"/>
                <w:lang w:eastAsia="fr-FR"/>
              </w:rPr>
            </w:pPr>
          </w:p>
        </w:tc>
        <w:tc>
          <w:tcPr>
            <w:tcW w:w="744" w:type="dxa"/>
            <w:tcBorders>
              <w:top w:val="single" w:sz="4" w:space="0" w:color="auto"/>
              <w:left w:val="nil"/>
              <w:bottom w:val="single" w:sz="4" w:space="0" w:color="auto"/>
              <w:right w:val="single" w:sz="4" w:space="0" w:color="auto"/>
            </w:tcBorders>
            <w:shd w:val="clear" w:color="auto" w:fill="auto"/>
            <w:noWrap/>
          </w:tcPr>
          <w:p w14:paraId="6178F026" w14:textId="77777777" w:rsidR="00BF1720" w:rsidRDefault="00BF1720" w:rsidP="00652E02">
            <w:pPr>
              <w:spacing w:after="0" w:line="240" w:lineRule="auto"/>
              <w:jc w:val="center"/>
              <w:rPr>
                <w:rFonts w:ascii="Calibri" w:eastAsia="Times New Roman" w:hAnsi="Calibri" w:cs="Times New Roman"/>
                <w:color w:val="000000"/>
                <w:sz w:val="16"/>
                <w:szCs w:val="18"/>
                <w:lang w:eastAsia="fr-FR"/>
              </w:rPr>
            </w:pPr>
            <w:r>
              <w:rPr>
                <w:rFonts w:ascii="Calibri" w:eastAsia="Times New Roman" w:hAnsi="Calibri" w:cs="Times New Roman"/>
                <w:color w:val="000000"/>
                <w:sz w:val="16"/>
                <w:szCs w:val="18"/>
                <w:lang w:eastAsia="fr-FR"/>
              </w:rPr>
              <w:t>39</w:t>
            </w:r>
          </w:p>
        </w:tc>
        <w:tc>
          <w:tcPr>
            <w:tcW w:w="506" w:type="dxa"/>
            <w:tcBorders>
              <w:top w:val="single" w:sz="4" w:space="0" w:color="auto"/>
              <w:left w:val="nil"/>
              <w:bottom w:val="single" w:sz="4" w:space="0" w:color="auto"/>
              <w:right w:val="single" w:sz="4" w:space="0" w:color="auto"/>
            </w:tcBorders>
            <w:shd w:val="clear" w:color="auto" w:fill="auto"/>
            <w:noWrap/>
          </w:tcPr>
          <w:p w14:paraId="77A1C9CD" w14:textId="77777777" w:rsidR="00BF1720" w:rsidRDefault="00BF1720" w:rsidP="00652E02">
            <w:pPr>
              <w:spacing w:after="0" w:line="240" w:lineRule="auto"/>
              <w:jc w:val="center"/>
              <w:rPr>
                <w:rFonts w:ascii="Calibri" w:eastAsia="Times New Roman" w:hAnsi="Calibri" w:cs="Times New Roman"/>
                <w:color w:val="000000"/>
                <w:sz w:val="16"/>
                <w:szCs w:val="18"/>
                <w:lang w:eastAsia="fr-FR"/>
              </w:rPr>
            </w:pPr>
            <w:r>
              <w:rPr>
                <w:rFonts w:ascii="Calibri" w:eastAsia="Times New Roman" w:hAnsi="Calibri" w:cs="Times New Roman"/>
                <w:color w:val="000000"/>
                <w:sz w:val="16"/>
                <w:szCs w:val="18"/>
                <w:lang w:eastAsia="fr-FR"/>
              </w:rPr>
              <w:t>2020</w:t>
            </w:r>
          </w:p>
        </w:tc>
        <w:tc>
          <w:tcPr>
            <w:tcW w:w="804" w:type="dxa"/>
            <w:tcBorders>
              <w:top w:val="single" w:sz="4" w:space="0" w:color="auto"/>
              <w:left w:val="nil"/>
              <w:bottom w:val="single" w:sz="4" w:space="0" w:color="auto"/>
              <w:right w:val="single" w:sz="4" w:space="0" w:color="auto"/>
            </w:tcBorders>
            <w:shd w:val="clear" w:color="auto" w:fill="auto"/>
            <w:noWrap/>
          </w:tcPr>
          <w:p w14:paraId="14C7C22C" w14:textId="77777777" w:rsidR="00BF1720" w:rsidRDefault="00BF1720" w:rsidP="00652E02">
            <w:pPr>
              <w:spacing w:after="0" w:line="240" w:lineRule="auto"/>
              <w:jc w:val="center"/>
              <w:rPr>
                <w:rFonts w:ascii="Calibri" w:eastAsia="Times New Roman" w:hAnsi="Calibri" w:cs="Times New Roman"/>
                <w:color w:val="000000"/>
                <w:sz w:val="16"/>
                <w:szCs w:val="18"/>
                <w:lang w:eastAsia="fr-FR"/>
              </w:rPr>
            </w:pPr>
            <w:r>
              <w:rPr>
                <w:rFonts w:ascii="Calibri" w:eastAsia="Times New Roman" w:hAnsi="Calibri" w:cs="Times New Roman"/>
                <w:color w:val="000000"/>
                <w:sz w:val="16"/>
                <w:szCs w:val="18"/>
                <w:lang w:eastAsia="fr-FR"/>
              </w:rPr>
              <w:t>RX</w:t>
            </w:r>
          </w:p>
        </w:tc>
        <w:tc>
          <w:tcPr>
            <w:tcW w:w="1265" w:type="dxa"/>
            <w:tcBorders>
              <w:top w:val="single" w:sz="4" w:space="0" w:color="auto"/>
              <w:left w:val="nil"/>
              <w:bottom w:val="single" w:sz="4" w:space="0" w:color="auto"/>
              <w:right w:val="single" w:sz="4" w:space="0" w:color="auto"/>
            </w:tcBorders>
            <w:shd w:val="clear" w:color="auto" w:fill="auto"/>
            <w:noWrap/>
          </w:tcPr>
          <w:p w14:paraId="4E70DFD6" w14:textId="77777777" w:rsidR="00BF1720" w:rsidRDefault="00BF1720" w:rsidP="00652E02">
            <w:pPr>
              <w:spacing w:after="0" w:line="240" w:lineRule="auto"/>
              <w:jc w:val="center"/>
              <w:rPr>
                <w:rFonts w:ascii="Calibri" w:eastAsia="Times New Roman" w:hAnsi="Calibri" w:cs="Times New Roman"/>
                <w:color w:val="000000"/>
                <w:sz w:val="16"/>
                <w:szCs w:val="18"/>
                <w:lang w:eastAsia="fr-FR"/>
              </w:rPr>
            </w:pPr>
            <w:r>
              <w:rPr>
                <w:rFonts w:ascii="Calibri" w:eastAsia="Times New Roman" w:hAnsi="Calibri" w:cs="Times New Roman"/>
                <w:color w:val="000000"/>
                <w:sz w:val="16"/>
                <w:szCs w:val="18"/>
                <w:lang w:eastAsia="fr-FR"/>
              </w:rPr>
              <w:t>OUI</w:t>
            </w:r>
          </w:p>
        </w:tc>
      </w:tr>
      <w:tr w:rsidR="00BF1720" w:rsidRPr="001525D4" w14:paraId="59547C78" w14:textId="77777777" w:rsidTr="00652E02">
        <w:trPr>
          <w:trHeight w:val="300"/>
          <w:jc w:val="center"/>
        </w:trPr>
        <w:tc>
          <w:tcPr>
            <w:tcW w:w="3729" w:type="dxa"/>
            <w:tcBorders>
              <w:top w:val="single" w:sz="4" w:space="0" w:color="auto"/>
              <w:left w:val="single" w:sz="4" w:space="0" w:color="auto"/>
              <w:bottom w:val="single" w:sz="4" w:space="0" w:color="auto"/>
              <w:right w:val="single" w:sz="4" w:space="0" w:color="auto"/>
            </w:tcBorders>
            <w:shd w:val="clear" w:color="auto" w:fill="auto"/>
            <w:noWrap/>
          </w:tcPr>
          <w:p w14:paraId="70034E08" w14:textId="1FD49C24" w:rsidR="00BF1720" w:rsidRPr="008E17D2" w:rsidRDefault="00BF1720" w:rsidP="00652E02">
            <w:pPr>
              <w:spacing w:after="0" w:line="240" w:lineRule="auto"/>
              <w:rPr>
                <w:rFonts w:ascii="Calibri" w:eastAsia="Times New Roman" w:hAnsi="Calibri" w:cs="Calibri"/>
                <w:color w:val="000000"/>
                <w:sz w:val="16"/>
                <w:szCs w:val="16"/>
                <w:lang w:eastAsia="fr-FR"/>
              </w:rPr>
            </w:pPr>
            <w:r>
              <w:rPr>
                <w:rFonts w:ascii="Calibri" w:eastAsia="Times New Roman" w:hAnsi="Calibri" w:cs="Calibri"/>
                <w:color w:val="000000"/>
                <w:sz w:val="16"/>
                <w:szCs w:val="16"/>
                <w:lang w:eastAsia="fr-FR"/>
              </w:rPr>
              <w:t>Niveaux de référence pour les pratiques interventionnelles radioguidées à l’aide d’arceaux mobiles de bloc opératoire</w:t>
            </w:r>
          </w:p>
        </w:tc>
        <w:tc>
          <w:tcPr>
            <w:tcW w:w="2499" w:type="dxa"/>
            <w:tcBorders>
              <w:top w:val="single" w:sz="4" w:space="0" w:color="auto"/>
              <w:left w:val="nil"/>
              <w:bottom w:val="single" w:sz="4" w:space="0" w:color="auto"/>
              <w:right w:val="single" w:sz="4" w:space="0" w:color="auto"/>
            </w:tcBorders>
            <w:shd w:val="clear" w:color="auto" w:fill="auto"/>
            <w:noWrap/>
          </w:tcPr>
          <w:p w14:paraId="49D58E47" w14:textId="77777777" w:rsidR="00BF1720" w:rsidRPr="001525D4" w:rsidRDefault="00BF1720" w:rsidP="00652E02">
            <w:pPr>
              <w:spacing w:after="0" w:line="240" w:lineRule="auto"/>
              <w:rPr>
                <w:rFonts w:ascii="Calibri" w:eastAsia="Times New Roman" w:hAnsi="Calibri" w:cs="Times New Roman"/>
                <w:color w:val="000000"/>
                <w:sz w:val="16"/>
                <w:szCs w:val="18"/>
                <w:lang w:eastAsia="fr-FR"/>
              </w:rPr>
            </w:pPr>
          </w:p>
        </w:tc>
        <w:tc>
          <w:tcPr>
            <w:tcW w:w="744" w:type="dxa"/>
            <w:tcBorders>
              <w:top w:val="single" w:sz="4" w:space="0" w:color="auto"/>
              <w:left w:val="nil"/>
              <w:bottom w:val="single" w:sz="4" w:space="0" w:color="auto"/>
              <w:right w:val="single" w:sz="4" w:space="0" w:color="auto"/>
            </w:tcBorders>
            <w:shd w:val="clear" w:color="auto" w:fill="auto"/>
            <w:noWrap/>
          </w:tcPr>
          <w:p w14:paraId="20C01FEC" w14:textId="77777777" w:rsidR="00BF1720" w:rsidRDefault="00BF1720" w:rsidP="00652E02">
            <w:pPr>
              <w:spacing w:after="0" w:line="240" w:lineRule="auto"/>
              <w:jc w:val="center"/>
              <w:rPr>
                <w:rFonts w:ascii="Calibri" w:eastAsia="Times New Roman" w:hAnsi="Calibri" w:cs="Times New Roman"/>
                <w:color w:val="000000"/>
                <w:sz w:val="16"/>
                <w:szCs w:val="18"/>
                <w:lang w:eastAsia="fr-FR"/>
              </w:rPr>
            </w:pPr>
            <w:r>
              <w:rPr>
                <w:rFonts w:ascii="Calibri" w:eastAsia="Times New Roman" w:hAnsi="Calibri" w:cs="Times New Roman"/>
                <w:color w:val="000000"/>
                <w:sz w:val="16"/>
                <w:szCs w:val="18"/>
                <w:lang w:eastAsia="fr-FR"/>
              </w:rPr>
              <w:t>40</w:t>
            </w:r>
          </w:p>
        </w:tc>
        <w:tc>
          <w:tcPr>
            <w:tcW w:w="506" w:type="dxa"/>
            <w:tcBorders>
              <w:top w:val="single" w:sz="4" w:space="0" w:color="auto"/>
              <w:left w:val="nil"/>
              <w:bottom w:val="single" w:sz="4" w:space="0" w:color="auto"/>
              <w:right w:val="single" w:sz="4" w:space="0" w:color="auto"/>
            </w:tcBorders>
            <w:shd w:val="clear" w:color="auto" w:fill="auto"/>
            <w:noWrap/>
          </w:tcPr>
          <w:p w14:paraId="05956A51" w14:textId="594E213B" w:rsidR="00BF1720" w:rsidRDefault="00BF1720" w:rsidP="00652E02">
            <w:pPr>
              <w:spacing w:after="0" w:line="240" w:lineRule="auto"/>
              <w:jc w:val="center"/>
              <w:rPr>
                <w:rFonts w:ascii="Calibri" w:eastAsia="Times New Roman" w:hAnsi="Calibri" w:cs="Times New Roman"/>
                <w:color w:val="000000"/>
                <w:sz w:val="16"/>
                <w:szCs w:val="18"/>
                <w:lang w:eastAsia="fr-FR"/>
              </w:rPr>
            </w:pPr>
            <w:r>
              <w:rPr>
                <w:rFonts w:ascii="Calibri" w:eastAsia="Times New Roman" w:hAnsi="Calibri" w:cs="Times New Roman"/>
                <w:color w:val="000000"/>
                <w:sz w:val="16"/>
                <w:szCs w:val="18"/>
                <w:lang w:eastAsia="fr-FR"/>
              </w:rPr>
              <w:t>2020</w:t>
            </w:r>
          </w:p>
        </w:tc>
        <w:tc>
          <w:tcPr>
            <w:tcW w:w="804" w:type="dxa"/>
            <w:tcBorders>
              <w:top w:val="single" w:sz="4" w:space="0" w:color="auto"/>
              <w:left w:val="nil"/>
              <w:bottom w:val="single" w:sz="4" w:space="0" w:color="auto"/>
              <w:right w:val="single" w:sz="4" w:space="0" w:color="auto"/>
            </w:tcBorders>
            <w:shd w:val="clear" w:color="auto" w:fill="auto"/>
            <w:noWrap/>
          </w:tcPr>
          <w:p w14:paraId="501C6723" w14:textId="77777777" w:rsidR="00BF1720" w:rsidRDefault="00BF1720" w:rsidP="00652E02">
            <w:pPr>
              <w:spacing w:after="0" w:line="240" w:lineRule="auto"/>
              <w:jc w:val="center"/>
              <w:rPr>
                <w:rFonts w:ascii="Calibri" w:eastAsia="Times New Roman" w:hAnsi="Calibri" w:cs="Times New Roman"/>
                <w:color w:val="000000"/>
                <w:sz w:val="16"/>
                <w:szCs w:val="18"/>
                <w:lang w:eastAsia="fr-FR"/>
              </w:rPr>
            </w:pPr>
            <w:r>
              <w:rPr>
                <w:rFonts w:ascii="Calibri" w:eastAsia="Times New Roman" w:hAnsi="Calibri" w:cs="Times New Roman"/>
                <w:color w:val="000000"/>
                <w:sz w:val="16"/>
                <w:szCs w:val="18"/>
                <w:lang w:eastAsia="fr-FR"/>
              </w:rPr>
              <w:t>RX</w:t>
            </w:r>
          </w:p>
        </w:tc>
        <w:tc>
          <w:tcPr>
            <w:tcW w:w="1265" w:type="dxa"/>
            <w:tcBorders>
              <w:top w:val="single" w:sz="4" w:space="0" w:color="auto"/>
              <w:left w:val="nil"/>
              <w:bottom w:val="single" w:sz="4" w:space="0" w:color="auto"/>
              <w:right w:val="single" w:sz="4" w:space="0" w:color="auto"/>
            </w:tcBorders>
            <w:shd w:val="clear" w:color="auto" w:fill="auto"/>
            <w:noWrap/>
          </w:tcPr>
          <w:p w14:paraId="6CAD8F04" w14:textId="77777777" w:rsidR="00BF1720" w:rsidRDefault="00BF1720" w:rsidP="00652E02">
            <w:pPr>
              <w:spacing w:after="0" w:line="240" w:lineRule="auto"/>
              <w:jc w:val="center"/>
              <w:rPr>
                <w:rFonts w:ascii="Calibri" w:eastAsia="Times New Roman" w:hAnsi="Calibri" w:cs="Times New Roman"/>
                <w:color w:val="000000"/>
                <w:sz w:val="16"/>
                <w:szCs w:val="18"/>
                <w:lang w:eastAsia="fr-FR"/>
              </w:rPr>
            </w:pPr>
            <w:r>
              <w:rPr>
                <w:rFonts w:ascii="Calibri" w:eastAsia="Times New Roman" w:hAnsi="Calibri" w:cs="Times New Roman"/>
                <w:color w:val="000000"/>
                <w:sz w:val="16"/>
                <w:szCs w:val="18"/>
                <w:lang w:eastAsia="fr-FR"/>
              </w:rPr>
              <w:t>OUI</w:t>
            </w:r>
          </w:p>
        </w:tc>
      </w:tr>
      <w:tr w:rsidR="00BF1720" w:rsidRPr="001525D4" w14:paraId="07A1E5F2" w14:textId="77777777" w:rsidTr="00652E02">
        <w:trPr>
          <w:trHeight w:val="300"/>
          <w:jc w:val="center"/>
        </w:trPr>
        <w:tc>
          <w:tcPr>
            <w:tcW w:w="3729" w:type="dxa"/>
            <w:tcBorders>
              <w:top w:val="single" w:sz="4" w:space="0" w:color="auto"/>
              <w:left w:val="single" w:sz="4" w:space="0" w:color="auto"/>
              <w:bottom w:val="single" w:sz="4" w:space="0" w:color="auto"/>
              <w:right w:val="single" w:sz="4" w:space="0" w:color="auto"/>
            </w:tcBorders>
            <w:shd w:val="clear" w:color="auto" w:fill="auto"/>
            <w:noWrap/>
          </w:tcPr>
          <w:p w14:paraId="2A1849F7" w14:textId="704EEDE1" w:rsidR="00BF1720" w:rsidRDefault="00BF1720" w:rsidP="00652E02">
            <w:pPr>
              <w:spacing w:after="0" w:line="240" w:lineRule="auto"/>
              <w:rPr>
                <w:rFonts w:ascii="Calibri" w:eastAsia="Times New Roman" w:hAnsi="Calibri" w:cs="Calibri"/>
                <w:color w:val="000000"/>
                <w:sz w:val="16"/>
                <w:szCs w:val="16"/>
                <w:lang w:eastAsia="fr-FR"/>
              </w:rPr>
            </w:pPr>
            <w:r>
              <w:rPr>
                <w:rFonts w:ascii="Calibri" w:eastAsia="Times New Roman" w:hAnsi="Calibri" w:cs="Calibri"/>
                <w:color w:val="000000"/>
                <w:sz w:val="16"/>
                <w:szCs w:val="16"/>
                <w:lang w:eastAsia="fr-FR"/>
              </w:rPr>
              <w:t>Système d’analyse automatisé des images tomodensitométriques incluant des métriques de qualité image adaptées aux reconstructions de nouvelles générations</w:t>
            </w:r>
          </w:p>
        </w:tc>
        <w:tc>
          <w:tcPr>
            <w:tcW w:w="2499" w:type="dxa"/>
            <w:tcBorders>
              <w:top w:val="single" w:sz="4" w:space="0" w:color="auto"/>
              <w:left w:val="nil"/>
              <w:bottom w:val="single" w:sz="4" w:space="0" w:color="auto"/>
              <w:right w:val="single" w:sz="4" w:space="0" w:color="auto"/>
            </w:tcBorders>
            <w:shd w:val="clear" w:color="auto" w:fill="auto"/>
            <w:noWrap/>
          </w:tcPr>
          <w:p w14:paraId="00DA63C6" w14:textId="77777777" w:rsidR="00BF1720" w:rsidRPr="001525D4" w:rsidRDefault="00BF1720" w:rsidP="00652E02">
            <w:pPr>
              <w:spacing w:after="0" w:line="240" w:lineRule="auto"/>
              <w:rPr>
                <w:rFonts w:ascii="Calibri" w:eastAsia="Times New Roman" w:hAnsi="Calibri" w:cs="Times New Roman"/>
                <w:color w:val="000000"/>
                <w:sz w:val="16"/>
                <w:szCs w:val="18"/>
                <w:lang w:eastAsia="fr-FR"/>
              </w:rPr>
            </w:pPr>
          </w:p>
        </w:tc>
        <w:tc>
          <w:tcPr>
            <w:tcW w:w="744" w:type="dxa"/>
            <w:tcBorders>
              <w:top w:val="single" w:sz="4" w:space="0" w:color="auto"/>
              <w:left w:val="nil"/>
              <w:bottom w:val="single" w:sz="4" w:space="0" w:color="auto"/>
              <w:right w:val="single" w:sz="4" w:space="0" w:color="auto"/>
            </w:tcBorders>
            <w:shd w:val="clear" w:color="auto" w:fill="auto"/>
            <w:noWrap/>
          </w:tcPr>
          <w:p w14:paraId="55324AA4" w14:textId="2260D79C" w:rsidR="00BF1720" w:rsidRDefault="00BF1720" w:rsidP="00652E02">
            <w:pPr>
              <w:spacing w:after="0" w:line="240" w:lineRule="auto"/>
              <w:jc w:val="center"/>
              <w:rPr>
                <w:rFonts w:ascii="Calibri" w:eastAsia="Times New Roman" w:hAnsi="Calibri" w:cs="Times New Roman"/>
                <w:color w:val="000000"/>
                <w:sz w:val="16"/>
                <w:szCs w:val="18"/>
                <w:lang w:eastAsia="fr-FR"/>
              </w:rPr>
            </w:pPr>
            <w:r>
              <w:rPr>
                <w:rFonts w:ascii="Calibri" w:eastAsia="Times New Roman" w:hAnsi="Calibri" w:cs="Times New Roman"/>
                <w:color w:val="000000"/>
                <w:sz w:val="16"/>
                <w:szCs w:val="18"/>
                <w:lang w:eastAsia="fr-FR"/>
              </w:rPr>
              <w:t>41</w:t>
            </w:r>
          </w:p>
        </w:tc>
        <w:tc>
          <w:tcPr>
            <w:tcW w:w="506" w:type="dxa"/>
            <w:tcBorders>
              <w:top w:val="single" w:sz="4" w:space="0" w:color="auto"/>
              <w:left w:val="nil"/>
              <w:bottom w:val="single" w:sz="4" w:space="0" w:color="auto"/>
              <w:right w:val="single" w:sz="4" w:space="0" w:color="auto"/>
            </w:tcBorders>
            <w:shd w:val="clear" w:color="auto" w:fill="auto"/>
            <w:noWrap/>
          </w:tcPr>
          <w:p w14:paraId="056659C3" w14:textId="41181478" w:rsidR="00BF1720" w:rsidRDefault="00BF1720" w:rsidP="00652E02">
            <w:pPr>
              <w:spacing w:after="0" w:line="240" w:lineRule="auto"/>
              <w:jc w:val="center"/>
              <w:rPr>
                <w:rFonts w:ascii="Calibri" w:eastAsia="Times New Roman" w:hAnsi="Calibri" w:cs="Times New Roman"/>
                <w:color w:val="000000"/>
                <w:sz w:val="16"/>
                <w:szCs w:val="18"/>
                <w:lang w:eastAsia="fr-FR"/>
              </w:rPr>
            </w:pPr>
            <w:r>
              <w:rPr>
                <w:rFonts w:ascii="Calibri" w:eastAsia="Times New Roman" w:hAnsi="Calibri" w:cs="Times New Roman"/>
                <w:color w:val="000000"/>
                <w:sz w:val="16"/>
                <w:szCs w:val="18"/>
                <w:lang w:eastAsia="fr-FR"/>
              </w:rPr>
              <w:t>2023</w:t>
            </w:r>
          </w:p>
        </w:tc>
        <w:tc>
          <w:tcPr>
            <w:tcW w:w="804" w:type="dxa"/>
            <w:tcBorders>
              <w:top w:val="single" w:sz="4" w:space="0" w:color="auto"/>
              <w:left w:val="nil"/>
              <w:bottom w:val="single" w:sz="4" w:space="0" w:color="auto"/>
              <w:right w:val="single" w:sz="4" w:space="0" w:color="auto"/>
            </w:tcBorders>
            <w:shd w:val="clear" w:color="auto" w:fill="auto"/>
            <w:noWrap/>
          </w:tcPr>
          <w:p w14:paraId="428E4729" w14:textId="550566BD" w:rsidR="00BF1720" w:rsidRDefault="00BF1720" w:rsidP="00652E02">
            <w:pPr>
              <w:spacing w:after="0" w:line="240" w:lineRule="auto"/>
              <w:jc w:val="center"/>
              <w:rPr>
                <w:rFonts w:ascii="Calibri" w:eastAsia="Times New Roman" w:hAnsi="Calibri" w:cs="Times New Roman"/>
                <w:color w:val="000000"/>
                <w:sz w:val="16"/>
                <w:szCs w:val="18"/>
                <w:lang w:eastAsia="fr-FR"/>
              </w:rPr>
            </w:pPr>
            <w:r>
              <w:rPr>
                <w:rFonts w:ascii="Calibri" w:eastAsia="Times New Roman" w:hAnsi="Calibri" w:cs="Times New Roman"/>
                <w:color w:val="000000"/>
                <w:sz w:val="16"/>
                <w:szCs w:val="18"/>
                <w:lang w:eastAsia="fr-FR"/>
              </w:rPr>
              <w:t>RX</w:t>
            </w:r>
          </w:p>
        </w:tc>
        <w:tc>
          <w:tcPr>
            <w:tcW w:w="1265" w:type="dxa"/>
            <w:tcBorders>
              <w:top w:val="single" w:sz="4" w:space="0" w:color="auto"/>
              <w:left w:val="nil"/>
              <w:bottom w:val="single" w:sz="4" w:space="0" w:color="auto"/>
              <w:right w:val="single" w:sz="4" w:space="0" w:color="auto"/>
            </w:tcBorders>
            <w:shd w:val="clear" w:color="auto" w:fill="auto"/>
            <w:noWrap/>
          </w:tcPr>
          <w:p w14:paraId="674CC802" w14:textId="0F393C74" w:rsidR="00BF1720" w:rsidRDefault="00BF1720" w:rsidP="00652E02">
            <w:pPr>
              <w:spacing w:after="0" w:line="240" w:lineRule="auto"/>
              <w:jc w:val="center"/>
              <w:rPr>
                <w:rFonts w:ascii="Calibri" w:eastAsia="Times New Roman" w:hAnsi="Calibri" w:cs="Times New Roman"/>
                <w:color w:val="000000"/>
                <w:sz w:val="16"/>
                <w:szCs w:val="18"/>
                <w:lang w:eastAsia="fr-FR"/>
              </w:rPr>
            </w:pPr>
            <w:r>
              <w:rPr>
                <w:rFonts w:ascii="Calibri" w:eastAsia="Times New Roman" w:hAnsi="Calibri" w:cs="Times New Roman"/>
                <w:color w:val="000000"/>
                <w:sz w:val="16"/>
                <w:szCs w:val="18"/>
                <w:lang w:eastAsia="fr-FR"/>
              </w:rPr>
              <w:t>OUI</w:t>
            </w:r>
          </w:p>
        </w:tc>
      </w:tr>
    </w:tbl>
    <w:p w14:paraId="1937F6B7" w14:textId="77777777" w:rsidR="00BF1720" w:rsidRPr="00244E90" w:rsidRDefault="00BF1720" w:rsidP="00BF1720">
      <w:pPr>
        <w:rPr>
          <w:rFonts w:ascii="Times New Roman" w:hAnsi="Times New Roman" w:cs="Times New Roman"/>
        </w:rPr>
      </w:pPr>
    </w:p>
    <w:p w14:paraId="50A71EB6" w14:textId="77777777" w:rsidR="00E05307" w:rsidRPr="00C77205" w:rsidRDefault="00E05307" w:rsidP="00C77205"/>
    <w:sectPr w:rsidR="00E05307" w:rsidRPr="00C77205" w:rsidSect="00FC7A84">
      <w:headerReference w:type="even" r:id="rId174"/>
      <w:headerReference w:type="default" r:id="rId175"/>
      <w:footerReference w:type="even" r:id="rId176"/>
      <w:footerReference w:type="default" r:id="rId177"/>
      <w:pgSz w:w="11906" w:h="16838"/>
      <w:pgMar w:top="992" w:right="737" w:bottom="851" w:left="1106" w:header="709" w:footer="454" w:gutter="0"/>
      <w:pgNumType w:start="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23" w:author="BEAUMONT Tiffany" w:date="2025-03-03T17:01:00Z" w:initials="TB">
    <w:p w14:paraId="74F774AA" w14:textId="77777777" w:rsidR="00470B83" w:rsidRDefault="00470B83" w:rsidP="00470B83">
      <w:pPr>
        <w:pStyle w:val="Commentaire"/>
        <w:jc w:val="left"/>
      </w:pPr>
      <w:r>
        <w:rPr>
          <w:rStyle w:val="Marquedecommentaire"/>
        </w:rPr>
        <w:annotationRef/>
      </w:r>
      <w:r>
        <w:t>Le taux de fixation peut en effet être déterminé ici mais il est uniquement utile en dosimétrie si c’est un taux à l’131I. Si on cite l’EANM on a pas trop le choix que d’appuyer sur ce point</w:t>
      </w:r>
    </w:p>
  </w:comment>
  <w:comment w:id="52" w:author="BEAUMONT Tiffany" w:date="2025-02-04T10:24:00Z" w:initials="TB">
    <w:p w14:paraId="21A5170E" w14:textId="77777777" w:rsidR="00153446" w:rsidRDefault="00454C5C" w:rsidP="00153446">
      <w:pPr>
        <w:pStyle w:val="Commentaire"/>
        <w:jc w:val="left"/>
      </w:pPr>
      <w:r>
        <w:rPr>
          <w:rStyle w:val="Marquedecommentaire"/>
        </w:rPr>
        <w:annotationRef/>
      </w:r>
      <w:r w:rsidR="00153446">
        <w:t>Je pense qu’il serait bien de mettre la référence de Jérôme Clerc car ce n’est pas forcement ce que dit l’EANM. Je pense que c’est «la vision des français»</w:t>
      </w:r>
    </w:p>
    <w:p w14:paraId="3AE29C55" w14:textId="77777777" w:rsidR="00153446" w:rsidRDefault="00153446" w:rsidP="00153446">
      <w:pPr>
        <w:pStyle w:val="Commentaire"/>
        <w:jc w:val="left"/>
      </w:pPr>
      <w:r>
        <w:t>En plus ce n’est pas cohérent avec ce que l’on dit plus haut, comme quoi on n’utilise pas l’iode 131 pour l’unique raison qu’il y en a pas de disponible en petite quantité</w:t>
      </w:r>
    </w:p>
  </w:comment>
  <w:comment w:id="54" w:author="BEAUMONT Tiffany" w:date="2025-03-03T15:50:00Z" w:initials="TB">
    <w:p w14:paraId="789B7F29" w14:textId="77777777" w:rsidR="00D82A9C" w:rsidRDefault="00D82A9C" w:rsidP="00D82A9C">
      <w:pPr>
        <w:pStyle w:val="Commentaire"/>
        <w:jc w:val="left"/>
      </w:pPr>
      <w:r>
        <w:rPr>
          <w:rStyle w:val="Marquedecommentaire"/>
        </w:rPr>
        <w:annotationRef/>
      </w:r>
      <w:r>
        <w:t xml:space="preserve">Aspect </w:t>
      </w:r>
      <w:proofErr w:type="spellStart"/>
      <w:r>
        <w:t>irathérapie</w:t>
      </w:r>
      <w:proofErr w:type="spellEnd"/>
      <w:r>
        <w:t xml:space="preserve"> pas </w:t>
      </w:r>
      <w:proofErr w:type="spellStart"/>
      <w:r>
        <w:t>diag</w:t>
      </w:r>
      <w:proofErr w:type="spellEnd"/>
      <w:r>
        <w:t xml:space="preserve">. </w:t>
      </w:r>
    </w:p>
  </w:comment>
  <w:comment w:id="59" w:author="DEMONCHY Mathilde" w:date="2025-04-08T09:43:00Z" w:initials="DM">
    <w:p w14:paraId="3A875D63" w14:textId="7CF72212" w:rsidR="009F0FF8" w:rsidRDefault="009F0FF8">
      <w:pPr>
        <w:pStyle w:val="Commentaire"/>
      </w:pPr>
      <w:r>
        <w:rPr>
          <w:rStyle w:val="Marquedecommentaire"/>
        </w:rPr>
        <w:annotationRef/>
      </w:r>
      <w:r w:rsidR="00576CA6">
        <w:rPr>
          <w:noProof/>
        </w:rPr>
        <w:t>on a plusieurs réf de J.Clerc.... laquele svp ?</w:t>
      </w:r>
    </w:p>
  </w:comment>
  <w:comment w:id="58" w:author="BEAUMONT Tiffany" w:date="2025-03-07T09:49:00Z" w:initials="TB">
    <w:p w14:paraId="50B30E08" w14:textId="77777777" w:rsidR="00927845" w:rsidRDefault="00927845" w:rsidP="00927845">
      <w:pPr>
        <w:pStyle w:val="Commentaire"/>
        <w:jc w:val="left"/>
      </w:pPr>
      <w:r>
        <w:rPr>
          <w:rStyle w:val="Marquedecommentaire"/>
        </w:rPr>
        <w:annotationRef/>
      </w:r>
      <w:r>
        <w:t xml:space="preserve">@Aurélie si tu peux mettre l’article ou JC décrit ça. Je ne me souviens plus. </w:t>
      </w:r>
    </w:p>
  </w:comment>
  <w:comment w:id="64" w:author="BEAUMONT Tiffany" w:date="2025-02-04T10:42:00Z" w:initials="TB">
    <w:p w14:paraId="5C8749FB" w14:textId="257C9336" w:rsidR="00F50DD6" w:rsidRDefault="00D11575" w:rsidP="00F50DD6">
      <w:pPr>
        <w:pStyle w:val="Commentaire"/>
        <w:jc w:val="left"/>
      </w:pPr>
      <w:r>
        <w:rPr>
          <w:rStyle w:val="Marquedecommentaire"/>
        </w:rPr>
        <w:annotationRef/>
      </w:r>
      <w:r w:rsidR="00F50DD6">
        <w:t>L’objectif de dose est fixe, c’est l’activité à administrer qui doit être personnalisée pour que l’objectif de dose soit respecté</w:t>
      </w:r>
    </w:p>
  </w:comment>
  <w:comment w:id="68" w:author="BEAUMONT Tiffany" w:date="2025-02-04T10:54:00Z" w:initials="TB">
    <w:p w14:paraId="7DEE8087" w14:textId="4BDAED44" w:rsidR="00B92CFC" w:rsidRDefault="00B92CFC" w:rsidP="00B92CFC">
      <w:pPr>
        <w:pStyle w:val="Commentaire"/>
        <w:jc w:val="left"/>
      </w:pPr>
      <w:r>
        <w:rPr>
          <w:rStyle w:val="Marquedecommentaire"/>
        </w:rPr>
        <w:annotationRef/>
      </w:r>
      <w:r>
        <w:t xml:space="preserve">Ajouter une référence ? </w:t>
      </w:r>
    </w:p>
  </w:comment>
  <w:comment w:id="89" w:author="BEAUMONT Tiffany" w:date="2025-02-04T11:08:00Z" w:initials="TB">
    <w:p w14:paraId="4912F5BD" w14:textId="77777777" w:rsidR="0087352C" w:rsidRDefault="0087352C" w:rsidP="0087352C">
      <w:pPr>
        <w:pStyle w:val="Commentaire"/>
        <w:jc w:val="left"/>
      </w:pPr>
      <w:r>
        <w:rPr>
          <w:rStyle w:val="Marquedecommentaire"/>
        </w:rPr>
        <w:annotationRef/>
      </w:r>
      <w:r>
        <w:t>Je ne suis plus sur de l’unité</w:t>
      </w:r>
    </w:p>
  </w:comment>
  <w:comment w:id="100" w:author="FORBES Aurélie" w:date="2024-11-27T23:09:00Z" w:initials="FA">
    <w:p w14:paraId="3337372D" w14:textId="0972D943" w:rsidR="00EE3F83" w:rsidRDefault="00EE3F83">
      <w:r>
        <w:rPr>
          <w:rStyle w:val="PieddepageCar"/>
        </w:rPr>
        <w:annotationRef/>
      </w:r>
      <w:r>
        <w:t xml:space="preserve">Est-ce que Tiffany ou quelqu’un peut me dire si on peut appeler nodule solitaire fonctionnel ce qu’ils </w:t>
      </w:r>
      <w:proofErr w:type="spellStart"/>
      <w:r>
        <w:t>appelent</w:t>
      </w:r>
      <w:proofErr w:type="spellEnd"/>
      <w:r>
        <w:t xml:space="preserve"> TNG dans le guideline EANM de 2023 ? merci</w:t>
      </w:r>
    </w:p>
  </w:comment>
  <w:comment w:id="101" w:author="BEAUMONT Tiffany" w:date="2025-02-10T11:42:00Z" w:initials="TB">
    <w:p w14:paraId="6631072F" w14:textId="77777777" w:rsidR="002E6553" w:rsidRDefault="002E6553" w:rsidP="002E6553">
      <w:pPr>
        <w:pStyle w:val="Commentaire"/>
        <w:jc w:val="left"/>
      </w:pPr>
      <w:r>
        <w:rPr>
          <w:rStyle w:val="Marquedecommentaire"/>
        </w:rPr>
        <w:annotationRef/>
      </w:r>
      <w:r>
        <w:t>C’est ça !</w:t>
      </w:r>
    </w:p>
  </w:comment>
  <w:comment w:id="113" w:author="BEAUMONT Tiffany" w:date="2025-02-04T14:32:00Z" w:initials="TB">
    <w:p w14:paraId="52481E5A" w14:textId="42D6A558" w:rsidR="00063523" w:rsidRDefault="00063523" w:rsidP="00063523">
      <w:pPr>
        <w:pStyle w:val="Commentaire"/>
        <w:jc w:val="left"/>
      </w:pPr>
      <w:r>
        <w:rPr>
          <w:rStyle w:val="Marquedecommentaire"/>
        </w:rPr>
        <w:annotationRef/>
      </w:r>
      <w:r>
        <w:t xml:space="preserve">Nous sommes dans la section enquête préliminaire donc j’ai enlevé la </w:t>
      </w:r>
      <w:proofErr w:type="spellStart"/>
      <w:r>
        <w:t>periode</w:t>
      </w:r>
      <w:proofErr w:type="spellEnd"/>
      <w:r>
        <w:t xml:space="preserve"> de réalisation des mesures pour la mettre dans la section étude multicentrique </w:t>
      </w:r>
    </w:p>
  </w:comment>
  <w:comment w:id="131" w:author="BEAUMONT Tiffany" w:date="2025-02-04T15:27:00Z" w:initials="TB">
    <w:p w14:paraId="4A6AC840" w14:textId="77777777" w:rsidR="007050B2" w:rsidRDefault="007050B2" w:rsidP="007050B2">
      <w:pPr>
        <w:pStyle w:val="Commentaire"/>
        <w:jc w:val="left"/>
      </w:pPr>
      <w:r>
        <w:rPr>
          <w:rStyle w:val="Marquedecommentaire"/>
        </w:rPr>
        <w:annotationRef/>
      </w:r>
      <w:r>
        <w:t>J’avais totalement oublié cette partie. D’</w:t>
      </w:r>
      <w:proofErr w:type="spellStart"/>
      <w:r>
        <w:t>ou</w:t>
      </w:r>
      <w:proofErr w:type="spellEnd"/>
      <w:r>
        <w:t xml:space="preserve"> sort l’estimation patient ..</w:t>
      </w:r>
    </w:p>
  </w:comment>
  <w:comment w:id="132" w:author="DEMONCHY Mathilde" w:date="2025-04-08T13:23:00Z" w:initials="DM">
    <w:p w14:paraId="08522E42" w14:textId="43F583AF" w:rsidR="00477825" w:rsidRDefault="00477825">
      <w:pPr>
        <w:pStyle w:val="Commentaire"/>
      </w:pPr>
      <w:r>
        <w:rPr>
          <w:rStyle w:val="Marquedecommentaire"/>
        </w:rPr>
        <w:annotationRef/>
      </w:r>
      <w:r w:rsidR="00576CA6">
        <w:rPr>
          <w:noProof/>
        </w:rPr>
        <w:t>DU questionnaire. Les données ont été reportées dans le fichier recueil en colonne I pour l'acq N°1</w:t>
      </w:r>
    </w:p>
  </w:comment>
  <w:comment w:id="210" w:author="FORBES Aurélie" w:date="2024-12-30T17:26:00Z" w:initials="FA">
    <w:p w14:paraId="05EEE38B" w14:textId="77098545" w:rsidR="00EE3F83" w:rsidRDefault="00EE3F83">
      <w:pPr>
        <w:pStyle w:val="Commentaire"/>
      </w:pPr>
      <w:r>
        <w:rPr>
          <w:rStyle w:val="Marquedecommentaire"/>
        </w:rPr>
        <w:annotationRef/>
      </w:r>
      <w:r>
        <w:t>TB a noté sur la version papier : « A vérifier dans le fichier recueil l’histoire de la mesure seringue »</w:t>
      </w:r>
    </w:p>
  </w:comment>
  <w:comment w:id="237" w:author="BEAUMONT Tiffany" w:date="2025-02-10T14:02:00Z" w:initials="TB">
    <w:p w14:paraId="5A4EE07A" w14:textId="77777777" w:rsidR="003D66A6" w:rsidRDefault="003D66A6" w:rsidP="003D66A6">
      <w:pPr>
        <w:pStyle w:val="Commentaire"/>
        <w:jc w:val="left"/>
      </w:pPr>
      <w:r>
        <w:rPr>
          <w:rStyle w:val="Marquedecommentaire"/>
        </w:rPr>
        <w:annotationRef/>
      </w:r>
      <w:r>
        <w:t>De mémoire il y a un centre qui a utilisé encore une plus petite taille de matrice, à vérifier sur le fichier recueil</w:t>
      </w:r>
    </w:p>
  </w:comment>
  <w:comment w:id="238" w:author="DEMONCHY Mathilde" w:date="2025-04-08T16:23:00Z" w:initials="DM">
    <w:p w14:paraId="1C156BEC" w14:textId="77F15E0D" w:rsidR="00A8451A" w:rsidRDefault="00A8451A">
      <w:pPr>
        <w:pStyle w:val="Commentaire"/>
      </w:pPr>
      <w:r>
        <w:rPr>
          <w:rStyle w:val="Marquedecommentaire"/>
        </w:rPr>
        <w:annotationRef/>
      </w:r>
      <w:r w:rsidR="00576CA6">
        <w:rPr>
          <w:noProof/>
        </w:rPr>
        <w:t>non, j'ai vérifié, c'est bien 256x256 la plus petite</w:t>
      </w:r>
    </w:p>
  </w:comment>
  <w:comment w:id="254" w:author="BEAUMONT Tiffany" w:date="2025-03-17T11:49:00Z" w:initials="TB">
    <w:p w14:paraId="35DFB18C" w14:textId="77777777" w:rsidR="000163F5" w:rsidRDefault="000163F5" w:rsidP="000163F5">
      <w:pPr>
        <w:pStyle w:val="Commentaire"/>
        <w:jc w:val="left"/>
      </w:pPr>
      <w:r>
        <w:rPr>
          <w:rStyle w:val="Marquedecommentaire"/>
        </w:rPr>
        <w:annotationRef/>
      </w:r>
      <w:r>
        <w:t xml:space="preserve">À vérifier </w:t>
      </w:r>
    </w:p>
  </w:comment>
  <w:comment w:id="255" w:author="DEMONCHY Mathilde" w:date="2025-04-08T16:29:00Z" w:initials="DM">
    <w:p w14:paraId="206CEFEE" w14:textId="119AE2C3" w:rsidR="00030CFF" w:rsidRDefault="00030CFF">
      <w:pPr>
        <w:pStyle w:val="Commentaire"/>
      </w:pPr>
      <w:r>
        <w:rPr>
          <w:rStyle w:val="Marquedecommentaire"/>
        </w:rPr>
        <w:annotationRef/>
      </w:r>
      <w:r w:rsidR="00576CA6">
        <w:rPr>
          <w:noProof/>
        </w:rPr>
        <w:t>sauf Besançon car sans objet</w:t>
      </w:r>
    </w:p>
  </w:comment>
  <w:comment w:id="259" w:author="FORBES Aurélie" w:date="2024-12-30T17:49:00Z" w:initials="FA">
    <w:p w14:paraId="169C37A6" w14:textId="4C53E8C3" w:rsidR="00EE3F83" w:rsidRDefault="00EE3F83">
      <w:pPr>
        <w:pStyle w:val="Commentaire"/>
      </w:pPr>
      <w:r>
        <w:rPr>
          <w:rStyle w:val="Marquedecommentaire"/>
        </w:rPr>
        <w:annotationRef/>
      </w:r>
      <w:r>
        <w:t>Où autre représentation ? deux box plots avec la médiane ?</w:t>
      </w:r>
    </w:p>
  </w:comment>
  <w:comment w:id="260" w:author="BEAUMONT Tiffany" w:date="2025-02-10T15:07:00Z" w:initials="TB">
    <w:p w14:paraId="4D8A2D84" w14:textId="77777777" w:rsidR="00AC2032" w:rsidRDefault="00AC2032" w:rsidP="00AC2032">
      <w:pPr>
        <w:pStyle w:val="Commentaire"/>
        <w:jc w:val="left"/>
      </w:pPr>
      <w:r>
        <w:rPr>
          <w:rStyle w:val="Marquedecommentaire"/>
        </w:rPr>
        <w:annotationRef/>
      </w:r>
      <w:r>
        <w:t>Est-ce que l’on peut mettre le taux de réponse, des médecins et physiciens ?</w:t>
      </w:r>
    </w:p>
  </w:comment>
  <w:comment w:id="261" w:author="DEMONCHY Mathilde" w:date="2025-04-08T16:31:00Z" w:initials="DM">
    <w:p w14:paraId="79EC72E2" w14:textId="2AF77D1D" w:rsidR="00030CFF" w:rsidRDefault="00030CFF">
      <w:pPr>
        <w:pStyle w:val="Commentaire"/>
      </w:pPr>
      <w:r>
        <w:rPr>
          <w:rStyle w:val="Marquedecommentaire"/>
        </w:rPr>
        <w:annotationRef/>
      </w:r>
      <w:r w:rsidR="00576CA6">
        <w:rPr>
          <w:noProof/>
        </w:rPr>
        <w:t>ok, je le marque</w:t>
      </w:r>
    </w:p>
  </w:comment>
  <w:comment w:id="267" w:author="BEAUMONT Tiffany" w:date="2025-02-10T13:12:00Z" w:initials="TB">
    <w:p w14:paraId="1198FBA9" w14:textId="6B0B1FE5" w:rsidR="00817B07" w:rsidRDefault="00817B07" w:rsidP="00817B07">
      <w:pPr>
        <w:pStyle w:val="Commentaire"/>
        <w:jc w:val="left"/>
      </w:pPr>
      <w:r>
        <w:rPr>
          <w:rStyle w:val="Marquedecommentaire"/>
        </w:rPr>
        <w:annotationRef/>
      </w:r>
      <w:r>
        <w:t>Age si on regarde les recommandations de la CIPR</w:t>
      </w:r>
    </w:p>
  </w:comment>
  <w:comment w:id="271" w:author="DEMONCHY Mathilde" w:date="2025-04-08T16:42:00Z" w:initials="DM">
    <w:p w14:paraId="3205AFF8" w14:textId="5A842242" w:rsidR="00076806" w:rsidRDefault="00076806">
      <w:pPr>
        <w:pStyle w:val="Commentaire"/>
      </w:pPr>
      <w:r>
        <w:rPr>
          <w:rStyle w:val="Marquedecommentaire"/>
        </w:rPr>
        <w:annotationRef/>
      </w:r>
      <w:r w:rsidR="00576CA6">
        <w:rPr>
          <w:noProof/>
        </w:rPr>
        <w:t>on a déjà défini plus haut ce qu'est une configuration, ainsi que dans le lexique en début de rapport</w:t>
      </w:r>
    </w:p>
  </w:comment>
  <w:comment w:id="294" w:author="BEAUMONT Tiffany" w:date="2025-02-11T09:02:00Z" w:initials="TB">
    <w:p w14:paraId="56FA3BDC" w14:textId="77777777" w:rsidR="00AB5AF1" w:rsidRDefault="00AB5AF1" w:rsidP="00AB5AF1">
      <w:pPr>
        <w:pStyle w:val="Commentaire"/>
        <w:jc w:val="left"/>
      </w:pPr>
      <w:r>
        <w:rPr>
          <w:rStyle w:val="Marquedecommentaire"/>
        </w:rPr>
        <w:annotationRef/>
      </w:r>
      <w:r>
        <w:t xml:space="preserve">3 méthodes non ? </w:t>
      </w:r>
    </w:p>
    <w:p w14:paraId="3CEE2CE5" w14:textId="77777777" w:rsidR="00AB5AF1" w:rsidRDefault="00AB5AF1" w:rsidP="00AB5AF1">
      <w:pPr>
        <w:pStyle w:val="Commentaire"/>
        <w:jc w:val="left"/>
      </w:pPr>
      <w:r>
        <w:t xml:space="preserve">La segmentation par seuillage est utilisé via le RMSE donc soit on mets le RMSE dans la partie segmentation par seuillage soit on annonce trois méthodes dont 2 pour trouver le seuil idéal. </w:t>
      </w:r>
    </w:p>
  </w:comment>
  <w:comment w:id="295" w:author="BEAUMONT Tiffany" w:date="2025-02-24T13:21:00Z" w:initials="TB">
    <w:p w14:paraId="68D08199" w14:textId="77777777" w:rsidR="0020458E" w:rsidRDefault="0020458E" w:rsidP="0020458E">
      <w:pPr>
        <w:pStyle w:val="Commentaire"/>
        <w:jc w:val="left"/>
      </w:pPr>
      <w:r>
        <w:rPr>
          <w:rStyle w:val="Marquedecommentaire"/>
        </w:rPr>
        <w:annotationRef/>
      </w:r>
      <w:r>
        <w:t>Fait. Proposition faite pour les 10%</w:t>
      </w:r>
    </w:p>
  </w:comment>
  <w:comment w:id="297" w:author="BEAUMONT Tiffany" w:date="2025-03-11T15:41:00Z" w:initials="TB">
    <w:p w14:paraId="21BE32A1" w14:textId="77777777" w:rsidR="00CB0956" w:rsidRDefault="00CB0956" w:rsidP="00CB0956">
      <w:pPr>
        <w:pStyle w:val="Commentaire"/>
        <w:jc w:val="left"/>
      </w:pPr>
      <w:r>
        <w:rPr>
          <w:rStyle w:val="Marquedecommentaire"/>
        </w:rPr>
        <w:annotationRef/>
      </w:r>
      <w:r>
        <w:t>Optimal ?</w:t>
      </w:r>
    </w:p>
  </w:comment>
  <w:comment w:id="298" w:author="BEAUMONT Tiffany" w:date="2025-02-10T16:48:00Z" w:initials="TB">
    <w:p w14:paraId="18C5C857" w14:textId="497DF6F8" w:rsidR="0020458E" w:rsidRDefault="0020458E" w:rsidP="0020458E">
      <w:pPr>
        <w:pStyle w:val="Commentaire"/>
        <w:jc w:val="left"/>
      </w:pPr>
      <w:r>
        <w:rPr>
          <w:rStyle w:val="Marquedecommentaire"/>
        </w:rPr>
        <w:annotationRef/>
      </w:r>
      <w:r>
        <w:t>Nous avons trouvé en amont le seuil des 10% avec cette méthode.</w:t>
      </w:r>
    </w:p>
    <w:p w14:paraId="76A383CC" w14:textId="77777777" w:rsidR="0020458E" w:rsidRDefault="0020458E" w:rsidP="0020458E">
      <w:pPr>
        <w:pStyle w:val="Commentaire"/>
        <w:jc w:val="left"/>
      </w:pPr>
      <w:r>
        <w:t xml:space="preserve"> J’ai deux/trois références même si ce n’est pas encore l’article. On peut peut-être marquer que ce seuil n’a été trouvé que dans une configuration donnée (NaI-123I- </w:t>
      </w:r>
      <w:proofErr w:type="spellStart"/>
      <w:r>
        <w:t>parralèle</w:t>
      </w:r>
      <w:proofErr w:type="spellEnd"/>
      <w:r>
        <w:t xml:space="preserve">) et qu’il faudra voir si il est généralisable ? </w:t>
      </w:r>
    </w:p>
    <w:p w14:paraId="7A043346" w14:textId="77777777" w:rsidR="0020458E" w:rsidRDefault="0020458E" w:rsidP="0020458E">
      <w:pPr>
        <w:pStyle w:val="Commentaire"/>
        <w:jc w:val="left"/>
      </w:pPr>
      <w:r>
        <w:t xml:space="preserve">L’article est bien avancé, il y a des chances que les </w:t>
      </w:r>
      <w:proofErr w:type="spellStart"/>
      <w:r>
        <w:t>publis</w:t>
      </w:r>
      <w:proofErr w:type="spellEnd"/>
      <w:r>
        <w:t xml:space="preserve"> se croisent.</w:t>
      </w:r>
    </w:p>
  </w:comment>
  <w:comment w:id="299" w:author="DEMONCHY Mathilde" w:date="2025-04-08T16:57:00Z" w:initials="DM">
    <w:p w14:paraId="1F70E415" w14:textId="1F0043F4" w:rsidR="00F81F77" w:rsidRDefault="00F81F77">
      <w:pPr>
        <w:pStyle w:val="Commentaire"/>
      </w:pPr>
      <w:r>
        <w:rPr>
          <w:rStyle w:val="Marquedecommentaire"/>
        </w:rPr>
        <w:annotationRef/>
      </w:r>
      <w:r w:rsidR="00576CA6">
        <w:rPr>
          <w:noProof/>
        </w:rPr>
        <w:t>à voir dans les résultats ??</w:t>
      </w:r>
    </w:p>
  </w:comment>
  <w:comment w:id="300" w:author="DEMONCHY Mathilde" w:date="2025-04-08T16:56:00Z" w:initials="DM">
    <w:p w14:paraId="54C9A9FB" w14:textId="11042FA0" w:rsidR="00F81F77" w:rsidRDefault="00F81F77">
      <w:pPr>
        <w:pStyle w:val="Commentaire"/>
      </w:pPr>
      <w:r>
        <w:rPr>
          <w:rStyle w:val="Marquedecommentaire"/>
        </w:rPr>
        <w:annotationRef/>
      </w:r>
      <w:r w:rsidR="00576CA6">
        <w:rPr>
          <w:noProof/>
        </w:rPr>
        <w:t>C'est quoi la réf ??? 48 n'existe pas dans la biblio</w:t>
      </w:r>
    </w:p>
  </w:comment>
  <w:comment w:id="302" w:author="BEAUMONT Tiffany" w:date="2025-02-24T13:51:00Z" w:initials="TB">
    <w:p w14:paraId="77678E59" w14:textId="77777777" w:rsidR="00D81A73" w:rsidRDefault="00D81A73" w:rsidP="00D81A73">
      <w:pPr>
        <w:pStyle w:val="Commentaire"/>
        <w:jc w:val="left"/>
      </w:pPr>
      <w:r>
        <w:rPr>
          <w:rStyle w:val="Marquedecommentaire"/>
        </w:rPr>
        <w:annotationRef/>
      </w:r>
      <w:r>
        <w:t xml:space="preserve">On est en 2D donc pixels ? </w:t>
      </w:r>
    </w:p>
  </w:comment>
  <w:comment w:id="303" w:author="FORBES Aurélie" w:date="2024-12-31T16:21:00Z" w:initials="FA">
    <w:p w14:paraId="154025ED" w14:textId="513C47CC" w:rsidR="00EE3F83" w:rsidRDefault="00EE3F83">
      <w:pPr>
        <w:pStyle w:val="Commentaire"/>
      </w:pPr>
      <w:r>
        <w:rPr>
          <w:rStyle w:val="Marquedecommentaire"/>
        </w:rPr>
        <w:annotationRef/>
      </w:r>
      <w:r>
        <w:t>Quelle valeur de seuil ?</w:t>
      </w:r>
    </w:p>
  </w:comment>
  <w:comment w:id="304" w:author="BEAUMONT Tiffany" w:date="2025-03-26T09:38:00Z" w:initials="TB">
    <w:p w14:paraId="2FCC2741" w14:textId="77777777" w:rsidR="00E91EF2" w:rsidRDefault="00E91EF2" w:rsidP="00E91EF2">
      <w:pPr>
        <w:pStyle w:val="Commentaire"/>
        <w:jc w:val="left"/>
      </w:pPr>
      <w:r>
        <w:rPr>
          <w:rStyle w:val="Marquedecommentaire"/>
        </w:rPr>
        <w:annotationRef/>
      </w:r>
      <w:r>
        <w:t>On ne le dit pas mnt car c’est dans la partie choix du seuil</w:t>
      </w:r>
    </w:p>
  </w:comment>
  <w:comment w:id="305" w:author="FORBES Aurélie" w:date="2024-12-31T17:01:00Z" w:initials="FA">
    <w:p w14:paraId="48EF6067" w14:textId="6EABF3CA" w:rsidR="00EE3F83" w:rsidRDefault="00EE3F83">
      <w:pPr>
        <w:pStyle w:val="Commentaire"/>
      </w:pPr>
      <w:r>
        <w:rPr>
          <w:rStyle w:val="Marquedecommentaire"/>
        </w:rPr>
        <w:annotationRef/>
      </w:r>
      <w:r>
        <w:t>Pour Cyril, à vérifier, j’ai un peu modifié les explications.</w:t>
      </w:r>
    </w:p>
  </w:comment>
  <w:comment w:id="365" w:author="FORBES Aurélie" w:date="2024-12-31T17:50:00Z" w:initials="FA">
    <w:p w14:paraId="3B0A5AF0" w14:textId="7A84C614" w:rsidR="00EE3F83" w:rsidRDefault="00EE3F83">
      <w:pPr>
        <w:pStyle w:val="Commentaire"/>
      </w:pPr>
      <w:r>
        <w:rPr>
          <w:rStyle w:val="Marquedecommentaire"/>
        </w:rPr>
        <w:annotationRef/>
      </w:r>
      <w:r>
        <w:t>Au paragraphe 3.3.1.1 on avait noté SF,10</w:t>
      </w:r>
    </w:p>
    <w:p w14:paraId="220FAD8C" w14:textId="42BF230A" w:rsidR="00EE3F83" w:rsidRDefault="00EE3F83">
      <w:pPr>
        <w:pStyle w:val="Commentaire"/>
      </w:pPr>
      <w:r>
        <w:t>Ça serait bien d’utiliser les mêmes notations non ?</w:t>
      </w:r>
    </w:p>
    <w:p w14:paraId="39B012CC" w14:textId="54B73347" w:rsidR="00EE3F83" w:rsidRDefault="00EE3F83">
      <w:pPr>
        <w:pStyle w:val="Commentaire"/>
      </w:pPr>
      <w:r>
        <w:t>SF,10  //  SSER,10  //  SF11,10</w:t>
      </w:r>
    </w:p>
  </w:comment>
  <w:comment w:id="366" w:author="DEMONCHY Mathilde" w:date="2025-04-08T17:24:00Z" w:initials="DM">
    <w:p w14:paraId="0F8DC3AE" w14:textId="574E1753" w:rsidR="00B2551A" w:rsidRDefault="00B2551A">
      <w:pPr>
        <w:pStyle w:val="Commentaire"/>
      </w:pPr>
      <w:r>
        <w:rPr>
          <w:rStyle w:val="Marquedecommentaire"/>
        </w:rPr>
        <w:annotationRef/>
      </w:r>
      <w:r w:rsidR="00576CA6">
        <w:rPr>
          <w:noProof/>
        </w:rPr>
        <w:t>oui ok</w:t>
      </w:r>
    </w:p>
  </w:comment>
  <w:comment w:id="367" w:author="BEAUMONT Tiffany" w:date="2025-03-17T07:51:00Z" w:initials="TB">
    <w:p w14:paraId="1E64F6A1" w14:textId="77777777" w:rsidR="00E97D09" w:rsidRDefault="00E97D09" w:rsidP="00E97D09">
      <w:pPr>
        <w:pStyle w:val="Commentaire"/>
        <w:jc w:val="left"/>
      </w:pPr>
      <w:r>
        <w:rPr>
          <w:rStyle w:val="Marquedecommentaire"/>
        </w:rPr>
        <w:annotationRef/>
      </w:r>
      <w:r>
        <w:t xml:space="preserve">Cyril </w:t>
      </w:r>
      <w:proofErr w:type="spellStart"/>
      <w:r>
        <w:t>a</w:t>
      </w:r>
      <w:proofErr w:type="spellEnd"/>
      <w:r>
        <w:t xml:space="preserve"> vérifier ?</w:t>
      </w:r>
    </w:p>
  </w:comment>
  <w:comment w:id="373" w:author="BEAUMONT Tiffany" w:date="2025-02-26T09:31:00Z" w:initials="TB">
    <w:p w14:paraId="1307DB37" w14:textId="77777777" w:rsidR="00E7400A" w:rsidRDefault="00E7400A" w:rsidP="00E7400A">
      <w:pPr>
        <w:pStyle w:val="Commentaire"/>
        <w:jc w:val="left"/>
      </w:pPr>
      <w:r>
        <w:rPr>
          <w:rStyle w:val="Marquedecommentaire"/>
        </w:rPr>
        <w:annotationRef/>
      </w:r>
      <w:r>
        <w:t xml:space="preserve">Trop de détail ? J’ai bien envie de retirer cette info. </w:t>
      </w:r>
    </w:p>
  </w:comment>
  <w:comment w:id="372" w:author="BEAUMONT Tiffany" w:date="2025-02-11T09:28:00Z" w:initials="TB">
    <w:p w14:paraId="2F718A93" w14:textId="77777777" w:rsidR="00E7400A" w:rsidRDefault="00E7400A" w:rsidP="00E7400A">
      <w:pPr>
        <w:pStyle w:val="Commentaire"/>
        <w:jc w:val="left"/>
      </w:pPr>
      <w:r>
        <w:rPr>
          <w:rStyle w:val="Marquedecommentaire"/>
        </w:rPr>
        <w:annotationRef/>
      </w:r>
      <w:r>
        <w:t>J’ai proposé une reformulation. Je ne pense pas qu’il faille laisser ce paragraphe ici je le mets dans étude additionnelle</w:t>
      </w:r>
    </w:p>
  </w:comment>
  <w:comment w:id="380" w:author="DEMONCHY Mathilde" w:date="2025-04-08T17:36:00Z" w:initials="DM">
    <w:p w14:paraId="176256BF" w14:textId="053317E2" w:rsidR="00970474" w:rsidRDefault="00970474">
      <w:pPr>
        <w:pStyle w:val="Commentaire"/>
      </w:pPr>
      <w:r>
        <w:rPr>
          <w:rStyle w:val="Marquedecommentaire"/>
        </w:rPr>
        <w:annotationRef/>
      </w:r>
      <w:r w:rsidR="00576CA6">
        <w:rPr>
          <w:noProof/>
        </w:rPr>
        <w:t>A vérifier</w:t>
      </w:r>
    </w:p>
  </w:comment>
  <w:comment w:id="684" w:author="BEAUMONT Tiffany" w:date="2025-03-21T17:01:00Z" w:initials="TB">
    <w:p w14:paraId="33C5AE4B" w14:textId="77777777" w:rsidR="000B06D4" w:rsidRDefault="000B06D4" w:rsidP="000B06D4">
      <w:pPr>
        <w:pStyle w:val="Commentaire"/>
        <w:jc w:val="left"/>
      </w:pPr>
      <w:r>
        <w:rPr>
          <w:rStyle w:val="Marquedecommentaire"/>
        </w:rPr>
        <w:annotationRef/>
      </w:r>
      <w:r>
        <w:t xml:space="preserve">En attente graph </w:t>
      </w:r>
      <w:proofErr w:type="spellStart"/>
      <w:r>
        <w:t>cyril</w:t>
      </w:r>
      <w:proofErr w:type="spellEnd"/>
      <w:r>
        <w:t>, FE + ER avec échelle fixe</w:t>
      </w:r>
    </w:p>
  </w:comment>
  <w:comment w:id="810" w:author="BEAUMONT Tiffany" w:date="2025-03-25T16:02:00Z" w:initials="TB">
    <w:p w14:paraId="01FE00E1" w14:textId="77777777" w:rsidR="00952841" w:rsidRDefault="00952841" w:rsidP="00952841">
      <w:pPr>
        <w:pStyle w:val="Commentaire"/>
        <w:jc w:val="left"/>
      </w:pPr>
      <w:r>
        <w:rPr>
          <w:rStyle w:val="Marquedecommentaire"/>
        </w:rPr>
        <w:annotationRef/>
      </w:r>
      <w:r>
        <w:t xml:space="preserve">Induit par le fantôme d’étalonnage ? </w:t>
      </w:r>
    </w:p>
  </w:comment>
  <w:comment w:id="856" w:author="Cyril JAUDET" w:date="2024-10-21T16:02:00Z" w:initials="CJ">
    <w:p w14:paraId="07E2E8D1" w14:textId="25F81138" w:rsidR="00480F46" w:rsidRDefault="00480F46" w:rsidP="00480F46">
      <w:r>
        <w:annotationRef/>
      </w:r>
      <w:r>
        <w:t xml:space="preserve">Parler de l’amplitude de la corrélation ? </w:t>
      </w:r>
    </w:p>
    <w:p w14:paraId="270A41CA" w14:textId="77777777" w:rsidR="00480F46" w:rsidRDefault="00480F46" w:rsidP="00480F46"/>
    <w:p w14:paraId="4F8AAE22" w14:textId="77777777" w:rsidR="00480F46" w:rsidRDefault="00480F46" w:rsidP="00480F46">
      <w:r>
        <w:t>Oui</w:t>
      </w:r>
    </w:p>
    <w:p w14:paraId="164740B2" w14:textId="77777777" w:rsidR="00480F46" w:rsidRDefault="00480F46" w:rsidP="00480F46"/>
    <w:p w14:paraId="4689A72F" w14:textId="77777777" w:rsidR="00480F46" w:rsidRDefault="00480F46" w:rsidP="00480F46">
      <w:r>
        <w:t xml:space="preserve">distance </w:t>
      </w:r>
      <w:proofErr w:type="spellStart"/>
      <w:r>
        <w:t>coeff</w:t>
      </w:r>
      <w:proofErr w:type="spellEnd"/>
      <w:r>
        <w:t xml:space="preserve"> de corrélation important en fonction de la sensibilité mais pas pour l’erreur relative en sténopé ? (surtout pour les sténopé)</w:t>
      </w:r>
    </w:p>
    <w:p w14:paraId="29DF8A98" w14:textId="77777777" w:rsidR="00480F46" w:rsidRDefault="00480F46" w:rsidP="00480F46">
      <w:r>
        <w:t>La distance est fixe mais erreur relative c’est toujours la même distance / centre (</w:t>
      </w:r>
      <w:proofErr w:type="spellStart"/>
      <w:r>
        <w:t>intercentre</w:t>
      </w:r>
      <w:proofErr w:type="spellEnd"/>
      <w:r>
        <w:t>) mais là elle est calculée sur tous les centres (corrélation)</w:t>
      </w:r>
    </w:p>
  </w:comment>
  <w:comment w:id="1051" w:author="Cyril JAUDET" w:date="2024-10-21T16:02:00Z" w:initials="CJ">
    <w:p w14:paraId="290EB61B" w14:textId="77777777" w:rsidR="00C71AD0" w:rsidRDefault="00C71AD0" w:rsidP="00C71AD0">
      <w:r>
        <w:annotationRef/>
      </w:r>
      <w:r>
        <w:t xml:space="preserve">Parler de l’amplitude de la corrélation ? </w:t>
      </w:r>
    </w:p>
    <w:p w14:paraId="346CF9AF" w14:textId="77777777" w:rsidR="00C71AD0" w:rsidRDefault="00C71AD0" w:rsidP="00C71AD0"/>
    <w:p w14:paraId="53B37A2D" w14:textId="77777777" w:rsidR="00C71AD0" w:rsidRDefault="00C71AD0" w:rsidP="00C71AD0">
      <w:r>
        <w:t>Oui</w:t>
      </w:r>
    </w:p>
    <w:p w14:paraId="2762F4C1" w14:textId="77777777" w:rsidR="00C71AD0" w:rsidRDefault="00C71AD0" w:rsidP="00C71AD0"/>
    <w:p w14:paraId="1A5452E1" w14:textId="77777777" w:rsidR="00C71AD0" w:rsidRDefault="00C71AD0" w:rsidP="00C71AD0">
      <w:r>
        <w:t xml:space="preserve">distance </w:t>
      </w:r>
      <w:proofErr w:type="spellStart"/>
      <w:r>
        <w:t>coeff</w:t>
      </w:r>
      <w:proofErr w:type="spellEnd"/>
      <w:r>
        <w:t xml:space="preserve"> de corrélation important en fonction de la sensibilité mais pas pour l’erreur relative en sténopé ? (surtout pour les sténopé)</w:t>
      </w:r>
    </w:p>
    <w:p w14:paraId="2FFC2F25" w14:textId="77777777" w:rsidR="00C71AD0" w:rsidRDefault="00C71AD0" w:rsidP="00C71AD0">
      <w:r>
        <w:t>La distance est fixe mais erreur relative c’est toujours la même distance / centre (</w:t>
      </w:r>
      <w:proofErr w:type="spellStart"/>
      <w:r>
        <w:t>intercentre</w:t>
      </w:r>
      <w:proofErr w:type="spellEnd"/>
      <w:r>
        <w:t>) mais là elle est calculée sur tous les centres (corrélation)</w:t>
      </w:r>
    </w:p>
  </w:comment>
  <w:comment w:id="1416" w:author="FORBES Aurélie" w:date="2025-01-01T14:07:00Z" w:initials="FA">
    <w:p w14:paraId="53B6F55D" w14:textId="5A0BD5F5" w:rsidR="00EE3F83" w:rsidRDefault="00EE3F83">
      <w:pPr>
        <w:pStyle w:val="Commentaire"/>
      </w:pPr>
      <w:r>
        <w:rPr>
          <w:rStyle w:val="Marquedecommentaire"/>
        </w:rPr>
        <w:annotationRef/>
      </w:r>
      <w:r>
        <w:t>Sensibilités des centres ?</w:t>
      </w:r>
    </w:p>
  </w:comment>
  <w:comment w:id="1422" w:author="FORBES Aurélie" w:date="2024-12-31T19:19:00Z" w:initials="FA">
    <w:p w14:paraId="3086A7D6" w14:textId="0C8ABED1" w:rsidR="00EE3F83" w:rsidRDefault="00EE3F83">
      <w:pPr>
        <w:pStyle w:val="Commentaire"/>
      </w:pPr>
      <w:r>
        <w:rPr>
          <w:rStyle w:val="Marquedecommentaire"/>
        </w:rPr>
        <w:annotationRef/>
      </w:r>
      <w:r>
        <w:t>A refaire : autre couleur pour tous ceux qui ont créé une routine pour la partie « locale » très inspirée du protocole standardisé</w:t>
      </w:r>
    </w:p>
  </w:comment>
  <w:comment w:id="1432" w:author="FORBES Aurélie" w:date="2025-01-01T14:08:00Z" w:initials="FA">
    <w:p w14:paraId="6DDD222A" w14:textId="5B140C4C" w:rsidR="00EE3F83" w:rsidRDefault="00EE3F83">
      <w:pPr>
        <w:pStyle w:val="Commentaire"/>
      </w:pPr>
      <w:r>
        <w:rPr>
          <w:rStyle w:val="Marquedecommentaire"/>
        </w:rPr>
        <w:annotationRef/>
      </w:r>
      <w:r>
        <w:t xml:space="preserve">Erreur relative sur les sensibilités des fantômes calculés par les centres par rapport au </w:t>
      </w:r>
      <w:proofErr w:type="spellStart"/>
      <w:r>
        <w:t>fantome</w:t>
      </w:r>
      <w:proofErr w:type="spellEnd"/>
      <w:r>
        <w:t xml:space="preserve"> local comme référence ? ça n’est pas bien expliqué dans math et </w:t>
      </w:r>
      <w:proofErr w:type="spellStart"/>
      <w:r>
        <w:t>meth</w:t>
      </w:r>
      <w:proofErr w:type="spellEnd"/>
      <w:r>
        <w:t>.</w:t>
      </w:r>
    </w:p>
  </w:comment>
  <w:comment w:id="1518" w:author="Cyril JAUDET" w:date="2024-10-21T16:02:00Z" w:initials="CJ">
    <w:p w14:paraId="5C144930" w14:textId="4E8AD709" w:rsidR="00EE3F83" w:rsidRDefault="00EE3F83" w:rsidP="00671D55">
      <w:r>
        <w:annotationRef/>
      </w:r>
      <w:r>
        <w:t xml:space="preserve">Parler de l’amplitude de la corrélation ? </w:t>
      </w:r>
    </w:p>
    <w:p w14:paraId="269B3150" w14:textId="77777777" w:rsidR="00EE3F83" w:rsidRDefault="00EE3F83" w:rsidP="00671D55"/>
    <w:p w14:paraId="6716BE69" w14:textId="457EA560" w:rsidR="00EE3F83" w:rsidRDefault="00EE3F83" w:rsidP="00671D55">
      <w:r>
        <w:t>Oui</w:t>
      </w:r>
    </w:p>
    <w:p w14:paraId="06556FA1" w14:textId="77777777" w:rsidR="00EE3F83" w:rsidRDefault="00EE3F83" w:rsidP="00671D55"/>
    <w:p w14:paraId="3F684CE9" w14:textId="6D4EC2DE" w:rsidR="00EE3F83" w:rsidRDefault="00EE3F83" w:rsidP="00671D55">
      <w:r>
        <w:t xml:space="preserve">distance </w:t>
      </w:r>
      <w:proofErr w:type="spellStart"/>
      <w:r>
        <w:t>coeff</w:t>
      </w:r>
      <w:proofErr w:type="spellEnd"/>
      <w:r>
        <w:t xml:space="preserve"> de corrélation important en fonction de la sensibilité mais pas pour l’erreur relative en sténopé ? (surtout pour les sténopé)</w:t>
      </w:r>
    </w:p>
    <w:p w14:paraId="445A93EA" w14:textId="287004CB" w:rsidR="00EE3F83" w:rsidRDefault="00EE3F83" w:rsidP="00671D55">
      <w:r>
        <w:t>La distance est fixe mais erreur relative c’est toujours la même distance / centre (</w:t>
      </w:r>
      <w:proofErr w:type="spellStart"/>
      <w:r>
        <w:t>intercentre</w:t>
      </w:r>
      <w:proofErr w:type="spellEnd"/>
      <w:r>
        <w:t>) mais là elle est calculée sur tous les centres (corrélation)</w:t>
      </w:r>
    </w:p>
  </w:comment>
  <w:comment w:id="1540" w:author="FORBES Aurélie" w:date="2024-12-31T19:25:00Z" w:initials="FA">
    <w:p w14:paraId="7FC6D032" w14:textId="420563D1" w:rsidR="00EE3F83" w:rsidRDefault="00EE3F83">
      <w:pPr>
        <w:pStyle w:val="Commentaire"/>
      </w:pPr>
      <w:r>
        <w:rPr>
          <w:rStyle w:val="Marquedecommentaire"/>
        </w:rPr>
        <w:annotationRef/>
      </w:r>
      <w:r>
        <w:t>Idem, refaire avec couleur</w:t>
      </w:r>
    </w:p>
  </w:comment>
  <w:comment w:id="1642" w:author="FORBES Aurélie" w:date="2024-12-31T19:37:00Z" w:initials="FA">
    <w:p w14:paraId="31C71CBB" w14:textId="2165497C" w:rsidR="00EE3F83" w:rsidRDefault="00EE3F83">
      <w:pPr>
        <w:pStyle w:val="Commentaire"/>
      </w:pPr>
      <w:r>
        <w:rPr>
          <w:rStyle w:val="Marquedecommentaire"/>
        </w:rPr>
        <w:annotationRef/>
      </w:r>
      <w:r>
        <w:t>à refaire idem</w:t>
      </w:r>
    </w:p>
  </w:comment>
  <w:comment w:id="1730" w:author="FORBES Aurélie" w:date="2024-12-31T19:42:00Z" w:initials="FA">
    <w:p w14:paraId="32697462" w14:textId="4E01234B" w:rsidR="00EE3F83" w:rsidRDefault="00EE3F83">
      <w:pPr>
        <w:pStyle w:val="Commentaire"/>
      </w:pPr>
      <w:r>
        <w:rPr>
          <w:rStyle w:val="Marquedecommentaire"/>
        </w:rPr>
        <w:annotationRef/>
      </w:r>
      <w:r>
        <w:t>à refaire idem</w:t>
      </w:r>
    </w:p>
  </w:comment>
  <w:comment w:id="2075" w:author="Cyril JAUDET" w:date="2024-10-21T16:02:00Z" w:initials="CJ">
    <w:p w14:paraId="2599BB29" w14:textId="77777777" w:rsidR="0068133B" w:rsidRDefault="0068133B" w:rsidP="0068133B">
      <w:r>
        <w:annotationRef/>
      </w:r>
      <w:r>
        <w:t xml:space="preserve">Parler de l’amplitude de la corrélation ? </w:t>
      </w:r>
    </w:p>
    <w:p w14:paraId="15ADC7F9" w14:textId="77777777" w:rsidR="0068133B" w:rsidRDefault="0068133B" w:rsidP="0068133B"/>
    <w:p w14:paraId="46DD5826" w14:textId="77777777" w:rsidR="0068133B" w:rsidRDefault="0068133B" w:rsidP="0068133B">
      <w:r>
        <w:t>Oui</w:t>
      </w:r>
    </w:p>
    <w:p w14:paraId="348B8897" w14:textId="77777777" w:rsidR="0068133B" w:rsidRDefault="0068133B" w:rsidP="0068133B"/>
    <w:p w14:paraId="6803DA13" w14:textId="77777777" w:rsidR="0068133B" w:rsidRDefault="0068133B" w:rsidP="0068133B">
      <w:r>
        <w:t xml:space="preserve">distance </w:t>
      </w:r>
      <w:proofErr w:type="spellStart"/>
      <w:r>
        <w:t>coeff</w:t>
      </w:r>
      <w:proofErr w:type="spellEnd"/>
      <w:r>
        <w:t xml:space="preserve"> de corrélation important en fonction de la sensibilité mais pas pour l’erreur relative en sténopé ? (surtout pour les sténopé)</w:t>
      </w:r>
    </w:p>
    <w:p w14:paraId="76D20735" w14:textId="77777777" w:rsidR="0068133B" w:rsidRDefault="0068133B" w:rsidP="0068133B">
      <w:r>
        <w:t>La distance est fixe mais erreur relative c’est toujours la même distance / centre (</w:t>
      </w:r>
      <w:proofErr w:type="spellStart"/>
      <w:r>
        <w:t>intercentre</w:t>
      </w:r>
      <w:proofErr w:type="spellEnd"/>
      <w:r>
        <w:t>) mais là elle est calculée sur tous les centres (corrélation)</w:t>
      </w:r>
    </w:p>
  </w:comment>
  <w:comment w:id="2197" w:author="BEAUMONT Tiffany" w:date="2025-03-26T11:43:00Z" w:initials="TB">
    <w:p w14:paraId="1CC98240" w14:textId="77777777" w:rsidR="008D461D" w:rsidRDefault="008D461D" w:rsidP="008D461D">
      <w:pPr>
        <w:pStyle w:val="Commentaire"/>
        <w:jc w:val="left"/>
      </w:pPr>
      <w:r>
        <w:rPr>
          <w:rStyle w:val="Marquedecommentaire"/>
        </w:rPr>
        <w:annotationRef/>
      </w:r>
      <w:r>
        <w:t xml:space="preserve">Changer axe - FE </w:t>
      </w:r>
    </w:p>
  </w:comment>
  <w:comment w:id="2216" w:author="FORBES Aurélie" w:date="2024-12-31T20:00:00Z" w:initials="FA">
    <w:p w14:paraId="032EDB09" w14:textId="77663525" w:rsidR="00EE3F83" w:rsidRDefault="00EE3F83">
      <w:pPr>
        <w:pStyle w:val="Commentaire"/>
      </w:pPr>
      <w:r>
        <w:rPr>
          <w:rStyle w:val="Marquedecommentaire"/>
        </w:rPr>
        <w:annotationRef/>
      </w:r>
      <w:r>
        <w:t>A reformuler ??</w:t>
      </w:r>
    </w:p>
  </w:comment>
  <w:comment w:id="2217" w:author="BEAUMONT Tiffany" w:date="2025-03-26T12:08:00Z" w:initials="TB">
    <w:p w14:paraId="4A59D8C6" w14:textId="77777777" w:rsidR="002F0DAF" w:rsidRDefault="002F0DAF" w:rsidP="002F0DAF">
      <w:pPr>
        <w:pStyle w:val="Commentaire"/>
        <w:jc w:val="left"/>
      </w:pPr>
      <w:r>
        <w:rPr>
          <w:rStyle w:val="Marquedecommentaire"/>
        </w:rPr>
        <w:annotationRef/>
      </w:r>
      <w:r>
        <w:t xml:space="preserve">C’est de la discussion presque non ? </w:t>
      </w:r>
    </w:p>
  </w:comment>
  <w:comment w:id="2243" w:author="FORBES Aurélie" w:date="2025-01-01T14:24:00Z" w:initials="FA">
    <w:p w14:paraId="213D4C5E" w14:textId="16A62669" w:rsidR="00EE3F83" w:rsidRDefault="00EE3F83">
      <w:pPr>
        <w:pStyle w:val="Commentaire"/>
      </w:pPr>
      <w:r>
        <w:rPr>
          <w:rStyle w:val="Marquedecommentaire"/>
        </w:rPr>
        <w:annotationRef/>
      </w:r>
      <w:r>
        <w:t>Pourquoi y-a-t-il la taille du pixel puisqu’on est en conditions standard ? j’essaye d’expliquer là.</w:t>
      </w:r>
    </w:p>
  </w:comment>
  <w:comment w:id="2244" w:author="Cyril Jaudet" w:date="2025-04-09T13:50:00Z" w:initials="CJ">
    <w:p w14:paraId="7B30197D" w14:textId="437E3CAF" w:rsidR="00244BA6" w:rsidRDefault="00244BA6">
      <w:pPr>
        <w:pStyle w:val="Commentaire"/>
      </w:pPr>
      <w:r>
        <w:rPr>
          <w:rStyle w:val="Marquedecommentaire"/>
        </w:rPr>
        <w:annotationRef/>
      </w:r>
      <w:r>
        <w:t xml:space="preserve">Car on a pas fixé la taille de pixel mais de matrice. </w:t>
      </w:r>
    </w:p>
  </w:comment>
  <w:comment w:id="2245" w:author="Cyril Jaudet" w:date="2025-04-09T13:51:00Z" w:initials="CJ">
    <w:p w14:paraId="041ABD4E" w14:textId="10DD0A91" w:rsidR="00244BA6" w:rsidRDefault="00244BA6">
      <w:pPr>
        <w:pStyle w:val="Commentaire"/>
      </w:pPr>
      <w:r>
        <w:rPr>
          <w:rStyle w:val="Marquedecommentaire"/>
        </w:rPr>
        <w:annotationRef/>
      </w:r>
    </w:p>
  </w:comment>
  <w:comment w:id="2252" w:author="Cyril JAUDET [2]" w:date="2024-10-09T15:24:00Z" w:initials="CJ">
    <w:p w14:paraId="2241ECBB" w14:textId="77777777" w:rsidR="00EE3F83" w:rsidRDefault="00EE3F83" w:rsidP="00671D55">
      <w:r>
        <w:annotationRef/>
      </w:r>
      <w:r>
        <w:t>Mmm Y-a-</w:t>
      </w:r>
      <w:proofErr w:type="spellStart"/>
      <w:r>
        <w:t>til</w:t>
      </w:r>
      <w:proofErr w:type="spellEnd"/>
      <w:r>
        <w:t xml:space="preserve"> quelque chose à déduire de la corrélation de l’ER uniquement avec le volume ?</w:t>
      </w:r>
    </w:p>
  </w:comment>
  <w:comment w:id="2255" w:author="Cyril JAUDET [2]" w:date="2024-10-09T15:57:00Z" w:initials="CJ">
    <w:p w14:paraId="56238DFC" w14:textId="77777777" w:rsidR="00EE3F83" w:rsidRDefault="00EE3F83" w:rsidP="00671D55">
      <w:r>
        <w:annotationRef/>
      </w:r>
      <w:r>
        <w:t>Pour l’erreur relative, nous avions une moyenne de - 12,88%, pour un écart type de 12,17 si on normalise par une seringue. Bien meilleur si normalisation par F11</w:t>
      </w:r>
    </w:p>
  </w:comment>
  <w:comment w:id="2258" w:author="Cyril JAUDET [2]" w:date="2024-10-09T15:43:00Z" w:initials="CJ">
    <w:p w14:paraId="577E48D2" w14:textId="77777777" w:rsidR="00EE3F83" w:rsidRDefault="00EE3F83" w:rsidP="00763479">
      <w:r>
        <w:annotationRef/>
      </w:r>
      <w:r>
        <w:t>Peut être fixé une taille de pixel plutôt qu’une taille de matrice ?</w:t>
      </w:r>
    </w:p>
  </w:comment>
  <w:comment w:id="2261" w:author="Cyril JAUDET [2]" w:date="2024-10-09T15:43:00Z" w:initials="CJ">
    <w:p w14:paraId="15E8ED75" w14:textId="77777777" w:rsidR="00EE3F83" w:rsidRDefault="00EE3F83" w:rsidP="00671D55">
      <w:r>
        <w:annotationRef/>
      </w:r>
      <w:r>
        <w:t xml:space="preserve">Je pense qu’on a perdu la corrélation entre l’ER et le volume </w:t>
      </w:r>
      <w:proofErr w:type="spellStart"/>
      <w:r>
        <w:t>a</w:t>
      </w:r>
      <w:proofErr w:type="spellEnd"/>
      <w:r>
        <w:t xml:space="preserve"> cause de la </w:t>
      </w:r>
      <w:proofErr w:type="spellStart"/>
      <w:r>
        <w:t>difference</w:t>
      </w:r>
      <w:proofErr w:type="spellEnd"/>
      <w:r>
        <w:t xml:space="preserve"> entre les collimateur (LEHR , LEHRS)</w:t>
      </w:r>
    </w:p>
  </w:comment>
  <w:comment w:id="2278" w:author="FORBES Aurélie" w:date="2025-01-01T15:10:00Z" w:initials="FA">
    <w:p w14:paraId="721F61C9" w14:textId="0A5FBB8C" w:rsidR="00EE3F83" w:rsidRDefault="00EE3F83">
      <w:pPr>
        <w:pStyle w:val="Commentaire"/>
      </w:pPr>
      <w:r>
        <w:rPr>
          <w:rStyle w:val="Marquedecommentaire"/>
        </w:rPr>
        <w:annotationRef/>
      </w:r>
      <w:r>
        <w:t>Oui remettre des valeurs numériques dans le texte</w:t>
      </w:r>
    </w:p>
    <w:p w14:paraId="15AAA3C8" w14:textId="15AD6E72" w:rsidR="00EE3F83" w:rsidRDefault="00EE3F83">
      <w:pPr>
        <w:pStyle w:val="Commentaire"/>
      </w:pPr>
    </w:p>
    <w:p w14:paraId="3972BBD2" w14:textId="00A72629" w:rsidR="00EE3F83" w:rsidRDefault="00EE3F83">
      <w:pPr>
        <w:pStyle w:val="Commentaire"/>
      </w:pPr>
      <w:r>
        <w:t xml:space="preserve">+ graphs </w:t>
      </w:r>
      <w:proofErr w:type="spellStart"/>
      <w:r>
        <w:t>boxplots</w:t>
      </w:r>
      <w:proofErr w:type="spellEnd"/>
      <w:r>
        <w:t xml:space="preserve"> + faire par collimateurs</w:t>
      </w:r>
    </w:p>
  </w:comment>
  <w:comment w:id="2275" w:author="BROGGIO David" w:date="2024-12-17T18:25:00Z" w:initials="DB">
    <w:p w14:paraId="701B8F03" w14:textId="77777777" w:rsidR="00EE3F83" w:rsidRDefault="00EE3F83" w:rsidP="00F86FCD">
      <w:pPr>
        <w:pStyle w:val="Commentaire"/>
        <w:jc w:val="left"/>
      </w:pPr>
      <w:r>
        <w:rPr>
          <w:rStyle w:val="Marquedecommentaire"/>
        </w:rPr>
        <w:annotationRef/>
      </w:r>
      <w:r>
        <w:t xml:space="preserve">Il faudrait sans doute des tableaux/figure de résumé ainsi que des p-value </w:t>
      </w:r>
    </w:p>
  </w:comment>
  <w:comment w:id="2276" w:author="Cyril JAUDET" w:date="2024-12-19T11:19:00Z" w:initials="CJ">
    <w:p w14:paraId="0C1C7122" w14:textId="0A1875E8" w:rsidR="00EE3F83" w:rsidRDefault="00EE3F83">
      <w:pPr>
        <w:pStyle w:val="Commentaire"/>
      </w:pPr>
      <w:r>
        <w:rPr>
          <w:rStyle w:val="Marquedecommentaire"/>
        </w:rPr>
        <w:annotationRef/>
      </w:r>
      <w:r>
        <w:t>Ok, mettre des valeurs (tableau Cyril)</w:t>
      </w:r>
    </w:p>
  </w:comment>
  <w:comment w:id="2285" w:author="FORBES Aurélie" w:date="2025-01-01T15:30:00Z" w:initials="FA">
    <w:p w14:paraId="2E42BE35" w14:textId="3A25DBCE" w:rsidR="00EE3F83" w:rsidRDefault="00EE3F83">
      <w:pPr>
        <w:pStyle w:val="Commentaire"/>
      </w:pPr>
      <w:r>
        <w:rPr>
          <w:rStyle w:val="Marquedecommentaire"/>
        </w:rPr>
        <w:annotationRef/>
      </w:r>
      <w:r>
        <w:t xml:space="preserve">Il y a des différences significatives pour </w:t>
      </w:r>
      <w:proofErr w:type="spellStart"/>
      <w:r>
        <w:t>NaI</w:t>
      </w:r>
      <w:proofErr w:type="spellEnd"/>
      <w:r>
        <w:t xml:space="preserve"> 3/8" LEHR</w:t>
      </w:r>
    </w:p>
  </w:comment>
  <w:comment w:id="2292" w:author="FORBES Aurélie" w:date="2024-11-21T15:47:00Z" w:initials="FA">
    <w:p w14:paraId="60E42B50" w14:textId="2866BDE7" w:rsidR="00EE3F83" w:rsidRDefault="00EE3F83">
      <w:r>
        <w:rPr>
          <w:rStyle w:val="PieddepageCar"/>
        </w:rPr>
        <w:annotationRef/>
      </w:r>
      <w:r w:rsidRPr="00F65931">
        <w:rPr>
          <w:rFonts w:cstheme="minorHAnsi"/>
        </w:rPr>
        <w:t>GE</w:t>
      </w:r>
      <w:r>
        <w:rPr>
          <w:rFonts w:cstheme="minorHAnsi"/>
        </w:rPr>
        <w:t>HC mais GE sur les graphs ?</w:t>
      </w:r>
    </w:p>
  </w:comment>
  <w:comment w:id="2300" w:author="FORBES Aurélie" w:date="2025-01-01T15:41:00Z" w:initials="FA">
    <w:p w14:paraId="49E07D77" w14:textId="7958181E" w:rsidR="00EE3F83" w:rsidRDefault="00EE3F83">
      <w:pPr>
        <w:pStyle w:val="Commentaire"/>
      </w:pPr>
      <w:r>
        <w:rPr>
          <w:rStyle w:val="Marquedecommentaire"/>
        </w:rPr>
        <w:annotationRef/>
      </w:r>
      <w:r>
        <w:t>Ajouter : Cf paragraphe sur la distance ???</w:t>
      </w:r>
    </w:p>
  </w:comment>
  <w:comment w:id="2310" w:author="FORBES Aurélie" w:date="2025-01-01T15:43:00Z" w:initials="FA">
    <w:p w14:paraId="6077346E" w14:textId="63AB18B8" w:rsidR="00EE3F83" w:rsidRDefault="00EE3F83">
      <w:pPr>
        <w:pStyle w:val="Commentaire"/>
      </w:pPr>
      <w:r>
        <w:rPr>
          <w:rStyle w:val="Marquedecommentaire"/>
        </w:rPr>
        <w:annotationRef/>
      </w:r>
      <w:r>
        <w:t xml:space="preserve">Ajouter </w:t>
      </w:r>
      <w:proofErr w:type="spellStart"/>
      <w:r>
        <w:t>cf</w:t>
      </w:r>
      <w:proofErr w:type="spellEnd"/>
      <w:r>
        <w:t xml:space="preserve"> paragraphe sur la distance ?</w:t>
      </w:r>
    </w:p>
  </w:comment>
  <w:comment w:id="2333" w:author="FORBES Aurélie" w:date="2025-01-01T18:39:00Z" w:initials="FA">
    <w:p w14:paraId="508E6288" w14:textId="60F9E37A" w:rsidR="00EE3F83" w:rsidRDefault="00EE3F83">
      <w:pPr>
        <w:pStyle w:val="Commentaire"/>
      </w:pPr>
      <w:r>
        <w:rPr>
          <w:rStyle w:val="Marquedecommentaire"/>
        </w:rPr>
        <w:annotationRef/>
      </w:r>
      <w:r>
        <w:t>reformuler</w:t>
      </w:r>
    </w:p>
  </w:comment>
  <w:comment w:id="2334" w:author="FORBES Aurélie" w:date="2025-01-01T18:39:00Z" w:initials="FA">
    <w:p w14:paraId="2B6333D1" w14:textId="5C53C803" w:rsidR="00EE3F83" w:rsidRDefault="00EE3F83">
      <w:pPr>
        <w:pStyle w:val="Commentaire"/>
      </w:pPr>
      <w:r>
        <w:rPr>
          <w:rStyle w:val="Marquedecommentaire"/>
        </w:rPr>
        <w:annotationRef/>
      </w:r>
      <w:r>
        <w:t xml:space="preserve">D’après le </w:t>
      </w:r>
      <w:r>
        <w:fldChar w:fldCharType="begin"/>
      </w:r>
      <w:r>
        <w:instrText xml:space="preserve"> REF _Ref186646774 \h </w:instrText>
      </w:r>
      <w:r>
        <w:fldChar w:fldCharType="separate"/>
      </w:r>
      <w:r w:rsidRPr="00862043">
        <w:rPr>
          <w:i/>
          <w:iCs/>
          <w:color w:val="44546A" w:themeColor="text2"/>
          <w:sz w:val="18"/>
          <w:szCs w:val="18"/>
        </w:rPr>
        <w:t xml:space="preserve">Tableau </w:t>
      </w:r>
      <w:r>
        <w:rPr>
          <w:i/>
          <w:iCs/>
          <w:noProof/>
          <w:color w:val="44546A" w:themeColor="text2"/>
          <w:sz w:val="18"/>
          <w:szCs w:val="18"/>
        </w:rPr>
        <w:t>37</w:t>
      </w:r>
      <w:r>
        <w:fldChar w:fldCharType="end"/>
      </w:r>
      <w:r>
        <w:t>, il y a 19 images inhomogènes en conditions standard, donc pour la RMSE, j’imagine qu’il y a eu d’exclu :</w:t>
      </w:r>
    </w:p>
    <w:p w14:paraId="152CF71B" w14:textId="21E5AC90" w:rsidR="00EE3F83" w:rsidRDefault="00EE3F83" w:rsidP="00024898">
      <w:pPr>
        <w:pStyle w:val="Commentaire"/>
        <w:numPr>
          <w:ilvl w:val="0"/>
          <w:numId w:val="11"/>
        </w:numPr>
      </w:pPr>
      <w:r>
        <w:t>7 images de la config 16</w:t>
      </w:r>
    </w:p>
    <w:p w14:paraId="0319D4CD" w14:textId="6C49EA44" w:rsidR="00EE3F83" w:rsidRDefault="00EE3F83" w:rsidP="00024898">
      <w:pPr>
        <w:pStyle w:val="Commentaire"/>
        <w:numPr>
          <w:ilvl w:val="0"/>
          <w:numId w:val="11"/>
        </w:numPr>
      </w:pPr>
      <w:r>
        <w:t>7 images de la config 29</w:t>
      </w:r>
    </w:p>
    <w:p w14:paraId="6AAD35D3" w14:textId="2813C637" w:rsidR="00EE3F83" w:rsidRDefault="00EE3F83" w:rsidP="00024898">
      <w:pPr>
        <w:pStyle w:val="Commentaire"/>
        <w:numPr>
          <w:ilvl w:val="0"/>
          <w:numId w:val="11"/>
        </w:numPr>
      </w:pPr>
      <w:r>
        <w:t>Et 5 images de ??</w:t>
      </w:r>
    </w:p>
  </w:comment>
  <w:comment w:id="2336" w:author="FORBES Aurélie" w:date="2025-01-01T17:18:00Z" w:initials="FA">
    <w:p w14:paraId="220707FC" w14:textId="77777777" w:rsidR="00EE3F83" w:rsidRDefault="00EE3F83" w:rsidP="00345EC1">
      <w:pPr>
        <w:pStyle w:val="Commentaire"/>
      </w:pPr>
      <w:r>
        <w:rPr>
          <w:rStyle w:val="Marquedecommentaire"/>
        </w:rPr>
        <w:annotationRef/>
      </w:r>
      <w:r>
        <w:t>Préciser que les points ont été éclatés pour la visibilité  ?</w:t>
      </w:r>
    </w:p>
  </w:comment>
  <w:comment w:id="2337" w:author="BEAUMONT Tiffany" w:date="2025-03-07T11:18:00Z" w:initials="TB">
    <w:p w14:paraId="11956A63" w14:textId="77777777" w:rsidR="00CA70DF" w:rsidRDefault="00CA70DF" w:rsidP="00CA70DF">
      <w:pPr>
        <w:pStyle w:val="Commentaire"/>
        <w:jc w:val="left"/>
      </w:pPr>
      <w:r>
        <w:rPr>
          <w:rStyle w:val="Marquedecommentaire"/>
        </w:rPr>
        <w:annotationRef/>
      </w:r>
      <w:r>
        <w:t>Changer figure</w:t>
      </w:r>
    </w:p>
  </w:comment>
  <w:comment w:id="2341" w:author="Cyril JAUDET" w:date="2024-12-19T12:09:00Z" w:initials="CJ">
    <w:p w14:paraId="02CA1EF3" w14:textId="737A0552" w:rsidR="00EE3F83" w:rsidRDefault="00EE3F83" w:rsidP="00345EC1">
      <w:pPr>
        <w:pStyle w:val="Commentaire"/>
      </w:pPr>
      <w:r>
        <w:rPr>
          <w:rStyle w:val="Marquedecommentaire"/>
        </w:rPr>
        <w:annotationRef/>
      </w:r>
      <w:r>
        <w:t>Enlever les droites / regrouper avec la figure en I-123</w:t>
      </w:r>
    </w:p>
  </w:comment>
  <w:comment w:id="2344" w:author="FORBES Aurélie" w:date="2025-01-01T17:33:00Z" w:initials="FA">
    <w:p w14:paraId="1F11FFEF" w14:textId="77777777" w:rsidR="00EE3F83" w:rsidRDefault="00EE3F83" w:rsidP="00345EC1">
      <w:pPr>
        <w:pStyle w:val="Commentaire"/>
      </w:pPr>
      <w:r>
        <w:rPr>
          <w:rStyle w:val="Marquedecommentaire"/>
        </w:rPr>
        <w:annotationRef/>
      </w:r>
      <w:r>
        <w:t>En discussion ?</w:t>
      </w:r>
    </w:p>
  </w:comment>
  <w:comment w:id="2350" w:author="FORBES Aurélie" w:date="2025-01-01T19:45:00Z" w:initials="FA">
    <w:p w14:paraId="6BAC0D62" w14:textId="77777777" w:rsidR="00EE3F83" w:rsidRDefault="00EE3F83">
      <w:pPr>
        <w:pStyle w:val="Commentaire"/>
      </w:pPr>
      <w:r>
        <w:rPr>
          <w:rStyle w:val="Marquedecommentaire"/>
        </w:rPr>
        <w:annotationRef/>
      </w:r>
      <w:r>
        <w:t>Tiffany a noté sur la version papier : bizarre ? dû à la moyenne entre différentes caméras CZT.</w:t>
      </w:r>
    </w:p>
    <w:p w14:paraId="23345416" w14:textId="77777777" w:rsidR="00EE3F83" w:rsidRDefault="00EE3F83">
      <w:pPr>
        <w:pStyle w:val="Commentaire"/>
      </w:pPr>
    </w:p>
    <w:p w14:paraId="58D15A09" w14:textId="277734E1" w:rsidR="00EE3F83" w:rsidRDefault="00EE3F83">
      <w:pPr>
        <w:pStyle w:val="Commentaire"/>
      </w:pPr>
      <w:r>
        <w:t>J’ai pas trop compris.</w:t>
      </w:r>
    </w:p>
  </w:comment>
  <w:comment w:id="2351" w:author="FORBES Aurélie" w:date="2025-01-01T19:21:00Z" w:initials="FA">
    <w:p w14:paraId="4064766F" w14:textId="4B477977" w:rsidR="00EE3F83" w:rsidRDefault="00EE3F83">
      <w:pPr>
        <w:pStyle w:val="Commentaire"/>
      </w:pPr>
      <w:r>
        <w:rPr>
          <w:rStyle w:val="Marquedecommentaire"/>
        </w:rPr>
        <w:annotationRef/>
      </w:r>
      <w:r>
        <w:t>Intérêt de cette ligne ?</w:t>
      </w:r>
    </w:p>
  </w:comment>
  <w:comment w:id="2356" w:author="BROGGIO David" w:date="2024-12-18T11:45:00Z" w:initials="DB">
    <w:p w14:paraId="5E53BA58" w14:textId="77777777" w:rsidR="00EE3F83" w:rsidRDefault="00EE3F83" w:rsidP="00DF57B8">
      <w:pPr>
        <w:pStyle w:val="Commentaire"/>
        <w:jc w:val="left"/>
      </w:pPr>
      <w:r>
        <w:rPr>
          <w:rStyle w:val="Marquedecommentaire"/>
        </w:rPr>
        <w:annotationRef/>
      </w:r>
      <w:r>
        <w:t xml:space="preserve">3% de différence d’après XCOM </w:t>
      </w:r>
    </w:p>
  </w:comment>
  <w:comment w:id="2357" w:author="FORBES Aurélie" w:date="2025-01-01T19:19:00Z" w:initials="FA">
    <w:p w14:paraId="7D1945E6" w14:textId="18A196B4" w:rsidR="00EE3F83" w:rsidRDefault="00EE3F83">
      <w:pPr>
        <w:pStyle w:val="Commentaire"/>
      </w:pPr>
      <w:r>
        <w:rPr>
          <w:rStyle w:val="Marquedecommentaire"/>
        </w:rPr>
        <w:annotationRef/>
      </w:r>
      <w:r>
        <w:t>Aïe c’est une config inhomogène je crois</w:t>
      </w:r>
    </w:p>
  </w:comment>
  <w:comment w:id="2358" w:author="FORBES Aurélie" w:date="2025-01-01T18:56:00Z" w:initials="FA">
    <w:p w14:paraId="752D45ED" w14:textId="77777777" w:rsidR="00EE3F83" w:rsidRDefault="00EE3F83" w:rsidP="00F358C7">
      <w:pPr>
        <w:pStyle w:val="Commentaire"/>
      </w:pPr>
      <w:r>
        <w:rPr>
          <w:rStyle w:val="Marquedecommentaire"/>
        </w:rPr>
        <w:annotationRef/>
      </w:r>
      <w:proofErr w:type="spellStart"/>
      <w:r>
        <w:t>completer</w:t>
      </w:r>
      <w:proofErr w:type="spellEnd"/>
    </w:p>
  </w:comment>
  <w:comment w:id="2379" w:author="FORBES Aurélie" w:date="2025-01-01T19:44:00Z" w:initials="FA">
    <w:p w14:paraId="04B256E5" w14:textId="25DEA158" w:rsidR="00EE3F83" w:rsidRDefault="00EE3F83">
      <w:pPr>
        <w:pStyle w:val="Commentaire"/>
      </w:pPr>
      <w:r>
        <w:rPr>
          <w:rStyle w:val="Marquedecommentaire"/>
        </w:rPr>
        <w:annotationRef/>
      </w:r>
      <w:r>
        <w:t>titre à changer ? c’est tout ce qui est relatif aux pratiques actuelles (partie math et met, étude préliminaire)</w:t>
      </w:r>
    </w:p>
  </w:comment>
  <w:comment w:id="2400" w:author="FORBES Aurélie" w:date="2024-12-31T19:25:00Z" w:initials="FA">
    <w:p w14:paraId="3D86B591" w14:textId="77777777" w:rsidR="001556C2" w:rsidRDefault="001556C2" w:rsidP="001556C2">
      <w:pPr>
        <w:pStyle w:val="Commentaire"/>
      </w:pPr>
      <w:r>
        <w:rPr>
          <w:rStyle w:val="Marquedecommentaire"/>
        </w:rPr>
        <w:annotationRef/>
      </w:r>
      <w:r>
        <w:t>Idem, refaire avec couleur</w:t>
      </w:r>
    </w:p>
  </w:comment>
  <w:comment w:id="2424" w:author="BEAUMONT Tiffany" w:date="2024-12-09T16:08:00Z" w:initials="TB">
    <w:p w14:paraId="0FC21A1F" w14:textId="420EEAA4" w:rsidR="00EE3F83" w:rsidRDefault="00EE3F83" w:rsidP="00256846">
      <w:pPr>
        <w:pStyle w:val="Commentaire"/>
        <w:jc w:val="left"/>
      </w:pPr>
      <w:r>
        <w:rPr>
          <w:rStyle w:val="Marquedecommentaire"/>
        </w:rPr>
        <w:annotationRef/>
      </w:r>
      <w:r>
        <w:t>C’est une- conclusion ça ?</w:t>
      </w:r>
    </w:p>
  </w:comment>
  <w:comment w:id="2429" w:author="FORBES Aurélie" w:date="2024-12-30T12:55:00Z" w:initials="FA">
    <w:p w14:paraId="5FB2D439" w14:textId="6ADF50AD" w:rsidR="00EE3F83" w:rsidRPr="00DF396A" w:rsidRDefault="00EE3F83" w:rsidP="00DF396A">
      <w:pPr>
        <w:pStyle w:val="Bibliographie"/>
      </w:pPr>
      <w:r>
        <w:rPr>
          <w:rStyle w:val="Marquedecommentaire"/>
        </w:rPr>
        <w:annotationRef/>
      </w:r>
      <w:r>
        <w:t>Dans la référence [23]</w:t>
      </w:r>
      <w:r>
        <w:tab/>
        <w:t>Arrêté du 23 mai 2019 portant homologation de la décision no 2019-DC-0667 de l’Autorité de  sûreté ….</w:t>
      </w:r>
    </w:p>
    <w:p w14:paraId="30DD2FA6" w14:textId="39B511A5" w:rsidR="00EE3F83" w:rsidRDefault="00EE3F83">
      <w:pPr>
        <w:pStyle w:val="Commentaire"/>
      </w:pPr>
      <w:r>
        <w:t>Il y a des doubles espaces à plusieurs endroits.</w:t>
      </w:r>
    </w:p>
    <w:p w14:paraId="7272C293" w14:textId="561CD087" w:rsidR="00EE3F83" w:rsidRDefault="00EE3F83">
      <w:pPr>
        <w:pStyle w:val="Commentaire"/>
      </w:pPr>
    </w:p>
    <w:p w14:paraId="2A78C028" w14:textId="630401F4" w:rsidR="00EE3F83" w:rsidRDefault="00EE3F83">
      <w:pPr>
        <w:pStyle w:val="Commentaire"/>
      </w:pPr>
      <w:r>
        <w:t>Il y a aussi des doubles espaces dans les références 20, 21, 23</w:t>
      </w:r>
    </w:p>
    <w:p w14:paraId="2BCBE826" w14:textId="2E45E916" w:rsidR="00EE3F83" w:rsidRDefault="00EE3F83">
      <w:pPr>
        <w:pStyle w:val="Commentaire"/>
      </w:pPr>
    </w:p>
    <w:p w14:paraId="4B0BB69A" w14:textId="2B34C29B" w:rsidR="00EE3F83" w:rsidRDefault="00EE3F83">
      <w:pPr>
        <w:pStyle w:val="Commentaire"/>
      </w:pPr>
      <w:r>
        <w:t>Il y a un tiret bizarre qui se balade dans la référence 29 « </w:t>
      </w:r>
      <w:proofErr w:type="spellStart"/>
      <w:r>
        <w:t>medi</w:t>
      </w:r>
      <w:r>
        <w:softHyphen/>
        <w:t>cine</w:t>
      </w:r>
      <w:proofErr w:type="spellEnd"/>
      <w:r>
        <w:t> »</w:t>
      </w:r>
    </w:p>
  </w:comment>
  <w:comment w:id="2891" w:author="FORBES Aurélie" w:date="2024-11-26T02:12:00Z" w:initials="FA">
    <w:p w14:paraId="4DEF0633" w14:textId="34529665" w:rsidR="00EE3F83" w:rsidRDefault="00EE3F83">
      <w:r>
        <w:rPr>
          <w:rStyle w:val="PieddepageCar"/>
        </w:rPr>
        <w:annotationRef/>
      </w:r>
      <w:r>
        <w:t>Cyril</w:t>
      </w:r>
    </w:p>
  </w:comment>
  <w:comment w:id="2892" w:author="FORBES Aurélie" w:date="2024-11-26T02:18:00Z" w:initials="FA">
    <w:p w14:paraId="46269D4F" w14:textId="64FB9E04" w:rsidR="00EE3F83" w:rsidRDefault="00EE3F83">
      <w:r>
        <w:rPr>
          <w:rStyle w:val="PieddepageCar"/>
        </w:rPr>
        <w:annotationRef/>
      </w:r>
      <w:r>
        <w:t>Est-ce correct ?</w:t>
      </w:r>
    </w:p>
  </w:comment>
  <w:comment w:id="2898" w:author="FORBES Aurélie" w:date="2024-11-26T02:24:00Z" w:initials="FA">
    <w:p w14:paraId="1E1D7E8A" w14:textId="1FF6F993" w:rsidR="00EE3F83" w:rsidRDefault="00EE3F83">
      <w:r>
        <w:rPr>
          <w:rStyle w:val="PieddepageCar"/>
        </w:rPr>
        <w:annotationRef/>
      </w:r>
      <w:r>
        <w:t>C’est juste seulement si le centre 10 est bien exclus de ces données ?</w:t>
      </w:r>
    </w:p>
  </w:comment>
  <w:comment w:id="2928" w:author="FORBES Aurélie" w:date="2024-12-31T19:32:00Z" w:initials="FA">
    <w:p w14:paraId="2F29F737" w14:textId="724F3D88" w:rsidR="00EE3F83" w:rsidRDefault="00EE3F83">
      <w:pPr>
        <w:pStyle w:val="Commentaire"/>
      </w:pPr>
      <w:r>
        <w:rPr>
          <w:rStyle w:val="Marquedecommentaire"/>
        </w:rPr>
        <w:annotationRef/>
      </w:r>
      <w:r>
        <w:t>A modifier, elle est fausse</w:t>
      </w:r>
    </w:p>
    <w:p w14:paraId="64F8824A" w14:textId="7144E969" w:rsidR="00EE3F83" w:rsidRDefault="00EE3F83">
      <w:pPr>
        <w:pStyle w:val="Commentaire"/>
      </w:pPr>
    </w:p>
    <w:p w14:paraId="7BBB4F23" w14:textId="3A88063E" w:rsidR="00EE3F83" w:rsidRDefault="00EE3F83">
      <w:pPr>
        <w:pStyle w:val="Commentaire"/>
      </w:pPr>
      <w:r>
        <w:t>A vérifier ++ que c’est la bonne matrice car le titre était faux, ici c’est parallèle Tc</w:t>
      </w:r>
    </w:p>
  </w:comment>
  <w:comment w:id="2936" w:author="FORBES Aurélie" w:date="2024-12-31T19:39:00Z" w:initials="FA">
    <w:p w14:paraId="7C722563" w14:textId="15D5B8C4" w:rsidR="00EE3F83" w:rsidRDefault="00EE3F83">
      <w:pPr>
        <w:pStyle w:val="Commentaire"/>
      </w:pPr>
      <w:r>
        <w:rPr>
          <w:rStyle w:val="Marquedecommentaire"/>
        </w:rPr>
        <w:annotationRef/>
      </w:r>
      <w:r>
        <w:t>A vérifier ++ que c’est la bonne matrice car le titre était faux, ici c’est sténopé 123</w:t>
      </w:r>
    </w:p>
  </w:comment>
  <w:comment w:id="2946" w:author="FORBES Aurélie" w:date="2024-11-23T23:41:00Z" w:initials="FA">
    <w:p w14:paraId="5494E6E5" w14:textId="07AAC0E9" w:rsidR="00EE3F83" w:rsidRDefault="00EE3F83">
      <w:r>
        <w:rPr>
          <w:rStyle w:val="PieddepageCar"/>
        </w:rPr>
        <w:annotationRef/>
      </w:r>
      <w:r>
        <w:t>Il y a un problème dans les titres de ce graphique, il y a NA à la place du nom du collimateur !!</w:t>
      </w:r>
    </w:p>
  </w:comment>
  <w:comment w:id="2947" w:author="DEMONCHY Mathilde" w:date="2024-12-01T13:47:00Z" w:initials="DM">
    <w:p w14:paraId="131BADA7" w14:textId="366E401F" w:rsidR="00EE3F83" w:rsidRDefault="00EE3F83">
      <w:pPr>
        <w:pStyle w:val="Commentaire"/>
      </w:pPr>
      <w:r>
        <w:rPr>
          <w:rStyle w:val="Marquedecommentaire"/>
        </w:rPr>
        <w:annotationRef/>
      </w:r>
      <w:r>
        <w:t>Merci de l’avoir vu !! corrigé</w:t>
      </w:r>
    </w:p>
  </w:comment>
  <w:comment w:id="2952" w:author="FORBES Aurélie" w:date="2024-11-20T15:50:00Z" w:initials="FA">
    <w:p w14:paraId="40476DE2" w14:textId="2AA544D8" w:rsidR="00EE3F83" w:rsidRDefault="00EE3F83">
      <w:r>
        <w:rPr>
          <w:rStyle w:val="PieddepageCar"/>
        </w:rPr>
        <w:annotationRef/>
      </w:r>
      <w:r>
        <w:t>Est-ce que c’est bien les bons graphiques ? car le titre avait disparu</w:t>
      </w:r>
    </w:p>
  </w:comment>
  <w:comment w:id="2956" w:author="FORBES Aurélie" w:date="2024-11-26T02:12:00Z" w:initials="FA">
    <w:p w14:paraId="0EDACBD5" w14:textId="77777777" w:rsidR="00EE3F83" w:rsidRDefault="00EE3F83" w:rsidP="005F74EF">
      <w:r>
        <w:rPr>
          <w:rStyle w:val="PieddepageCar"/>
        </w:rPr>
        <w:annotationRef/>
      </w:r>
      <w:r>
        <w:t>Cyril</w:t>
      </w:r>
    </w:p>
  </w:comment>
  <w:comment w:id="2957" w:author="FORBES Aurélie" w:date="2024-11-26T02:18:00Z" w:initials="FA">
    <w:p w14:paraId="7ACA62A6" w14:textId="77777777" w:rsidR="00EE3F83" w:rsidRDefault="00EE3F83" w:rsidP="005F74EF">
      <w:r>
        <w:rPr>
          <w:rStyle w:val="PieddepageCar"/>
        </w:rPr>
        <w:annotationRef/>
      </w:r>
      <w:r>
        <w:t>Est-ce correct ?</w:t>
      </w:r>
    </w:p>
  </w:comment>
  <w:comment w:id="2969" w:author="FORBES Aurélie" w:date="2025-01-01T14:53:00Z" w:initials="FA">
    <w:p w14:paraId="374489E5" w14:textId="1AA3C34B" w:rsidR="00EE3F83" w:rsidRDefault="00EE3F83">
      <w:pPr>
        <w:pStyle w:val="Commentaire"/>
      </w:pPr>
      <w:r>
        <w:rPr>
          <w:rStyle w:val="Marquedecommentaire"/>
        </w:rPr>
        <w:annotationRef/>
      </w:r>
      <w:r>
        <w:t>Vérifier la figure ++ car le titre était faux, ici ça doit être sténopé et Tc en conditions standardisées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74F774AA" w15:done="0"/>
  <w15:commentEx w15:paraId="3AE29C55" w15:done="0"/>
  <w15:commentEx w15:paraId="789B7F29" w15:done="0"/>
  <w15:commentEx w15:paraId="3A875D63" w15:done="0"/>
  <w15:commentEx w15:paraId="50B30E08" w15:done="0"/>
  <w15:commentEx w15:paraId="5C8749FB" w15:done="0"/>
  <w15:commentEx w15:paraId="7DEE8087" w15:done="0"/>
  <w15:commentEx w15:paraId="4912F5BD" w15:done="0"/>
  <w15:commentEx w15:paraId="3337372D" w15:done="0"/>
  <w15:commentEx w15:paraId="6631072F" w15:paraIdParent="3337372D" w15:done="0"/>
  <w15:commentEx w15:paraId="52481E5A" w15:done="0"/>
  <w15:commentEx w15:paraId="4A6AC840" w15:done="0"/>
  <w15:commentEx w15:paraId="08522E42" w15:paraIdParent="4A6AC840" w15:done="0"/>
  <w15:commentEx w15:paraId="05EEE38B" w15:done="0"/>
  <w15:commentEx w15:paraId="5A4EE07A" w15:done="0"/>
  <w15:commentEx w15:paraId="1C156BEC" w15:paraIdParent="5A4EE07A" w15:done="0"/>
  <w15:commentEx w15:paraId="35DFB18C" w15:done="0"/>
  <w15:commentEx w15:paraId="206CEFEE" w15:paraIdParent="35DFB18C" w15:done="0"/>
  <w15:commentEx w15:paraId="169C37A6" w15:done="0"/>
  <w15:commentEx w15:paraId="4D8A2D84" w15:paraIdParent="169C37A6" w15:done="0"/>
  <w15:commentEx w15:paraId="79EC72E2" w15:paraIdParent="169C37A6" w15:done="0"/>
  <w15:commentEx w15:paraId="1198FBA9" w15:done="0"/>
  <w15:commentEx w15:paraId="3205AFF8" w15:done="0"/>
  <w15:commentEx w15:paraId="3CEE2CE5" w15:done="0"/>
  <w15:commentEx w15:paraId="68D08199" w15:paraIdParent="3CEE2CE5" w15:done="0"/>
  <w15:commentEx w15:paraId="21BE32A1" w15:done="0"/>
  <w15:commentEx w15:paraId="7A043346" w15:done="0"/>
  <w15:commentEx w15:paraId="1F70E415" w15:paraIdParent="7A043346" w15:done="0"/>
  <w15:commentEx w15:paraId="54C9A9FB" w15:done="0"/>
  <w15:commentEx w15:paraId="77678E59" w15:done="0"/>
  <w15:commentEx w15:paraId="154025ED" w15:done="0"/>
  <w15:commentEx w15:paraId="2FCC2741" w15:paraIdParent="154025ED" w15:done="0"/>
  <w15:commentEx w15:paraId="48EF6067" w15:done="0"/>
  <w15:commentEx w15:paraId="39B012CC" w15:done="1"/>
  <w15:commentEx w15:paraId="0F8DC3AE" w15:paraIdParent="39B012CC" w15:done="1"/>
  <w15:commentEx w15:paraId="1E64F6A1" w15:done="0"/>
  <w15:commentEx w15:paraId="1307DB37" w15:done="0"/>
  <w15:commentEx w15:paraId="2F718A93" w15:done="0"/>
  <w15:commentEx w15:paraId="176256BF" w15:done="0"/>
  <w15:commentEx w15:paraId="33C5AE4B" w15:done="0"/>
  <w15:commentEx w15:paraId="01FE00E1" w15:done="0"/>
  <w15:commentEx w15:paraId="29DF8A98" w15:done="0"/>
  <w15:commentEx w15:paraId="2FFC2F25" w15:done="0"/>
  <w15:commentEx w15:paraId="53B6F55D" w15:done="0"/>
  <w15:commentEx w15:paraId="3086A7D6" w15:done="0"/>
  <w15:commentEx w15:paraId="6DDD222A" w15:done="0"/>
  <w15:commentEx w15:paraId="445A93EA" w15:done="0"/>
  <w15:commentEx w15:paraId="7FC6D032" w15:done="0"/>
  <w15:commentEx w15:paraId="31C71CBB" w15:done="0"/>
  <w15:commentEx w15:paraId="32697462" w15:done="0"/>
  <w15:commentEx w15:paraId="76D20735" w15:done="0"/>
  <w15:commentEx w15:paraId="1CC98240" w15:done="0"/>
  <w15:commentEx w15:paraId="032EDB09" w15:done="0"/>
  <w15:commentEx w15:paraId="4A59D8C6" w15:paraIdParent="032EDB09" w15:done="0"/>
  <w15:commentEx w15:paraId="213D4C5E" w15:done="0"/>
  <w15:commentEx w15:paraId="7B30197D" w15:paraIdParent="213D4C5E" w15:done="0"/>
  <w15:commentEx w15:paraId="041ABD4E" w15:paraIdParent="213D4C5E" w15:done="0"/>
  <w15:commentEx w15:paraId="2241ECBB" w15:done="0"/>
  <w15:commentEx w15:paraId="56238DFC" w15:done="0"/>
  <w15:commentEx w15:paraId="577E48D2" w15:done="0"/>
  <w15:commentEx w15:paraId="15E8ED75" w15:done="0"/>
  <w15:commentEx w15:paraId="3972BBD2" w15:done="0"/>
  <w15:commentEx w15:paraId="701B8F03" w15:done="0"/>
  <w15:commentEx w15:paraId="0C1C7122" w15:paraIdParent="701B8F03" w15:done="0"/>
  <w15:commentEx w15:paraId="2E42BE35" w15:done="0"/>
  <w15:commentEx w15:paraId="60E42B50" w15:done="0"/>
  <w15:commentEx w15:paraId="49E07D77" w15:done="0"/>
  <w15:commentEx w15:paraId="6077346E" w15:done="0"/>
  <w15:commentEx w15:paraId="508E6288" w15:done="0"/>
  <w15:commentEx w15:paraId="6AAD35D3" w15:done="0"/>
  <w15:commentEx w15:paraId="220707FC" w15:done="0"/>
  <w15:commentEx w15:paraId="11956A63" w15:done="0"/>
  <w15:commentEx w15:paraId="02CA1EF3" w15:done="0"/>
  <w15:commentEx w15:paraId="1F11FFEF" w15:done="0"/>
  <w15:commentEx w15:paraId="58D15A09" w15:done="0"/>
  <w15:commentEx w15:paraId="4064766F" w15:done="0"/>
  <w15:commentEx w15:paraId="5E53BA58" w15:done="0"/>
  <w15:commentEx w15:paraId="7D1945E6" w15:done="0"/>
  <w15:commentEx w15:paraId="752D45ED" w15:done="0"/>
  <w15:commentEx w15:paraId="04B256E5" w15:done="0"/>
  <w15:commentEx w15:paraId="3D86B591" w15:done="0"/>
  <w15:commentEx w15:paraId="0FC21A1F" w15:done="0"/>
  <w15:commentEx w15:paraId="4B0BB69A" w15:done="0"/>
  <w15:commentEx w15:paraId="4DEF0633" w15:done="0"/>
  <w15:commentEx w15:paraId="46269D4F" w15:done="0"/>
  <w15:commentEx w15:paraId="1E1D7E8A" w15:done="0"/>
  <w15:commentEx w15:paraId="7BBB4F23" w15:done="0"/>
  <w15:commentEx w15:paraId="7C722563" w15:done="0"/>
  <w15:commentEx w15:paraId="5494E6E5" w15:done="1"/>
  <w15:commentEx w15:paraId="131BADA7" w15:paraIdParent="5494E6E5" w15:done="1"/>
  <w15:commentEx w15:paraId="40476DE2" w15:done="0"/>
  <w15:commentEx w15:paraId="0EDACBD5" w15:done="0"/>
  <w15:commentEx w15:paraId="7ACA62A6" w15:done="0"/>
  <w15:commentEx w15:paraId="374489E5"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33D30FDD" w16cex:dateUtc="2025-03-03T16:01:00Z"/>
  <w16cex:commentExtensible w16cex:durableId="65BAE192" w16cex:dateUtc="2025-02-04T09:24:00Z"/>
  <w16cex:commentExtensible w16cex:durableId="521BB022" w16cex:dateUtc="2025-03-03T14:50:00Z"/>
  <w16cex:commentExtensible w16cex:durableId="2B9F6E58" w16cex:dateUtc="2025-04-08T07:43:00Z"/>
  <w16cex:commentExtensible w16cex:durableId="1B475D19" w16cex:dateUtc="2025-03-07T08:49:00Z"/>
  <w16cex:commentExtensible w16cex:durableId="192F0F2F" w16cex:dateUtc="2025-02-04T09:42:00Z"/>
  <w16cex:commentExtensible w16cex:durableId="4924A4E6" w16cex:dateUtc="2025-02-04T09:54:00Z"/>
  <w16cex:commentExtensible w16cex:durableId="14BA8290" w16cex:dateUtc="2025-02-04T10:08:00Z"/>
  <w16cex:commentExtensible w16cex:durableId="5DAAAD02" w16cex:dateUtc="2025-02-10T10:42:00Z"/>
  <w16cex:commentExtensible w16cex:durableId="2BFCF0C1" w16cex:dateUtc="2025-02-04T13:32:00Z"/>
  <w16cex:commentExtensible w16cex:durableId="5AA8C8D9" w16cex:dateUtc="2025-02-04T14:27:00Z"/>
  <w16cex:commentExtensible w16cex:durableId="2B9FA1B6" w16cex:dateUtc="2025-04-08T11:23:00Z"/>
  <w16cex:commentExtensible w16cex:durableId="693F4CDA" w16cex:dateUtc="2025-02-10T13:02:00Z"/>
  <w16cex:commentExtensible w16cex:durableId="2B9FCC1B" w16cex:dateUtc="2025-04-08T14:23:00Z"/>
  <w16cex:commentExtensible w16cex:durableId="7AB0ABE5" w16cex:dateUtc="2025-03-17T10:49:00Z"/>
  <w16cex:commentExtensible w16cex:durableId="2B9FCD83" w16cex:dateUtc="2025-04-08T14:29:00Z"/>
  <w16cex:commentExtensible w16cex:durableId="62D6D6F3" w16cex:dateUtc="2025-02-10T14:07:00Z"/>
  <w16cex:commentExtensible w16cex:durableId="2B9FCDE9" w16cex:dateUtc="2025-04-08T14:31:00Z"/>
  <w16cex:commentExtensible w16cex:durableId="39314538" w16cex:dateUtc="2025-02-10T12:12:00Z"/>
  <w16cex:commentExtensible w16cex:durableId="2B9FD064" w16cex:dateUtc="2025-04-08T14:42:00Z"/>
  <w16cex:commentExtensible w16cex:durableId="572AFF1A" w16cex:dateUtc="2025-02-11T08:02:00Z"/>
  <w16cex:commentExtensible w16cex:durableId="0BB5B95F" w16cex:dateUtc="2025-02-24T12:21:00Z"/>
  <w16cex:commentExtensible w16cex:durableId="40E9A24E" w16cex:dateUtc="2025-03-11T14:41:00Z"/>
  <w16cex:commentExtensible w16cex:durableId="313536B4" w16cex:dateUtc="2025-02-10T15:48:00Z"/>
  <w16cex:commentExtensible w16cex:durableId="2B9FD3FA" w16cex:dateUtc="2025-04-08T14:57:00Z"/>
  <w16cex:commentExtensible w16cex:durableId="2B9FD3B8" w16cex:dateUtc="2025-04-08T14:56:00Z"/>
  <w16cex:commentExtensible w16cex:durableId="78F09BB8" w16cex:dateUtc="2025-02-24T12:51:00Z"/>
  <w16cex:commentExtensible w16cex:durableId="09214A58" w16cex:dateUtc="2025-03-26T08:38:00Z"/>
  <w16cex:commentExtensible w16cex:durableId="2B9FDA4D" w16cex:dateUtc="2025-04-08T15:24:00Z"/>
  <w16cex:commentExtensible w16cex:durableId="1E429337" w16cex:dateUtc="2025-03-17T06:51:00Z"/>
  <w16cex:commentExtensible w16cex:durableId="3EB7790F" w16cex:dateUtc="2025-02-26T08:31:00Z"/>
  <w16cex:commentExtensible w16cex:durableId="6200DADF" w16cex:dateUtc="2025-02-11T08:28:00Z"/>
  <w16cex:commentExtensible w16cex:durableId="2B9FDD1F" w16cex:dateUtc="2025-04-08T15:36:00Z"/>
  <w16cex:commentExtensible w16cex:durableId="70EF2355" w16cex:dateUtc="2025-03-21T16:01:00Z"/>
  <w16cex:commentExtensible w16cex:durableId="155F3625" w16cex:dateUtc="2025-03-25T15:02:00Z"/>
  <w16cex:commentExtensible w16cex:durableId="026FC21F" w16cex:dateUtc="2025-03-26T10:43:00Z"/>
  <w16cex:commentExtensible w16cex:durableId="3504D2D5" w16cex:dateUtc="2025-03-26T11:08:00Z"/>
  <w16cex:commentExtensible w16cex:durableId="399886F7" w16cex:dateUtc="2025-04-09T11:50:00Z"/>
  <w16cex:commentExtensible w16cex:durableId="33B11907" w16cex:dateUtc="2025-04-09T11:51:00Z"/>
  <w16cex:commentExtensible w16cex:durableId="446D5BFE" w16cex:dateUtc="2024-10-09T13:24:00Z"/>
  <w16cex:commentExtensible w16cex:durableId="03C76663" w16cex:dateUtc="2024-10-09T13:57:00Z"/>
  <w16cex:commentExtensible w16cex:durableId="4E0AF403" w16cex:dateUtc="2024-10-09T13:43:00Z"/>
  <w16cex:commentExtensible w16cex:durableId="5C3877F3" w16cex:dateUtc="2024-12-17T17:25:00Z"/>
  <w16cex:commentExtensible w16cex:durableId="7567446C" w16cex:dateUtc="2025-03-07T10:18:00Z"/>
  <w16cex:commentExtensible w16cex:durableId="2B9855D4" w16cex:dateUtc="2024-12-09T15:08:00Z"/>
  <w16cex:commentExtensible w16cex:durableId="2AF6E77A" w16cex:dateUtc="2024-12-01T12:4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74F774AA" w16cid:durableId="33D30FDD"/>
  <w16cid:commentId w16cid:paraId="3AE29C55" w16cid:durableId="65BAE192"/>
  <w16cid:commentId w16cid:paraId="789B7F29" w16cid:durableId="521BB022"/>
  <w16cid:commentId w16cid:paraId="3A875D63" w16cid:durableId="2B9F6E58"/>
  <w16cid:commentId w16cid:paraId="50B30E08" w16cid:durableId="1B475D19"/>
  <w16cid:commentId w16cid:paraId="5C8749FB" w16cid:durableId="192F0F2F"/>
  <w16cid:commentId w16cid:paraId="7DEE8087" w16cid:durableId="4924A4E6"/>
  <w16cid:commentId w16cid:paraId="4912F5BD" w16cid:durableId="14BA8290"/>
  <w16cid:commentId w16cid:paraId="3337372D" w16cid:durableId="2AF32125"/>
  <w16cid:commentId w16cid:paraId="6631072F" w16cid:durableId="5DAAAD02"/>
  <w16cid:commentId w16cid:paraId="52481E5A" w16cid:durableId="2BFCF0C1"/>
  <w16cid:commentId w16cid:paraId="4A6AC840" w16cid:durableId="5AA8C8D9"/>
  <w16cid:commentId w16cid:paraId="08522E42" w16cid:durableId="2B9FA1B6"/>
  <w16cid:commentId w16cid:paraId="05EEE38B" w16cid:durableId="17BBBFBD"/>
  <w16cid:commentId w16cid:paraId="5A4EE07A" w16cid:durableId="693F4CDA"/>
  <w16cid:commentId w16cid:paraId="1C156BEC" w16cid:durableId="2B9FCC1B"/>
  <w16cid:commentId w16cid:paraId="35DFB18C" w16cid:durableId="7AB0ABE5"/>
  <w16cid:commentId w16cid:paraId="206CEFEE" w16cid:durableId="2B9FCD83"/>
  <w16cid:commentId w16cid:paraId="169C37A6" w16cid:durableId="4E3AA599"/>
  <w16cid:commentId w16cid:paraId="4D8A2D84" w16cid:durableId="62D6D6F3"/>
  <w16cid:commentId w16cid:paraId="79EC72E2" w16cid:durableId="2B9FCDE9"/>
  <w16cid:commentId w16cid:paraId="1198FBA9" w16cid:durableId="39314538"/>
  <w16cid:commentId w16cid:paraId="3205AFF8" w16cid:durableId="2B9FD064"/>
  <w16cid:commentId w16cid:paraId="3CEE2CE5" w16cid:durableId="572AFF1A"/>
  <w16cid:commentId w16cid:paraId="68D08199" w16cid:durableId="0BB5B95F"/>
  <w16cid:commentId w16cid:paraId="21BE32A1" w16cid:durableId="40E9A24E"/>
  <w16cid:commentId w16cid:paraId="7A043346" w16cid:durableId="313536B4"/>
  <w16cid:commentId w16cid:paraId="1F70E415" w16cid:durableId="2B9FD3FA"/>
  <w16cid:commentId w16cid:paraId="54C9A9FB" w16cid:durableId="2B9FD3B8"/>
  <w16cid:commentId w16cid:paraId="77678E59" w16cid:durableId="78F09BB8"/>
  <w16cid:commentId w16cid:paraId="154025ED" w16cid:durableId="3C2DABE0"/>
  <w16cid:commentId w16cid:paraId="2FCC2741" w16cid:durableId="09214A58"/>
  <w16cid:commentId w16cid:paraId="48EF6067" w16cid:durableId="4647DE36"/>
  <w16cid:commentId w16cid:paraId="39B012CC" w16cid:durableId="4B513E81"/>
  <w16cid:commentId w16cid:paraId="0F8DC3AE" w16cid:durableId="2B9FDA4D"/>
  <w16cid:commentId w16cid:paraId="1E64F6A1" w16cid:durableId="1E429337"/>
  <w16cid:commentId w16cid:paraId="1307DB37" w16cid:durableId="3EB7790F"/>
  <w16cid:commentId w16cid:paraId="2F718A93" w16cid:durableId="6200DADF"/>
  <w16cid:commentId w16cid:paraId="176256BF" w16cid:durableId="2B9FDD1F"/>
  <w16cid:commentId w16cid:paraId="33C5AE4B" w16cid:durableId="70EF2355"/>
  <w16cid:commentId w16cid:paraId="01FE00E1" w16cid:durableId="155F3625"/>
  <w16cid:commentId w16cid:paraId="29DF8A98" w16cid:durableId="57FDE39D"/>
  <w16cid:commentId w16cid:paraId="2FFC2F25" w16cid:durableId="0AA8F032"/>
  <w16cid:commentId w16cid:paraId="53B6F55D" w16cid:durableId="441BC33F"/>
  <w16cid:commentId w16cid:paraId="3086A7D6" w16cid:durableId="294CBF02"/>
  <w16cid:commentId w16cid:paraId="6DDD222A" w16cid:durableId="0169EC28"/>
  <w16cid:commentId w16cid:paraId="445A93EA" w16cid:durableId="600FA4EA"/>
  <w16cid:commentId w16cid:paraId="7FC6D032" w16cid:durableId="5A8C4DCC"/>
  <w16cid:commentId w16cid:paraId="31C71CBB" w16cid:durableId="17340E8B"/>
  <w16cid:commentId w16cid:paraId="32697462" w16cid:durableId="34FC0588"/>
  <w16cid:commentId w16cid:paraId="76D20735" w16cid:durableId="65B7A3BC"/>
  <w16cid:commentId w16cid:paraId="1CC98240" w16cid:durableId="026FC21F"/>
  <w16cid:commentId w16cid:paraId="032EDB09" w16cid:durableId="1156DA2B"/>
  <w16cid:commentId w16cid:paraId="4A59D8C6" w16cid:durableId="3504D2D5"/>
  <w16cid:commentId w16cid:paraId="213D4C5E" w16cid:durableId="39CFFAF6"/>
  <w16cid:commentId w16cid:paraId="7B30197D" w16cid:durableId="399886F7"/>
  <w16cid:commentId w16cid:paraId="041ABD4E" w16cid:durableId="33B11907"/>
  <w16cid:commentId w16cid:paraId="2241ECBB" w16cid:durableId="446D5BFE"/>
  <w16cid:commentId w16cid:paraId="56238DFC" w16cid:durableId="03C76663"/>
  <w16cid:commentId w16cid:paraId="577E48D2" w16cid:durableId="19AE0281"/>
  <w16cid:commentId w16cid:paraId="15E8ED75" w16cid:durableId="4E0AF403"/>
  <w16cid:commentId w16cid:paraId="3972BBD2" w16cid:durableId="702AFBBA"/>
  <w16cid:commentId w16cid:paraId="701B8F03" w16cid:durableId="5C3877F3"/>
  <w16cid:commentId w16cid:paraId="0C1C7122" w16cid:durableId="0008126E"/>
  <w16cid:commentId w16cid:paraId="2E42BE35" w16cid:durableId="7CCBEC2A"/>
  <w16cid:commentId w16cid:paraId="60E42B50" w16cid:durableId="2AF32140"/>
  <w16cid:commentId w16cid:paraId="49E07D77" w16cid:durableId="23EF555A"/>
  <w16cid:commentId w16cid:paraId="6077346E" w16cid:durableId="01289F3E"/>
  <w16cid:commentId w16cid:paraId="508E6288" w16cid:durableId="7BC0E543"/>
  <w16cid:commentId w16cid:paraId="6AAD35D3" w16cid:durableId="11388750"/>
  <w16cid:commentId w16cid:paraId="220707FC" w16cid:durableId="7D7591A5"/>
  <w16cid:commentId w16cid:paraId="11956A63" w16cid:durableId="7567446C"/>
  <w16cid:commentId w16cid:paraId="02CA1EF3" w16cid:durableId="4D30E96F"/>
  <w16cid:commentId w16cid:paraId="1F11FFEF" w16cid:durableId="578CB267"/>
  <w16cid:commentId w16cid:paraId="58D15A09" w16cid:durableId="2F03B09C"/>
  <w16cid:commentId w16cid:paraId="4064766F" w16cid:durableId="7F68A7A3"/>
  <w16cid:commentId w16cid:paraId="5E53BA58" w16cid:durableId="13A1BBCF"/>
  <w16cid:commentId w16cid:paraId="7D1945E6" w16cid:durableId="27C70CA2"/>
  <w16cid:commentId w16cid:paraId="752D45ED" w16cid:durableId="692AECDE"/>
  <w16cid:commentId w16cid:paraId="04B256E5" w16cid:durableId="1A1B1E9E"/>
  <w16cid:commentId w16cid:paraId="3D86B591" w16cid:durableId="371BB2B6"/>
  <w16cid:commentId w16cid:paraId="0FC21A1F" w16cid:durableId="2B9855D4"/>
  <w16cid:commentId w16cid:paraId="4B0BB69A" w16cid:durableId="794B0C53"/>
  <w16cid:commentId w16cid:paraId="4DEF0633" w16cid:durableId="2AF3214A"/>
  <w16cid:commentId w16cid:paraId="46269D4F" w16cid:durableId="2AF3214B"/>
  <w16cid:commentId w16cid:paraId="1E1D7E8A" w16cid:durableId="2AF3214C"/>
  <w16cid:commentId w16cid:paraId="7BBB4F23" w16cid:durableId="336B1E36"/>
  <w16cid:commentId w16cid:paraId="7C722563" w16cid:durableId="6275B813"/>
  <w16cid:commentId w16cid:paraId="5494E6E5" w16cid:durableId="2AF3214D"/>
  <w16cid:commentId w16cid:paraId="131BADA7" w16cid:durableId="2AF6E77A"/>
  <w16cid:commentId w16cid:paraId="40476DE2" w16cid:durableId="2AF3214E"/>
  <w16cid:commentId w16cid:paraId="0EDACBD5" w16cid:durableId="2AF3214F"/>
  <w16cid:commentId w16cid:paraId="7ACA62A6" w16cid:durableId="2AF32150"/>
  <w16cid:commentId w16cid:paraId="374489E5" w16cid:durableId="7BF16BB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870BF93" w14:textId="77777777" w:rsidR="00774D8A" w:rsidRDefault="00774D8A" w:rsidP="003D4A24">
      <w:pPr>
        <w:spacing w:after="0" w:line="240" w:lineRule="auto"/>
      </w:pPr>
      <w:r>
        <w:separator/>
      </w:r>
    </w:p>
  </w:endnote>
  <w:endnote w:type="continuationSeparator" w:id="0">
    <w:p w14:paraId="2121422C" w14:textId="77777777" w:rsidR="00774D8A" w:rsidRDefault="00774D8A" w:rsidP="003D4A2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GE Inspira Sans">
    <w:altName w:val="Calibri"/>
    <w:panose1 w:val="00000000000000000000"/>
    <w:charset w:val="00"/>
    <w:family w:val="swiss"/>
    <w:notTrueType/>
    <w:pitch w:val="default"/>
    <w:sig w:usb0="00000003" w:usb1="00000000" w:usb2="00000000" w:usb3="00000000" w:csb0="00000001" w:csb1="00000000"/>
  </w:font>
  <w:font w:name="TimesNewRoman,Bold">
    <w:altName w:val="Times New Roman"/>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778760126"/>
      <w:docPartObj>
        <w:docPartGallery w:val="Page Numbers (Bottom of Page)"/>
        <w:docPartUnique/>
      </w:docPartObj>
    </w:sdtPr>
    <w:sdtContent>
      <w:p w14:paraId="70A09EFB" w14:textId="597BE787" w:rsidR="00EE3F83" w:rsidRDefault="00EE3F83" w:rsidP="0001463C">
        <w:pPr>
          <w:spacing w:after="0"/>
          <w:jc w:val="right"/>
        </w:pPr>
        <w:r>
          <w:fldChar w:fldCharType="begin"/>
        </w:r>
        <w:r>
          <w:instrText>PAGE   \* MERGEFORMAT</w:instrText>
        </w:r>
        <w:r>
          <w:fldChar w:fldCharType="separate"/>
        </w:r>
        <w:r w:rsidR="00174A71">
          <w:rPr>
            <w:noProof/>
          </w:rPr>
          <w:t>2</w:t>
        </w:r>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23552659"/>
      <w:docPartObj>
        <w:docPartGallery w:val="Page Numbers (Bottom of Page)"/>
        <w:docPartUnique/>
      </w:docPartObj>
    </w:sdtPr>
    <w:sdtContent>
      <w:p w14:paraId="112CAC56" w14:textId="2A38F5F6" w:rsidR="00EE3F83" w:rsidRDefault="00EE3F83" w:rsidP="0001463C">
        <w:pPr>
          <w:spacing w:after="0"/>
        </w:pPr>
        <w:r>
          <w:fldChar w:fldCharType="begin"/>
        </w:r>
        <w:r>
          <w:instrText>PAGE   \* MERGEFORMAT</w:instrText>
        </w:r>
        <w:r>
          <w:fldChar w:fldCharType="separate"/>
        </w:r>
        <w:r w:rsidR="00174A71">
          <w:rPr>
            <w:noProof/>
          </w:rPr>
          <w:t>1</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88BE54C" w14:textId="77777777" w:rsidR="00774D8A" w:rsidRDefault="00774D8A" w:rsidP="003D4A24">
      <w:pPr>
        <w:spacing w:after="0" w:line="240" w:lineRule="auto"/>
      </w:pPr>
      <w:r>
        <w:separator/>
      </w:r>
    </w:p>
  </w:footnote>
  <w:footnote w:type="continuationSeparator" w:id="0">
    <w:p w14:paraId="5BF7D1FE" w14:textId="77777777" w:rsidR="00774D8A" w:rsidRDefault="00774D8A" w:rsidP="003D4A2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AC5A3DC" w14:textId="4FDBB829" w:rsidR="00EE3F83" w:rsidRDefault="00EE3F83">
    <w:pPr>
      <w:pStyle w:val="En-tte"/>
      <w:rPr>
        <w:b/>
      </w:rPr>
    </w:pPr>
    <w:r w:rsidRPr="00E57FD5">
      <w:rPr>
        <w:b/>
      </w:rPr>
      <w:t xml:space="preserve">Rapport SFPM : </w:t>
    </w:r>
    <w:r>
      <w:rPr>
        <w:b/>
      </w:rPr>
      <w:t>Précision de la mesure de la fixation thyroïdienne – Évaluation à l’aide de fantômes réalistes</w:t>
    </w:r>
  </w:p>
  <w:p w14:paraId="3B34D6BC" w14:textId="77777777" w:rsidR="00EE3F83" w:rsidRDefault="00EE3F83">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661A22A" w14:textId="2BCC437A" w:rsidR="00EE3F83" w:rsidRDefault="00EE3F83" w:rsidP="00CB2F2A">
    <w:pPr>
      <w:spacing w:after="0" w:line="240" w:lineRule="auto"/>
    </w:pPr>
    <w:r w:rsidRPr="00E57FD5">
      <w:rPr>
        <w:b/>
      </w:rPr>
      <w:t xml:space="preserve">Rapport SFPM : </w:t>
    </w:r>
    <w:r>
      <w:rPr>
        <w:b/>
      </w:rPr>
      <w:t>Précision de la mesure de la fixation thyroïdienne – Évaluation à l’aide de fantômes réalistes</w:t>
    </w:r>
  </w:p>
  <w:p w14:paraId="0D5F0283" w14:textId="77777777" w:rsidR="00EE3F83" w:rsidRDefault="00EE3F83" w:rsidP="00CB2F2A">
    <w:pPr>
      <w:spacing w:after="0" w:line="240" w:lineRule="aut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93688D"/>
    <w:multiLevelType w:val="hybridMultilevel"/>
    <w:tmpl w:val="87044BEA"/>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B0B58DF"/>
    <w:multiLevelType w:val="multilevel"/>
    <w:tmpl w:val="E376DEDE"/>
    <w:lvl w:ilvl="0">
      <w:start w:val="1"/>
      <w:numFmt w:val="decimal"/>
      <w:pStyle w:val="Titre1"/>
      <w:lvlText w:val="%1"/>
      <w:lvlJc w:val="left"/>
      <w:pPr>
        <w:ind w:left="432" w:hanging="432"/>
      </w:pPr>
    </w:lvl>
    <w:lvl w:ilvl="1">
      <w:start w:val="1"/>
      <w:numFmt w:val="decimal"/>
      <w:pStyle w:val="Titre2"/>
      <w:lvlText w:val="%1.%2"/>
      <w:lvlJc w:val="left"/>
      <w:pPr>
        <w:ind w:left="860" w:hanging="576"/>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2" w15:restartNumberingAfterBreak="0">
    <w:nsid w:val="0CA830A5"/>
    <w:multiLevelType w:val="multilevel"/>
    <w:tmpl w:val="82C64712"/>
    <w:lvl w:ilvl="0">
      <w:start w:val="1"/>
      <w:numFmt w:val="bullet"/>
      <w:lvlText w:val=""/>
      <w:lvlJc w:val="left"/>
      <w:pPr>
        <w:tabs>
          <w:tab w:val="num" w:pos="720"/>
        </w:tabs>
        <w:ind w:left="720" w:hanging="360"/>
      </w:pPr>
      <w:rPr>
        <w:rFonts w:ascii="Symbol" w:hAnsi="Symbol" w:hint="default"/>
      </w:rPr>
    </w:lvl>
    <w:lvl w:ilvl="1">
      <w:numFmt w:val="bullet"/>
      <w:lvlText w:val="-"/>
      <w:lvlJc w:val="left"/>
      <w:pPr>
        <w:ind w:left="1440" w:hanging="360"/>
      </w:pPr>
      <w:rPr>
        <w:rFonts w:ascii="Calibri" w:eastAsiaTheme="minorHAnsi" w:hAnsi="Calibri" w:cs="Calibri"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D187CC3"/>
    <w:multiLevelType w:val="hybridMultilevel"/>
    <w:tmpl w:val="342AB398"/>
    <w:lvl w:ilvl="0" w:tplc="A9F2395A">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12433E00"/>
    <w:multiLevelType w:val="hybridMultilevel"/>
    <w:tmpl w:val="4B50982C"/>
    <w:lvl w:ilvl="0" w:tplc="CF42A3BE">
      <w:start w:val="40"/>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150D46AD"/>
    <w:multiLevelType w:val="hybridMultilevel"/>
    <w:tmpl w:val="503A3A4C"/>
    <w:lvl w:ilvl="0" w:tplc="EE76BC5A">
      <w:start w:val="2"/>
      <w:numFmt w:val="bullet"/>
      <w:lvlText w:val="-"/>
      <w:lvlJc w:val="left"/>
      <w:pPr>
        <w:ind w:left="1440" w:hanging="360"/>
      </w:pPr>
      <w:rPr>
        <w:rFonts w:ascii="Calibri" w:eastAsiaTheme="minorEastAsia" w:hAnsi="Calibri" w:cs="Calibri" w:hint="default"/>
      </w:rPr>
    </w:lvl>
    <w:lvl w:ilvl="1" w:tplc="040C0003">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6" w15:restartNumberingAfterBreak="0">
    <w:nsid w:val="28D52748"/>
    <w:multiLevelType w:val="hybridMultilevel"/>
    <w:tmpl w:val="7A04708E"/>
    <w:lvl w:ilvl="0" w:tplc="27A687A2">
      <w:start w:val="174"/>
      <w:numFmt w:val="bullet"/>
      <w:lvlText w:val="•"/>
      <w:lvlJc w:val="left"/>
      <w:pPr>
        <w:ind w:left="1080" w:hanging="360"/>
      </w:pPr>
      <w:rPr>
        <w:rFonts w:ascii="Arial" w:hAnsi="Arial" w:hint="default"/>
      </w:rPr>
    </w:lvl>
    <w:lvl w:ilvl="1" w:tplc="040C0003">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7" w15:restartNumberingAfterBreak="0">
    <w:nsid w:val="34D22A8E"/>
    <w:multiLevelType w:val="hybridMultilevel"/>
    <w:tmpl w:val="CBCCF9C6"/>
    <w:lvl w:ilvl="0" w:tplc="8102B344">
      <w:start w:val="4"/>
      <w:numFmt w:val="bullet"/>
      <w:lvlText w:val="-"/>
      <w:lvlJc w:val="left"/>
      <w:pPr>
        <w:ind w:left="720" w:hanging="360"/>
      </w:pPr>
      <w:rPr>
        <w:rFonts w:ascii="Calibri" w:eastAsia="Times New Roman"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400D70A4"/>
    <w:multiLevelType w:val="multilevel"/>
    <w:tmpl w:val="C2CA680E"/>
    <w:lvl w:ilvl="0">
      <w:start w:val="12"/>
      <w:numFmt w:val="bullet"/>
      <w:lvlText w:val="-"/>
      <w:lvlJc w:val="left"/>
      <w:pPr>
        <w:tabs>
          <w:tab w:val="num" w:pos="720"/>
        </w:tabs>
        <w:ind w:left="720" w:hanging="360"/>
      </w:pPr>
      <w:rPr>
        <w:rFonts w:ascii="Calibri" w:eastAsiaTheme="minorHAnsi" w:hAnsi="Calibri" w:cs="Calibri" w:hint="default"/>
      </w:rPr>
    </w:lvl>
    <w:lvl w:ilvl="1">
      <w:numFmt w:val="bullet"/>
      <w:lvlText w:val="-"/>
      <w:lvlJc w:val="left"/>
      <w:pPr>
        <w:ind w:left="1440" w:hanging="360"/>
      </w:pPr>
      <w:rPr>
        <w:rFonts w:ascii="Calibri" w:eastAsiaTheme="minorHAnsi" w:hAnsi="Calibri" w:cs="Calibri"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62BE6685"/>
    <w:multiLevelType w:val="hybridMultilevel"/>
    <w:tmpl w:val="E1EE1CB8"/>
    <w:lvl w:ilvl="0" w:tplc="DA8EF24C">
      <w:start w:val="12"/>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6E202040"/>
    <w:multiLevelType w:val="hybridMultilevel"/>
    <w:tmpl w:val="89C4BFD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766851BE"/>
    <w:multiLevelType w:val="hybridMultilevel"/>
    <w:tmpl w:val="7D06AFB6"/>
    <w:lvl w:ilvl="0" w:tplc="307C4C5C">
      <w:start w:val="7"/>
      <w:numFmt w:val="bullet"/>
      <w:lvlText w:val=""/>
      <w:lvlJc w:val="left"/>
      <w:pPr>
        <w:ind w:left="720" w:hanging="360"/>
      </w:pPr>
      <w:rPr>
        <w:rFonts w:ascii="Symbol" w:eastAsiaTheme="minorHAnsi" w:hAnsi="Symbol" w:cstheme="minorBidi"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16cid:durableId="448277117">
    <w:abstractNumId w:val="9"/>
  </w:num>
  <w:num w:numId="2" w16cid:durableId="541482004">
    <w:abstractNumId w:val="1"/>
  </w:num>
  <w:num w:numId="3" w16cid:durableId="1319117794">
    <w:abstractNumId w:val="11"/>
  </w:num>
  <w:num w:numId="4" w16cid:durableId="1251045453">
    <w:abstractNumId w:val="5"/>
  </w:num>
  <w:num w:numId="5" w16cid:durableId="807667590">
    <w:abstractNumId w:val="10"/>
  </w:num>
  <w:num w:numId="6" w16cid:durableId="281962645">
    <w:abstractNumId w:val="3"/>
  </w:num>
  <w:num w:numId="7" w16cid:durableId="509563823">
    <w:abstractNumId w:val="6"/>
  </w:num>
  <w:num w:numId="8" w16cid:durableId="725640285">
    <w:abstractNumId w:val="0"/>
  </w:num>
  <w:num w:numId="9" w16cid:durableId="1665352328">
    <w:abstractNumId w:val="2"/>
  </w:num>
  <w:num w:numId="10" w16cid:durableId="157579720">
    <w:abstractNumId w:val="7"/>
  </w:num>
  <w:num w:numId="11" w16cid:durableId="1148399421">
    <w:abstractNumId w:val="4"/>
  </w:num>
  <w:num w:numId="12" w16cid:durableId="911353970">
    <w:abstractNumId w:val="8"/>
  </w:num>
  <w:numIdMacAtCleanup w:val="1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DEMONCHY Mathilde">
    <w15:presenceInfo w15:providerId="AD" w15:userId="S::mathilde.demonchy@chi-fsr.fr::82e8c9bf-aa6d-41bb-959e-55cefac9f665"/>
  </w15:person>
  <w15:person w15:author="BEAUMONT Tiffany">
    <w15:presenceInfo w15:providerId="AD" w15:userId="S::tiffany.beaumont@irsn.fr::59be4547-eaca-418e-981d-cc4560475000"/>
  </w15:person>
  <w15:person w15:author="FORBES Aurélie">
    <w15:presenceInfo w15:providerId="None" w15:userId="FORBES Aurélie"/>
  </w15:person>
  <w15:person w15:author="Cyril Jaudet">
    <w15:presenceInfo w15:providerId="Windows Live" w15:userId="f926fdfaec90e60d"/>
  </w15:person>
  <w15:person w15:author="Cyril JAUDET">
    <w15:presenceInfo w15:providerId="AD" w15:userId="S-1-5-21-562044053-576344565-1745900225-19959"/>
  </w15:person>
  <w15:person w15:author="Cyril JAUDET [2]">
    <w15:presenceInfo w15:providerId="AD" w15:userId="S::JAUCYR@baclesse.fr::fa790fc8-579d-48d7-89a2-95a15be2a814"/>
  </w15:person>
  <w15:person w15:author="BROGGIO David">
    <w15:presenceInfo w15:providerId="AD" w15:userId="S::david.broggio@irsn.fr::aa12455d-13f3-4d56-bca2-ebcd318353d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90"/>
  <w:doNotDisplayPageBoundaries/>
  <w:proofState w:spelling="clean"/>
  <w:defaultTabStop w:val="708"/>
  <w:hyphenationZone w:val="425"/>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F2581"/>
    <w:rsid w:val="00000DEA"/>
    <w:rsid w:val="000024A4"/>
    <w:rsid w:val="000026B6"/>
    <w:rsid w:val="0000379E"/>
    <w:rsid w:val="00004486"/>
    <w:rsid w:val="0000522C"/>
    <w:rsid w:val="00006474"/>
    <w:rsid w:val="000065F8"/>
    <w:rsid w:val="000067D7"/>
    <w:rsid w:val="00006EF1"/>
    <w:rsid w:val="00011709"/>
    <w:rsid w:val="00011FF5"/>
    <w:rsid w:val="00012AFF"/>
    <w:rsid w:val="000144DF"/>
    <w:rsid w:val="0001463C"/>
    <w:rsid w:val="00014E5A"/>
    <w:rsid w:val="00015680"/>
    <w:rsid w:val="00016010"/>
    <w:rsid w:val="000163F5"/>
    <w:rsid w:val="000167DB"/>
    <w:rsid w:val="00017152"/>
    <w:rsid w:val="00017B9F"/>
    <w:rsid w:val="000200E1"/>
    <w:rsid w:val="00020E7B"/>
    <w:rsid w:val="00020F17"/>
    <w:rsid w:val="0002241C"/>
    <w:rsid w:val="00022D31"/>
    <w:rsid w:val="00023085"/>
    <w:rsid w:val="00024700"/>
    <w:rsid w:val="00024898"/>
    <w:rsid w:val="00026981"/>
    <w:rsid w:val="00030CFF"/>
    <w:rsid w:val="00032C99"/>
    <w:rsid w:val="00036163"/>
    <w:rsid w:val="000375A9"/>
    <w:rsid w:val="00037B89"/>
    <w:rsid w:val="00040A84"/>
    <w:rsid w:val="00040B56"/>
    <w:rsid w:val="00041750"/>
    <w:rsid w:val="00041D30"/>
    <w:rsid w:val="000422BF"/>
    <w:rsid w:val="00042448"/>
    <w:rsid w:val="00043AAB"/>
    <w:rsid w:val="00047702"/>
    <w:rsid w:val="00047FB5"/>
    <w:rsid w:val="00051745"/>
    <w:rsid w:val="00051E80"/>
    <w:rsid w:val="00052753"/>
    <w:rsid w:val="0005358B"/>
    <w:rsid w:val="0005379C"/>
    <w:rsid w:val="0005554A"/>
    <w:rsid w:val="000559DD"/>
    <w:rsid w:val="00056F6A"/>
    <w:rsid w:val="00057747"/>
    <w:rsid w:val="000607D3"/>
    <w:rsid w:val="00061859"/>
    <w:rsid w:val="0006286B"/>
    <w:rsid w:val="0006342B"/>
    <w:rsid w:val="00063523"/>
    <w:rsid w:val="00063929"/>
    <w:rsid w:val="0006399D"/>
    <w:rsid w:val="00063C69"/>
    <w:rsid w:val="000644C5"/>
    <w:rsid w:val="00065092"/>
    <w:rsid w:val="00065A30"/>
    <w:rsid w:val="00065C79"/>
    <w:rsid w:val="0007510E"/>
    <w:rsid w:val="0007647C"/>
    <w:rsid w:val="00076806"/>
    <w:rsid w:val="000800A4"/>
    <w:rsid w:val="0008026E"/>
    <w:rsid w:val="00085609"/>
    <w:rsid w:val="000858D1"/>
    <w:rsid w:val="00087055"/>
    <w:rsid w:val="00087C48"/>
    <w:rsid w:val="00091DF9"/>
    <w:rsid w:val="0009296A"/>
    <w:rsid w:val="000934B8"/>
    <w:rsid w:val="00094697"/>
    <w:rsid w:val="00094944"/>
    <w:rsid w:val="000977C6"/>
    <w:rsid w:val="000979FB"/>
    <w:rsid w:val="000A0022"/>
    <w:rsid w:val="000A00D1"/>
    <w:rsid w:val="000A2F1C"/>
    <w:rsid w:val="000A33F6"/>
    <w:rsid w:val="000A5B91"/>
    <w:rsid w:val="000A7010"/>
    <w:rsid w:val="000A7CF7"/>
    <w:rsid w:val="000B06D4"/>
    <w:rsid w:val="000B0994"/>
    <w:rsid w:val="000B0F71"/>
    <w:rsid w:val="000B253B"/>
    <w:rsid w:val="000B4A02"/>
    <w:rsid w:val="000B4EC5"/>
    <w:rsid w:val="000B6991"/>
    <w:rsid w:val="000C19B6"/>
    <w:rsid w:val="000C1BC6"/>
    <w:rsid w:val="000C1BD3"/>
    <w:rsid w:val="000C1EE2"/>
    <w:rsid w:val="000C328E"/>
    <w:rsid w:val="000C32E8"/>
    <w:rsid w:val="000C33E2"/>
    <w:rsid w:val="000C41CE"/>
    <w:rsid w:val="000C5047"/>
    <w:rsid w:val="000C542B"/>
    <w:rsid w:val="000C550D"/>
    <w:rsid w:val="000C65A3"/>
    <w:rsid w:val="000C6E9E"/>
    <w:rsid w:val="000D4401"/>
    <w:rsid w:val="000D4C29"/>
    <w:rsid w:val="000D4EC2"/>
    <w:rsid w:val="000D5CC6"/>
    <w:rsid w:val="000D5DDA"/>
    <w:rsid w:val="000D75B9"/>
    <w:rsid w:val="000D7834"/>
    <w:rsid w:val="000D7A19"/>
    <w:rsid w:val="000E0910"/>
    <w:rsid w:val="000E38A8"/>
    <w:rsid w:val="000E3A69"/>
    <w:rsid w:val="000E4F25"/>
    <w:rsid w:val="000E4FB6"/>
    <w:rsid w:val="000E7BBA"/>
    <w:rsid w:val="000F193E"/>
    <w:rsid w:val="000F1A67"/>
    <w:rsid w:val="000F1D52"/>
    <w:rsid w:val="000F21EB"/>
    <w:rsid w:val="000F3671"/>
    <w:rsid w:val="000F39B5"/>
    <w:rsid w:val="000F4481"/>
    <w:rsid w:val="000F70CA"/>
    <w:rsid w:val="000F7C12"/>
    <w:rsid w:val="0010001E"/>
    <w:rsid w:val="00103311"/>
    <w:rsid w:val="00103AB9"/>
    <w:rsid w:val="0010443C"/>
    <w:rsid w:val="001061C5"/>
    <w:rsid w:val="0010705D"/>
    <w:rsid w:val="00110031"/>
    <w:rsid w:val="00110AD9"/>
    <w:rsid w:val="00112311"/>
    <w:rsid w:val="00120EB3"/>
    <w:rsid w:val="00121C8B"/>
    <w:rsid w:val="001223D3"/>
    <w:rsid w:val="00122B3E"/>
    <w:rsid w:val="001234CD"/>
    <w:rsid w:val="0012458A"/>
    <w:rsid w:val="00124899"/>
    <w:rsid w:val="00125D47"/>
    <w:rsid w:val="00126044"/>
    <w:rsid w:val="001265BA"/>
    <w:rsid w:val="00127A7B"/>
    <w:rsid w:val="00127EE1"/>
    <w:rsid w:val="001304AB"/>
    <w:rsid w:val="001307F7"/>
    <w:rsid w:val="0013168F"/>
    <w:rsid w:val="0013331F"/>
    <w:rsid w:val="001333C5"/>
    <w:rsid w:val="0013387A"/>
    <w:rsid w:val="00134A89"/>
    <w:rsid w:val="001352AA"/>
    <w:rsid w:val="00136632"/>
    <w:rsid w:val="0013667B"/>
    <w:rsid w:val="001366A8"/>
    <w:rsid w:val="0013787F"/>
    <w:rsid w:val="001409D5"/>
    <w:rsid w:val="00140C27"/>
    <w:rsid w:val="00142304"/>
    <w:rsid w:val="001447F3"/>
    <w:rsid w:val="00146984"/>
    <w:rsid w:val="0014714F"/>
    <w:rsid w:val="00147D78"/>
    <w:rsid w:val="00151212"/>
    <w:rsid w:val="00151B10"/>
    <w:rsid w:val="0015201D"/>
    <w:rsid w:val="00153446"/>
    <w:rsid w:val="00153700"/>
    <w:rsid w:val="00154EF1"/>
    <w:rsid w:val="00154F3D"/>
    <w:rsid w:val="001553E0"/>
    <w:rsid w:val="0015545D"/>
    <w:rsid w:val="001556C2"/>
    <w:rsid w:val="00155C9A"/>
    <w:rsid w:val="00156390"/>
    <w:rsid w:val="00156CAD"/>
    <w:rsid w:val="00160136"/>
    <w:rsid w:val="001603E6"/>
    <w:rsid w:val="001616E4"/>
    <w:rsid w:val="00161838"/>
    <w:rsid w:val="00161E93"/>
    <w:rsid w:val="001624FD"/>
    <w:rsid w:val="00162734"/>
    <w:rsid w:val="00162972"/>
    <w:rsid w:val="00163FEB"/>
    <w:rsid w:val="001655E8"/>
    <w:rsid w:val="001664A7"/>
    <w:rsid w:val="00170060"/>
    <w:rsid w:val="001710BA"/>
    <w:rsid w:val="0017114C"/>
    <w:rsid w:val="001720F9"/>
    <w:rsid w:val="001731D4"/>
    <w:rsid w:val="001734A7"/>
    <w:rsid w:val="00174A71"/>
    <w:rsid w:val="0017503D"/>
    <w:rsid w:val="0017555C"/>
    <w:rsid w:val="0017766C"/>
    <w:rsid w:val="001809F0"/>
    <w:rsid w:val="00182A0C"/>
    <w:rsid w:val="0018343C"/>
    <w:rsid w:val="001836D5"/>
    <w:rsid w:val="00183AFC"/>
    <w:rsid w:val="00183D0F"/>
    <w:rsid w:val="00184E7C"/>
    <w:rsid w:val="00185261"/>
    <w:rsid w:val="0018694C"/>
    <w:rsid w:val="00190046"/>
    <w:rsid w:val="0019125E"/>
    <w:rsid w:val="00191751"/>
    <w:rsid w:val="00192703"/>
    <w:rsid w:val="001A2F1F"/>
    <w:rsid w:val="001A60B7"/>
    <w:rsid w:val="001A6C5C"/>
    <w:rsid w:val="001A7243"/>
    <w:rsid w:val="001A73CF"/>
    <w:rsid w:val="001B19E2"/>
    <w:rsid w:val="001B20E6"/>
    <w:rsid w:val="001B235E"/>
    <w:rsid w:val="001B3810"/>
    <w:rsid w:val="001B5345"/>
    <w:rsid w:val="001C0107"/>
    <w:rsid w:val="001C1018"/>
    <w:rsid w:val="001C2CD8"/>
    <w:rsid w:val="001C2E6A"/>
    <w:rsid w:val="001C30AC"/>
    <w:rsid w:val="001C3362"/>
    <w:rsid w:val="001C33D1"/>
    <w:rsid w:val="001C34BA"/>
    <w:rsid w:val="001C424B"/>
    <w:rsid w:val="001C4BC6"/>
    <w:rsid w:val="001C5F5E"/>
    <w:rsid w:val="001C6577"/>
    <w:rsid w:val="001C665B"/>
    <w:rsid w:val="001C7D67"/>
    <w:rsid w:val="001D1771"/>
    <w:rsid w:val="001D2CBA"/>
    <w:rsid w:val="001D3959"/>
    <w:rsid w:val="001D39C9"/>
    <w:rsid w:val="001D4276"/>
    <w:rsid w:val="001D6EBE"/>
    <w:rsid w:val="001D7228"/>
    <w:rsid w:val="001D7FE4"/>
    <w:rsid w:val="001E09E6"/>
    <w:rsid w:val="001E2C0F"/>
    <w:rsid w:val="001E3504"/>
    <w:rsid w:val="001E48E1"/>
    <w:rsid w:val="001E5531"/>
    <w:rsid w:val="001F02C4"/>
    <w:rsid w:val="001F1436"/>
    <w:rsid w:val="001F1FEC"/>
    <w:rsid w:val="001F27B1"/>
    <w:rsid w:val="001F307B"/>
    <w:rsid w:val="001F6AAE"/>
    <w:rsid w:val="001F6C16"/>
    <w:rsid w:val="001F709E"/>
    <w:rsid w:val="002000F4"/>
    <w:rsid w:val="002007AC"/>
    <w:rsid w:val="002015F5"/>
    <w:rsid w:val="00201E5B"/>
    <w:rsid w:val="00201F7B"/>
    <w:rsid w:val="0020241D"/>
    <w:rsid w:val="002040E5"/>
    <w:rsid w:val="0020458E"/>
    <w:rsid w:val="00204841"/>
    <w:rsid w:val="002063CC"/>
    <w:rsid w:val="002064DC"/>
    <w:rsid w:val="00206615"/>
    <w:rsid w:val="002075E1"/>
    <w:rsid w:val="0021129B"/>
    <w:rsid w:val="00212117"/>
    <w:rsid w:val="00213602"/>
    <w:rsid w:val="00215812"/>
    <w:rsid w:val="002170A7"/>
    <w:rsid w:val="00220091"/>
    <w:rsid w:val="002202DD"/>
    <w:rsid w:val="0022074A"/>
    <w:rsid w:val="00223851"/>
    <w:rsid w:val="00223AD9"/>
    <w:rsid w:val="002246D6"/>
    <w:rsid w:val="002257BA"/>
    <w:rsid w:val="00226284"/>
    <w:rsid w:val="00227479"/>
    <w:rsid w:val="00230C48"/>
    <w:rsid w:val="00230C8E"/>
    <w:rsid w:val="00231239"/>
    <w:rsid w:val="00231D4E"/>
    <w:rsid w:val="0023224F"/>
    <w:rsid w:val="0023238F"/>
    <w:rsid w:val="002346ED"/>
    <w:rsid w:val="00235658"/>
    <w:rsid w:val="00235BCD"/>
    <w:rsid w:val="00235F8B"/>
    <w:rsid w:val="002400A8"/>
    <w:rsid w:val="00240F00"/>
    <w:rsid w:val="0024148B"/>
    <w:rsid w:val="0024258B"/>
    <w:rsid w:val="00242FA4"/>
    <w:rsid w:val="002433F8"/>
    <w:rsid w:val="00243B42"/>
    <w:rsid w:val="00243F89"/>
    <w:rsid w:val="002443E5"/>
    <w:rsid w:val="00244BA6"/>
    <w:rsid w:val="0024544E"/>
    <w:rsid w:val="0024667F"/>
    <w:rsid w:val="00247A10"/>
    <w:rsid w:val="002510F5"/>
    <w:rsid w:val="00251BCD"/>
    <w:rsid w:val="002544D2"/>
    <w:rsid w:val="00254592"/>
    <w:rsid w:val="00255318"/>
    <w:rsid w:val="00256846"/>
    <w:rsid w:val="0025744B"/>
    <w:rsid w:val="002575E1"/>
    <w:rsid w:val="00260A84"/>
    <w:rsid w:val="00262899"/>
    <w:rsid w:val="00262FEB"/>
    <w:rsid w:val="0026336F"/>
    <w:rsid w:val="00265340"/>
    <w:rsid w:val="002663B6"/>
    <w:rsid w:val="0026737B"/>
    <w:rsid w:val="002675AC"/>
    <w:rsid w:val="0027087A"/>
    <w:rsid w:val="00270D43"/>
    <w:rsid w:val="00271F84"/>
    <w:rsid w:val="00271FFA"/>
    <w:rsid w:val="00272124"/>
    <w:rsid w:val="002736DD"/>
    <w:rsid w:val="00273923"/>
    <w:rsid w:val="00274654"/>
    <w:rsid w:val="0027610A"/>
    <w:rsid w:val="00277B41"/>
    <w:rsid w:val="00280E8B"/>
    <w:rsid w:val="00281CD6"/>
    <w:rsid w:val="0028245A"/>
    <w:rsid w:val="00283572"/>
    <w:rsid w:val="00283DF1"/>
    <w:rsid w:val="00285326"/>
    <w:rsid w:val="00285557"/>
    <w:rsid w:val="0028589B"/>
    <w:rsid w:val="00286C01"/>
    <w:rsid w:val="00286C91"/>
    <w:rsid w:val="00286F41"/>
    <w:rsid w:val="00287FAE"/>
    <w:rsid w:val="00290C63"/>
    <w:rsid w:val="002911CD"/>
    <w:rsid w:val="00291B0C"/>
    <w:rsid w:val="00291CAF"/>
    <w:rsid w:val="00291EA9"/>
    <w:rsid w:val="00292F52"/>
    <w:rsid w:val="00295E24"/>
    <w:rsid w:val="002A0AB5"/>
    <w:rsid w:val="002A246D"/>
    <w:rsid w:val="002A3DDA"/>
    <w:rsid w:val="002A4C64"/>
    <w:rsid w:val="002A5181"/>
    <w:rsid w:val="002A58E4"/>
    <w:rsid w:val="002A6053"/>
    <w:rsid w:val="002A6476"/>
    <w:rsid w:val="002B01CF"/>
    <w:rsid w:val="002B3249"/>
    <w:rsid w:val="002B400A"/>
    <w:rsid w:val="002B4928"/>
    <w:rsid w:val="002B509B"/>
    <w:rsid w:val="002B6D98"/>
    <w:rsid w:val="002B7A31"/>
    <w:rsid w:val="002C1D1A"/>
    <w:rsid w:val="002C2B60"/>
    <w:rsid w:val="002C349D"/>
    <w:rsid w:val="002C3F46"/>
    <w:rsid w:val="002C45AB"/>
    <w:rsid w:val="002C6C50"/>
    <w:rsid w:val="002C7EF6"/>
    <w:rsid w:val="002D00CC"/>
    <w:rsid w:val="002D03B8"/>
    <w:rsid w:val="002D2595"/>
    <w:rsid w:val="002D501B"/>
    <w:rsid w:val="002D7851"/>
    <w:rsid w:val="002E0EC0"/>
    <w:rsid w:val="002E1816"/>
    <w:rsid w:val="002E2628"/>
    <w:rsid w:val="002E3938"/>
    <w:rsid w:val="002E5A9E"/>
    <w:rsid w:val="002E6553"/>
    <w:rsid w:val="002E67FF"/>
    <w:rsid w:val="002E6A41"/>
    <w:rsid w:val="002E6B1B"/>
    <w:rsid w:val="002E7CAB"/>
    <w:rsid w:val="002E7FA5"/>
    <w:rsid w:val="002F0DAF"/>
    <w:rsid w:val="002F0F94"/>
    <w:rsid w:val="002F30B4"/>
    <w:rsid w:val="002F4390"/>
    <w:rsid w:val="002F4914"/>
    <w:rsid w:val="002F63ED"/>
    <w:rsid w:val="00300583"/>
    <w:rsid w:val="003019C8"/>
    <w:rsid w:val="003019DB"/>
    <w:rsid w:val="003027B3"/>
    <w:rsid w:val="00303795"/>
    <w:rsid w:val="00303C97"/>
    <w:rsid w:val="00304E8A"/>
    <w:rsid w:val="003060E7"/>
    <w:rsid w:val="00306D35"/>
    <w:rsid w:val="00307894"/>
    <w:rsid w:val="00307DB8"/>
    <w:rsid w:val="00307EBA"/>
    <w:rsid w:val="00310058"/>
    <w:rsid w:val="00310676"/>
    <w:rsid w:val="0031067E"/>
    <w:rsid w:val="003106D5"/>
    <w:rsid w:val="00310E4F"/>
    <w:rsid w:val="003118AF"/>
    <w:rsid w:val="003134E9"/>
    <w:rsid w:val="00313FF3"/>
    <w:rsid w:val="0031562A"/>
    <w:rsid w:val="003158C3"/>
    <w:rsid w:val="00322271"/>
    <w:rsid w:val="0032373F"/>
    <w:rsid w:val="003237CA"/>
    <w:rsid w:val="00323831"/>
    <w:rsid w:val="00324B4F"/>
    <w:rsid w:val="00325420"/>
    <w:rsid w:val="00325C40"/>
    <w:rsid w:val="003262B2"/>
    <w:rsid w:val="0032639B"/>
    <w:rsid w:val="00327091"/>
    <w:rsid w:val="00327942"/>
    <w:rsid w:val="003335FD"/>
    <w:rsid w:val="00333CFA"/>
    <w:rsid w:val="0033681A"/>
    <w:rsid w:val="00340118"/>
    <w:rsid w:val="0034032D"/>
    <w:rsid w:val="00341319"/>
    <w:rsid w:val="00342248"/>
    <w:rsid w:val="003433CD"/>
    <w:rsid w:val="00343EB6"/>
    <w:rsid w:val="00344FF0"/>
    <w:rsid w:val="00345EC1"/>
    <w:rsid w:val="00347D0F"/>
    <w:rsid w:val="00347FE9"/>
    <w:rsid w:val="00350DDF"/>
    <w:rsid w:val="00350F86"/>
    <w:rsid w:val="00351595"/>
    <w:rsid w:val="00351EE1"/>
    <w:rsid w:val="003542A0"/>
    <w:rsid w:val="00354563"/>
    <w:rsid w:val="00355DF2"/>
    <w:rsid w:val="00355EB0"/>
    <w:rsid w:val="0036212C"/>
    <w:rsid w:val="00370B59"/>
    <w:rsid w:val="00372994"/>
    <w:rsid w:val="00373C0B"/>
    <w:rsid w:val="0037593B"/>
    <w:rsid w:val="00376A39"/>
    <w:rsid w:val="00377B2A"/>
    <w:rsid w:val="003805C6"/>
    <w:rsid w:val="00380CE5"/>
    <w:rsid w:val="003814C3"/>
    <w:rsid w:val="00381B0F"/>
    <w:rsid w:val="00381BD0"/>
    <w:rsid w:val="00382EE6"/>
    <w:rsid w:val="003830DD"/>
    <w:rsid w:val="003839EF"/>
    <w:rsid w:val="00385281"/>
    <w:rsid w:val="00386CE3"/>
    <w:rsid w:val="003870D0"/>
    <w:rsid w:val="00390757"/>
    <w:rsid w:val="00390802"/>
    <w:rsid w:val="003919CF"/>
    <w:rsid w:val="00392305"/>
    <w:rsid w:val="00392C1A"/>
    <w:rsid w:val="0039361B"/>
    <w:rsid w:val="0039429E"/>
    <w:rsid w:val="003943AF"/>
    <w:rsid w:val="00394AA5"/>
    <w:rsid w:val="00394C37"/>
    <w:rsid w:val="00396302"/>
    <w:rsid w:val="00397D94"/>
    <w:rsid w:val="003A1954"/>
    <w:rsid w:val="003A1965"/>
    <w:rsid w:val="003A5A9A"/>
    <w:rsid w:val="003A7373"/>
    <w:rsid w:val="003A78BC"/>
    <w:rsid w:val="003B1646"/>
    <w:rsid w:val="003B3968"/>
    <w:rsid w:val="003B5F63"/>
    <w:rsid w:val="003B6597"/>
    <w:rsid w:val="003B662A"/>
    <w:rsid w:val="003B678E"/>
    <w:rsid w:val="003B6A42"/>
    <w:rsid w:val="003B74B8"/>
    <w:rsid w:val="003B752F"/>
    <w:rsid w:val="003B7532"/>
    <w:rsid w:val="003B7D71"/>
    <w:rsid w:val="003C097C"/>
    <w:rsid w:val="003C0CDF"/>
    <w:rsid w:val="003C2B95"/>
    <w:rsid w:val="003C2CFC"/>
    <w:rsid w:val="003C3B85"/>
    <w:rsid w:val="003C3E48"/>
    <w:rsid w:val="003D17CF"/>
    <w:rsid w:val="003D1838"/>
    <w:rsid w:val="003D4A24"/>
    <w:rsid w:val="003D51B9"/>
    <w:rsid w:val="003D6437"/>
    <w:rsid w:val="003D66A6"/>
    <w:rsid w:val="003D6707"/>
    <w:rsid w:val="003D79C0"/>
    <w:rsid w:val="003E040C"/>
    <w:rsid w:val="003E09B8"/>
    <w:rsid w:val="003E0AA9"/>
    <w:rsid w:val="003E5CF9"/>
    <w:rsid w:val="003E6686"/>
    <w:rsid w:val="003E66D9"/>
    <w:rsid w:val="003E6937"/>
    <w:rsid w:val="003E6A37"/>
    <w:rsid w:val="003E7501"/>
    <w:rsid w:val="003E7571"/>
    <w:rsid w:val="003F1240"/>
    <w:rsid w:val="003F44ED"/>
    <w:rsid w:val="003F46E5"/>
    <w:rsid w:val="003F4E66"/>
    <w:rsid w:val="003F5BC3"/>
    <w:rsid w:val="003F7502"/>
    <w:rsid w:val="004006E2"/>
    <w:rsid w:val="004010E4"/>
    <w:rsid w:val="00401684"/>
    <w:rsid w:val="00403778"/>
    <w:rsid w:val="0040571B"/>
    <w:rsid w:val="004068BC"/>
    <w:rsid w:val="004071EE"/>
    <w:rsid w:val="00407E7A"/>
    <w:rsid w:val="0041021D"/>
    <w:rsid w:val="00411068"/>
    <w:rsid w:val="00412068"/>
    <w:rsid w:val="00421F5C"/>
    <w:rsid w:val="00422154"/>
    <w:rsid w:val="00422625"/>
    <w:rsid w:val="004233BA"/>
    <w:rsid w:val="00423AA6"/>
    <w:rsid w:val="004245D0"/>
    <w:rsid w:val="00425709"/>
    <w:rsid w:val="004265C0"/>
    <w:rsid w:val="004265C5"/>
    <w:rsid w:val="00427230"/>
    <w:rsid w:val="00432D39"/>
    <w:rsid w:val="00433191"/>
    <w:rsid w:val="00433410"/>
    <w:rsid w:val="00434AF0"/>
    <w:rsid w:val="00434BA0"/>
    <w:rsid w:val="00434EF5"/>
    <w:rsid w:val="004350D6"/>
    <w:rsid w:val="0043712E"/>
    <w:rsid w:val="00437D5D"/>
    <w:rsid w:val="0044130B"/>
    <w:rsid w:val="00444C12"/>
    <w:rsid w:val="00444FC8"/>
    <w:rsid w:val="004455A6"/>
    <w:rsid w:val="0044573B"/>
    <w:rsid w:val="00446B2D"/>
    <w:rsid w:val="00446C04"/>
    <w:rsid w:val="00446D48"/>
    <w:rsid w:val="0044764B"/>
    <w:rsid w:val="00450002"/>
    <w:rsid w:val="00452490"/>
    <w:rsid w:val="00453CDB"/>
    <w:rsid w:val="0045425B"/>
    <w:rsid w:val="00454C5C"/>
    <w:rsid w:val="004552FA"/>
    <w:rsid w:val="00456DB6"/>
    <w:rsid w:val="00457254"/>
    <w:rsid w:val="00457901"/>
    <w:rsid w:val="00463274"/>
    <w:rsid w:val="00463AAB"/>
    <w:rsid w:val="00464370"/>
    <w:rsid w:val="00464766"/>
    <w:rsid w:val="00464D5E"/>
    <w:rsid w:val="00465BD4"/>
    <w:rsid w:val="0047074D"/>
    <w:rsid w:val="00470B83"/>
    <w:rsid w:val="004713FE"/>
    <w:rsid w:val="00471C48"/>
    <w:rsid w:val="00471FFE"/>
    <w:rsid w:val="00472930"/>
    <w:rsid w:val="00472A78"/>
    <w:rsid w:val="00472D4F"/>
    <w:rsid w:val="004738D2"/>
    <w:rsid w:val="004760C6"/>
    <w:rsid w:val="0047629F"/>
    <w:rsid w:val="0047733C"/>
    <w:rsid w:val="00477825"/>
    <w:rsid w:val="00480F46"/>
    <w:rsid w:val="00481227"/>
    <w:rsid w:val="0048164F"/>
    <w:rsid w:val="004833D6"/>
    <w:rsid w:val="004836F9"/>
    <w:rsid w:val="0048520E"/>
    <w:rsid w:val="004853BA"/>
    <w:rsid w:val="004856C3"/>
    <w:rsid w:val="00485FCF"/>
    <w:rsid w:val="004861F3"/>
    <w:rsid w:val="004864A4"/>
    <w:rsid w:val="00486685"/>
    <w:rsid w:val="00490471"/>
    <w:rsid w:val="00491F32"/>
    <w:rsid w:val="00494C23"/>
    <w:rsid w:val="004A026D"/>
    <w:rsid w:val="004A1010"/>
    <w:rsid w:val="004A38D1"/>
    <w:rsid w:val="004A4315"/>
    <w:rsid w:val="004A4679"/>
    <w:rsid w:val="004A5223"/>
    <w:rsid w:val="004A62DC"/>
    <w:rsid w:val="004A6EFC"/>
    <w:rsid w:val="004A7E5D"/>
    <w:rsid w:val="004B06E3"/>
    <w:rsid w:val="004B0952"/>
    <w:rsid w:val="004B1B30"/>
    <w:rsid w:val="004B2992"/>
    <w:rsid w:val="004B2EE8"/>
    <w:rsid w:val="004B3F93"/>
    <w:rsid w:val="004B4461"/>
    <w:rsid w:val="004B67C7"/>
    <w:rsid w:val="004B68B7"/>
    <w:rsid w:val="004B7A68"/>
    <w:rsid w:val="004C02AD"/>
    <w:rsid w:val="004C11F1"/>
    <w:rsid w:val="004C2252"/>
    <w:rsid w:val="004C490E"/>
    <w:rsid w:val="004C5370"/>
    <w:rsid w:val="004C5B42"/>
    <w:rsid w:val="004C6B02"/>
    <w:rsid w:val="004D0169"/>
    <w:rsid w:val="004D01FA"/>
    <w:rsid w:val="004D22C9"/>
    <w:rsid w:val="004D3461"/>
    <w:rsid w:val="004D55A4"/>
    <w:rsid w:val="004D59AE"/>
    <w:rsid w:val="004D6323"/>
    <w:rsid w:val="004D6E0B"/>
    <w:rsid w:val="004D72F9"/>
    <w:rsid w:val="004E04B8"/>
    <w:rsid w:val="004E3AB5"/>
    <w:rsid w:val="004E4F62"/>
    <w:rsid w:val="004E56F2"/>
    <w:rsid w:val="004F1D02"/>
    <w:rsid w:val="004F29FC"/>
    <w:rsid w:val="004F4EDD"/>
    <w:rsid w:val="004F61BB"/>
    <w:rsid w:val="004F6D9D"/>
    <w:rsid w:val="004F7BA5"/>
    <w:rsid w:val="0050015C"/>
    <w:rsid w:val="00500796"/>
    <w:rsid w:val="00504B6C"/>
    <w:rsid w:val="0050575C"/>
    <w:rsid w:val="00505FA0"/>
    <w:rsid w:val="0050612D"/>
    <w:rsid w:val="005067CB"/>
    <w:rsid w:val="00510A0B"/>
    <w:rsid w:val="00511130"/>
    <w:rsid w:val="00512494"/>
    <w:rsid w:val="00514DC6"/>
    <w:rsid w:val="00515718"/>
    <w:rsid w:val="00521ABD"/>
    <w:rsid w:val="00521B9F"/>
    <w:rsid w:val="005246B2"/>
    <w:rsid w:val="0052603E"/>
    <w:rsid w:val="00526E14"/>
    <w:rsid w:val="005309AD"/>
    <w:rsid w:val="005310C2"/>
    <w:rsid w:val="005320A2"/>
    <w:rsid w:val="005347FF"/>
    <w:rsid w:val="00534B38"/>
    <w:rsid w:val="00536725"/>
    <w:rsid w:val="005368F9"/>
    <w:rsid w:val="00537901"/>
    <w:rsid w:val="00540158"/>
    <w:rsid w:val="005404B0"/>
    <w:rsid w:val="00541DB9"/>
    <w:rsid w:val="00543CCB"/>
    <w:rsid w:val="005445D9"/>
    <w:rsid w:val="0054461F"/>
    <w:rsid w:val="00544A2E"/>
    <w:rsid w:val="00544E60"/>
    <w:rsid w:val="005468F7"/>
    <w:rsid w:val="00546B42"/>
    <w:rsid w:val="00546DFE"/>
    <w:rsid w:val="00547082"/>
    <w:rsid w:val="005478AC"/>
    <w:rsid w:val="00547BFD"/>
    <w:rsid w:val="0055110C"/>
    <w:rsid w:val="00552406"/>
    <w:rsid w:val="005525D0"/>
    <w:rsid w:val="005528A3"/>
    <w:rsid w:val="00552DD8"/>
    <w:rsid w:val="005546A2"/>
    <w:rsid w:val="00554777"/>
    <w:rsid w:val="00554E08"/>
    <w:rsid w:val="00555582"/>
    <w:rsid w:val="00556BD0"/>
    <w:rsid w:val="00557C58"/>
    <w:rsid w:val="00557DB7"/>
    <w:rsid w:val="0056022D"/>
    <w:rsid w:val="005609E6"/>
    <w:rsid w:val="00560CC1"/>
    <w:rsid w:val="00560FA7"/>
    <w:rsid w:val="00561D88"/>
    <w:rsid w:val="00562174"/>
    <w:rsid w:val="0056479C"/>
    <w:rsid w:val="00564A29"/>
    <w:rsid w:val="00566C8D"/>
    <w:rsid w:val="00567091"/>
    <w:rsid w:val="0056747B"/>
    <w:rsid w:val="00567D5F"/>
    <w:rsid w:val="0057026B"/>
    <w:rsid w:val="00573411"/>
    <w:rsid w:val="00573901"/>
    <w:rsid w:val="005750F9"/>
    <w:rsid w:val="00576173"/>
    <w:rsid w:val="00576CA6"/>
    <w:rsid w:val="00576E9C"/>
    <w:rsid w:val="00576EE4"/>
    <w:rsid w:val="0058004C"/>
    <w:rsid w:val="00580D19"/>
    <w:rsid w:val="0058117C"/>
    <w:rsid w:val="005817C6"/>
    <w:rsid w:val="0058256B"/>
    <w:rsid w:val="00583271"/>
    <w:rsid w:val="00583C81"/>
    <w:rsid w:val="005842A6"/>
    <w:rsid w:val="00584D01"/>
    <w:rsid w:val="00592777"/>
    <w:rsid w:val="00594CAE"/>
    <w:rsid w:val="00595084"/>
    <w:rsid w:val="005951F0"/>
    <w:rsid w:val="00595310"/>
    <w:rsid w:val="005974CE"/>
    <w:rsid w:val="005A102D"/>
    <w:rsid w:val="005A16AC"/>
    <w:rsid w:val="005A2590"/>
    <w:rsid w:val="005A272E"/>
    <w:rsid w:val="005A45E7"/>
    <w:rsid w:val="005A5180"/>
    <w:rsid w:val="005A5892"/>
    <w:rsid w:val="005A675F"/>
    <w:rsid w:val="005A6CCF"/>
    <w:rsid w:val="005B1A9D"/>
    <w:rsid w:val="005B1C22"/>
    <w:rsid w:val="005B1FB9"/>
    <w:rsid w:val="005B28FD"/>
    <w:rsid w:val="005B2B79"/>
    <w:rsid w:val="005B391F"/>
    <w:rsid w:val="005B4497"/>
    <w:rsid w:val="005B44CD"/>
    <w:rsid w:val="005B508B"/>
    <w:rsid w:val="005B6193"/>
    <w:rsid w:val="005B6B66"/>
    <w:rsid w:val="005B7C67"/>
    <w:rsid w:val="005C0C5C"/>
    <w:rsid w:val="005C24BA"/>
    <w:rsid w:val="005C2E18"/>
    <w:rsid w:val="005C42B7"/>
    <w:rsid w:val="005C6DBE"/>
    <w:rsid w:val="005C701A"/>
    <w:rsid w:val="005D0137"/>
    <w:rsid w:val="005D0C02"/>
    <w:rsid w:val="005D1C6E"/>
    <w:rsid w:val="005D2748"/>
    <w:rsid w:val="005D2928"/>
    <w:rsid w:val="005D3C45"/>
    <w:rsid w:val="005D4199"/>
    <w:rsid w:val="005D4E96"/>
    <w:rsid w:val="005D7E69"/>
    <w:rsid w:val="005E0299"/>
    <w:rsid w:val="005E14F1"/>
    <w:rsid w:val="005E26D9"/>
    <w:rsid w:val="005E46F5"/>
    <w:rsid w:val="005E5BE1"/>
    <w:rsid w:val="005E7DEB"/>
    <w:rsid w:val="005F24EC"/>
    <w:rsid w:val="005F52BD"/>
    <w:rsid w:val="005F6BFD"/>
    <w:rsid w:val="005F703B"/>
    <w:rsid w:val="005F74D5"/>
    <w:rsid w:val="005F74EF"/>
    <w:rsid w:val="00600F05"/>
    <w:rsid w:val="00601A47"/>
    <w:rsid w:val="00602507"/>
    <w:rsid w:val="00602EB5"/>
    <w:rsid w:val="00602F6C"/>
    <w:rsid w:val="00603B79"/>
    <w:rsid w:val="00604857"/>
    <w:rsid w:val="00604959"/>
    <w:rsid w:val="0060605F"/>
    <w:rsid w:val="00606251"/>
    <w:rsid w:val="006068BC"/>
    <w:rsid w:val="00607FD1"/>
    <w:rsid w:val="006111FB"/>
    <w:rsid w:val="00614C77"/>
    <w:rsid w:val="00615FAA"/>
    <w:rsid w:val="0061716A"/>
    <w:rsid w:val="006172DC"/>
    <w:rsid w:val="00617A07"/>
    <w:rsid w:val="006201F5"/>
    <w:rsid w:val="00622311"/>
    <w:rsid w:val="00624F88"/>
    <w:rsid w:val="0062679A"/>
    <w:rsid w:val="00630340"/>
    <w:rsid w:val="00630A24"/>
    <w:rsid w:val="00633208"/>
    <w:rsid w:val="00633EB5"/>
    <w:rsid w:val="00634243"/>
    <w:rsid w:val="00635445"/>
    <w:rsid w:val="006366A8"/>
    <w:rsid w:val="00636BF0"/>
    <w:rsid w:val="00636D21"/>
    <w:rsid w:val="00640B74"/>
    <w:rsid w:val="00641E9C"/>
    <w:rsid w:val="0064376F"/>
    <w:rsid w:val="00643FB9"/>
    <w:rsid w:val="00645609"/>
    <w:rsid w:val="006457FB"/>
    <w:rsid w:val="006458C6"/>
    <w:rsid w:val="00650AE4"/>
    <w:rsid w:val="00650FDB"/>
    <w:rsid w:val="00651446"/>
    <w:rsid w:val="00651494"/>
    <w:rsid w:val="006515B7"/>
    <w:rsid w:val="00651CE1"/>
    <w:rsid w:val="00652BD2"/>
    <w:rsid w:val="00652E02"/>
    <w:rsid w:val="006536D0"/>
    <w:rsid w:val="00653B66"/>
    <w:rsid w:val="00653F2A"/>
    <w:rsid w:val="0065445B"/>
    <w:rsid w:val="00663606"/>
    <w:rsid w:val="00665312"/>
    <w:rsid w:val="0066648E"/>
    <w:rsid w:val="00666B62"/>
    <w:rsid w:val="006673B8"/>
    <w:rsid w:val="006676E4"/>
    <w:rsid w:val="0067134B"/>
    <w:rsid w:val="00671D55"/>
    <w:rsid w:val="006725F0"/>
    <w:rsid w:val="006732E5"/>
    <w:rsid w:val="00675CC2"/>
    <w:rsid w:val="00675EAC"/>
    <w:rsid w:val="0068133B"/>
    <w:rsid w:val="006818A6"/>
    <w:rsid w:val="00681C6D"/>
    <w:rsid w:val="00682524"/>
    <w:rsid w:val="0068325D"/>
    <w:rsid w:val="00684B2C"/>
    <w:rsid w:val="00685B13"/>
    <w:rsid w:val="00685E74"/>
    <w:rsid w:val="0069007D"/>
    <w:rsid w:val="00692C06"/>
    <w:rsid w:val="00693302"/>
    <w:rsid w:val="00693963"/>
    <w:rsid w:val="006942E1"/>
    <w:rsid w:val="00694420"/>
    <w:rsid w:val="00694C21"/>
    <w:rsid w:val="00697B2B"/>
    <w:rsid w:val="006A1D42"/>
    <w:rsid w:val="006A3380"/>
    <w:rsid w:val="006A518D"/>
    <w:rsid w:val="006A54B3"/>
    <w:rsid w:val="006A5B31"/>
    <w:rsid w:val="006A5D17"/>
    <w:rsid w:val="006A6303"/>
    <w:rsid w:val="006A6753"/>
    <w:rsid w:val="006A69DD"/>
    <w:rsid w:val="006A75B9"/>
    <w:rsid w:val="006B07B1"/>
    <w:rsid w:val="006B2BC1"/>
    <w:rsid w:val="006B3B8A"/>
    <w:rsid w:val="006C026D"/>
    <w:rsid w:val="006C12C3"/>
    <w:rsid w:val="006C1DE9"/>
    <w:rsid w:val="006C24E8"/>
    <w:rsid w:val="006C263D"/>
    <w:rsid w:val="006C26C2"/>
    <w:rsid w:val="006C2D73"/>
    <w:rsid w:val="006C438A"/>
    <w:rsid w:val="006C5AD7"/>
    <w:rsid w:val="006C694E"/>
    <w:rsid w:val="006D1C18"/>
    <w:rsid w:val="006D2990"/>
    <w:rsid w:val="006D2FFF"/>
    <w:rsid w:val="006D4E62"/>
    <w:rsid w:val="006E032B"/>
    <w:rsid w:val="006E0385"/>
    <w:rsid w:val="006E27DD"/>
    <w:rsid w:val="006E285B"/>
    <w:rsid w:val="006E2CB0"/>
    <w:rsid w:val="006E3C84"/>
    <w:rsid w:val="006E4701"/>
    <w:rsid w:val="006E5398"/>
    <w:rsid w:val="006E571E"/>
    <w:rsid w:val="006F1510"/>
    <w:rsid w:val="006F1A6C"/>
    <w:rsid w:val="006F1CF1"/>
    <w:rsid w:val="006F2581"/>
    <w:rsid w:val="006F2966"/>
    <w:rsid w:val="006F3B1D"/>
    <w:rsid w:val="006F5115"/>
    <w:rsid w:val="006F52B2"/>
    <w:rsid w:val="006F5CAE"/>
    <w:rsid w:val="006F67D3"/>
    <w:rsid w:val="006F760A"/>
    <w:rsid w:val="006F795D"/>
    <w:rsid w:val="007013CD"/>
    <w:rsid w:val="0070455F"/>
    <w:rsid w:val="0070488E"/>
    <w:rsid w:val="00704B9B"/>
    <w:rsid w:val="007050B2"/>
    <w:rsid w:val="00705188"/>
    <w:rsid w:val="00705191"/>
    <w:rsid w:val="007057D6"/>
    <w:rsid w:val="00706214"/>
    <w:rsid w:val="00706227"/>
    <w:rsid w:val="007100C1"/>
    <w:rsid w:val="0071054E"/>
    <w:rsid w:val="00711965"/>
    <w:rsid w:val="00711CA9"/>
    <w:rsid w:val="00713227"/>
    <w:rsid w:val="00714314"/>
    <w:rsid w:val="00715465"/>
    <w:rsid w:val="0071576D"/>
    <w:rsid w:val="00717259"/>
    <w:rsid w:val="0071787B"/>
    <w:rsid w:val="00717C00"/>
    <w:rsid w:val="00720595"/>
    <w:rsid w:val="007217ED"/>
    <w:rsid w:val="00721B62"/>
    <w:rsid w:val="00721EB1"/>
    <w:rsid w:val="00722651"/>
    <w:rsid w:val="00722745"/>
    <w:rsid w:val="00724597"/>
    <w:rsid w:val="007249EB"/>
    <w:rsid w:val="00725901"/>
    <w:rsid w:val="007265D0"/>
    <w:rsid w:val="00730C03"/>
    <w:rsid w:val="00731783"/>
    <w:rsid w:val="00731D66"/>
    <w:rsid w:val="007336B1"/>
    <w:rsid w:val="00735616"/>
    <w:rsid w:val="00735BBD"/>
    <w:rsid w:val="00737026"/>
    <w:rsid w:val="00737F7D"/>
    <w:rsid w:val="0074020F"/>
    <w:rsid w:val="00745620"/>
    <w:rsid w:val="0074575A"/>
    <w:rsid w:val="00746029"/>
    <w:rsid w:val="00751891"/>
    <w:rsid w:val="007523D3"/>
    <w:rsid w:val="00753B92"/>
    <w:rsid w:val="007542C5"/>
    <w:rsid w:val="007546CA"/>
    <w:rsid w:val="00754C92"/>
    <w:rsid w:val="00754EB8"/>
    <w:rsid w:val="00754F99"/>
    <w:rsid w:val="0075586F"/>
    <w:rsid w:val="00755F38"/>
    <w:rsid w:val="007561FB"/>
    <w:rsid w:val="007569A1"/>
    <w:rsid w:val="00756CA2"/>
    <w:rsid w:val="00757F17"/>
    <w:rsid w:val="00761DCB"/>
    <w:rsid w:val="00762767"/>
    <w:rsid w:val="00762AE8"/>
    <w:rsid w:val="00763479"/>
    <w:rsid w:val="00764158"/>
    <w:rsid w:val="00764FA0"/>
    <w:rsid w:val="0076692E"/>
    <w:rsid w:val="007671E9"/>
    <w:rsid w:val="00767870"/>
    <w:rsid w:val="007718FC"/>
    <w:rsid w:val="0077229A"/>
    <w:rsid w:val="0077315B"/>
    <w:rsid w:val="00774D8A"/>
    <w:rsid w:val="00777283"/>
    <w:rsid w:val="00777BD6"/>
    <w:rsid w:val="00780062"/>
    <w:rsid w:val="00780AD1"/>
    <w:rsid w:val="007823DB"/>
    <w:rsid w:val="00784511"/>
    <w:rsid w:val="00784D73"/>
    <w:rsid w:val="007866F6"/>
    <w:rsid w:val="0078692B"/>
    <w:rsid w:val="00786CBF"/>
    <w:rsid w:val="00786DDD"/>
    <w:rsid w:val="00791B24"/>
    <w:rsid w:val="00792DAC"/>
    <w:rsid w:val="007951D5"/>
    <w:rsid w:val="007954B2"/>
    <w:rsid w:val="00795BEF"/>
    <w:rsid w:val="00796BD1"/>
    <w:rsid w:val="0079710E"/>
    <w:rsid w:val="0079757B"/>
    <w:rsid w:val="00797DF3"/>
    <w:rsid w:val="007A01EA"/>
    <w:rsid w:val="007A0C7B"/>
    <w:rsid w:val="007A0F06"/>
    <w:rsid w:val="007A2E67"/>
    <w:rsid w:val="007A7753"/>
    <w:rsid w:val="007B03E8"/>
    <w:rsid w:val="007B17D9"/>
    <w:rsid w:val="007B1F88"/>
    <w:rsid w:val="007B3F1C"/>
    <w:rsid w:val="007B40FE"/>
    <w:rsid w:val="007B509D"/>
    <w:rsid w:val="007B7EDD"/>
    <w:rsid w:val="007C13A7"/>
    <w:rsid w:val="007C1802"/>
    <w:rsid w:val="007C25F0"/>
    <w:rsid w:val="007C368D"/>
    <w:rsid w:val="007C5BB5"/>
    <w:rsid w:val="007C6205"/>
    <w:rsid w:val="007C6550"/>
    <w:rsid w:val="007C6C61"/>
    <w:rsid w:val="007C7384"/>
    <w:rsid w:val="007D096B"/>
    <w:rsid w:val="007D09BD"/>
    <w:rsid w:val="007D6B9B"/>
    <w:rsid w:val="007D6F36"/>
    <w:rsid w:val="007E0644"/>
    <w:rsid w:val="007E0C83"/>
    <w:rsid w:val="007E12F3"/>
    <w:rsid w:val="007E15E3"/>
    <w:rsid w:val="007E33B8"/>
    <w:rsid w:val="007E634E"/>
    <w:rsid w:val="007E7221"/>
    <w:rsid w:val="007F2854"/>
    <w:rsid w:val="007F4CEA"/>
    <w:rsid w:val="00800C4F"/>
    <w:rsid w:val="00801A11"/>
    <w:rsid w:val="00804D07"/>
    <w:rsid w:val="008059A0"/>
    <w:rsid w:val="00806BDE"/>
    <w:rsid w:val="00806D9C"/>
    <w:rsid w:val="00806DB0"/>
    <w:rsid w:val="008073AE"/>
    <w:rsid w:val="00810FCC"/>
    <w:rsid w:val="00811736"/>
    <w:rsid w:val="00811DF3"/>
    <w:rsid w:val="00811FE4"/>
    <w:rsid w:val="00812420"/>
    <w:rsid w:val="008124D7"/>
    <w:rsid w:val="008126E2"/>
    <w:rsid w:val="00812DDF"/>
    <w:rsid w:val="00815D67"/>
    <w:rsid w:val="008176C3"/>
    <w:rsid w:val="00817B07"/>
    <w:rsid w:val="0082112F"/>
    <w:rsid w:val="0082147C"/>
    <w:rsid w:val="00824DC2"/>
    <w:rsid w:val="00826D39"/>
    <w:rsid w:val="00827656"/>
    <w:rsid w:val="00832337"/>
    <w:rsid w:val="00834308"/>
    <w:rsid w:val="00834A55"/>
    <w:rsid w:val="00834BB4"/>
    <w:rsid w:val="00835CBC"/>
    <w:rsid w:val="008363A7"/>
    <w:rsid w:val="00837BCD"/>
    <w:rsid w:val="00837C45"/>
    <w:rsid w:val="00842286"/>
    <w:rsid w:val="00842429"/>
    <w:rsid w:val="00844575"/>
    <w:rsid w:val="0084467E"/>
    <w:rsid w:val="00845CB9"/>
    <w:rsid w:val="00846080"/>
    <w:rsid w:val="00846AF0"/>
    <w:rsid w:val="00846B0A"/>
    <w:rsid w:val="00847752"/>
    <w:rsid w:val="008477DB"/>
    <w:rsid w:val="00850F5B"/>
    <w:rsid w:val="008511FF"/>
    <w:rsid w:val="00851785"/>
    <w:rsid w:val="00851788"/>
    <w:rsid w:val="00852190"/>
    <w:rsid w:val="00854422"/>
    <w:rsid w:val="0085462B"/>
    <w:rsid w:val="00854B1E"/>
    <w:rsid w:val="0085510E"/>
    <w:rsid w:val="00855DEE"/>
    <w:rsid w:val="00856F0C"/>
    <w:rsid w:val="00857AF1"/>
    <w:rsid w:val="00860243"/>
    <w:rsid w:val="00860637"/>
    <w:rsid w:val="00860EF5"/>
    <w:rsid w:val="00861978"/>
    <w:rsid w:val="00861E3F"/>
    <w:rsid w:val="00862043"/>
    <w:rsid w:val="00862516"/>
    <w:rsid w:val="00862F7B"/>
    <w:rsid w:val="0086313C"/>
    <w:rsid w:val="00865894"/>
    <w:rsid w:val="00866470"/>
    <w:rsid w:val="00866F2E"/>
    <w:rsid w:val="008719BF"/>
    <w:rsid w:val="00873502"/>
    <w:rsid w:val="0087352C"/>
    <w:rsid w:val="0087482F"/>
    <w:rsid w:val="00877CD0"/>
    <w:rsid w:val="0088004A"/>
    <w:rsid w:val="00880349"/>
    <w:rsid w:val="00880529"/>
    <w:rsid w:val="00881E2D"/>
    <w:rsid w:val="00882872"/>
    <w:rsid w:val="008829E5"/>
    <w:rsid w:val="0088410F"/>
    <w:rsid w:val="00884E29"/>
    <w:rsid w:val="00885B9E"/>
    <w:rsid w:val="00886B0F"/>
    <w:rsid w:val="00887190"/>
    <w:rsid w:val="00891838"/>
    <w:rsid w:val="00892729"/>
    <w:rsid w:val="00894596"/>
    <w:rsid w:val="00894666"/>
    <w:rsid w:val="008A25B1"/>
    <w:rsid w:val="008A2824"/>
    <w:rsid w:val="008A2B6F"/>
    <w:rsid w:val="008A3444"/>
    <w:rsid w:val="008A370F"/>
    <w:rsid w:val="008A41D3"/>
    <w:rsid w:val="008A5761"/>
    <w:rsid w:val="008A5C25"/>
    <w:rsid w:val="008A6DA5"/>
    <w:rsid w:val="008B002F"/>
    <w:rsid w:val="008B1222"/>
    <w:rsid w:val="008B491D"/>
    <w:rsid w:val="008B4B2F"/>
    <w:rsid w:val="008B4E87"/>
    <w:rsid w:val="008B4FA1"/>
    <w:rsid w:val="008B6119"/>
    <w:rsid w:val="008B77E4"/>
    <w:rsid w:val="008C0467"/>
    <w:rsid w:val="008C30AB"/>
    <w:rsid w:val="008C51AA"/>
    <w:rsid w:val="008C6BF1"/>
    <w:rsid w:val="008C71C1"/>
    <w:rsid w:val="008C7411"/>
    <w:rsid w:val="008C7594"/>
    <w:rsid w:val="008D1AEA"/>
    <w:rsid w:val="008D28DA"/>
    <w:rsid w:val="008D2994"/>
    <w:rsid w:val="008D2E1D"/>
    <w:rsid w:val="008D461D"/>
    <w:rsid w:val="008D54E6"/>
    <w:rsid w:val="008D6329"/>
    <w:rsid w:val="008D6AEF"/>
    <w:rsid w:val="008D7A2C"/>
    <w:rsid w:val="008D7F75"/>
    <w:rsid w:val="008E21B5"/>
    <w:rsid w:val="008E3447"/>
    <w:rsid w:val="008E52EB"/>
    <w:rsid w:val="008E5B90"/>
    <w:rsid w:val="008E6B21"/>
    <w:rsid w:val="008F108E"/>
    <w:rsid w:val="008F3573"/>
    <w:rsid w:val="008F3DA4"/>
    <w:rsid w:val="008F4238"/>
    <w:rsid w:val="008F504E"/>
    <w:rsid w:val="008F57B7"/>
    <w:rsid w:val="008F6EBD"/>
    <w:rsid w:val="009011F9"/>
    <w:rsid w:val="00902451"/>
    <w:rsid w:val="00903EA6"/>
    <w:rsid w:val="009053A9"/>
    <w:rsid w:val="00906B68"/>
    <w:rsid w:val="00907A5E"/>
    <w:rsid w:val="00907E99"/>
    <w:rsid w:val="00910D3C"/>
    <w:rsid w:val="0091388B"/>
    <w:rsid w:val="0091537E"/>
    <w:rsid w:val="0091679B"/>
    <w:rsid w:val="00917CD4"/>
    <w:rsid w:val="00920F2A"/>
    <w:rsid w:val="0092151E"/>
    <w:rsid w:val="0092251F"/>
    <w:rsid w:val="00923179"/>
    <w:rsid w:val="00923422"/>
    <w:rsid w:val="00924338"/>
    <w:rsid w:val="009258E7"/>
    <w:rsid w:val="00926233"/>
    <w:rsid w:val="0092740A"/>
    <w:rsid w:val="00927845"/>
    <w:rsid w:val="00927E0C"/>
    <w:rsid w:val="009326D7"/>
    <w:rsid w:val="00932E65"/>
    <w:rsid w:val="00932E9B"/>
    <w:rsid w:val="00933299"/>
    <w:rsid w:val="00935B18"/>
    <w:rsid w:val="00935E7B"/>
    <w:rsid w:val="0093602E"/>
    <w:rsid w:val="00936C84"/>
    <w:rsid w:val="009370EE"/>
    <w:rsid w:val="00937C65"/>
    <w:rsid w:val="00940604"/>
    <w:rsid w:val="00940F47"/>
    <w:rsid w:val="009421FE"/>
    <w:rsid w:val="00943EF1"/>
    <w:rsid w:val="00944AB4"/>
    <w:rsid w:val="009454CA"/>
    <w:rsid w:val="0094772C"/>
    <w:rsid w:val="009479C3"/>
    <w:rsid w:val="00950602"/>
    <w:rsid w:val="009518D2"/>
    <w:rsid w:val="00952456"/>
    <w:rsid w:val="00952841"/>
    <w:rsid w:val="00953B6C"/>
    <w:rsid w:val="00954324"/>
    <w:rsid w:val="009566CD"/>
    <w:rsid w:val="00957FA0"/>
    <w:rsid w:val="0096173E"/>
    <w:rsid w:val="009618D0"/>
    <w:rsid w:val="00962500"/>
    <w:rsid w:val="00963164"/>
    <w:rsid w:val="009648BB"/>
    <w:rsid w:val="00964A90"/>
    <w:rsid w:val="00966465"/>
    <w:rsid w:val="00970474"/>
    <w:rsid w:val="009717C3"/>
    <w:rsid w:val="009719A1"/>
    <w:rsid w:val="00972D3C"/>
    <w:rsid w:val="00973148"/>
    <w:rsid w:val="0097526D"/>
    <w:rsid w:val="00975283"/>
    <w:rsid w:val="00981343"/>
    <w:rsid w:val="009815A9"/>
    <w:rsid w:val="00982158"/>
    <w:rsid w:val="00982214"/>
    <w:rsid w:val="009822CA"/>
    <w:rsid w:val="00983C11"/>
    <w:rsid w:val="00985F5E"/>
    <w:rsid w:val="009863C3"/>
    <w:rsid w:val="00986DA6"/>
    <w:rsid w:val="00990268"/>
    <w:rsid w:val="009902E6"/>
    <w:rsid w:val="0099182B"/>
    <w:rsid w:val="009936F8"/>
    <w:rsid w:val="00994B05"/>
    <w:rsid w:val="00994ED3"/>
    <w:rsid w:val="00995BEC"/>
    <w:rsid w:val="00995CAE"/>
    <w:rsid w:val="00997360"/>
    <w:rsid w:val="009A0151"/>
    <w:rsid w:val="009A0618"/>
    <w:rsid w:val="009A1017"/>
    <w:rsid w:val="009A13AD"/>
    <w:rsid w:val="009A2563"/>
    <w:rsid w:val="009A25DB"/>
    <w:rsid w:val="009A33EC"/>
    <w:rsid w:val="009A4583"/>
    <w:rsid w:val="009A459B"/>
    <w:rsid w:val="009A4BE0"/>
    <w:rsid w:val="009A56F9"/>
    <w:rsid w:val="009A73BA"/>
    <w:rsid w:val="009B158C"/>
    <w:rsid w:val="009B3342"/>
    <w:rsid w:val="009B50AC"/>
    <w:rsid w:val="009B5B36"/>
    <w:rsid w:val="009B5DCD"/>
    <w:rsid w:val="009C0BED"/>
    <w:rsid w:val="009C2117"/>
    <w:rsid w:val="009C2DDB"/>
    <w:rsid w:val="009C3D40"/>
    <w:rsid w:val="009C64B8"/>
    <w:rsid w:val="009C6BA5"/>
    <w:rsid w:val="009C6F4D"/>
    <w:rsid w:val="009C70FA"/>
    <w:rsid w:val="009C740F"/>
    <w:rsid w:val="009D20D4"/>
    <w:rsid w:val="009D36EE"/>
    <w:rsid w:val="009D36F7"/>
    <w:rsid w:val="009D416F"/>
    <w:rsid w:val="009D5497"/>
    <w:rsid w:val="009D57AE"/>
    <w:rsid w:val="009D6B96"/>
    <w:rsid w:val="009D6F0B"/>
    <w:rsid w:val="009D7B6B"/>
    <w:rsid w:val="009E01F2"/>
    <w:rsid w:val="009E086A"/>
    <w:rsid w:val="009E0D4B"/>
    <w:rsid w:val="009E0D9E"/>
    <w:rsid w:val="009E26C2"/>
    <w:rsid w:val="009E30EE"/>
    <w:rsid w:val="009E3F21"/>
    <w:rsid w:val="009E4C9C"/>
    <w:rsid w:val="009E5136"/>
    <w:rsid w:val="009E5207"/>
    <w:rsid w:val="009E5680"/>
    <w:rsid w:val="009F0358"/>
    <w:rsid w:val="009F04B8"/>
    <w:rsid w:val="009F0FF8"/>
    <w:rsid w:val="009F2ABF"/>
    <w:rsid w:val="009F58E3"/>
    <w:rsid w:val="009F73F4"/>
    <w:rsid w:val="00A02A3D"/>
    <w:rsid w:val="00A04D96"/>
    <w:rsid w:val="00A05EF9"/>
    <w:rsid w:val="00A062B4"/>
    <w:rsid w:val="00A07687"/>
    <w:rsid w:val="00A076CA"/>
    <w:rsid w:val="00A07DE1"/>
    <w:rsid w:val="00A10D6E"/>
    <w:rsid w:val="00A12561"/>
    <w:rsid w:val="00A143F9"/>
    <w:rsid w:val="00A15015"/>
    <w:rsid w:val="00A15CAB"/>
    <w:rsid w:val="00A15F0F"/>
    <w:rsid w:val="00A21170"/>
    <w:rsid w:val="00A215DB"/>
    <w:rsid w:val="00A22100"/>
    <w:rsid w:val="00A23966"/>
    <w:rsid w:val="00A23C22"/>
    <w:rsid w:val="00A2573F"/>
    <w:rsid w:val="00A25F02"/>
    <w:rsid w:val="00A27BB0"/>
    <w:rsid w:val="00A30415"/>
    <w:rsid w:val="00A3465D"/>
    <w:rsid w:val="00A36513"/>
    <w:rsid w:val="00A3674D"/>
    <w:rsid w:val="00A37309"/>
    <w:rsid w:val="00A376DC"/>
    <w:rsid w:val="00A37916"/>
    <w:rsid w:val="00A40C33"/>
    <w:rsid w:val="00A410F6"/>
    <w:rsid w:val="00A45484"/>
    <w:rsid w:val="00A47411"/>
    <w:rsid w:val="00A4773B"/>
    <w:rsid w:val="00A4780B"/>
    <w:rsid w:val="00A47DAA"/>
    <w:rsid w:val="00A50339"/>
    <w:rsid w:val="00A531BD"/>
    <w:rsid w:val="00A533BD"/>
    <w:rsid w:val="00A53EEB"/>
    <w:rsid w:val="00A54358"/>
    <w:rsid w:val="00A543BD"/>
    <w:rsid w:val="00A56C37"/>
    <w:rsid w:val="00A57635"/>
    <w:rsid w:val="00A577B5"/>
    <w:rsid w:val="00A63EA5"/>
    <w:rsid w:val="00A645DD"/>
    <w:rsid w:val="00A65108"/>
    <w:rsid w:val="00A66BD5"/>
    <w:rsid w:val="00A7108E"/>
    <w:rsid w:val="00A725B9"/>
    <w:rsid w:val="00A725ED"/>
    <w:rsid w:val="00A72F81"/>
    <w:rsid w:val="00A7383C"/>
    <w:rsid w:val="00A73CEA"/>
    <w:rsid w:val="00A746F6"/>
    <w:rsid w:val="00A74B18"/>
    <w:rsid w:val="00A77F29"/>
    <w:rsid w:val="00A80A66"/>
    <w:rsid w:val="00A8156D"/>
    <w:rsid w:val="00A81F0D"/>
    <w:rsid w:val="00A821B5"/>
    <w:rsid w:val="00A833B7"/>
    <w:rsid w:val="00A8451A"/>
    <w:rsid w:val="00A872B8"/>
    <w:rsid w:val="00A87926"/>
    <w:rsid w:val="00A87995"/>
    <w:rsid w:val="00A90C81"/>
    <w:rsid w:val="00A915CC"/>
    <w:rsid w:val="00A9324B"/>
    <w:rsid w:val="00A9387F"/>
    <w:rsid w:val="00AA2D32"/>
    <w:rsid w:val="00AA4F6B"/>
    <w:rsid w:val="00AA62DD"/>
    <w:rsid w:val="00AA7DC6"/>
    <w:rsid w:val="00AB0045"/>
    <w:rsid w:val="00AB077C"/>
    <w:rsid w:val="00AB0920"/>
    <w:rsid w:val="00AB0A6D"/>
    <w:rsid w:val="00AB1EB1"/>
    <w:rsid w:val="00AB2438"/>
    <w:rsid w:val="00AB2E11"/>
    <w:rsid w:val="00AB2FB7"/>
    <w:rsid w:val="00AB42D8"/>
    <w:rsid w:val="00AB4A99"/>
    <w:rsid w:val="00AB5AF1"/>
    <w:rsid w:val="00AC2032"/>
    <w:rsid w:val="00AC5322"/>
    <w:rsid w:val="00AC61D5"/>
    <w:rsid w:val="00AC6B98"/>
    <w:rsid w:val="00AC7FB5"/>
    <w:rsid w:val="00AD0291"/>
    <w:rsid w:val="00AD0560"/>
    <w:rsid w:val="00AD1915"/>
    <w:rsid w:val="00AD2028"/>
    <w:rsid w:val="00AD2DDA"/>
    <w:rsid w:val="00AD3A67"/>
    <w:rsid w:val="00AD3ECA"/>
    <w:rsid w:val="00AD54A4"/>
    <w:rsid w:val="00AD5721"/>
    <w:rsid w:val="00AD78CF"/>
    <w:rsid w:val="00AE07BF"/>
    <w:rsid w:val="00AE137C"/>
    <w:rsid w:val="00AE1C8B"/>
    <w:rsid w:val="00AE2A4B"/>
    <w:rsid w:val="00AE35E1"/>
    <w:rsid w:val="00AE378A"/>
    <w:rsid w:val="00AE37AF"/>
    <w:rsid w:val="00AE3B05"/>
    <w:rsid w:val="00AE41D9"/>
    <w:rsid w:val="00AE7E19"/>
    <w:rsid w:val="00AE7F57"/>
    <w:rsid w:val="00AF15DE"/>
    <w:rsid w:val="00AF2C88"/>
    <w:rsid w:val="00AF3BD1"/>
    <w:rsid w:val="00AF492A"/>
    <w:rsid w:val="00AF58B2"/>
    <w:rsid w:val="00B009EE"/>
    <w:rsid w:val="00B02B0B"/>
    <w:rsid w:val="00B02B6C"/>
    <w:rsid w:val="00B03D50"/>
    <w:rsid w:val="00B04242"/>
    <w:rsid w:val="00B04503"/>
    <w:rsid w:val="00B04BD3"/>
    <w:rsid w:val="00B04E67"/>
    <w:rsid w:val="00B05AD6"/>
    <w:rsid w:val="00B0624D"/>
    <w:rsid w:val="00B07F3A"/>
    <w:rsid w:val="00B108AF"/>
    <w:rsid w:val="00B10945"/>
    <w:rsid w:val="00B10ED8"/>
    <w:rsid w:val="00B114CC"/>
    <w:rsid w:val="00B1207F"/>
    <w:rsid w:val="00B144F5"/>
    <w:rsid w:val="00B1451F"/>
    <w:rsid w:val="00B15635"/>
    <w:rsid w:val="00B15827"/>
    <w:rsid w:val="00B168C8"/>
    <w:rsid w:val="00B20D53"/>
    <w:rsid w:val="00B21348"/>
    <w:rsid w:val="00B21AC4"/>
    <w:rsid w:val="00B21BED"/>
    <w:rsid w:val="00B21DB3"/>
    <w:rsid w:val="00B22887"/>
    <w:rsid w:val="00B2551A"/>
    <w:rsid w:val="00B270F8"/>
    <w:rsid w:val="00B30797"/>
    <w:rsid w:val="00B30ED5"/>
    <w:rsid w:val="00B31461"/>
    <w:rsid w:val="00B31E44"/>
    <w:rsid w:val="00B3389C"/>
    <w:rsid w:val="00B344AF"/>
    <w:rsid w:val="00B42D1C"/>
    <w:rsid w:val="00B434C1"/>
    <w:rsid w:val="00B4449E"/>
    <w:rsid w:val="00B45537"/>
    <w:rsid w:val="00B473D0"/>
    <w:rsid w:val="00B50AF1"/>
    <w:rsid w:val="00B51751"/>
    <w:rsid w:val="00B52215"/>
    <w:rsid w:val="00B531D9"/>
    <w:rsid w:val="00B53206"/>
    <w:rsid w:val="00B54096"/>
    <w:rsid w:val="00B55030"/>
    <w:rsid w:val="00B5566F"/>
    <w:rsid w:val="00B56277"/>
    <w:rsid w:val="00B56E80"/>
    <w:rsid w:val="00B60752"/>
    <w:rsid w:val="00B63083"/>
    <w:rsid w:val="00B639E4"/>
    <w:rsid w:val="00B63E54"/>
    <w:rsid w:val="00B646C5"/>
    <w:rsid w:val="00B70BC2"/>
    <w:rsid w:val="00B70E47"/>
    <w:rsid w:val="00B7376E"/>
    <w:rsid w:val="00B74109"/>
    <w:rsid w:val="00B7414A"/>
    <w:rsid w:val="00B7416C"/>
    <w:rsid w:val="00B7585A"/>
    <w:rsid w:val="00B80328"/>
    <w:rsid w:val="00B80C00"/>
    <w:rsid w:val="00B816F6"/>
    <w:rsid w:val="00B846F3"/>
    <w:rsid w:val="00B85AF4"/>
    <w:rsid w:val="00B86794"/>
    <w:rsid w:val="00B86AEA"/>
    <w:rsid w:val="00B87057"/>
    <w:rsid w:val="00B87D1C"/>
    <w:rsid w:val="00B91F5A"/>
    <w:rsid w:val="00B92169"/>
    <w:rsid w:val="00B92CFC"/>
    <w:rsid w:val="00B94580"/>
    <w:rsid w:val="00B9551F"/>
    <w:rsid w:val="00B96B10"/>
    <w:rsid w:val="00B97309"/>
    <w:rsid w:val="00B973B3"/>
    <w:rsid w:val="00B97A98"/>
    <w:rsid w:val="00BA04F3"/>
    <w:rsid w:val="00BA0923"/>
    <w:rsid w:val="00BA1576"/>
    <w:rsid w:val="00BA2B13"/>
    <w:rsid w:val="00BA345C"/>
    <w:rsid w:val="00BA43CD"/>
    <w:rsid w:val="00BA49B9"/>
    <w:rsid w:val="00BA511A"/>
    <w:rsid w:val="00BA63DD"/>
    <w:rsid w:val="00BA6D05"/>
    <w:rsid w:val="00BA7928"/>
    <w:rsid w:val="00BB0527"/>
    <w:rsid w:val="00BB274F"/>
    <w:rsid w:val="00BB35F4"/>
    <w:rsid w:val="00BB3FA2"/>
    <w:rsid w:val="00BB5281"/>
    <w:rsid w:val="00BC00B9"/>
    <w:rsid w:val="00BC2965"/>
    <w:rsid w:val="00BC2DDC"/>
    <w:rsid w:val="00BC3BCC"/>
    <w:rsid w:val="00BC4031"/>
    <w:rsid w:val="00BC558E"/>
    <w:rsid w:val="00BC59CE"/>
    <w:rsid w:val="00BC68D0"/>
    <w:rsid w:val="00BC6BB1"/>
    <w:rsid w:val="00BC7B36"/>
    <w:rsid w:val="00BD0471"/>
    <w:rsid w:val="00BD2E58"/>
    <w:rsid w:val="00BD310E"/>
    <w:rsid w:val="00BD3691"/>
    <w:rsid w:val="00BD3886"/>
    <w:rsid w:val="00BD4160"/>
    <w:rsid w:val="00BD4403"/>
    <w:rsid w:val="00BD578F"/>
    <w:rsid w:val="00BD69AB"/>
    <w:rsid w:val="00BD795E"/>
    <w:rsid w:val="00BD7A87"/>
    <w:rsid w:val="00BE09AF"/>
    <w:rsid w:val="00BE0E26"/>
    <w:rsid w:val="00BE1A08"/>
    <w:rsid w:val="00BE1A74"/>
    <w:rsid w:val="00BE57CB"/>
    <w:rsid w:val="00BE7616"/>
    <w:rsid w:val="00BF017C"/>
    <w:rsid w:val="00BF0731"/>
    <w:rsid w:val="00BF1720"/>
    <w:rsid w:val="00BF3249"/>
    <w:rsid w:val="00BF4029"/>
    <w:rsid w:val="00BF62F1"/>
    <w:rsid w:val="00BF690B"/>
    <w:rsid w:val="00BF6B2A"/>
    <w:rsid w:val="00C02022"/>
    <w:rsid w:val="00C0269C"/>
    <w:rsid w:val="00C02D86"/>
    <w:rsid w:val="00C03134"/>
    <w:rsid w:val="00C03AB5"/>
    <w:rsid w:val="00C04845"/>
    <w:rsid w:val="00C0581E"/>
    <w:rsid w:val="00C05BA3"/>
    <w:rsid w:val="00C10753"/>
    <w:rsid w:val="00C10849"/>
    <w:rsid w:val="00C13E53"/>
    <w:rsid w:val="00C16C11"/>
    <w:rsid w:val="00C2004C"/>
    <w:rsid w:val="00C2094C"/>
    <w:rsid w:val="00C22E36"/>
    <w:rsid w:val="00C22F8B"/>
    <w:rsid w:val="00C2452D"/>
    <w:rsid w:val="00C247BB"/>
    <w:rsid w:val="00C2688C"/>
    <w:rsid w:val="00C26BAF"/>
    <w:rsid w:val="00C30592"/>
    <w:rsid w:val="00C3117E"/>
    <w:rsid w:val="00C320A9"/>
    <w:rsid w:val="00C33713"/>
    <w:rsid w:val="00C34AE1"/>
    <w:rsid w:val="00C34CCB"/>
    <w:rsid w:val="00C37C90"/>
    <w:rsid w:val="00C37D3E"/>
    <w:rsid w:val="00C40580"/>
    <w:rsid w:val="00C41E0A"/>
    <w:rsid w:val="00C4227B"/>
    <w:rsid w:val="00C42327"/>
    <w:rsid w:val="00C4235B"/>
    <w:rsid w:val="00C4407D"/>
    <w:rsid w:val="00C44A05"/>
    <w:rsid w:val="00C50318"/>
    <w:rsid w:val="00C5079F"/>
    <w:rsid w:val="00C526AE"/>
    <w:rsid w:val="00C52B46"/>
    <w:rsid w:val="00C54009"/>
    <w:rsid w:val="00C55E6D"/>
    <w:rsid w:val="00C563F2"/>
    <w:rsid w:val="00C60899"/>
    <w:rsid w:val="00C61565"/>
    <w:rsid w:val="00C65874"/>
    <w:rsid w:val="00C666AF"/>
    <w:rsid w:val="00C66955"/>
    <w:rsid w:val="00C7028C"/>
    <w:rsid w:val="00C707B6"/>
    <w:rsid w:val="00C70A06"/>
    <w:rsid w:val="00C714DB"/>
    <w:rsid w:val="00C7154A"/>
    <w:rsid w:val="00C71AD0"/>
    <w:rsid w:val="00C71F7E"/>
    <w:rsid w:val="00C741A9"/>
    <w:rsid w:val="00C75F81"/>
    <w:rsid w:val="00C766BB"/>
    <w:rsid w:val="00C77205"/>
    <w:rsid w:val="00C80ACB"/>
    <w:rsid w:val="00C82B10"/>
    <w:rsid w:val="00C83AFF"/>
    <w:rsid w:val="00C83B53"/>
    <w:rsid w:val="00C84599"/>
    <w:rsid w:val="00C863ED"/>
    <w:rsid w:val="00C90EA3"/>
    <w:rsid w:val="00C925AD"/>
    <w:rsid w:val="00C945FC"/>
    <w:rsid w:val="00C94D67"/>
    <w:rsid w:val="00C96516"/>
    <w:rsid w:val="00CA04D9"/>
    <w:rsid w:val="00CA11FC"/>
    <w:rsid w:val="00CA1D24"/>
    <w:rsid w:val="00CA1DA4"/>
    <w:rsid w:val="00CA26A8"/>
    <w:rsid w:val="00CA2A8A"/>
    <w:rsid w:val="00CA3EC4"/>
    <w:rsid w:val="00CA3FFD"/>
    <w:rsid w:val="00CA4793"/>
    <w:rsid w:val="00CA50B0"/>
    <w:rsid w:val="00CA5A6C"/>
    <w:rsid w:val="00CA70DF"/>
    <w:rsid w:val="00CB0956"/>
    <w:rsid w:val="00CB2F2A"/>
    <w:rsid w:val="00CB348D"/>
    <w:rsid w:val="00CB4000"/>
    <w:rsid w:val="00CB4DDC"/>
    <w:rsid w:val="00CB4EA7"/>
    <w:rsid w:val="00CB5639"/>
    <w:rsid w:val="00CB5AF1"/>
    <w:rsid w:val="00CB5EFF"/>
    <w:rsid w:val="00CB6F41"/>
    <w:rsid w:val="00CC077A"/>
    <w:rsid w:val="00CC0DE6"/>
    <w:rsid w:val="00CC245B"/>
    <w:rsid w:val="00CC27D4"/>
    <w:rsid w:val="00CC29B1"/>
    <w:rsid w:val="00CC448C"/>
    <w:rsid w:val="00CC5DF2"/>
    <w:rsid w:val="00CC6427"/>
    <w:rsid w:val="00CC7AA5"/>
    <w:rsid w:val="00CD01DC"/>
    <w:rsid w:val="00CD3053"/>
    <w:rsid w:val="00CD36EA"/>
    <w:rsid w:val="00CD393C"/>
    <w:rsid w:val="00CD545F"/>
    <w:rsid w:val="00CD69FB"/>
    <w:rsid w:val="00CD6B44"/>
    <w:rsid w:val="00CD74C5"/>
    <w:rsid w:val="00CE06CE"/>
    <w:rsid w:val="00CE22F9"/>
    <w:rsid w:val="00CE2FE0"/>
    <w:rsid w:val="00CE6BCA"/>
    <w:rsid w:val="00CE7498"/>
    <w:rsid w:val="00CF14BF"/>
    <w:rsid w:val="00CF1C68"/>
    <w:rsid w:val="00CF368F"/>
    <w:rsid w:val="00CF4643"/>
    <w:rsid w:val="00CF4916"/>
    <w:rsid w:val="00CF59BF"/>
    <w:rsid w:val="00CF6A5A"/>
    <w:rsid w:val="00CF6B6F"/>
    <w:rsid w:val="00CF7BEC"/>
    <w:rsid w:val="00D00274"/>
    <w:rsid w:val="00D0119F"/>
    <w:rsid w:val="00D02AD3"/>
    <w:rsid w:val="00D030B0"/>
    <w:rsid w:val="00D037FD"/>
    <w:rsid w:val="00D04921"/>
    <w:rsid w:val="00D05948"/>
    <w:rsid w:val="00D06816"/>
    <w:rsid w:val="00D06D2E"/>
    <w:rsid w:val="00D075F9"/>
    <w:rsid w:val="00D11575"/>
    <w:rsid w:val="00D11705"/>
    <w:rsid w:val="00D11E05"/>
    <w:rsid w:val="00D138CC"/>
    <w:rsid w:val="00D148FF"/>
    <w:rsid w:val="00D14E10"/>
    <w:rsid w:val="00D160C0"/>
    <w:rsid w:val="00D166C6"/>
    <w:rsid w:val="00D16C98"/>
    <w:rsid w:val="00D20265"/>
    <w:rsid w:val="00D211DE"/>
    <w:rsid w:val="00D214D7"/>
    <w:rsid w:val="00D21DE2"/>
    <w:rsid w:val="00D222BA"/>
    <w:rsid w:val="00D23522"/>
    <w:rsid w:val="00D24688"/>
    <w:rsid w:val="00D24AA4"/>
    <w:rsid w:val="00D24B40"/>
    <w:rsid w:val="00D3068C"/>
    <w:rsid w:val="00D307CE"/>
    <w:rsid w:val="00D30856"/>
    <w:rsid w:val="00D30BC5"/>
    <w:rsid w:val="00D33BDC"/>
    <w:rsid w:val="00D34C62"/>
    <w:rsid w:val="00D35957"/>
    <w:rsid w:val="00D363B8"/>
    <w:rsid w:val="00D37C8C"/>
    <w:rsid w:val="00D37F5A"/>
    <w:rsid w:val="00D40D12"/>
    <w:rsid w:val="00D432B6"/>
    <w:rsid w:val="00D44314"/>
    <w:rsid w:val="00D4632B"/>
    <w:rsid w:val="00D4697E"/>
    <w:rsid w:val="00D470D0"/>
    <w:rsid w:val="00D47505"/>
    <w:rsid w:val="00D526D4"/>
    <w:rsid w:val="00D54ADD"/>
    <w:rsid w:val="00D54FBB"/>
    <w:rsid w:val="00D569AA"/>
    <w:rsid w:val="00D5784A"/>
    <w:rsid w:val="00D57FB4"/>
    <w:rsid w:val="00D6134D"/>
    <w:rsid w:val="00D63D7A"/>
    <w:rsid w:val="00D6451A"/>
    <w:rsid w:val="00D64911"/>
    <w:rsid w:val="00D651D3"/>
    <w:rsid w:val="00D657F9"/>
    <w:rsid w:val="00D676B4"/>
    <w:rsid w:val="00D67B5E"/>
    <w:rsid w:val="00D67DD5"/>
    <w:rsid w:val="00D712F4"/>
    <w:rsid w:val="00D71578"/>
    <w:rsid w:val="00D73F52"/>
    <w:rsid w:val="00D757EF"/>
    <w:rsid w:val="00D76D0A"/>
    <w:rsid w:val="00D76E27"/>
    <w:rsid w:val="00D77E1E"/>
    <w:rsid w:val="00D81A73"/>
    <w:rsid w:val="00D82A9C"/>
    <w:rsid w:val="00D833C5"/>
    <w:rsid w:val="00D83CFE"/>
    <w:rsid w:val="00D849AE"/>
    <w:rsid w:val="00D852B8"/>
    <w:rsid w:val="00D86AC4"/>
    <w:rsid w:val="00D87B94"/>
    <w:rsid w:val="00D9068B"/>
    <w:rsid w:val="00D926B0"/>
    <w:rsid w:val="00D93222"/>
    <w:rsid w:val="00D93AB7"/>
    <w:rsid w:val="00D957DB"/>
    <w:rsid w:val="00D96F58"/>
    <w:rsid w:val="00D9719D"/>
    <w:rsid w:val="00DA052A"/>
    <w:rsid w:val="00DA0AEB"/>
    <w:rsid w:val="00DA1E26"/>
    <w:rsid w:val="00DA20A7"/>
    <w:rsid w:val="00DA2521"/>
    <w:rsid w:val="00DA3A56"/>
    <w:rsid w:val="00DA3EC3"/>
    <w:rsid w:val="00DA50BD"/>
    <w:rsid w:val="00DA543D"/>
    <w:rsid w:val="00DB0A13"/>
    <w:rsid w:val="00DB1389"/>
    <w:rsid w:val="00DB4234"/>
    <w:rsid w:val="00DB5AA2"/>
    <w:rsid w:val="00DB65BC"/>
    <w:rsid w:val="00DC1ECE"/>
    <w:rsid w:val="00DC2C50"/>
    <w:rsid w:val="00DC2DFE"/>
    <w:rsid w:val="00DC2F1A"/>
    <w:rsid w:val="00DC4F51"/>
    <w:rsid w:val="00DC6964"/>
    <w:rsid w:val="00DD0F91"/>
    <w:rsid w:val="00DD1498"/>
    <w:rsid w:val="00DD17FC"/>
    <w:rsid w:val="00DD302A"/>
    <w:rsid w:val="00DD3151"/>
    <w:rsid w:val="00DD36B1"/>
    <w:rsid w:val="00DD3BAD"/>
    <w:rsid w:val="00DD4DBA"/>
    <w:rsid w:val="00DD4E9F"/>
    <w:rsid w:val="00DD53DB"/>
    <w:rsid w:val="00DD56D0"/>
    <w:rsid w:val="00DD5F16"/>
    <w:rsid w:val="00DD649D"/>
    <w:rsid w:val="00DD6ADB"/>
    <w:rsid w:val="00DD7324"/>
    <w:rsid w:val="00DE13AD"/>
    <w:rsid w:val="00DE1B2B"/>
    <w:rsid w:val="00DE2E5B"/>
    <w:rsid w:val="00DE2E5E"/>
    <w:rsid w:val="00DE2F01"/>
    <w:rsid w:val="00DE3032"/>
    <w:rsid w:val="00DE410E"/>
    <w:rsid w:val="00DE60C6"/>
    <w:rsid w:val="00DE7119"/>
    <w:rsid w:val="00DE72A2"/>
    <w:rsid w:val="00DF02E1"/>
    <w:rsid w:val="00DF15F8"/>
    <w:rsid w:val="00DF18B4"/>
    <w:rsid w:val="00DF1C93"/>
    <w:rsid w:val="00DF3447"/>
    <w:rsid w:val="00DF396A"/>
    <w:rsid w:val="00DF48C8"/>
    <w:rsid w:val="00DF4E7C"/>
    <w:rsid w:val="00DF57B8"/>
    <w:rsid w:val="00E00426"/>
    <w:rsid w:val="00E0158B"/>
    <w:rsid w:val="00E01B74"/>
    <w:rsid w:val="00E039BA"/>
    <w:rsid w:val="00E03F5D"/>
    <w:rsid w:val="00E044E7"/>
    <w:rsid w:val="00E05307"/>
    <w:rsid w:val="00E05763"/>
    <w:rsid w:val="00E060BF"/>
    <w:rsid w:val="00E06BAF"/>
    <w:rsid w:val="00E07329"/>
    <w:rsid w:val="00E119B1"/>
    <w:rsid w:val="00E123C0"/>
    <w:rsid w:val="00E149F5"/>
    <w:rsid w:val="00E179EF"/>
    <w:rsid w:val="00E221BF"/>
    <w:rsid w:val="00E23567"/>
    <w:rsid w:val="00E23C0E"/>
    <w:rsid w:val="00E242F4"/>
    <w:rsid w:val="00E24C3A"/>
    <w:rsid w:val="00E24DCA"/>
    <w:rsid w:val="00E2683D"/>
    <w:rsid w:val="00E27F19"/>
    <w:rsid w:val="00E302E0"/>
    <w:rsid w:val="00E30D08"/>
    <w:rsid w:val="00E3328E"/>
    <w:rsid w:val="00E33CEC"/>
    <w:rsid w:val="00E3465E"/>
    <w:rsid w:val="00E3466D"/>
    <w:rsid w:val="00E34E86"/>
    <w:rsid w:val="00E356AC"/>
    <w:rsid w:val="00E36BDB"/>
    <w:rsid w:val="00E3791C"/>
    <w:rsid w:val="00E40C30"/>
    <w:rsid w:val="00E40DFB"/>
    <w:rsid w:val="00E41C19"/>
    <w:rsid w:val="00E41D95"/>
    <w:rsid w:val="00E428E0"/>
    <w:rsid w:val="00E43C72"/>
    <w:rsid w:val="00E45344"/>
    <w:rsid w:val="00E45DED"/>
    <w:rsid w:val="00E47150"/>
    <w:rsid w:val="00E477A6"/>
    <w:rsid w:val="00E504DC"/>
    <w:rsid w:val="00E51354"/>
    <w:rsid w:val="00E52E3A"/>
    <w:rsid w:val="00E53446"/>
    <w:rsid w:val="00E53746"/>
    <w:rsid w:val="00E53884"/>
    <w:rsid w:val="00E57D6C"/>
    <w:rsid w:val="00E60ABA"/>
    <w:rsid w:val="00E611DC"/>
    <w:rsid w:val="00E61528"/>
    <w:rsid w:val="00E62F3E"/>
    <w:rsid w:val="00E657D7"/>
    <w:rsid w:val="00E65A5C"/>
    <w:rsid w:val="00E70425"/>
    <w:rsid w:val="00E72C82"/>
    <w:rsid w:val="00E72DF9"/>
    <w:rsid w:val="00E73587"/>
    <w:rsid w:val="00E736DD"/>
    <w:rsid w:val="00E7400A"/>
    <w:rsid w:val="00E76127"/>
    <w:rsid w:val="00E77354"/>
    <w:rsid w:val="00E77EC1"/>
    <w:rsid w:val="00E814B2"/>
    <w:rsid w:val="00E829B6"/>
    <w:rsid w:val="00E83C4D"/>
    <w:rsid w:val="00E84045"/>
    <w:rsid w:val="00E8571B"/>
    <w:rsid w:val="00E8612C"/>
    <w:rsid w:val="00E87A1A"/>
    <w:rsid w:val="00E907A2"/>
    <w:rsid w:val="00E90A8A"/>
    <w:rsid w:val="00E90D08"/>
    <w:rsid w:val="00E91985"/>
    <w:rsid w:val="00E91EF2"/>
    <w:rsid w:val="00E925E2"/>
    <w:rsid w:val="00E95A09"/>
    <w:rsid w:val="00E97D09"/>
    <w:rsid w:val="00EA23CD"/>
    <w:rsid w:val="00EA2CAB"/>
    <w:rsid w:val="00EA3E22"/>
    <w:rsid w:val="00EA4D7F"/>
    <w:rsid w:val="00EB0C19"/>
    <w:rsid w:val="00EB0D38"/>
    <w:rsid w:val="00EB10B6"/>
    <w:rsid w:val="00EB17C8"/>
    <w:rsid w:val="00EB29F6"/>
    <w:rsid w:val="00EB5425"/>
    <w:rsid w:val="00EB6018"/>
    <w:rsid w:val="00EB606F"/>
    <w:rsid w:val="00EB7C64"/>
    <w:rsid w:val="00EC2679"/>
    <w:rsid w:val="00EC2D88"/>
    <w:rsid w:val="00EC53FE"/>
    <w:rsid w:val="00EC555A"/>
    <w:rsid w:val="00EC7A99"/>
    <w:rsid w:val="00ED2811"/>
    <w:rsid w:val="00ED2881"/>
    <w:rsid w:val="00ED2EF4"/>
    <w:rsid w:val="00ED30F1"/>
    <w:rsid w:val="00ED3961"/>
    <w:rsid w:val="00ED5A98"/>
    <w:rsid w:val="00ED7DC3"/>
    <w:rsid w:val="00EE16B8"/>
    <w:rsid w:val="00EE3F83"/>
    <w:rsid w:val="00EE40B1"/>
    <w:rsid w:val="00EE4676"/>
    <w:rsid w:val="00EE56F8"/>
    <w:rsid w:val="00EE5C86"/>
    <w:rsid w:val="00EF0443"/>
    <w:rsid w:val="00EF214C"/>
    <w:rsid w:val="00EF2E44"/>
    <w:rsid w:val="00EF406C"/>
    <w:rsid w:val="00EF46B2"/>
    <w:rsid w:val="00EF7514"/>
    <w:rsid w:val="00F008AC"/>
    <w:rsid w:val="00F00BE4"/>
    <w:rsid w:val="00F01284"/>
    <w:rsid w:val="00F02364"/>
    <w:rsid w:val="00F02EE9"/>
    <w:rsid w:val="00F032B3"/>
    <w:rsid w:val="00F03A13"/>
    <w:rsid w:val="00F0554F"/>
    <w:rsid w:val="00F05809"/>
    <w:rsid w:val="00F070EF"/>
    <w:rsid w:val="00F10122"/>
    <w:rsid w:val="00F10806"/>
    <w:rsid w:val="00F11132"/>
    <w:rsid w:val="00F1153F"/>
    <w:rsid w:val="00F13B37"/>
    <w:rsid w:val="00F163E7"/>
    <w:rsid w:val="00F1645E"/>
    <w:rsid w:val="00F207FE"/>
    <w:rsid w:val="00F20AB2"/>
    <w:rsid w:val="00F21027"/>
    <w:rsid w:val="00F21182"/>
    <w:rsid w:val="00F2210A"/>
    <w:rsid w:val="00F2293B"/>
    <w:rsid w:val="00F23603"/>
    <w:rsid w:val="00F23921"/>
    <w:rsid w:val="00F2484A"/>
    <w:rsid w:val="00F26576"/>
    <w:rsid w:val="00F26E86"/>
    <w:rsid w:val="00F303BF"/>
    <w:rsid w:val="00F3073D"/>
    <w:rsid w:val="00F358C7"/>
    <w:rsid w:val="00F361D7"/>
    <w:rsid w:val="00F37BFA"/>
    <w:rsid w:val="00F40C8C"/>
    <w:rsid w:val="00F40D4B"/>
    <w:rsid w:val="00F413D9"/>
    <w:rsid w:val="00F41C33"/>
    <w:rsid w:val="00F420B6"/>
    <w:rsid w:val="00F4305E"/>
    <w:rsid w:val="00F43443"/>
    <w:rsid w:val="00F4347A"/>
    <w:rsid w:val="00F44D61"/>
    <w:rsid w:val="00F4682B"/>
    <w:rsid w:val="00F47624"/>
    <w:rsid w:val="00F4783B"/>
    <w:rsid w:val="00F500CD"/>
    <w:rsid w:val="00F50DD6"/>
    <w:rsid w:val="00F51A14"/>
    <w:rsid w:val="00F51BA4"/>
    <w:rsid w:val="00F523F0"/>
    <w:rsid w:val="00F53CC3"/>
    <w:rsid w:val="00F541BD"/>
    <w:rsid w:val="00F56180"/>
    <w:rsid w:val="00F6036F"/>
    <w:rsid w:val="00F61482"/>
    <w:rsid w:val="00F61D51"/>
    <w:rsid w:val="00F62C12"/>
    <w:rsid w:val="00F64C5A"/>
    <w:rsid w:val="00F656F8"/>
    <w:rsid w:val="00F65931"/>
    <w:rsid w:val="00F65971"/>
    <w:rsid w:val="00F675CA"/>
    <w:rsid w:val="00F67727"/>
    <w:rsid w:val="00F719BD"/>
    <w:rsid w:val="00F726F5"/>
    <w:rsid w:val="00F72DB7"/>
    <w:rsid w:val="00F75895"/>
    <w:rsid w:val="00F75B68"/>
    <w:rsid w:val="00F770EA"/>
    <w:rsid w:val="00F77A47"/>
    <w:rsid w:val="00F8025F"/>
    <w:rsid w:val="00F813BF"/>
    <w:rsid w:val="00F81634"/>
    <w:rsid w:val="00F81F77"/>
    <w:rsid w:val="00F82170"/>
    <w:rsid w:val="00F8269D"/>
    <w:rsid w:val="00F86FCD"/>
    <w:rsid w:val="00F879DD"/>
    <w:rsid w:val="00F92D3F"/>
    <w:rsid w:val="00F94252"/>
    <w:rsid w:val="00F94D22"/>
    <w:rsid w:val="00F96936"/>
    <w:rsid w:val="00F96D03"/>
    <w:rsid w:val="00F97763"/>
    <w:rsid w:val="00FA08AF"/>
    <w:rsid w:val="00FA12CD"/>
    <w:rsid w:val="00FA306E"/>
    <w:rsid w:val="00FA5AAD"/>
    <w:rsid w:val="00FA5B6D"/>
    <w:rsid w:val="00FA5FD8"/>
    <w:rsid w:val="00FB0548"/>
    <w:rsid w:val="00FB2154"/>
    <w:rsid w:val="00FB266C"/>
    <w:rsid w:val="00FB2836"/>
    <w:rsid w:val="00FB5689"/>
    <w:rsid w:val="00FB5D44"/>
    <w:rsid w:val="00FB65D0"/>
    <w:rsid w:val="00FB7E42"/>
    <w:rsid w:val="00FC1F83"/>
    <w:rsid w:val="00FC201E"/>
    <w:rsid w:val="00FC2681"/>
    <w:rsid w:val="00FC3103"/>
    <w:rsid w:val="00FC3A6E"/>
    <w:rsid w:val="00FC3F73"/>
    <w:rsid w:val="00FC4027"/>
    <w:rsid w:val="00FC58DB"/>
    <w:rsid w:val="00FC7012"/>
    <w:rsid w:val="00FC7A84"/>
    <w:rsid w:val="00FC7E39"/>
    <w:rsid w:val="00FD0B99"/>
    <w:rsid w:val="00FD2AF3"/>
    <w:rsid w:val="00FD37B3"/>
    <w:rsid w:val="00FD4170"/>
    <w:rsid w:val="00FD46C2"/>
    <w:rsid w:val="00FD4DE0"/>
    <w:rsid w:val="00FD5525"/>
    <w:rsid w:val="00FD55E1"/>
    <w:rsid w:val="00FD59E5"/>
    <w:rsid w:val="00FD5A5F"/>
    <w:rsid w:val="00FD660C"/>
    <w:rsid w:val="00FD739D"/>
    <w:rsid w:val="00FD7B10"/>
    <w:rsid w:val="00FE0B18"/>
    <w:rsid w:val="00FE0CC3"/>
    <w:rsid w:val="00FE2D67"/>
    <w:rsid w:val="00FE3D2D"/>
    <w:rsid w:val="00FE4B50"/>
    <w:rsid w:val="00FE4BDC"/>
    <w:rsid w:val="00FE5F17"/>
    <w:rsid w:val="00FE71DE"/>
    <w:rsid w:val="00FE7915"/>
    <w:rsid w:val="00FE7C63"/>
    <w:rsid w:val="00FF06D5"/>
    <w:rsid w:val="00FF13DD"/>
    <w:rsid w:val="00FF163C"/>
    <w:rsid w:val="00FF20A1"/>
    <w:rsid w:val="00FF2B82"/>
    <w:rsid w:val="00FF2E35"/>
    <w:rsid w:val="00FF3373"/>
    <w:rsid w:val="00FF3822"/>
    <w:rsid w:val="00FF3B8C"/>
    <w:rsid w:val="00FF43BE"/>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E3A4802"/>
  <w15:chartTrackingRefBased/>
  <w15:docId w15:val="{34E168A1-5B06-4DA5-B339-7C641E2D1D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884E29"/>
    <w:pPr>
      <w:keepNext/>
      <w:keepLines/>
      <w:numPr>
        <w:numId w:val="2"/>
      </w:numPr>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583C81"/>
    <w:pPr>
      <w:keepNext/>
      <w:keepLines/>
      <w:numPr>
        <w:ilvl w:val="1"/>
        <w:numId w:val="2"/>
      </w:numPr>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unhideWhenUsed/>
    <w:qFormat/>
    <w:rsid w:val="00D9068B"/>
    <w:pPr>
      <w:keepNext/>
      <w:keepLines/>
      <w:numPr>
        <w:ilvl w:val="2"/>
        <w:numId w:val="2"/>
      </w:numPr>
      <w:spacing w:before="40" w:after="0"/>
      <w:outlineLvl w:val="2"/>
    </w:pPr>
    <w:rPr>
      <w:rFonts w:asciiTheme="majorHAnsi" w:eastAsiaTheme="majorEastAsia" w:hAnsiTheme="majorHAnsi" w:cstheme="majorBidi"/>
      <w:color w:val="1F3763" w:themeColor="accent1" w:themeShade="7F"/>
      <w:sz w:val="24"/>
      <w:szCs w:val="24"/>
    </w:rPr>
  </w:style>
  <w:style w:type="paragraph" w:styleId="Titre4">
    <w:name w:val="heading 4"/>
    <w:basedOn w:val="Normal"/>
    <w:next w:val="Normal"/>
    <w:link w:val="Titre4Car"/>
    <w:uiPriority w:val="9"/>
    <w:unhideWhenUsed/>
    <w:qFormat/>
    <w:rsid w:val="006E571E"/>
    <w:pPr>
      <w:keepNext/>
      <w:keepLines/>
      <w:numPr>
        <w:ilvl w:val="3"/>
        <w:numId w:val="2"/>
      </w:numPr>
      <w:spacing w:before="40" w:after="0"/>
      <w:outlineLvl w:val="3"/>
    </w:pPr>
    <w:rPr>
      <w:rFonts w:asciiTheme="majorHAnsi" w:eastAsiaTheme="majorEastAsia" w:hAnsiTheme="majorHAnsi" w:cstheme="majorBidi"/>
      <w:i/>
      <w:iCs/>
      <w:color w:val="2F5496" w:themeColor="accent1" w:themeShade="BF"/>
    </w:rPr>
  </w:style>
  <w:style w:type="paragraph" w:styleId="Titre5">
    <w:name w:val="heading 5"/>
    <w:basedOn w:val="Normal"/>
    <w:next w:val="Normal"/>
    <w:link w:val="Titre5Car"/>
    <w:uiPriority w:val="9"/>
    <w:unhideWhenUsed/>
    <w:qFormat/>
    <w:rsid w:val="00A3674D"/>
    <w:pPr>
      <w:keepNext/>
      <w:keepLines/>
      <w:numPr>
        <w:ilvl w:val="4"/>
        <w:numId w:val="2"/>
      </w:numPr>
      <w:spacing w:before="40" w:after="0"/>
      <w:outlineLvl w:val="4"/>
    </w:pPr>
    <w:rPr>
      <w:rFonts w:asciiTheme="majorHAnsi" w:eastAsiaTheme="majorEastAsia" w:hAnsiTheme="majorHAnsi" w:cstheme="majorBidi"/>
      <w:color w:val="2F5496" w:themeColor="accent1" w:themeShade="BF"/>
    </w:rPr>
  </w:style>
  <w:style w:type="paragraph" w:styleId="Titre6">
    <w:name w:val="heading 6"/>
    <w:basedOn w:val="Normal"/>
    <w:next w:val="Normal"/>
    <w:link w:val="Titre6Car"/>
    <w:uiPriority w:val="9"/>
    <w:semiHidden/>
    <w:unhideWhenUsed/>
    <w:qFormat/>
    <w:rsid w:val="00F879DD"/>
    <w:pPr>
      <w:keepNext/>
      <w:keepLines/>
      <w:numPr>
        <w:ilvl w:val="5"/>
        <w:numId w:val="2"/>
      </w:numPr>
      <w:spacing w:before="40" w:after="0"/>
      <w:outlineLvl w:val="5"/>
    </w:pPr>
    <w:rPr>
      <w:rFonts w:asciiTheme="majorHAnsi" w:eastAsiaTheme="majorEastAsia" w:hAnsiTheme="majorHAnsi" w:cstheme="majorBidi"/>
      <w:color w:val="1F3763" w:themeColor="accent1" w:themeShade="7F"/>
    </w:rPr>
  </w:style>
  <w:style w:type="paragraph" w:styleId="Titre7">
    <w:name w:val="heading 7"/>
    <w:basedOn w:val="Normal"/>
    <w:next w:val="Normal"/>
    <w:link w:val="Titre7Car"/>
    <w:uiPriority w:val="9"/>
    <w:semiHidden/>
    <w:unhideWhenUsed/>
    <w:qFormat/>
    <w:rsid w:val="00F879DD"/>
    <w:pPr>
      <w:keepNext/>
      <w:keepLines/>
      <w:numPr>
        <w:ilvl w:val="6"/>
        <w:numId w:val="2"/>
      </w:numPr>
      <w:spacing w:before="40" w:after="0"/>
      <w:outlineLvl w:val="6"/>
    </w:pPr>
    <w:rPr>
      <w:rFonts w:asciiTheme="majorHAnsi" w:eastAsiaTheme="majorEastAsia" w:hAnsiTheme="majorHAnsi" w:cstheme="majorBidi"/>
      <w:i/>
      <w:iCs/>
      <w:color w:val="1F3763" w:themeColor="accent1" w:themeShade="7F"/>
    </w:rPr>
  </w:style>
  <w:style w:type="paragraph" w:styleId="Titre8">
    <w:name w:val="heading 8"/>
    <w:basedOn w:val="Normal"/>
    <w:next w:val="Normal"/>
    <w:link w:val="Titre8Car"/>
    <w:uiPriority w:val="9"/>
    <w:semiHidden/>
    <w:unhideWhenUsed/>
    <w:qFormat/>
    <w:rsid w:val="00F879DD"/>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F879DD"/>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884E29"/>
    <w:rPr>
      <w:rFonts w:asciiTheme="majorHAnsi" w:eastAsiaTheme="majorEastAsia" w:hAnsiTheme="majorHAnsi" w:cstheme="majorBidi"/>
      <w:color w:val="2F5496" w:themeColor="accent1" w:themeShade="BF"/>
      <w:sz w:val="32"/>
      <w:szCs w:val="32"/>
    </w:rPr>
  </w:style>
  <w:style w:type="character" w:customStyle="1" w:styleId="Titre2Car">
    <w:name w:val="Titre 2 Car"/>
    <w:basedOn w:val="Policepardfaut"/>
    <w:link w:val="Titre2"/>
    <w:uiPriority w:val="9"/>
    <w:rsid w:val="00583C81"/>
    <w:rPr>
      <w:rFonts w:asciiTheme="majorHAnsi" w:eastAsiaTheme="majorEastAsia" w:hAnsiTheme="majorHAnsi" w:cstheme="majorBidi"/>
      <w:color w:val="2F5496" w:themeColor="accent1" w:themeShade="BF"/>
      <w:sz w:val="26"/>
      <w:szCs w:val="26"/>
    </w:rPr>
  </w:style>
  <w:style w:type="character" w:customStyle="1" w:styleId="Titre3Car">
    <w:name w:val="Titre 3 Car"/>
    <w:basedOn w:val="Policepardfaut"/>
    <w:link w:val="Titre3"/>
    <w:uiPriority w:val="9"/>
    <w:rsid w:val="00D9068B"/>
    <w:rPr>
      <w:rFonts w:asciiTheme="majorHAnsi" w:eastAsiaTheme="majorEastAsia" w:hAnsiTheme="majorHAnsi" w:cstheme="majorBidi"/>
      <w:color w:val="1F3763" w:themeColor="accent1" w:themeShade="7F"/>
      <w:sz w:val="24"/>
      <w:szCs w:val="24"/>
    </w:rPr>
  </w:style>
  <w:style w:type="character" w:customStyle="1" w:styleId="Titre4Car">
    <w:name w:val="Titre 4 Car"/>
    <w:basedOn w:val="Policepardfaut"/>
    <w:link w:val="Titre4"/>
    <w:uiPriority w:val="9"/>
    <w:rsid w:val="006E571E"/>
    <w:rPr>
      <w:rFonts w:asciiTheme="majorHAnsi" w:eastAsiaTheme="majorEastAsia" w:hAnsiTheme="majorHAnsi" w:cstheme="majorBidi"/>
      <w:i/>
      <w:iCs/>
      <w:color w:val="2F5496" w:themeColor="accent1" w:themeShade="BF"/>
    </w:rPr>
  </w:style>
  <w:style w:type="character" w:customStyle="1" w:styleId="Titre5Car">
    <w:name w:val="Titre 5 Car"/>
    <w:basedOn w:val="Policepardfaut"/>
    <w:link w:val="Titre5"/>
    <w:uiPriority w:val="9"/>
    <w:rsid w:val="00A3674D"/>
    <w:rPr>
      <w:rFonts w:asciiTheme="majorHAnsi" w:eastAsiaTheme="majorEastAsia" w:hAnsiTheme="majorHAnsi" w:cstheme="majorBidi"/>
      <w:color w:val="2F5496" w:themeColor="accent1" w:themeShade="BF"/>
    </w:rPr>
  </w:style>
  <w:style w:type="character" w:customStyle="1" w:styleId="Titre6Car">
    <w:name w:val="Titre 6 Car"/>
    <w:basedOn w:val="Policepardfaut"/>
    <w:link w:val="Titre6"/>
    <w:uiPriority w:val="9"/>
    <w:semiHidden/>
    <w:rsid w:val="00F879DD"/>
    <w:rPr>
      <w:rFonts w:asciiTheme="majorHAnsi" w:eastAsiaTheme="majorEastAsia" w:hAnsiTheme="majorHAnsi" w:cstheme="majorBidi"/>
      <w:color w:val="1F3763" w:themeColor="accent1" w:themeShade="7F"/>
    </w:rPr>
  </w:style>
  <w:style w:type="character" w:customStyle="1" w:styleId="Titre7Car">
    <w:name w:val="Titre 7 Car"/>
    <w:basedOn w:val="Policepardfaut"/>
    <w:link w:val="Titre7"/>
    <w:uiPriority w:val="9"/>
    <w:semiHidden/>
    <w:rsid w:val="00F879DD"/>
    <w:rPr>
      <w:rFonts w:asciiTheme="majorHAnsi" w:eastAsiaTheme="majorEastAsia" w:hAnsiTheme="majorHAnsi" w:cstheme="majorBidi"/>
      <w:i/>
      <w:iCs/>
      <w:color w:val="1F3763" w:themeColor="accent1" w:themeShade="7F"/>
    </w:rPr>
  </w:style>
  <w:style w:type="character" w:customStyle="1" w:styleId="Titre8Car">
    <w:name w:val="Titre 8 Car"/>
    <w:basedOn w:val="Policepardfaut"/>
    <w:link w:val="Titre8"/>
    <w:uiPriority w:val="9"/>
    <w:semiHidden/>
    <w:rsid w:val="00F879DD"/>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F879DD"/>
    <w:rPr>
      <w:rFonts w:asciiTheme="majorHAnsi" w:eastAsiaTheme="majorEastAsia" w:hAnsiTheme="majorHAnsi" w:cstheme="majorBidi"/>
      <w:i/>
      <w:iCs/>
      <w:color w:val="272727" w:themeColor="text1" w:themeTint="D8"/>
      <w:sz w:val="21"/>
      <w:szCs w:val="21"/>
    </w:rPr>
  </w:style>
  <w:style w:type="table" w:styleId="Grilledutableau">
    <w:name w:val="Table Grid"/>
    <w:basedOn w:val="TableauNormal"/>
    <w:uiPriority w:val="39"/>
    <w:rsid w:val="007E722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Lienhypertexte">
    <w:name w:val="Hyperlink"/>
    <w:basedOn w:val="Policepardfaut"/>
    <w:uiPriority w:val="99"/>
    <w:unhideWhenUsed/>
    <w:rsid w:val="00324B4F"/>
    <w:rPr>
      <w:color w:val="0000FF"/>
      <w:u w:val="single"/>
    </w:rPr>
  </w:style>
  <w:style w:type="paragraph" w:styleId="Paragraphedeliste">
    <w:name w:val="List Paragraph"/>
    <w:basedOn w:val="Normal"/>
    <w:link w:val="ParagraphedelisteCar"/>
    <w:uiPriority w:val="34"/>
    <w:qFormat/>
    <w:rsid w:val="00500796"/>
    <w:pPr>
      <w:ind w:left="720"/>
      <w:contextualSpacing/>
    </w:pPr>
  </w:style>
  <w:style w:type="character" w:customStyle="1" w:styleId="ParagraphedelisteCar">
    <w:name w:val="Paragraphe de liste Car"/>
    <w:basedOn w:val="Policepardfaut"/>
    <w:link w:val="Paragraphedeliste"/>
    <w:uiPriority w:val="99"/>
    <w:rsid w:val="00BF1720"/>
  </w:style>
  <w:style w:type="paragraph" w:styleId="En-ttedetabledesmatires">
    <w:name w:val="TOC Heading"/>
    <w:basedOn w:val="Titre1"/>
    <w:next w:val="Normal"/>
    <w:uiPriority w:val="39"/>
    <w:unhideWhenUsed/>
    <w:qFormat/>
    <w:rsid w:val="00EF2E44"/>
    <w:pPr>
      <w:outlineLvl w:val="9"/>
    </w:pPr>
    <w:rPr>
      <w:lang w:eastAsia="fr-FR"/>
    </w:rPr>
  </w:style>
  <w:style w:type="paragraph" w:styleId="TM1">
    <w:name w:val="toc 1"/>
    <w:basedOn w:val="Normal"/>
    <w:next w:val="Normal"/>
    <w:autoRedefine/>
    <w:uiPriority w:val="39"/>
    <w:unhideWhenUsed/>
    <w:rsid w:val="00DC6964"/>
    <w:pPr>
      <w:tabs>
        <w:tab w:val="left" w:pos="440"/>
        <w:tab w:val="right" w:leader="dot" w:pos="10053"/>
      </w:tabs>
      <w:spacing w:after="100"/>
    </w:pPr>
  </w:style>
  <w:style w:type="paragraph" w:styleId="TM2">
    <w:name w:val="toc 2"/>
    <w:basedOn w:val="Normal"/>
    <w:next w:val="Normal"/>
    <w:autoRedefine/>
    <w:uiPriority w:val="39"/>
    <w:unhideWhenUsed/>
    <w:rsid w:val="00EF2E44"/>
    <w:pPr>
      <w:spacing w:after="100"/>
      <w:ind w:left="220"/>
    </w:pPr>
  </w:style>
  <w:style w:type="paragraph" w:styleId="TM3">
    <w:name w:val="toc 3"/>
    <w:basedOn w:val="Normal"/>
    <w:next w:val="Normal"/>
    <w:autoRedefine/>
    <w:uiPriority w:val="39"/>
    <w:unhideWhenUsed/>
    <w:rsid w:val="00D9068B"/>
    <w:pPr>
      <w:spacing w:after="100"/>
      <w:ind w:left="440"/>
    </w:pPr>
  </w:style>
  <w:style w:type="paragraph" w:styleId="Textedebulles">
    <w:name w:val="Balloon Text"/>
    <w:basedOn w:val="Normal"/>
    <w:link w:val="TextedebullesCar"/>
    <w:uiPriority w:val="99"/>
    <w:semiHidden/>
    <w:unhideWhenUsed/>
    <w:rsid w:val="00B846F3"/>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B846F3"/>
    <w:rPr>
      <w:rFonts w:ascii="Segoe UI" w:hAnsi="Segoe UI" w:cs="Segoe UI"/>
      <w:sz w:val="18"/>
      <w:szCs w:val="18"/>
    </w:rPr>
  </w:style>
  <w:style w:type="paragraph" w:styleId="Lgende">
    <w:name w:val="caption"/>
    <w:basedOn w:val="Normal"/>
    <w:next w:val="Normal"/>
    <w:uiPriority w:val="35"/>
    <w:unhideWhenUsed/>
    <w:qFormat/>
    <w:rsid w:val="006A6303"/>
    <w:pPr>
      <w:spacing w:after="200" w:line="240" w:lineRule="auto"/>
    </w:pPr>
    <w:rPr>
      <w:i/>
      <w:iCs/>
      <w:color w:val="44546A" w:themeColor="text2"/>
      <w:sz w:val="18"/>
      <w:szCs w:val="18"/>
    </w:rPr>
  </w:style>
  <w:style w:type="paragraph" w:styleId="Bibliographie">
    <w:name w:val="Bibliography"/>
    <w:basedOn w:val="Normal"/>
    <w:next w:val="Normal"/>
    <w:uiPriority w:val="37"/>
    <w:unhideWhenUsed/>
    <w:rsid w:val="00351595"/>
    <w:pPr>
      <w:tabs>
        <w:tab w:val="left" w:pos="384"/>
      </w:tabs>
      <w:spacing w:after="0" w:line="240" w:lineRule="auto"/>
      <w:ind w:left="384" w:hanging="384"/>
    </w:pPr>
  </w:style>
  <w:style w:type="paragraph" w:styleId="Tabledesillustrations">
    <w:name w:val="table of figures"/>
    <w:basedOn w:val="Normal"/>
    <w:next w:val="Normal"/>
    <w:uiPriority w:val="99"/>
    <w:unhideWhenUsed/>
    <w:rsid w:val="00A02A3D"/>
    <w:pPr>
      <w:spacing w:after="0"/>
    </w:pPr>
  </w:style>
  <w:style w:type="character" w:styleId="lev">
    <w:name w:val="Strong"/>
    <w:basedOn w:val="Policepardfaut"/>
    <w:uiPriority w:val="22"/>
    <w:qFormat/>
    <w:rsid w:val="00063C69"/>
    <w:rPr>
      <w:b/>
      <w:bCs/>
    </w:rPr>
  </w:style>
  <w:style w:type="paragraph" w:styleId="NormalWeb">
    <w:name w:val="Normal (Web)"/>
    <w:basedOn w:val="Normal"/>
    <w:uiPriority w:val="99"/>
    <w:unhideWhenUsed/>
    <w:rsid w:val="005D4199"/>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customStyle="1" w:styleId="Default">
    <w:name w:val="Default"/>
    <w:rsid w:val="00E72C82"/>
    <w:pPr>
      <w:autoSpaceDE w:val="0"/>
      <w:autoSpaceDN w:val="0"/>
      <w:adjustRightInd w:val="0"/>
      <w:spacing w:after="0" w:line="240" w:lineRule="auto"/>
    </w:pPr>
    <w:rPr>
      <w:rFonts w:ascii="Times New Roman" w:hAnsi="Times New Roman" w:cs="Times New Roman"/>
      <w:color w:val="000000"/>
      <w:sz w:val="24"/>
      <w:szCs w:val="24"/>
    </w:rPr>
  </w:style>
  <w:style w:type="paragraph" w:styleId="Corpsdetexte">
    <w:name w:val="Body Text"/>
    <w:basedOn w:val="Normal"/>
    <w:link w:val="CorpsdetexteCar1"/>
    <w:uiPriority w:val="99"/>
    <w:rsid w:val="002D00CC"/>
    <w:pPr>
      <w:spacing w:before="120" w:after="0" w:line="300" w:lineRule="exact"/>
      <w:jc w:val="both"/>
    </w:pPr>
    <w:rPr>
      <w:rFonts w:ascii="Times New Roman" w:eastAsia="Times New Roman" w:hAnsi="Times New Roman" w:cs="Times New Roman"/>
      <w:sz w:val="24"/>
      <w:szCs w:val="24"/>
      <w:lang w:eastAsia="fr-FR"/>
    </w:rPr>
  </w:style>
  <w:style w:type="character" w:customStyle="1" w:styleId="CorpsdetexteCar1">
    <w:name w:val="Corps de texte Car1"/>
    <w:basedOn w:val="Policepardfaut"/>
    <w:link w:val="Corpsdetexte"/>
    <w:uiPriority w:val="99"/>
    <w:locked/>
    <w:rsid w:val="002D00CC"/>
    <w:rPr>
      <w:rFonts w:ascii="Times New Roman" w:eastAsia="Times New Roman" w:hAnsi="Times New Roman" w:cs="Times New Roman"/>
      <w:sz w:val="24"/>
      <w:szCs w:val="24"/>
      <w:lang w:eastAsia="fr-FR"/>
    </w:rPr>
  </w:style>
  <w:style w:type="character" w:customStyle="1" w:styleId="CorpsdetexteCar">
    <w:name w:val="Corps de texte Car"/>
    <w:basedOn w:val="Policepardfaut"/>
    <w:uiPriority w:val="99"/>
    <w:semiHidden/>
    <w:rsid w:val="002D00CC"/>
  </w:style>
  <w:style w:type="paragraph" w:customStyle="1" w:styleId="Figure">
    <w:name w:val="Figure"/>
    <w:basedOn w:val="Normal"/>
    <w:link w:val="FigureCar"/>
    <w:qFormat/>
    <w:rsid w:val="002D00CC"/>
    <w:pPr>
      <w:keepNext/>
      <w:keepLines/>
      <w:tabs>
        <w:tab w:val="right" w:pos="8789"/>
        <w:tab w:val="right" w:pos="8820"/>
      </w:tabs>
      <w:spacing w:before="240" w:after="240" w:line="240" w:lineRule="auto"/>
      <w:jc w:val="both"/>
    </w:pPr>
    <w:rPr>
      <w:rFonts w:ascii="Times New Roman" w:eastAsia="Times New Roman" w:hAnsi="Times New Roman" w:cs="Times New Roman"/>
      <w:sz w:val="24"/>
      <w:szCs w:val="24"/>
      <w:lang w:eastAsia="fr-FR"/>
    </w:rPr>
  </w:style>
  <w:style w:type="character" w:customStyle="1" w:styleId="FigureCar">
    <w:name w:val="Figure Car"/>
    <w:basedOn w:val="SansinterligneCar"/>
    <w:link w:val="Figure"/>
    <w:rsid w:val="00671D55"/>
    <w:rPr>
      <w:rFonts w:ascii="Times New Roman" w:eastAsia="Times New Roman" w:hAnsi="Times New Roman" w:cs="Times New Roman"/>
      <w:sz w:val="24"/>
      <w:szCs w:val="24"/>
      <w:lang w:eastAsia="fr-FR"/>
    </w:rPr>
  </w:style>
  <w:style w:type="character" w:customStyle="1" w:styleId="SansinterligneCar">
    <w:name w:val="Sans interligne Car"/>
    <w:basedOn w:val="Policepardfaut"/>
    <w:link w:val="Sansinterligne"/>
    <w:uiPriority w:val="1"/>
    <w:rsid w:val="00671D55"/>
  </w:style>
  <w:style w:type="paragraph" w:styleId="Sansinterligne">
    <w:name w:val="No Spacing"/>
    <w:link w:val="SansinterligneCar"/>
    <w:uiPriority w:val="1"/>
    <w:qFormat/>
    <w:rsid w:val="00671D55"/>
    <w:pPr>
      <w:spacing w:after="120" w:line="240" w:lineRule="auto"/>
      <w:ind w:firstLine="284"/>
      <w:jc w:val="both"/>
    </w:pPr>
  </w:style>
  <w:style w:type="character" w:styleId="Lienhypertextesuivivisit">
    <w:name w:val="FollowedHyperlink"/>
    <w:basedOn w:val="Policepardfaut"/>
    <w:uiPriority w:val="99"/>
    <w:semiHidden/>
    <w:unhideWhenUsed/>
    <w:rsid w:val="00EB29F6"/>
    <w:rPr>
      <w:color w:val="954F72" w:themeColor="followedHyperlink"/>
      <w:u w:val="single"/>
    </w:rPr>
  </w:style>
  <w:style w:type="paragraph" w:styleId="En-tte">
    <w:name w:val="header"/>
    <w:basedOn w:val="Normal"/>
    <w:link w:val="En-tteCar"/>
    <w:uiPriority w:val="99"/>
    <w:unhideWhenUsed/>
    <w:rsid w:val="003D4A24"/>
    <w:pPr>
      <w:tabs>
        <w:tab w:val="center" w:pos="4536"/>
        <w:tab w:val="right" w:pos="9072"/>
      </w:tabs>
      <w:spacing w:after="0" w:line="240" w:lineRule="auto"/>
    </w:pPr>
  </w:style>
  <w:style w:type="character" w:customStyle="1" w:styleId="En-tteCar">
    <w:name w:val="En-tête Car"/>
    <w:basedOn w:val="Policepardfaut"/>
    <w:link w:val="En-tte"/>
    <w:uiPriority w:val="99"/>
    <w:rsid w:val="003D4A24"/>
  </w:style>
  <w:style w:type="paragraph" w:styleId="Pieddepage">
    <w:name w:val="footer"/>
    <w:basedOn w:val="Normal"/>
    <w:link w:val="PieddepageCar"/>
    <w:uiPriority w:val="99"/>
    <w:unhideWhenUsed/>
    <w:rsid w:val="003D4A24"/>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3D4A24"/>
  </w:style>
  <w:style w:type="character" w:styleId="Marquedecommentaire">
    <w:name w:val="annotation reference"/>
    <w:basedOn w:val="Policepardfaut"/>
    <w:uiPriority w:val="99"/>
    <w:semiHidden/>
    <w:unhideWhenUsed/>
    <w:rsid w:val="00671D55"/>
    <w:rPr>
      <w:sz w:val="16"/>
      <w:szCs w:val="16"/>
    </w:rPr>
  </w:style>
  <w:style w:type="paragraph" w:styleId="Commentaire">
    <w:name w:val="annotation text"/>
    <w:basedOn w:val="Normal"/>
    <w:link w:val="CommentaireCar"/>
    <w:uiPriority w:val="99"/>
    <w:unhideWhenUsed/>
    <w:rsid w:val="00671D55"/>
    <w:pPr>
      <w:spacing w:line="240" w:lineRule="auto"/>
      <w:jc w:val="both"/>
    </w:pPr>
    <w:rPr>
      <w:sz w:val="20"/>
      <w:szCs w:val="20"/>
    </w:rPr>
  </w:style>
  <w:style w:type="character" w:customStyle="1" w:styleId="CommentaireCar">
    <w:name w:val="Commentaire Car"/>
    <w:basedOn w:val="Policepardfaut"/>
    <w:link w:val="Commentaire"/>
    <w:uiPriority w:val="99"/>
    <w:rsid w:val="00671D55"/>
    <w:rPr>
      <w:sz w:val="20"/>
      <w:szCs w:val="20"/>
    </w:rPr>
  </w:style>
  <w:style w:type="paragraph" w:styleId="PrformatHTML">
    <w:name w:val="HTML Preformatted"/>
    <w:basedOn w:val="Normal"/>
    <w:link w:val="PrformatHTMLCar"/>
    <w:uiPriority w:val="99"/>
    <w:unhideWhenUsed/>
    <w:rsid w:val="00671D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rPr>
      <w:rFonts w:ascii="Courier New" w:eastAsia="Times New Roman" w:hAnsi="Courier New" w:cs="Courier New"/>
      <w:sz w:val="20"/>
      <w:szCs w:val="20"/>
      <w:lang w:eastAsia="fr-FR"/>
    </w:rPr>
  </w:style>
  <w:style w:type="character" w:customStyle="1" w:styleId="PrformatHTMLCar">
    <w:name w:val="Préformaté HTML Car"/>
    <w:basedOn w:val="Policepardfaut"/>
    <w:link w:val="PrformatHTML"/>
    <w:uiPriority w:val="99"/>
    <w:rsid w:val="00671D55"/>
    <w:rPr>
      <w:rFonts w:ascii="Courier New" w:eastAsia="Times New Roman" w:hAnsi="Courier New" w:cs="Courier New"/>
      <w:sz w:val="20"/>
      <w:szCs w:val="20"/>
      <w:lang w:eastAsia="fr-FR"/>
    </w:rPr>
  </w:style>
  <w:style w:type="paragraph" w:styleId="TM4">
    <w:name w:val="toc 4"/>
    <w:basedOn w:val="Normal"/>
    <w:next w:val="Normal"/>
    <w:autoRedefine/>
    <w:uiPriority w:val="39"/>
    <w:unhideWhenUsed/>
    <w:rsid w:val="00671D55"/>
    <w:pPr>
      <w:spacing w:after="100" w:line="240" w:lineRule="auto"/>
      <w:ind w:left="660"/>
      <w:jc w:val="both"/>
    </w:pPr>
  </w:style>
  <w:style w:type="paragraph" w:customStyle="1" w:styleId="xmsonormal">
    <w:name w:val="x_msonormal"/>
    <w:basedOn w:val="Normal"/>
    <w:rsid w:val="00671D55"/>
    <w:pPr>
      <w:spacing w:before="100" w:beforeAutospacing="1" w:after="100" w:afterAutospacing="1" w:line="240" w:lineRule="auto"/>
      <w:jc w:val="both"/>
    </w:pPr>
    <w:rPr>
      <w:rFonts w:ascii="Times New Roman" w:eastAsia="Times New Roman" w:hAnsi="Times New Roman" w:cs="Times New Roman"/>
      <w:sz w:val="24"/>
      <w:szCs w:val="24"/>
      <w:lang w:eastAsia="fr-FR"/>
    </w:rPr>
  </w:style>
  <w:style w:type="paragraph" w:styleId="Objetducommentaire">
    <w:name w:val="annotation subject"/>
    <w:basedOn w:val="Commentaire"/>
    <w:next w:val="Commentaire"/>
    <w:link w:val="ObjetducommentaireCar"/>
    <w:uiPriority w:val="99"/>
    <w:semiHidden/>
    <w:unhideWhenUsed/>
    <w:rsid w:val="00671D55"/>
    <w:pPr>
      <w:spacing w:after="200"/>
    </w:pPr>
    <w:rPr>
      <w:b/>
      <w:bCs/>
    </w:rPr>
  </w:style>
  <w:style w:type="character" w:customStyle="1" w:styleId="ObjetducommentaireCar">
    <w:name w:val="Objet du commentaire Car"/>
    <w:basedOn w:val="CommentaireCar"/>
    <w:link w:val="Objetducommentaire"/>
    <w:uiPriority w:val="99"/>
    <w:semiHidden/>
    <w:rsid w:val="00671D55"/>
    <w:rPr>
      <w:b/>
      <w:bCs/>
      <w:sz w:val="20"/>
      <w:szCs w:val="20"/>
    </w:rPr>
  </w:style>
  <w:style w:type="paragraph" w:customStyle="1" w:styleId="xxmsonormal">
    <w:name w:val="x_xmsonormal"/>
    <w:basedOn w:val="Normal"/>
    <w:uiPriority w:val="99"/>
    <w:rsid w:val="00671D55"/>
    <w:pPr>
      <w:spacing w:after="0" w:line="240" w:lineRule="auto"/>
      <w:jc w:val="both"/>
    </w:pPr>
    <w:rPr>
      <w:rFonts w:ascii="Times New Roman" w:hAnsi="Times New Roman" w:cs="Times New Roman"/>
      <w:sz w:val="24"/>
      <w:szCs w:val="24"/>
      <w:lang w:eastAsia="fr-FR"/>
    </w:rPr>
  </w:style>
  <w:style w:type="paragraph" w:customStyle="1" w:styleId="Tableau">
    <w:name w:val="Tableau"/>
    <w:basedOn w:val="Normal"/>
    <w:link w:val="TableauCar"/>
    <w:qFormat/>
    <w:rsid w:val="00671D55"/>
    <w:pPr>
      <w:spacing w:after="0" w:line="240" w:lineRule="auto"/>
      <w:jc w:val="both"/>
    </w:pPr>
    <w:rPr>
      <w:rFonts w:ascii="Calibri" w:eastAsia="Calibri" w:hAnsi="Calibri" w:cs="Calibri"/>
    </w:rPr>
  </w:style>
  <w:style w:type="character" w:customStyle="1" w:styleId="TableauCar">
    <w:name w:val="Tableau Car"/>
    <w:basedOn w:val="SansinterligneCar"/>
    <w:link w:val="Tableau"/>
    <w:rsid w:val="00671D55"/>
    <w:rPr>
      <w:rFonts w:ascii="Calibri" w:eastAsia="Calibri" w:hAnsi="Calibri" w:cs="Calibri"/>
    </w:rPr>
  </w:style>
  <w:style w:type="table" w:styleId="TableauGrille2-Accentuation5">
    <w:name w:val="Grid Table 2 Accent 5"/>
    <w:basedOn w:val="TableauNormal"/>
    <w:uiPriority w:val="47"/>
    <w:rsid w:val="00671D55"/>
    <w:pPr>
      <w:spacing w:after="0" w:line="240" w:lineRule="auto"/>
    </w:pPr>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leauGrille6Couleur-Accentuation5">
    <w:name w:val="Grid Table 6 Colorful Accent 5"/>
    <w:basedOn w:val="TableauNormal"/>
    <w:uiPriority w:val="51"/>
    <w:rsid w:val="00671D55"/>
    <w:pPr>
      <w:spacing w:after="0" w:line="240" w:lineRule="auto"/>
    </w:pPr>
    <w:rPr>
      <w:color w:val="2E74B5" w:themeColor="accent5" w:themeShade="BF"/>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leauGrille6Couleur-Accentuation1">
    <w:name w:val="Grid Table 6 Colorful Accent 1"/>
    <w:basedOn w:val="TableauNormal"/>
    <w:uiPriority w:val="51"/>
    <w:rsid w:val="00671D55"/>
    <w:pPr>
      <w:spacing w:after="0" w:line="240" w:lineRule="auto"/>
    </w:pPr>
    <w:rPr>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eauGrille7Couleur-Accentuation1">
    <w:name w:val="Grid Table 7 Colorful Accent 1"/>
    <w:basedOn w:val="TableauNormal"/>
    <w:uiPriority w:val="52"/>
    <w:rsid w:val="00671D55"/>
    <w:pPr>
      <w:spacing w:after="0" w:line="240" w:lineRule="auto"/>
    </w:pPr>
    <w:rPr>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table" w:styleId="TableauGrille5Fonc-Accentuation5">
    <w:name w:val="Grid Table 5 Dark Accent 5"/>
    <w:basedOn w:val="TableauNormal"/>
    <w:uiPriority w:val="50"/>
    <w:rsid w:val="00671D55"/>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customStyle="1" w:styleId="Montableau">
    <w:name w:val="Mon_tableau"/>
    <w:basedOn w:val="TableauNormal"/>
    <w:uiPriority w:val="99"/>
    <w:rsid w:val="00671D55"/>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cPr>
      <w:vAlign w:val="center"/>
    </w:tcPr>
    <w:tblStylePr w:type="firstRow">
      <w:pPr>
        <w:jc w:val="left"/>
      </w:pPr>
      <w:rPr>
        <w:rFonts w:asciiTheme="minorHAnsi" w:hAnsiTheme="minorHAnsi"/>
        <w:b/>
        <w:color w:val="FFFFFF" w:themeColor="background1"/>
        <w:sz w:val="22"/>
      </w:rPr>
      <w:tblPr/>
      <w:tcPr>
        <w:shd w:val="clear" w:color="auto" w:fill="5B9BD5" w:themeFill="accent5"/>
      </w:tcPr>
    </w:tblStylePr>
    <w:tblStylePr w:type="firstCol">
      <w:rPr>
        <w:rFonts w:ascii="Calibri" w:hAnsi="Calibri"/>
        <w:b/>
        <w:sz w:val="22"/>
      </w:rPr>
    </w:tblStylePr>
    <w:tblStylePr w:type="band1Horz">
      <w:pPr>
        <w:jc w:val="left"/>
      </w:pPr>
      <w:rPr>
        <w:rFonts w:asciiTheme="minorHAnsi" w:hAnsiTheme="minorHAnsi"/>
        <w:sz w:val="22"/>
      </w:rPr>
    </w:tblStylePr>
    <w:tblStylePr w:type="band2Horz">
      <w:pPr>
        <w:jc w:val="left"/>
      </w:pPr>
      <w:rPr>
        <w:rFonts w:asciiTheme="minorHAnsi" w:hAnsiTheme="minorHAnsi"/>
        <w:sz w:val="22"/>
      </w:rPr>
      <w:tblPr/>
      <w:tcPr>
        <w:shd w:val="clear" w:color="auto" w:fill="DEEAF6" w:themeFill="accent5" w:themeFillTint="33"/>
      </w:tcPr>
    </w:tblStylePr>
  </w:style>
  <w:style w:type="character" w:customStyle="1" w:styleId="Mentionnonrsolue1">
    <w:name w:val="Mention non résolue1"/>
    <w:basedOn w:val="Policepardfaut"/>
    <w:uiPriority w:val="99"/>
    <w:semiHidden/>
    <w:unhideWhenUsed/>
    <w:rsid w:val="00963164"/>
    <w:rPr>
      <w:color w:val="605E5C"/>
      <w:shd w:val="clear" w:color="auto" w:fill="E1DFDD"/>
    </w:rPr>
  </w:style>
  <w:style w:type="paragraph" w:styleId="Rvision">
    <w:name w:val="Revision"/>
    <w:hidden/>
    <w:uiPriority w:val="99"/>
    <w:semiHidden/>
    <w:rsid w:val="00636BF0"/>
    <w:pPr>
      <w:spacing w:after="0" w:line="240" w:lineRule="auto"/>
    </w:pPr>
  </w:style>
  <w:style w:type="paragraph" w:styleId="Notedebasdepage">
    <w:name w:val="footnote text"/>
    <w:basedOn w:val="Normal"/>
    <w:link w:val="NotedebasdepageCar"/>
    <w:uiPriority w:val="99"/>
    <w:unhideWhenUsed/>
    <w:rsid w:val="00156CAD"/>
    <w:pPr>
      <w:spacing w:after="0" w:line="240" w:lineRule="auto"/>
    </w:pPr>
    <w:rPr>
      <w:sz w:val="20"/>
      <w:szCs w:val="20"/>
    </w:rPr>
  </w:style>
  <w:style w:type="character" w:customStyle="1" w:styleId="NotedebasdepageCar">
    <w:name w:val="Note de bas de page Car"/>
    <w:basedOn w:val="Policepardfaut"/>
    <w:link w:val="Notedebasdepage"/>
    <w:uiPriority w:val="99"/>
    <w:rsid w:val="00156CAD"/>
    <w:rPr>
      <w:sz w:val="20"/>
      <w:szCs w:val="20"/>
    </w:rPr>
  </w:style>
  <w:style w:type="character" w:styleId="Appelnotedebasdep">
    <w:name w:val="footnote reference"/>
    <w:basedOn w:val="Policepardfaut"/>
    <w:uiPriority w:val="99"/>
    <w:semiHidden/>
    <w:unhideWhenUsed/>
    <w:rsid w:val="00156CAD"/>
    <w:rPr>
      <w:vertAlign w:val="superscript"/>
    </w:rPr>
  </w:style>
  <w:style w:type="paragraph" w:customStyle="1" w:styleId="ammcorpstexte">
    <w:name w:val="ammcorpstexte"/>
    <w:basedOn w:val="Normal"/>
    <w:rsid w:val="00521B9F"/>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customStyle="1" w:styleId="ammlistepuces1">
    <w:name w:val="ammlistepuces1"/>
    <w:basedOn w:val="Normal"/>
    <w:rsid w:val="00521B9F"/>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customStyle="1" w:styleId="ammannexetitre4">
    <w:name w:val="ammannexetitre4"/>
    <w:basedOn w:val="Normal"/>
    <w:rsid w:val="007546CA"/>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customStyle="1" w:styleId="texte">
    <w:name w:val="texte"/>
    <w:basedOn w:val="Normal"/>
    <w:rsid w:val="007546CA"/>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customStyle="1" w:styleId="ammannexetitre2">
    <w:name w:val="ammannexetitre2"/>
    <w:basedOn w:val="Normal"/>
    <w:rsid w:val="009C2DDB"/>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customStyle="1" w:styleId="ammannexetitre3">
    <w:name w:val="ammannexetitre3"/>
    <w:basedOn w:val="Normal"/>
    <w:rsid w:val="009C2DDB"/>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souligne">
    <w:name w:val="souligne"/>
    <w:basedOn w:val="Policepardfaut"/>
    <w:rsid w:val="009C2DDB"/>
  </w:style>
  <w:style w:type="paragraph" w:customStyle="1" w:styleId="ammcomposition">
    <w:name w:val="ammcomposition"/>
    <w:basedOn w:val="Normal"/>
    <w:rsid w:val="009C2DDB"/>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gras">
    <w:name w:val="gras"/>
    <w:basedOn w:val="Policepardfaut"/>
    <w:rsid w:val="00633208"/>
  </w:style>
  <w:style w:type="character" w:styleId="Textedelespacerserv">
    <w:name w:val="Placeholder Text"/>
    <w:basedOn w:val="Policepardfaut"/>
    <w:uiPriority w:val="99"/>
    <w:semiHidden/>
    <w:rsid w:val="00FD4170"/>
    <w:rPr>
      <w:color w:val="808080"/>
    </w:rPr>
  </w:style>
  <w:style w:type="paragraph" w:customStyle="1" w:styleId="Pa2">
    <w:name w:val="Pa2"/>
    <w:basedOn w:val="Default"/>
    <w:next w:val="Default"/>
    <w:uiPriority w:val="99"/>
    <w:rsid w:val="00E53746"/>
    <w:pPr>
      <w:spacing w:line="901" w:lineRule="atLeast"/>
    </w:pPr>
    <w:rPr>
      <w:rFonts w:ascii="GE Inspira Sans" w:hAnsi="GE Inspira Sans" w:cstheme="minorBidi"/>
      <w:color w:val="auto"/>
    </w:rPr>
  </w:style>
  <w:style w:type="character" w:customStyle="1" w:styleId="name">
    <w:name w:val="name"/>
    <w:basedOn w:val="Policepardfaut"/>
    <w:rsid w:val="00BD3691"/>
  </w:style>
  <w:style w:type="paragraph" w:styleId="TM5">
    <w:name w:val="toc 5"/>
    <w:basedOn w:val="Normal"/>
    <w:next w:val="Normal"/>
    <w:autoRedefine/>
    <w:uiPriority w:val="39"/>
    <w:unhideWhenUsed/>
    <w:rsid w:val="0039429E"/>
    <w:pPr>
      <w:spacing w:after="100"/>
      <w:ind w:left="880"/>
    </w:pPr>
    <w:rPr>
      <w:rFonts w:eastAsiaTheme="minorEastAsia"/>
      <w:lang w:eastAsia="fr-FR"/>
    </w:rPr>
  </w:style>
  <w:style w:type="paragraph" w:styleId="TM6">
    <w:name w:val="toc 6"/>
    <w:basedOn w:val="Normal"/>
    <w:next w:val="Normal"/>
    <w:autoRedefine/>
    <w:uiPriority w:val="39"/>
    <w:unhideWhenUsed/>
    <w:rsid w:val="0039429E"/>
    <w:pPr>
      <w:spacing w:after="100"/>
      <w:ind w:left="1100"/>
    </w:pPr>
    <w:rPr>
      <w:rFonts w:eastAsiaTheme="minorEastAsia"/>
      <w:lang w:eastAsia="fr-FR"/>
    </w:rPr>
  </w:style>
  <w:style w:type="paragraph" w:styleId="TM7">
    <w:name w:val="toc 7"/>
    <w:basedOn w:val="Normal"/>
    <w:next w:val="Normal"/>
    <w:autoRedefine/>
    <w:uiPriority w:val="39"/>
    <w:unhideWhenUsed/>
    <w:rsid w:val="0039429E"/>
    <w:pPr>
      <w:spacing w:after="100"/>
      <w:ind w:left="1320"/>
    </w:pPr>
    <w:rPr>
      <w:rFonts w:eastAsiaTheme="minorEastAsia"/>
      <w:lang w:eastAsia="fr-FR"/>
    </w:rPr>
  </w:style>
  <w:style w:type="paragraph" w:styleId="TM8">
    <w:name w:val="toc 8"/>
    <w:basedOn w:val="Normal"/>
    <w:next w:val="Normal"/>
    <w:autoRedefine/>
    <w:uiPriority w:val="39"/>
    <w:unhideWhenUsed/>
    <w:rsid w:val="0039429E"/>
    <w:pPr>
      <w:spacing w:after="100"/>
      <w:ind w:left="1540"/>
    </w:pPr>
    <w:rPr>
      <w:rFonts w:eastAsiaTheme="minorEastAsia"/>
      <w:lang w:eastAsia="fr-FR"/>
    </w:rPr>
  </w:style>
  <w:style w:type="paragraph" w:styleId="TM9">
    <w:name w:val="toc 9"/>
    <w:basedOn w:val="Normal"/>
    <w:next w:val="Normal"/>
    <w:autoRedefine/>
    <w:uiPriority w:val="39"/>
    <w:unhideWhenUsed/>
    <w:rsid w:val="0039429E"/>
    <w:pPr>
      <w:spacing w:after="100"/>
      <w:ind w:left="1760"/>
    </w:pPr>
    <w:rPr>
      <w:rFonts w:eastAsiaTheme="minorEastAsia"/>
      <w:lang w:eastAsia="fr-FR"/>
    </w:rPr>
  </w:style>
  <w:style w:type="character" w:customStyle="1" w:styleId="Mentionnonrsolue2">
    <w:name w:val="Mention non résolue2"/>
    <w:basedOn w:val="Policepardfaut"/>
    <w:uiPriority w:val="99"/>
    <w:semiHidden/>
    <w:unhideWhenUsed/>
    <w:rsid w:val="0039429E"/>
    <w:rPr>
      <w:color w:val="605E5C"/>
      <w:shd w:val="clear" w:color="auto" w:fill="E1DFDD"/>
    </w:rPr>
  </w:style>
  <w:style w:type="table" w:styleId="TableauGrille4-Accentuation5">
    <w:name w:val="Grid Table 4 Accent 5"/>
    <w:basedOn w:val="TableauNormal"/>
    <w:uiPriority w:val="49"/>
    <w:rsid w:val="00584D01"/>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leauGrille4-Accentuation1">
    <w:name w:val="Grid Table 4 Accent 1"/>
    <w:basedOn w:val="TableauNormal"/>
    <w:uiPriority w:val="49"/>
    <w:rsid w:val="00B9551F"/>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eauGrille5Fonc-Accentuation1">
    <w:name w:val="Grid Table 5 Dark Accent 1"/>
    <w:basedOn w:val="TableauNormal"/>
    <w:uiPriority w:val="50"/>
    <w:rsid w:val="0057341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character" w:styleId="Mentionnonrsolue">
    <w:name w:val="Unresolved Mention"/>
    <w:basedOn w:val="Policepardfaut"/>
    <w:uiPriority w:val="99"/>
    <w:semiHidden/>
    <w:unhideWhenUsed/>
    <w:rsid w:val="003D51B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781509">
      <w:bodyDiv w:val="1"/>
      <w:marLeft w:val="0"/>
      <w:marRight w:val="0"/>
      <w:marTop w:val="0"/>
      <w:marBottom w:val="0"/>
      <w:divBdr>
        <w:top w:val="none" w:sz="0" w:space="0" w:color="auto"/>
        <w:left w:val="none" w:sz="0" w:space="0" w:color="auto"/>
        <w:bottom w:val="none" w:sz="0" w:space="0" w:color="auto"/>
        <w:right w:val="none" w:sz="0" w:space="0" w:color="auto"/>
      </w:divBdr>
    </w:div>
    <w:div w:id="6835824">
      <w:bodyDiv w:val="1"/>
      <w:marLeft w:val="0"/>
      <w:marRight w:val="0"/>
      <w:marTop w:val="0"/>
      <w:marBottom w:val="0"/>
      <w:divBdr>
        <w:top w:val="none" w:sz="0" w:space="0" w:color="auto"/>
        <w:left w:val="none" w:sz="0" w:space="0" w:color="auto"/>
        <w:bottom w:val="none" w:sz="0" w:space="0" w:color="auto"/>
        <w:right w:val="none" w:sz="0" w:space="0" w:color="auto"/>
      </w:divBdr>
    </w:div>
    <w:div w:id="44985850">
      <w:bodyDiv w:val="1"/>
      <w:marLeft w:val="0"/>
      <w:marRight w:val="0"/>
      <w:marTop w:val="0"/>
      <w:marBottom w:val="0"/>
      <w:divBdr>
        <w:top w:val="none" w:sz="0" w:space="0" w:color="auto"/>
        <w:left w:val="none" w:sz="0" w:space="0" w:color="auto"/>
        <w:bottom w:val="none" w:sz="0" w:space="0" w:color="auto"/>
        <w:right w:val="none" w:sz="0" w:space="0" w:color="auto"/>
      </w:divBdr>
    </w:div>
    <w:div w:id="48506352">
      <w:bodyDiv w:val="1"/>
      <w:marLeft w:val="0"/>
      <w:marRight w:val="0"/>
      <w:marTop w:val="0"/>
      <w:marBottom w:val="0"/>
      <w:divBdr>
        <w:top w:val="none" w:sz="0" w:space="0" w:color="auto"/>
        <w:left w:val="none" w:sz="0" w:space="0" w:color="auto"/>
        <w:bottom w:val="none" w:sz="0" w:space="0" w:color="auto"/>
        <w:right w:val="none" w:sz="0" w:space="0" w:color="auto"/>
      </w:divBdr>
    </w:div>
    <w:div w:id="84425601">
      <w:bodyDiv w:val="1"/>
      <w:marLeft w:val="0"/>
      <w:marRight w:val="0"/>
      <w:marTop w:val="0"/>
      <w:marBottom w:val="0"/>
      <w:divBdr>
        <w:top w:val="none" w:sz="0" w:space="0" w:color="auto"/>
        <w:left w:val="none" w:sz="0" w:space="0" w:color="auto"/>
        <w:bottom w:val="none" w:sz="0" w:space="0" w:color="auto"/>
        <w:right w:val="none" w:sz="0" w:space="0" w:color="auto"/>
      </w:divBdr>
    </w:div>
    <w:div w:id="104348763">
      <w:bodyDiv w:val="1"/>
      <w:marLeft w:val="0"/>
      <w:marRight w:val="0"/>
      <w:marTop w:val="0"/>
      <w:marBottom w:val="0"/>
      <w:divBdr>
        <w:top w:val="none" w:sz="0" w:space="0" w:color="auto"/>
        <w:left w:val="none" w:sz="0" w:space="0" w:color="auto"/>
        <w:bottom w:val="none" w:sz="0" w:space="0" w:color="auto"/>
        <w:right w:val="none" w:sz="0" w:space="0" w:color="auto"/>
      </w:divBdr>
      <w:divsChild>
        <w:div w:id="131141209">
          <w:marLeft w:val="821"/>
          <w:marRight w:val="0"/>
          <w:marTop w:val="0"/>
          <w:marBottom w:val="0"/>
          <w:divBdr>
            <w:top w:val="none" w:sz="0" w:space="0" w:color="auto"/>
            <w:left w:val="none" w:sz="0" w:space="0" w:color="auto"/>
            <w:bottom w:val="none" w:sz="0" w:space="0" w:color="auto"/>
            <w:right w:val="none" w:sz="0" w:space="0" w:color="auto"/>
          </w:divBdr>
        </w:div>
      </w:divsChild>
    </w:div>
    <w:div w:id="108597208">
      <w:bodyDiv w:val="1"/>
      <w:marLeft w:val="0"/>
      <w:marRight w:val="0"/>
      <w:marTop w:val="0"/>
      <w:marBottom w:val="0"/>
      <w:divBdr>
        <w:top w:val="none" w:sz="0" w:space="0" w:color="auto"/>
        <w:left w:val="none" w:sz="0" w:space="0" w:color="auto"/>
        <w:bottom w:val="none" w:sz="0" w:space="0" w:color="auto"/>
        <w:right w:val="none" w:sz="0" w:space="0" w:color="auto"/>
      </w:divBdr>
    </w:div>
    <w:div w:id="163009449">
      <w:bodyDiv w:val="1"/>
      <w:marLeft w:val="0"/>
      <w:marRight w:val="0"/>
      <w:marTop w:val="0"/>
      <w:marBottom w:val="0"/>
      <w:divBdr>
        <w:top w:val="none" w:sz="0" w:space="0" w:color="auto"/>
        <w:left w:val="none" w:sz="0" w:space="0" w:color="auto"/>
        <w:bottom w:val="none" w:sz="0" w:space="0" w:color="auto"/>
        <w:right w:val="none" w:sz="0" w:space="0" w:color="auto"/>
      </w:divBdr>
    </w:div>
    <w:div w:id="174468028">
      <w:bodyDiv w:val="1"/>
      <w:marLeft w:val="0"/>
      <w:marRight w:val="0"/>
      <w:marTop w:val="0"/>
      <w:marBottom w:val="0"/>
      <w:divBdr>
        <w:top w:val="none" w:sz="0" w:space="0" w:color="auto"/>
        <w:left w:val="none" w:sz="0" w:space="0" w:color="auto"/>
        <w:bottom w:val="none" w:sz="0" w:space="0" w:color="auto"/>
        <w:right w:val="none" w:sz="0" w:space="0" w:color="auto"/>
      </w:divBdr>
    </w:div>
    <w:div w:id="179511485">
      <w:bodyDiv w:val="1"/>
      <w:marLeft w:val="0"/>
      <w:marRight w:val="0"/>
      <w:marTop w:val="0"/>
      <w:marBottom w:val="0"/>
      <w:divBdr>
        <w:top w:val="none" w:sz="0" w:space="0" w:color="auto"/>
        <w:left w:val="none" w:sz="0" w:space="0" w:color="auto"/>
        <w:bottom w:val="none" w:sz="0" w:space="0" w:color="auto"/>
        <w:right w:val="none" w:sz="0" w:space="0" w:color="auto"/>
      </w:divBdr>
    </w:div>
    <w:div w:id="186913821">
      <w:bodyDiv w:val="1"/>
      <w:marLeft w:val="0"/>
      <w:marRight w:val="0"/>
      <w:marTop w:val="0"/>
      <w:marBottom w:val="0"/>
      <w:divBdr>
        <w:top w:val="none" w:sz="0" w:space="0" w:color="auto"/>
        <w:left w:val="none" w:sz="0" w:space="0" w:color="auto"/>
        <w:bottom w:val="none" w:sz="0" w:space="0" w:color="auto"/>
        <w:right w:val="none" w:sz="0" w:space="0" w:color="auto"/>
      </w:divBdr>
    </w:div>
    <w:div w:id="187721680">
      <w:bodyDiv w:val="1"/>
      <w:marLeft w:val="0"/>
      <w:marRight w:val="0"/>
      <w:marTop w:val="0"/>
      <w:marBottom w:val="0"/>
      <w:divBdr>
        <w:top w:val="none" w:sz="0" w:space="0" w:color="auto"/>
        <w:left w:val="none" w:sz="0" w:space="0" w:color="auto"/>
        <w:bottom w:val="none" w:sz="0" w:space="0" w:color="auto"/>
        <w:right w:val="none" w:sz="0" w:space="0" w:color="auto"/>
      </w:divBdr>
    </w:div>
    <w:div w:id="192310092">
      <w:bodyDiv w:val="1"/>
      <w:marLeft w:val="0"/>
      <w:marRight w:val="0"/>
      <w:marTop w:val="0"/>
      <w:marBottom w:val="0"/>
      <w:divBdr>
        <w:top w:val="none" w:sz="0" w:space="0" w:color="auto"/>
        <w:left w:val="none" w:sz="0" w:space="0" w:color="auto"/>
        <w:bottom w:val="none" w:sz="0" w:space="0" w:color="auto"/>
        <w:right w:val="none" w:sz="0" w:space="0" w:color="auto"/>
      </w:divBdr>
    </w:div>
    <w:div w:id="204872567">
      <w:bodyDiv w:val="1"/>
      <w:marLeft w:val="0"/>
      <w:marRight w:val="0"/>
      <w:marTop w:val="0"/>
      <w:marBottom w:val="0"/>
      <w:divBdr>
        <w:top w:val="none" w:sz="0" w:space="0" w:color="auto"/>
        <w:left w:val="none" w:sz="0" w:space="0" w:color="auto"/>
        <w:bottom w:val="none" w:sz="0" w:space="0" w:color="auto"/>
        <w:right w:val="none" w:sz="0" w:space="0" w:color="auto"/>
      </w:divBdr>
    </w:div>
    <w:div w:id="206261663">
      <w:bodyDiv w:val="1"/>
      <w:marLeft w:val="0"/>
      <w:marRight w:val="0"/>
      <w:marTop w:val="0"/>
      <w:marBottom w:val="0"/>
      <w:divBdr>
        <w:top w:val="none" w:sz="0" w:space="0" w:color="auto"/>
        <w:left w:val="none" w:sz="0" w:space="0" w:color="auto"/>
        <w:bottom w:val="none" w:sz="0" w:space="0" w:color="auto"/>
        <w:right w:val="none" w:sz="0" w:space="0" w:color="auto"/>
      </w:divBdr>
    </w:div>
    <w:div w:id="215164869">
      <w:bodyDiv w:val="1"/>
      <w:marLeft w:val="0"/>
      <w:marRight w:val="0"/>
      <w:marTop w:val="0"/>
      <w:marBottom w:val="0"/>
      <w:divBdr>
        <w:top w:val="none" w:sz="0" w:space="0" w:color="auto"/>
        <w:left w:val="none" w:sz="0" w:space="0" w:color="auto"/>
        <w:bottom w:val="none" w:sz="0" w:space="0" w:color="auto"/>
        <w:right w:val="none" w:sz="0" w:space="0" w:color="auto"/>
      </w:divBdr>
    </w:div>
    <w:div w:id="249169405">
      <w:bodyDiv w:val="1"/>
      <w:marLeft w:val="0"/>
      <w:marRight w:val="0"/>
      <w:marTop w:val="0"/>
      <w:marBottom w:val="0"/>
      <w:divBdr>
        <w:top w:val="none" w:sz="0" w:space="0" w:color="auto"/>
        <w:left w:val="none" w:sz="0" w:space="0" w:color="auto"/>
        <w:bottom w:val="none" w:sz="0" w:space="0" w:color="auto"/>
        <w:right w:val="none" w:sz="0" w:space="0" w:color="auto"/>
      </w:divBdr>
    </w:div>
    <w:div w:id="280694789">
      <w:bodyDiv w:val="1"/>
      <w:marLeft w:val="0"/>
      <w:marRight w:val="0"/>
      <w:marTop w:val="0"/>
      <w:marBottom w:val="0"/>
      <w:divBdr>
        <w:top w:val="none" w:sz="0" w:space="0" w:color="auto"/>
        <w:left w:val="none" w:sz="0" w:space="0" w:color="auto"/>
        <w:bottom w:val="none" w:sz="0" w:space="0" w:color="auto"/>
        <w:right w:val="none" w:sz="0" w:space="0" w:color="auto"/>
      </w:divBdr>
    </w:div>
    <w:div w:id="320086715">
      <w:bodyDiv w:val="1"/>
      <w:marLeft w:val="0"/>
      <w:marRight w:val="0"/>
      <w:marTop w:val="0"/>
      <w:marBottom w:val="0"/>
      <w:divBdr>
        <w:top w:val="none" w:sz="0" w:space="0" w:color="auto"/>
        <w:left w:val="none" w:sz="0" w:space="0" w:color="auto"/>
        <w:bottom w:val="none" w:sz="0" w:space="0" w:color="auto"/>
        <w:right w:val="none" w:sz="0" w:space="0" w:color="auto"/>
      </w:divBdr>
    </w:div>
    <w:div w:id="350960575">
      <w:bodyDiv w:val="1"/>
      <w:marLeft w:val="0"/>
      <w:marRight w:val="0"/>
      <w:marTop w:val="0"/>
      <w:marBottom w:val="0"/>
      <w:divBdr>
        <w:top w:val="none" w:sz="0" w:space="0" w:color="auto"/>
        <w:left w:val="none" w:sz="0" w:space="0" w:color="auto"/>
        <w:bottom w:val="none" w:sz="0" w:space="0" w:color="auto"/>
        <w:right w:val="none" w:sz="0" w:space="0" w:color="auto"/>
      </w:divBdr>
    </w:div>
    <w:div w:id="353000096">
      <w:bodyDiv w:val="1"/>
      <w:marLeft w:val="0"/>
      <w:marRight w:val="0"/>
      <w:marTop w:val="0"/>
      <w:marBottom w:val="0"/>
      <w:divBdr>
        <w:top w:val="none" w:sz="0" w:space="0" w:color="auto"/>
        <w:left w:val="none" w:sz="0" w:space="0" w:color="auto"/>
        <w:bottom w:val="none" w:sz="0" w:space="0" w:color="auto"/>
        <w:right w:val="none" w:sz="0" w:space="0" w:color="auto"/>
      </w:divBdr>
    </w:div>
    <w:div w:id="367413443">
      <w:bodyDiv w:val="1"/>
      <w:marLeft w:val="0"/>
      <w:marRight w:val="0"/>
      <w:marTop w:val="0"/>
      <w:marBottom w:val="0"/>
      <w:divBdr>
        <w:top w:val="none" w:sz="0" w:space="0" w:color="auto"/>
        <w:left w:val="none" w:sz="0" w:space="0" w:color="auto"/>
        <w:bottom w:val="none" w:sz="0" w:space="0" w:color="auto"/>
        <w:right w:val="none" w:sz="0" w:space="0" w:color="auto"/>
      </w:divBdr>
    </w:div>
    <w:div w:id="369107507">
      <w:bodyDiv w:val="1"/>
      <w:marLeft w:val="0"/>
      <w:marRight w:val="0"/>
      <w:marTop w:val="0"/>
      <w:marBottom w:val="0"/>
      <w:divBdr>
        <w:top w:val="none" w:sz="0" w:space="0" w:color="auto"/>
        <w:left w:val="none" w:sz="0" w:space="0" w:color="auto"/>
        <w:bottom w:val="none" w:sz="0" w:space="0" w:color="auto"/>
        <w:right w:val="none" w:sz="0" w:space="0" w:color="auto"/>
      </w:divBdr>
    </w:div>
    <w:div w:id="369384057">
      <w:bodyDiv w:val="1"/>
      <w:marLeft w:val="0"/>
      <w:marRight w:val="0"/>
      <w:marTop w:val="0"/>
      <w:marBottom w:val="0"/>
      <w:divBdr>
        <w:top w:val="none" w:sz="0" w:space="0" w:color="auto"/>
        <w:left w:val="none" w:sz="0" w:space="0" w:color="auto"/>
        <w:bottom w:val="none" w:sz="0" w:space="0" w:color="auto"/>
        <w:right w:val="none" w:sz="0" w:space="0" w:color="auto"/>
      </w:divBdr>
    </w:div>
    <w:div w:id="369957622">
      <w:bodyDiv w:val="1"/>
      <w:marLeft w:val="0"/>
      <w:marRight w:val="0"/>
      <w:marTop w:val="0"/>
      <w:marBottom w:val="0"/>
      <w:divBdr>
        <w:top w:val="none" w:sz="0" w:space="0" w:color="auto"/>
        <w:left w:val="none" w:sz="0" w:space="0" w:color="auto"/>
        <w:bottom w:val="none" w:sz="0" w:space="0" w:color="auto"/>
        <w:right w:val="none" w:sz="0" w:space="0" w:color="auto"/>
      </w:divBdr>
      <w:divsChild>
        <w:div w:id="934828289">
          <w:marLeft w:val="821"/>
          <w:marRight w:val="0"/>
          <w:marTop w:val="0"/>
          <w:marBottom w:val="0"/>
          <w:divBdr>
            <w:top w:val="none" w:sz="0" w:space="0" w:color="auto"/>
            <w:left w:val="none" w:sz="0" w:space="0" w:color="auto"/>
            <w:bottom w:val="none" w:sz="0" w:space="0" w:color="auto"/>
            <w:right w:val="none" w:sz="0" w:space="0" w:color="auto"/>
          </w:divBdr>
        </w:div>
      </w:divsChild>
    </w:div>
    <w:div w:id="374350074">
      <w:bodyDiv w:val="1"/>
      <w:marLeft w:val="0"/>
      <w:marRight w:val="0"/>
      <w:marTop w:val="0"/>
      <w:marBottom w:val="0"/>
      <w:divBdr>
        <w:top w:val="none" w:sz="0" w:space="0" w:color="auto"/>
        <w:left w:val="none" w:sz="0" w:space="0" w:color="auto"/>
        <w:bottom w:val="none" w:sz="0" w:space="0" w:color="auto"/>
        <w:right w:val="none" w:sz="0" w:space="0" w:color="auto"/>
      </w:divBdr>
    </w:div>
    <w:div w:id="384525522">
      <w:bodyDiv w:val="1"/>
      <w:marLeft w:val="0"/>
      <w:marRight w:val="0"/>
      <w:marTop w:val="0"/>
      <w:marBottom w:val="0"/>
      <w:divBdr>
        <w:top w:val="none" w:sz="0" w:space="0" w:color="auto"/>
        <w:left w:val="none" w:sz="0" w:space="0" w:color="auto"/>
        <w:bottom w:val="none" w:sz="0" w:space="0" w:color="auto"/>
        <w:right w:val="none" w:sz="0" w:space="0" w:color="auto"/>
      </w:divBdr>
      <w:divsChild>
        <w:div w:id="1404183595">
          <w:marLeft w:val="821"/>
          <w:marRight w:val="0"/>
          <w:marTop w:val="0"/>
          <w:marBottom w:val="0"/>
          <w:divBdr>
            <w:top w:val="none" w:sz="0" w:space="0" w:color="auto"/>
            <w:left w:val="none" w:sz="0" w:space="0" w:color="auto"/>
            <w:bottom w:val="none" w:sz="0" w:space="0" w:color="auto"/>
            <w:right w:val="none" w:sz="0" w:space="0" w:color="auto"/>
          </w:divBdr>
        </w:div>
      </w:divsChild>
    </w:div>
    <w:div w:id="396367360">
      <w:bodyDiv w:val="1"/>
      <w:marLeft w:val="0"/>
      <w:marRight w:val="0"/>
      <w:marTop w:val="0"/>
      <w:marBottom w:val="0"/>
      <w:divBdr>
        <w:top w:val="none" w:sz="0" w:space="0" w:color="auto"/>
        <w:left w:val="none" w:sz="0" w:space="0" w:color="auto"/>
        <w:bottom w:val="none" w:sz="0" w:space="0" w:color="auto"/>
        <w:right w:val="none" w:sz="0" w:space="0" w:color="auto"/>
      </w:divBdr>
    </w:div>
    <w:div w:id="459539277">
      <w:bodyDiv w:val="1"/>
      <w:marLeft w:val="0"/>
      <w:marRight w:val="0"/>
      <w:marTop w:val="0"/>
      <w:marBottom w:val="0"/>
      <w:divBdr>
        <w:top w:val="none" w:sz="0" w:space="0" w:color="auto"/>
        <w:left w:val="none" w:sz="0" w:space="0" w:color="auto"/>
        <w:bottom w:val="none" w:sz="0" w:space="0" w:color="auto"/>
        <w:right w:val="none" w:sz="0" w:space="0" w:color="auto"/>
      </w:divBdr>
    </w:div>
    <w:div w:id="481042412">
      <w:bodyDiv w:val="1"/>
      <w:marLeft w:val="0"/>
      <w:marRight w:val="0"/>
      <w:marTop w:val="0"/>
      <w:marBottom w:val="0"/>
      <w:divBdr>
        <w:top w:val="none" w:sz="0" w:space="0" w:color="auto"/>
        <w:left w:val="none" w:sz="0" w:space="0" w:color="auto"/>
        <w:bottom w:val="none" w:sz="0" w:space="0" w:color="auto"/>
        <w:right w:val="none" w:sz="0" w:space="0" w:color="auto"/>
      </w:divBdr>
    </w:div>
    <w:div w:id="481852796">
      <w:bodyDiv w:val="1"/>
      <w:marLeft w:val="0"/>
      <w:marRight w:val="0"/>
      <w:marTop w:val="0"/>
      <w:marBottom w:val="0"/>
      <w:divBdr>
        <w:top w:val="none" w:sz="0" w:space="0" w:color="auto"/>
        <w:left w:val="none" w:sz="0" w:space="0" w:color="auto"/>
        <w:bottom w:val="none" w:sz="0" w:space="0" w:color="auto"/>
        <w:right w:val="none" w:sz="0" w:space="0" w:color="auto"/>
      </w:divBdr>
    </w:div>
    <w:div w:id="511839115">
      <w:bodyDiv w:val="1"/>
      <w:marLeft w:val="0"/>
      <w:marRight w:val="0"/>
      <w:marTop w:val="0"/>
      <w:marBottom w:val="0"/>
      <w:divBdr>
        <w:top w:val="none" w:sz="0" w:space="0" w:color="auto"/>
        <w:left w:val="none" w:sz="0" w:space="0" w:color="auto"/>
        <w:bottom w:val="none" w:sz="0" w:space="0" w:color="auto"/>
        <w:right w:val="none" w:sz="0" w:space="0" w:color="auto"/>
      </w:divBdr>
    </w:div>
    <w:div w:id="542015161">
      <w:bodyDiv w:val="1"/>
      <w:marLeft w:val="0"/>
      <w:marRight w:val="0"/>
      <w:marTop w:val="0"/>
      <w:marBottom w:val="0"/>
      <w:divBdr>
        <w:top w:val="none" w:sz="0" w:space="0" w:color="auto"/>
        <w:left w:val="none" w:sz="0" w:space="0" w:color="auto"/>
        <w:bottom w:val="none" w:sz="0" w:space="0" w:color="auto"/>
        <w:right w:val="none" w:sz="0" w:space="0" w:color="auto"/>
      </w:divBdr>
    </w:div>
    <w:div w:id="543180276">
      <w:bodyDiv w:val="1"/>
      <w:marLeft w:val="0"/>
      <w:marRight w:val="0"/>
      <w:marTop w:val="0"/>
      <w:marBottom w:val="0"/>
      <w:divBdr>
        <w:top w:val="none" w:sz="0" w:space="0" w:color="auto"/>
        <w:left w:val="none" w:sz="0" w:space="0" w:color="auto"/>
        <w:bottom w:val="none" w:sz="0" w:space="0" w:color="auto"/>
        <w:right w:val="none" w:sz="0" w:space="0" w:color="auto"/>
      </w:divBdr>
    </w:div>
    <w:div w:id="564412018">
      <w:bodyDiv w:val="1"/>
      <w:marLeft w:val="0"/>
      <w:marRight w:val="0"/>
      <w:marTop w:val="0"/>
      <w:marBottom w:val="0"/>
      <w:divBdr>
        <w:top w:val="none" w:sz="0" w:space="0" w:color="auto"/>
        <w:left w:val="none" w:sz="0" w:space="0" w:color="auto"/>
        <w:bottom w:val="none" w:sz="0" w:space="0" w:color="auto"/>
        <w:right w:val="none" w:sz="0" w:space="0" w:color="auto"/>
      </w:divBdr>
    </w:div>
    <w:div w:id="588151463">
      <w:bodyDiv w:val="1"/>
      <w:marLeft w:val="0"/>
      <w:marRight w:val="0"/>
      <w:marTop w:val="0"/>
      <w:marBottom w:val="0"/>
      <w:divBdr>
        <w:top w:val="none" w:sz="0" w:space="0" w:color="auto"/>
        <w:left w:val="none" w:sz="0" w:space="0" w:color="auto"/>
        <w:bottom w:val="none" w:sz="0" w:space="0" w:color="auto"/>
        <w:right w:val="none" w:sz="0" w:space="0" w:color="auto"/>
      </w:divBdr>
    </w:div>
    <w:div w:id="640035362">
      <w:bodyDiv w:val="1"/>
      <w:marLeft w:val="0"/>
      <w:marRight w:val="0"/>
      <w:marTop w:val="0"/>
      <w:marBottom w:val="0"/>
      <w:divBdr>
        <w:top w:val="none" w:sz="0" w:space="0" w:color="auto"/>
        <w:left w:val="none" w:sz="0" w:space="0" w:color="auto"/>
        <w:bottom w:val="none" w:sz="0" w:space="0" w:color="auto"/>
        <w:right w:val="none" w:sz="0" w:space="0" w:color="auto"/>
      </w:divBdr>
    </w:div>
    <w:div w:id="669261518">
      <w:bodyDiv w:val="1"/>
      <w:marLeft w:val="0"/>
      <w:marRight w:val="0"/>
      <w:marTop w:val="0"/>
      <w:marBottom w:val="0"/>
      <w:divBdr>
        <w:top w:val="none" w:sz="0" w:space="0" w:color="auto"/>
        <w:left w:val="none" w:sz="0" w:space="0" w:color="auto"/>
        <w:bottom w:val="none" w:sz="0" w:space="0" w:color="auto"/>
        <w:right w:val="none" w:sz="0" w:space="0" w:color="auto"/>
      </w:divBdr>
    </w:div>
    <w:div w:id="692347581">
      <w:bodyDiv w:val="1"/>
      <w:marLeft w:val="0"/>
      <w:marRight w:val="0"/>
      <w:marTop w:val="0"/>
      <w:marBottom w:val="0"/>
      <w:divBdr>
        <w:top w:val="none" w:sz="0" w:space="0" w:color="auto"/>
        <w:left w:val="none" w:sz="0" w:space="0" w:color="auto"/>
        <w:bottom w:val="none" w:sz="0" w:space="0" w:color="auto"/>
        <w:right w:val="none" w:sz="0" w:space="0" w:color="auto"/>
      </w:divBdr>
    </w:div>
    <w:div w:id="705520261">
      <w:bodyDiv w:val="1"/>
      <w:marLeft w:val="0"/>
      <w:marRight w:val="0"/>
      <w:marTop w:val="0"/>
      <w:marBottom w:val="0"/>
      <w:divBdr>
        <w:top w:val="none" w:sz="0" w:space="0" w:color="auto"/>
        <w:left w:val="none" w:sz="0" w:space="0" w:color="auto"/>
        <w:bottom w:val="none" w:sz="0" w:space="0" w:color="auto"/>
        <w:right w:val="none" w:sz="0" w:space="0" w:color="auto"/>
      </w:divBdr>
    </w:div>
    <w:div w:id="718942713">
      <w:bodyDiv w:val="1"/>
      <w:marLeft w:val="0"/>
      <w:marRight w:val="0"/>
      <w:marTop w:val="0"/>
      <w:marBottom w:val="0"/>
      <w:divBdr>
        <w:top w:val="none" w:sz="0" w:space="0" w:color="auto"/>
        <w:left w:val="none" w:sz="0" w:space="0" w:color="auto"/>
        <w:bottom w:val="none" w:sz="0" w:space="0" w:color="auto"/>
        <w:right w:val="none" w:sz="0" w:space="0" w:color="auto"/>
      </w:divBdr>
    </w:div>
    <w:div w:id="734665393">
      <w:bodyDiv w:val="1"/>
      <w:marLeft w:val="0"/>
      <w:marRight w:val="0"/>
      <w:marTop w:val="0"/>
      <w:marBottom w:val="0"/>
      <w:divBdr>
        <w:top w:val="none" w:sz="0" w:space="0" w:color="auto"/>
        <w:left w:val="none" w:sz="0" w:space="0" w:color="auto"/>
        <w:bottom w:val="none" w:sz="0" w:space="0" w:color="auto"/>
        <w:right w:val="none" w:sz="0" w:space="0" w:color="auto"/>
      </w:divBdr>
    </w:div>
    <w:div w:id="744111952">
      <w:bodyDiv w:val="1"/>
      <w:marLeft w:val="0"/>
      <w:marRight w:val="0"/>
      <w:marTop w:val="0"/>
      <w:marBottom w:val="0"/>
      <w:divBdr>
        <w:top w:val="none" w:sz="0" w:space="0" w:color="auto"/>
        <w:left w:val="none" w:sz="0" w:space="0" w:color="auto"/>
        <w:bottom w:val="none" w:sz="0" w:space="0" w:color="auto"/>
        <w:right w:val="none" w:sz="0" w:space="0" w:color="auto"/>
      </w:divBdr>
    </w:div>
    <w:div w:id="761603995">
      <w:bodyDiv w:val="1"/>
      <w:marLeft w:val="0"/>
      <w:marRight w:val="0"/>
      <w:marTop w:val="0"/>
      <w:marBottom w:val="0"/>
      <w:divBdr>
        <w:top w:val="none" w:sz="0" w:space="0" w:color="auto"/>
        <w:left w:val="none" w:sz="0" w:space="0" w:color="auto"/>
        <w:bottom w:val="none" w:sz="0" w:space="0" w:color="auto"/>
        <w:right w:val="none" w:sz="0" w:space="0" w:color="auto"/>
      </w:divBdr>
    </w:div>
    <w:div w:id="784621447">
      <w:bodyDiv w:val="1"/>
      <w:marLeft w:val="0"/>
      <w:marRight w:val="0"/>
      <w:marTop w:val="0"/>
      <w:marBottom w:val="0"/>
      <w:divBdr>
        <w:top w:val="none" w:sz="0" w:space="0" w:color="auto"/>
        <w:left w:val="none" w:sz="0" w:space="0" w:color="auto"/>
        <w:bottom w:val="none" w:sz="0" w:space="0" w:color="auto"/>
        <w:right w:val="none" w:sz="0" w:space="0" w:color="auto"/>
      </w:divBdr>
    </w:div>
    <w:div w:id="819469522">
      <w:bodyDiv w:val="1"/>
      <w:marLeft w:val="0"/>
      <w:marRight w:val="0"/>
      <w:marTop w:val="0"/>
      <w:marBottom w:val="0"/>
      <w:divBdr>
        <w:top w:val="none" w:sz="0" w:space="0" w:color="auto"/>
        <w:left w:val="none" w:sz="0" w:space="0" w:color="auto"/>
        <w:bottom w:val="none" w:sz="0" w:space="0" w:color="auto"/>
        <w:right w:val="none" w:sz="0" w:space="0" w:color="auto"/>
      </w:divBdr>
      <w:divsChild>
        <w:div w:id="1010789765">
          <w:marLeft w:val="821"/>
          <w:marRight w:val="0"/>
          <w:marTop w:val="0"/>
          <w:marBottom w:val="0"/>
          <w:divBdr>
            <w:top w:val="none" w:sz="0" w:space="0" w:color="auto"/>
            <w:left w:val="none" w:sz="0" w:space="0" w:color="auto"/>
            <w:bottom w:val="none" w:sz="0" w:space="0" w:color="auto"/>
            <w:right w:val="none" w:sz="0" w:space="0" w:color="auto"/>
          </w:divBdr>
        </w:div>
      </w:divsChild>
    </w:div>
    <w:div w:id="946545265">
      <w:bodyDiv w:val="1"/>
      <w:marLeft w:val="0"/>
      <w:marRight w:val="0"/>
      <w:marTop w:val="0"/>
      <w:marBottom w:val="0"/>
      <w:divBdr>
        <w:top w:val="none" w:sz="0" w:space="0" w:color="auto"/>
        <w:left w:val="none" w:sz="0" w:space="0" w:color="auto"/>
        <w:bottom w:val="none" w:sz="0" w:space="0" w:color="auto"/>
        <w:right w:val="none" w:sz="0" w:space="0" w:color="auto"/>
      </w:divBdr>
    </w:div>
    <w:div w:id="974215693">
      <w:bodyDiv w:val="1"/>
      <w:marLeft w:val="0"/>
      <w:marRight w:val="0"/>
      <w:marTop w:val="0"/>
      <w:marBottom w:val="0"/>
      <w:divBdr>
        <w:top w:val="none" w:sz="0" w:space="0" w:color="auto"/>
        <w:left w:val="none" w:sz="0" w:space="0" w:color="auto"/>
        <w:bottom w:val="none" w:sz="0" w:space="0" w:color="auto"/>
        <w:right w:val="none" w:sz="0" w:space="0" w:color="auto"/>
      </w:divBdr>
    </w:div>
    <w:div w:id="1009403154">
      <w:bodyDiv w:val="1"/>
      <w:marLeft w:val="0"/>
      <w:marRight w:val="0"/>
      <w:marTop w:val="0"/>
      <w:marBottom w:val="0"/>
      <w:divBdr>
        <w:top w:val="none" w:sz="0" w:space="0" w:color="auto"/>
        <w:left w:val="none" w:sz="0" w:space="0" w:color="auto"/>
        <w:bottom w:val="none" w:sz="0" w:space="0" w:color="auto"/>
        <w:right w:val="none" w:sz="0" w:space="0" w:color="auto"/>
      </w:divBdr>
    </w:div>
    <w:div w:id="1020354485">
      <w:bodyDiv w:val="1"/>
      <w:marLeft w:val="0"/>
      <w:marRight w:val="0"/>
      <w:marTop w:val="0"/>
      <w:marBottom w:val="0"/>
      <w:divBdr>
        <w:top w:val="none" w:sz="0" w:space="0" w:color="auto"/>
        <w:left w:val="none" w:sz="0" w:space="0" w:color="auto"/>
        <w:bottom w:val="none" w:sz="0" w:space="0" w:color="auto"/>
        <w:right w:val="none" w:sz="0" w:space="0" w:color="auto"/>
      </w:divBdr>
    </w:div>
    <w:div w:id="1038814795">
      <w:bodyDiv w:val="1"/>
      <w:marLeft w:val="0"/>
      <w:marRight w:val="0"/>
      <w:marTop w:val="0"/>
      <w:marBottom w:val="0"/>
      <w:divBdr>
        <w:top w:val="none" w:sz="0" w:space="0" w:color="auto"/>
        <w:left w:val="none" w:sz="0" w:space="0" w:color="auto"/>
        <w:bottom w:val="none" w:sz="0" w:space="0" w:color="auto"/>
        <w:right w:val="none" w:sz="0" w:space="0" w:color="auto"/>
      </w:divBdr>
    </w:div>
    <w:div w:id="1083843139">
      <w:bodyDiv w:val="1"/>
      <w:marLeft w:val="0"/>
      <w:marRight w:val="0"/>
      <w:marTop w:val="0"/>
      <w:marBottom w:val="0"/>
      <w:divBdr>
        <w:top w:val="none" w:sz="0" w:space="0" w:color="auto"/>
        <w:left w:val="none" w:sz="0" w:space="0" w:color="auto"/>
        <w:bottom w:val="none" w:sz="0" w:space="0" w:color="auto"/>
        <w:right w:val="none" w:sz="0" w:space="0" w:color="auto"/>
      </w:divBdr>
    </w:div>
    <w:div w:id="1183124639">
      <w:bodyDiv w:val="1"/>
      <w:marLeft w:val="0"/>
      <w:marRight w:val="0"/>
      <w:marTop w:val="0"/>
      <w:marBottom w:val="0"/>
      <w:divBdr>
        <w:top w:val="none" w:sz="0" w:space="0" w:color="auto"/>
        <w:left w:val="none" w:sz="0" w:space="0" w:color="auto"/>
        <w:bottom w:val="none" w:sz="0" w:space="0" w:color="auto"/>
        <w:right w:val="none" w:sz="0" w:space="0" w:color="auto"/>
      </w:divBdr>
    </w:div>
    <w:div w:id="1233656392">
      <w:bodyDiv w:val="1"/>
      <w:marLeft w:val="0"/>
      <w:marRight w:val="0"/>
      <w:marTop w:val="0"/>
      <w:marBottom w:val="0"/>
      <w:divBdr>
        <w:top w:val="none" w:sz="0" w:space="0" w:color="auto"/>
        <w:left w:val="none" w:sz="0" w:space="0" w:color="auto"/>
        <w:bottom w:val="none" w:sz="0" w:space="0" w:color="auto"/>
        <w:right w:val="none" w:sz="0" w:space="0" w:color="auto"/>
      </w:divBdr>
    </w:div>
    <w:div w:id="1312445931">
      <w:bodyDiv w:val="1"/>
      <w:marLeft w:val="0"/>
      <w:marRight w:val="0"/>
      <w:marTop w:val="0"/>
      <w:marBottom w:val="0"/>
      <w:divBdr>
        <w:top w:val="none" w:sz="0" w:space="0" w:color="auto"/>
        <w:left w:val="none" w:sz="0" w:space="0" w:color="auto"/>
        <w:bottom w:val="none" w:sz="0" w:space="0" w:color="auto"/>
        <w:right w:val="none" w:sz="0" w:space="0" w:color="auto"/>
      </w:divBdr>
    </w:div>
    <w:div w:id="1364599589">
      <w:bodyDiv w:val="1"/>
      <w:marLeft w:val="0"/>
      <w:marRight w:val="0"/>
      <w:marTop w:val="0"/>
      <w:marBottom w:val="0"/>
      <w:divBdr>
        <w:top w:val="none" w:sz="0" w:space="0" w:color="auto"/>
        <w:left w:val="none" w:sz="0" w:space="0" w:color="auto"/>
        <w:bottom w:val="none" w:sz="0" w:space="0" w:color="auto"/>
        <w:right w:val="none" w:sz="0" w:space="0" w:color="auto"/>
      </w:divBdr>
    </w:div>
    <w:div w:id="1393239276">
      <w:bodyDiv w:val="1"/>
      <w:marLeft w:val="0"/>
      <w:marRight w:val="0"/>
      <w:marTop w:val="0"/>
      <w:marBottom w:val="0"/>
      <w:divBdr>
        <w:top w:val="none" w:sz="0" w:space="0" w:color="auto"/>
        <w:left w:val="none" w:sz="0" w:space="0" w:color="auto"/>
        <w:bottom w:val="none" w:sz="0" w:space="0" w:color="auto"/>
        <w:right w:val="none" w:sz="0" w:space="0" w:color="auto"/>
      </w:divBdr>
      <w:divsChild>
        <w:div w:id="461654764">
          <w:marLeft w:val="0"/>
          <w:marRight w:val="0"/>
          <w:marTop w:val="0"/>
          <w:marBottom w:val="0"/>
          <w:divBdr>
            <w:top w:val="none" w:sz="0" w:space="0" w:color="auto"/>
            <w:left w:val="none" w:sz="0" w:space="0" w:color="auto"/>
            <w:bottom w:val="none" w:sz="0" w:space="0" w:color="auto"/>
            <w:right w:val="none" w:sz="0" w:space="0" w:color="auto"/>
          </w:divBdr>
        </w:div>
      </w:divsChild>
    </w:div>
    <w:div w:id="1432241485">
      <w:bodyDiv w:val="1"/>
      <w:marLeft w:val="0"/>
      <w:marRight w:val="0"/>
      <w:marTop w:val="0"/>
      <w:marBottom w:val="0"/>
      <w:divBdr>
        <w:top w:val="none" w:sz="0" w:space="0" w:color="auto"/>
        <w:left w:val="none" w:sz="0" w:space="0" w:color="auto"/>
        <w:bottom w:val="none" w:sz="0" w:space="0" w:color="auto"/>
        <w:right w:val="none" w:sz="0" w:space="0" w:color="auto"/>
      </w:divBdr>
      <w:divsChild>
        <w:div w:id="1214730199">
          <w:marLeft w:val="821"/>
          <w:marRight w:val="0"/>
          <w:marTop w:val="0"/>
          <w:marBottom w:val="0"/>
          <w:divBdr>
            <w:top w:val="none" w:sz="0" w:space="0" w:color="auto"/>
            <w:left w:val="none" w:sz="0" w:space="0" w:color="auto"/>
            <w:bottom w:val="none" w:sz="0" w:space="0" w:color="auto"/>
            <w:right w:val="none" w:sz="0" w:space="0" w:color="auto"/>
          </w:divBdr>
        </w:div>
        <w:div w:id="1849905692">
          <w:marLeft w:val="1022"/>
          <w:marRight w:val="0"/>
          <w:marTop w:val="0"/>
          <w:marBottom w:val="0"/>
          <w:divBdr>
            <w:top w:val="none" w:sz="0" w:space="0" w:color="auto"/>
            <w:left w:val="none" w:sz="0" w:space="0" w:color="auto"/>
            <w:bottom w:val="none" w:sz="0" w:space="0" w:color="auto"/>
            <w:right w:val="none" w:sz="0" w:space="0" w:color="auto"/>
          </w:divBdr>
        </w:div>
        <w:div w:id="909733699">
          <w:marLeft w:val="1022"/>
          <w:marRight w:val="0"/>
          <w:marTop w:val="0"/>
          <w:marBottom w:val="0"/>
          <w:divBdr>
            <w:top w:val="none" w:sz="0" w:space="0" w:color="auto"/>
            <w:left w:val="none" w:sz="0" w:space="0" w:color="auto"/>
            <w:bottom w:val="none" w:sz="0" w:space="0" w:color="auto"/>
            <w:right w:val="none" w:sz="0" w:space="0" w:color="auto"/>
          </w:divBdr>
        </w:div>
        <w:div w:id="1639610311">
          <w:marLeft w:val="821"/>
          <w:marRight w:val="0"/>
          <w:marTop w:val="0"/>
          <w:marBottom w:val="0"/>
          <w:divBdr>
            <w:top w:val="none" w:sz="0" w:space="0" w:color="auto"/>
            <w:left w:val="none" w:sz="0" w:space="0" w:color="auto"/>
            <w:bottom w:val="none" w:sz="0" w:space="0" w:color="auto"/>
            <w:right w:val="none" w:sz="0" w:space="0" w:color="auto"/>
          </w:divBdr>
        </w:div>
        <w:div w:id="1822653467">
          <w:marLeft w:val="1022"/>
          <w:marRight w:val="0"/>
          <w:marTop w:val="0"/>
          <w:marBottom w:val="0"/>
          <w:divBdr>
            <w:top w:val="none" w:sz="0" w:space="0" w:color="auto"/>
            <w:left w:val="none" w:sz="0" w:space="0" w:color="auto"/>
            <w:bottom w:val="none" w:sz="0" w:space="0" w:color="auto"/>
            <w:right w:val="none" w:sz="0" w:space="0" w:color="auto"/>
          </w:divBdr>
        </w:div>
      </w:divsChild>
    </w:div>
    <w:div w:id="1452434870">
      <w:bodyDiv w:val="1"/>
      <w:marLeft w:val="0"/>
      <w:marRight w:val="0"/>
      <w:marTop w:val="0"/>
      <w:marBottom w:val="0"/>
      <w:divBdr>
        <w:top w:val="none" w:sz="0" w:space="0" w:color="auto"/>
        <w:left w:val="none" w:sz="0" w:space="0" w:color="auto"/>
        <w:bottom w:val="none" w:sz="0" w:space="0" w:color="auto"/>
        <w:right w:val="none" w:sz="0" w:space="0" w:color="auto"/>
      </w:divBdr>
    </w:div>
    <w:div w:id="1452625721">
      <w:bodyDiv w:val="1"/>
      <w:marLeft w:val="0"/>
      <w:marRight w:val="0"/>
      <w:marTop w:val="0"/>
      <w:marBottom w:val="0"/>
      <w:divBdr>
        <w:top w:val="none" w:sz="0" w:space="0" w:color="auto"/>
        <w:left w:val="none" w:sz="0" w:space="0" w:color="auto"/>
        <w:bottom w:val="none" w:sz="0" w:space="0" w:color="auto"/>
        <w:right w:val="none" w:sz="0" w:space="0" w:color="auto"/>
      </w:divBdr>
      <w:divsChild>
        <w:div w:id="1360274183">
          <w:marLeft w:val="821"/>
          <w:marRight w:val="0"/>
          <w:marTop w:val="0"/>
          <w:marBottom w:val="0"/>
          <w:divBdr>
            <w:top w:val="none" w:sz="0" w:space="0" w:color="auto"/>
            <w:left w:val="none" w:sz="0" w:space="0" w:color="auto"/>
            <w:bottom w:val="none" w:sz="0" w:space="0" w:color="auto"/>
            <w:right w:val="none" w:sz="0" w:space="0" w:color="auto"/>
          </w:divBdr>
        </w:div>
      </w:divsChild>
    </w:div>
    <w:div w:id="1465461984">
      <w:bodyDiv w:val="1"/>
      <w:marLeft w:val="0"/>
      <w:marRight w:val="0"/>
      <w:marTop w:val="0"/>
      <w:marBottom w:val="0"/>
      <w:divBdr>
        <w:top w:val="none" w:sz="0" w:space="0" w:color="auto"/>
        <w:left w:val="none" w:sz="0" w:space="0" w:color="auto"/>
        <w:bottom w:val="none" w:sz="0" w:space="0" w:color="auto"/>
        <w:right w:val="none" w:sz="0" w:space="0" w:color="auto"/>
      </w:divBdr>
    </w:div>
    <w:div w:id="1506288956">
      <w:bodyDiv w:val="1"/>
      <w:marLeft w:val="0"/>
      <w:marRight w:val="0"/>
      <w:marTop w:val="0"/>
      <w:marBottom w:val="0"/>
      <w:divBdr>
        <w:top w:val="none" w:sz="0" w:space="0" w:color="auto"/>
        <w:left w:val="none" w:sz="0" w:space="0" w:color="auto"/>
        <w:bottom w:val="none" w:sz="0" w:space="0" w:color="auto"/>
        <w:right w:val="none" w:sz="0" w:space="0" w:color="auto"/>
      </w:divBdr>
      <w:divsChild>
        <w:div w:id="1464541889">
          <w:marLeft w:val="0"/>
          <w:marRight w:val="0"/>
          <w:marTop w:val="225"/>
          <w:marBottom w:val="0"/>
          <w:divBdr>
            <w:top w:val="none" w:sz="0" w:space="0" w:color="auto"/>
            <w:left w:val="none" w:sz="0" w:space="0" w:color="auto"/>
            <w:bottom w:val="none" w:sz="0" w:space="0" w:color="auto"/>
            <w:right w:val="none" w:sz="0" w:space="0" w:color="auto"/>
          </w:divBdr>
        </w:div>
      </w:divsChild>
    </w:div>
    <w:div w:id="1517500802">
      <w:bodyDiv w:val="1"/>
      <w:marLeft w:val="0"/>
      <w:marRight w:val="0"/>
      <w:marTop w:val="0"/>
      <w:marBottom w:val="0"/>
      <w:divBdr>
        <w:top w:val="none" w:sz="0" w:space="0" w:color="auto"/>
        <w:left w:val="none" w:sz="0" w:space="0" w:color="auto"/>
        <w:bottom w:val="none" w:sz="0" w:space="0" w:color="auto"/>
        <w:right w:val="none" w:sz="0" w:space="0" w:color="auto"/>
      </w:divBdr>
    </w:div>
    <w:div w:id="1526744414">
      <w:bodyDiv w:val="1"/>
      <w:marLeft w:val="0"/>
      <w:marRight w:val="0"/>
      <w:marTop w:val="0"/>
      <w:marBottom w:val="0"/>
      <w:divBdr>
        <w:top w:val="none" w:sz="0" w:space="0" w:color="auto"/>
        <w:left w:val="none" w:sz="0" w:space="0" w:color="auto"/>
        <w:bottom w:val="none" w:sz="0" w:space="0" w:color="auto"/>
        <w:right w:val="none" w:sz="0" w:space="0" w:color="auto"/>
      </w:divBdr>
    </w:div>
    <w:div w:id="1532723025">
      <w:bodyDiv w:val="1"/>
      <w:marLeft w:val="0"/>
      <w:marRight w:val="0"/>
      <w:marTop w:val="0"/>
      <w:marBottom w:val="0"/>
      <w:divBdr>
        <w:top w:val="none" w:sz="0" w:space="0" w:color="auto"/>
        <w:left w:val="none" w:sz="0" w:space="0" w:color="auto"/>
        <w:bottom w:val="none" w:sz="0" w:space="0" w:color="auto"/>
        <w:right w:val="none" w:sz="0" w:space="0" w:color="auto"/>
      </w:divBdr>
    </w:div>
    <w:div w:id="1543400499">
      <w:bodyDiv w:val="1"/>
      <w:marLeft w:val="0"/>
      <w:marRight w:val="0"/>
      <w:marTop w:val="0"/>
      <w:marBottom w:val="0"/>
      <w:divBdr>
        <w:top w:val="none" w:sz="0" w:space="0" w:color="auto"/>
        <w:left w:val="none" w:sz="0" w:space="0" w:color="auto"/>
        <w:bottom w:val="none" w:sz="0" w:space="0" w:color="auto"/>
        <w:right w:val="none" w:sz="0" w:space="0" w:color="auto"/>
      </w:divBdr>
    </w:div>
    <w:div w:id="1545874150">
      <w:bodyDiv w:val="1"/>
      <w:marLeft w:val="0"/>
      <w:marRight w:val="0"/>
      <w:marTop w:val="0"/>
      <w:marBottom w:val="0"/>
      <w:divBdr>
        <w:top w:val="none" w:sz="0" w:space="0" w:color="auto"/>
        <w:left w:val="none" w:sz="0" w:space="0" w:color="auto"/>
        <w:bottom w:val="none" w:sz="0" w:space="0" w:color="auto"/>
        <w:right w:val="none" w:sz="0" w:space="0" w:color="auto"/>
      </w:divBdr>
    </w:div>
    <w:div w:id="1551529733">
      <w:bodyDiv w:val="1"/>
      <w:marLeft w:val="0"/>
      <w:marRight w:val="0"/>
      <w:marTop w:val="0"/>
      <w:marBottom w:val="0"/>
      <w:divBdr>
        <w:top w:val="none" w:sz="0" w:space="0" w:color="auto"/>
        <w:left w:val="none" w:sz="0" w:space="0" w:color="auto"/>
        <w:bottom w:val="none" w:sz="0" w:space="0" w:color="auto"/>
        <w:right w:val="none" w:sz="0" w:space="0" w:color="auto"/>
      </w:divBdr>
    </w:div>
    <w:div w:id="1616137131">
      <w:bodyDiv w:val="1"/>
      <w:marLeft w:val="0"/>
      <w:marRight w:val="0"/>
      <w:marTop w:val="0"/>
      <w:marBottom w:val="0"/>
      <w:divBdr>
        <w:top w:val="none" w:sz="0" w:space="0" w:color="auto"/>
        <w:left w:val="none" w:sz="0" w:space="0" w:color="auto"/>
        <w:bottom w:val="none" w:sz="0" w:space="0" w:color="auto"/>
        <w:right w:val="none" w:sz="0" w:space="0" w:color="auto"/>
      </w:divBdr>
    </w:div>
    <w:div w:id="1620062911">
      <w:bodyDiv w:val="1"/>
      <w:marLeft w:val="0"/>
      <w:marRight w:val="0"/>
      <w:marTop w:val="0"/>
      <w:marBottom w:val="0"/>
      <w:divBdr>
        <w:top w:val="none" w:sz="0" w:space="0" w:color="auto"/>
        <w:left w:val="none" w:sz="0" w:space="0" w:color="auto"/>
        <w:bottom w:val="none" w:sz="0" w:space="0" w:color="auto"/>
        <w:right w:val="none" w:sz="0" w:space="0" w:color="auto"/>
      </w:divBdr>
    </w:div>
    <w:div w:id="1743479094">
      <w:bodyDiv w:val="1"/>
      <w:marLeft w:val="0"/>
      <w:marRight w:val="0"/>
      <w:marTop w:val="0"/>
      <w:marBottom w:val="0"/>
      <w:divBdr>
        <w:top w:val="none" w:sz="0" w:space="0" w:color="auto"/>
        <w:left w:val="none" w:sz="0" w:space="0" w:color="auto"/>
        <w:bottom w:val="none" w:sz="0" w:space="0" w:color="auto"/>
        <w:right w:val="none" w:sz="0" w:space="0" w:color="auto"/>
      </w:divBdr>
      <w:divsChild>
        <w:div w:id="1451244376">
          <w:marLeft w:val="821"/>
          <w:marRight w:val="0"/>
          <w:marTop w:val="0"/>
          <w:marBottom w:val="0"/>
          <w:divBdr>
            <w:top w:val="none" w:sz="0" w:space="0" w:color="auto"/>
            <w:left w:val="none" w:sz="0" w:space="0" w:color="auto"/>
            <w:bottom w:val="none" w:sz="0" w:space="0" w:color="auto"/>
            <w:right w:val="none" w:sz="0" w:space="0" w:color="auto"/>
          </w:divBdr>
        </w:div>
        <w:div w:id="1293823053">
          <w:marLeft w:val="1022"/>
          <w:marRight w:val="0"/>
          <w:marTop w:val="0"/>
          <w:marBottom w:val="0"/>
          <w:divBdr>
            <w:top w:val="none" w:sz="0" w:space="0" w:color="auto"/>
            <w:left w:val="none" w:sz="0" w:space="0" w:color="auto"/>
            <w:bottom w:val="none" w:sz="0" w:space="0" w:color="auto"/>
            <w:right w:val="none" w:sz="0" w:space="0" w:color="auto"/>
          </w:divBdr>
        </w:div>
        <w:div w:id="858852300">
          <w:marLeft w:val="1022"/>
          <w:marRight w:val="0"/>
          <w:marTop w:val="0"/>
          <w:marBottom w:val="0"/>
          <w:divBdr>
            <w:top w:val="none" w:sz="0" w:space="0" w:color="auto"/>
            <w:left w:val="none" w:sz="0" w:space="0" w:color="auto"/>
            <w:bottom w:val="none" w:sz="0" w:space="0" w:color="auto"/>
            <w:right w:val="none" w:sz="0" w:space="0" w:color="auto"/>
          </w:divBdr>
        </w:div>
        <w:div w:id="778791753">
          <w:marLeft w:val="1022"/>
          <w:marRight w:val="0"/>
          <w:marTop w:val="0"/>
          <w:marBottom w:val="0"/>
          <w:divBdr>
            <w:top w:val="none" w:sz="0" w:space="0" w:color="auto"/>
            <w:left w:val="none" w:sz="0" w:space="0" w:color="auto"/>
            <w:bottom w:val="none" w:sz="0" w:space="0" w:color="auto"/>
            <w:right w:val="none" w:sz="0" w:space="0" w:color="auto"/>
          </w:divBdr>
        </w:div>
      </w:divsChild>
    </w:div>
    <w:div w:id="1761751547">
      <w:bodyDiv w:val="1"/>
      <w:marLeft w:val="0"/>
      <w:marRight w:val="0"/>
      <w:marTop w:val="0"/>
      <w:marBottom w:val="0"/>
      <w:divBdr>
        <w:top w:val="none" w:sz="0" w:space="0" w:color="auto"/>
        <w:left w:val="none" w:sz="0" w:space="0" w:color="auto"/>
        <w:bottom w:val="none" w:sz="0" w:space="0" w:color="auto"/>
        <w:right w:val="none" w:sz="0" w:space="0" w:color="auto"/>
      </w:divBdr>
      <w:divsChild>
        <w:div w:id="1184707907">
          <w:marLeft w:val="1627"/>
          <w:marRight w:val="0"/>
          <w:marTop w:val="0"/>
          <w:marBottom w:val="0"/>
          <w:divBdr>
            <w:top w:val="none" w:sz="0" w:space="0" w:color="auto"/>
            <w:left w:val="none" w:sz="0" w:space="0" w:color="auto"/>
            <w:bottom w:val="none" w:sz="0" w:space="0" w:color="auto"/>
            <w:right w:val="none" w:sz="0" w:space="0" w:color="auto"/>
          </w:divBdr>
        </w:div>
        <w:div w:id="1541629858">
          <w:marLeft w:val="1627"/>
          <w:marRight w:val="0"/>
          <w:marTop w:val="0"/>
          <w:marBottom w:val="0"/>
          <w:divBdr>
            <w:top w:val="none" w:sz="0" w:space="0" w:color="auto"/>
            <w:left w:val="none" w:sz="0" w:space="0" w:color="auto"/>
            <w:bottom w:val="none" w:sz="0" w:space="0" w:color="auto"/>
            <w:right w:val="none" w:sz="0" w:space="0" w:color="auto"/>
          </w:divBdr>
        </w:div>
      </w:divsChild>
    </w:div>
    <w:div w:id="1803304415">
      <w:bodyDiv w:val="1"/>
      <w:marLeft w:val="0"/>
      <w:marRight w:val="0"/>
      <w:marTop w:val="0"/>
      <w:marBottom w:val="0"/>
      <w:divBdr>
        <w:top w:val="none" w:sz="0" w:space="0" w:color="auto"/>
        <w:left w:val="none" w:sz="0" w:space="0" w:color="auto"/>
        <w:bottom w:val="none" w:sz="0" w:space="0" w:color="auto"/>
        <w:right w:val="none" w:sz="0" w:space="0" w:color="auto"/>
      </w:divBdr>
    </w:div>
    <w:div w:id="1806963826">
      <w:bodyDiv w:val="1"/>
      <w:marLeft w:val="0"/>
      <w:marRight w:val="0"/>
      <w:marTop w:val="0"/>
      <w:marBottom w:val="0"/>
      <w:divBdr>
        <w:top w:val="none" w:sz="0" w:space="0" w:color="auto"/>
        <w:left w:val="none" w:sz="0" w:space="0" w:color="auto"/>
        <w:bottom w:val="none" w:sz="0" w:space="0" w:color="auto"/>
        <w:right w:val="none" w:sz="0" w:space="0" w:color="auto"/>
      </w:divBdr>
    </w:div>
    <w:div w:id="1810247299">
      <w:bodyDiv w:val="1"/>
      <w:marLeft w:val="0"/>
      <w:marRight w:val="0"/>
      <w:marTop w:val="0"/>
      <w:marBottom w:val="0"/>
      <w:divBdr>
        <w:top w:val="none" w:sz="0" w:space="0" w:color="auto"/>
        <w:left w:val="none" w:sz="0" w:space="0" w:color="auto"/>
        <w:bottom w:val="none" w:sz="0" w:space="0" w:color="auto"/>
        <w:right w:val="none" w:sz="0" w:space="0" w:color="auto"/>
      </w:divBdr>
      <w:divsChild>
        <w:div w:id="1532038568">
          <w:marLeft w:val="821"/>
          <w:marRight w:val="0"/>
          <w:marTop w:val="0"/>
          <w:marBottom w:val="0"/>
          <w:divBdr>
            <w:top w:val="none" w:sz="0" w:space="0" w:color="auto"/>
            <w:left w:val="none" w:sz="0" w:space="0" w:color="auto"/>
            <w:bottom w:val="none" w:sz="0" w:space="0" w:color="auto"/>
            <w:right w:val="none" w:sz="0" w:space="0" w:color="auto"/>
          </w:divBdr>
        </w:div>
      </w:divsChild>
    </w:div>
    <w:div w:id="1811164521">
      <w:bodyDiv w:val="1"/>
      <w:marLeft w:val="0"/>
      <w:marRight w:val="0"/>
      <w:marTop w:val="0"/>
      <w:marBottom w:val="0"/>
      <w:divBdr>
        <w:top w:val="none" w:sz="0" w:space="0" w:color="auto"/>
        <w:left w:val="none" w:sz="0" w:space="0" w:color="auto"/>
        <w:bottom w:val="none" w:sz="0" w:space="0" w:color="auto"/>
        <w:right w:val="none" w:sz="0" w:space="0" w:color="auto"/>
      </w:divBdr>
    </w:div>
    <w:div w:id="1841045914">
      <w:bodyDiv w:val="1"/>
      <w:marLeft w:val="0"/>
      <w:marRight w:val="0"/>
      <w:marTop w:val="0"/>
      <w:marBottom w:val="0"/>
      <w:divBdr>
        <w:top w:val="none" w:sz="0" w:space="0" w:color="auto"/>
        <w:left w:val="none" w:sz="0" w:space="0" w:color="auto"/>
        <w:bottom w:val="none" w:sz="0" w:space="0" w:color="auto"/>
        <w:right w:val="none" w:sz="0" w:space="0" w:color="auto"/>
      </w:divBdr>
    </w:div>
    <w:div w:id="1841502342">
      <w:bodyDiv w:val="1"/>
      <w:marLeft w:val="0"/>
      <w:marRight w:val="0"/>
      <w:marTop w:val="0"/>
      <w:marBottom w:val="0"/>
      <w:divBdr>
        <w:top w:val="none" w:sz="0" w:space="0" w:color="auto"/>
        <w:left w:val="none" w:sz="0" w:space="0" w:color="auto"/>
        <w:bottom w:val="none" w:sz="0" w:space="0" w:color="auto"/>
        <w:right w:val="none" w:sz="0" w:space="0" w:color="auto"/>
      </w:divBdr>
    </w:div>
    <w:div w:id="1848253557">
      <w:bodyDiv w:val="1"/>
      <w:marLeft w:val="0"/>
      <w:marRight w:val="0"/>
      <w:marTop w:val="0"/>
      <w:marBottom w:val="0"/>
      <w:divBdr>
        <w:top w:val="none" w:sz="0" w:space="0" w:color="auto"/>
        <w:left w:val="none" w:sz="0" w:space="0" w:color="auto"/>
        <w:bottom w:val="none" w:sz="0" w:space="0" w:color="auto"/>
        <w:right w:val="none" w:sz="0" w:space="0" w:color="auto"/>
      </w:divBdr>
    </w:div>
    <w:div w:id="1881479421">
      <w:bodyDiv w:val="1"/>
      <w:marLeft w:val="0"/>
      <w:marRight w:val="0"/>
      <w:marTop w:val="0"/>
      <w:marBottom w:val="0"/>
      <w:divBdr>
        <w:top w:val="none" w:sz="0" w:space="0" w:color="auto"/>
        <w:left w:val="none" w:sz="0" w:space="0" w:color="auto"/>
        <w:bottom w:val="none" w:sz="0" w:space="0" w:color="auto"/>
        <w:right w:val="none" w:sz="0" w:space="0" w:color="auto"/>
      </w:divBdr>
    </w:div>
    <w:div w:id="1883899652">
      <w:bodyDiv w:val="1"/>
      <w:marLeft w:val="0"/>
      <w:marRight w:val="0"/>
      <w:marTop w:val="0"/>
      <w:marBottom w:val="0"/>
      <w:divBdr>
        <w:top w:val="none" w:sz="0" w:space="0" w:color="auto"/>
        <w:left w:val="none" w:sz="0" w:space="0" w:color="auto"/>
        <w:bottom w:val="none" w:sz="0" w:space="0" w:color="auto"/>
        <w:right w:val="none" w:sz="0" w:space="0" w:color="auto"/>
      </w:divBdr>
    </w:div>
    <w:div w:id="1903365800">
      <w:bodyDiv w:val="1"/>
      <w:marLeft w:val="0"/>
      <w:marRight w:val="0"/>
      <w:marTop w:val="0"/>
      <w:marBottom w:val="0"/>
      <w:divBdr>
        <w:top w:val="none" w:sz="0" w:space="0" w:color="auto"/>
        <w:left w:val="none" w:sz="0" w:space="0" w:color="auto"/>
        <w:bottom w:val="none" w:sz="0" w:space="0" w:color="auto"/>
        <w:right w:val="none" w:sz="0" w:space="0" w:color="auto"/>
      </w:divBdr>
    </w:div>
    <w:div w:id="1910458737">
      <w:bodyDiv w:val="1"/>
      <w:marLeft w:val="0"/>
      <w:marRight w:val="0"/>
      <w:marTop w:val="0"/>
      <w:marBottom w:val="0"/>
      <w:divBdr>
        <w:top w:val="none" w:sz="0" w:space="0" w:color="auto"/>
        <w:left w:val="none" w:sz="0" w:space="0" w:color="auto"/>
        <w:bottom w:val="none" w:sz="0" w:space="0" w:color="auto"/>
        <w:right w:val="none" w:sz="0" w:space="0" w:color="auto"/>
      </w:divBdr>
    </w:div>
    <w:div w:id="1953053110">
      <w:bodyDiv w:val="1"/>
      <w:marLeft w:val="0"/>
      <w:marRight w:val="0"/>
      <w:marTop w:val="0"/>
      <w:marBottom w:val="0"/>
      <w:divBdr>
        <w:top w:val="none" w:sz="0" w:space="0" w:color="auto"/>
        <w:left w:val="none" w:sz="0" w:space="0" w:color="auto"/>
        <w:bottom w:val="none" w:sz="0" w:space="0" w:color="auto"/>
        <w:right w:val="none" w:sz="0" w:space="0" w:color="auto"/>
      </w:divBdr>
    </w:div>
    <w:div w:id="1966617867">
      <w:bodyDiv w:val="1"/>
      <w:marLeft w:val="0"/>
      <w:marRight w:val="0"/>
      <w:marTop w:val="0"/>
      <w:marBottom w:val="0"/>
      <w:divBdr>
        <w:top w:val="none" w:sz="0" w:space="0" w:color="auto"/>
        <w:left w:val="none" w:sz="0" w:space="0" w:color="auto"/>
        <w:bottom w:val="none" w:sz="0" w:space="0" w:color="auto"/>
        <w:right w:val="none" w:sz="0" w:space="0" w:color="auto"/>
      </w:divBdr>
    </w:div>
    <w:div w:id="2004968330">
      <w:bodyDiv w:val="1"/>
      <w:marLeft w:val="0"/>
      <w:marRight w:val="0"/>
      <w:marTop w:val="0"/>
      <w:marBottom w:val="0"/>
      <w:divBdr>
        <w:top w:val="none" w:sz="0" w:space="0" w:color="auto"/>
        <w:left w:val="none" w:sz="0" w:space="0" w:color="auto"/>
        <w:bottom w:val="none" w:sz="0" w:space="0" w:color="auto"/>
        <w:right w:val="none" w:sz="0" w:space="0" w:color="auto"/>
      </w:divBdr>
    </w:div>
    <w:div w:id="2009794636">
      <w:bodyDiv w:val="1"/>
      <w:marLeft w:val="0"/>
      <w:marRight w:val="0"/>
      <w:marTop w:val="0"/>
      <w:marBottom w:val="0"/>
      <w:divBdr>
        <w:top w:val="none" w:sz="0" w:space="0" w:color="auto"/>
        <w:left w:val="none" w:sz="0" w:space="0" w:color="auto"/>
        <w:bottom w:val="none" w:sz="0" w:space="0" w:color="auto"/>
        <w:right w:val="none" w:sz="0" w:space="0" w:color="auto"/>
      </w:divBdr>
    </w:div>
    <w:div w:id="2021665081">
      <w:bodyDiv w:val="1"/>
      <w:marLeft w:val="0"/>
      <w:marRight w:val="0"/>
      <w:marTop w:val="0"/>
      <w:marBottom w:val="0"/>
      <w:divBdr>
        <w:top w:val="none" w:sz="0" w:space="0" w:color="auto"/>
        <w:left w:val="none" w:sz="0" w:space="0" w:color="auto"/>
        <w:bottom w:val="none" w:sz="0" w:space="0" w:color="auto"/>
        <w:right w:val="none" w:sz="0" w:space="0" w:color="auto"/>
      </w:divBdr>
    </w:div>
    <w:div w:id="2083215708">
      <w:bodyDiv w:val="1"/>
      <w:marLeft w:val="0"/>
      <w:marRight w:val="0"/>
      <w:marTop w:val="0"/>
      <w:marBottom w:val="0"/>
      <w:divBdr>
        <w:top w:val="none" w:sz="0" w:space="0" w:color="auto"/>
        <w:left w:val="none" w:sz="0" w:space="0" w:color="auto"/>
        <w:bottom w:val="none" w:sz="0" w:space="0" w:color="auto"/>
        <w:right w:val="none" w:sz="0" w:space="0" w:color="auto"/>
      </w:divBdr>
    </w:div>
    <w:div w:id="21160957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media/image9.jpeg"/><Relationship Id="rId42" Type="http://schemas.openxmlformats.org/officeDocument/2006/relationships/image" Target="media/image29.png"/><Relationship Id="rId63" Type="http://schemas.openxmlformats.org/officeDocument/2006/relationships/image" Target="media/image50.jpeg"/><Relationship Id="rId84" Type="http://schemas.openxmlformats.org/officeDocument/2006/relationships/image" Target="media/image71.png"/><Relationship Id="rId138" Type="http://schemas.openxmlformats.org/officeDocument/2006/relationships/package" Target="embeddings/Microsoft_Excel_Worksheet9.xlsx"/><Relationship Id="rId159" Type="http://schemas.openxmlformats.org/officeDocument/2006/relationships/image" Target="media/image122.png"/><Relationship Id="rId170" Type="http://schemas.openxmlformats.org/officeDocument/2006/relationships/image" Target="media/image133.png"/><Relationship Id="rId107" Type="http://schemas.openxmlformats.org/officeDocument/2006/relationships/image" Target="media/image92.png"/><Relationship Id="rId11" Type="http://schemas.microsoft.com/office/2011/relationships/commentsExtended" Target="commentsExtended.xml"/><Relationship Id="rId32" Type="http://schemas.openxmlformats.org/officeDocument/2006/relationships/image" Target="media/image20.png"/><Relationship Id="rId53" Type="http://schemas.openxmlformats.org/officeDocument/2006/relationships/image" Target="media/image40.jpeg"/><Relationship Id="rId74" Type="http://schemas.openxmlformats.org/officeDocument/2006/relationships/image" Target="media/image61.png"/><Relationship Id="rId128" Type="http://schemas.openxmlformats.org/officeDocument/2006/relationships/package" Target="embeddings/Microsoft_Excel_Worksheet4.xlsx"/><Relationship Id="rId149" Type="http://schemas.openxmlformats.org/officeDocument/2006/relationships/image" Target="media/image117.emf"/><Relationship Id="rId5" Type="http://schemas.openxmlformats.org/officeDocument/2006/relationships/webSettings" Target="webSettings.xml"/><Relationship Id="rId95" Type="http://schemas.openxmlformats.org/officeDocument/2006/relationships/image" Target="media/image82.jpeg"/><Relationship Id="rId160" Type="http://schemas.openxmlformats.org/officeDocument/2006/relationships/image" Target="media/image123.png"/><Relationship Id="rId22" Type="http://schemas.openxmlformats.org/officeDocument/2006/relationships/image" Target="media/image10.jpeg"/><Relationship Id="rId43" Type="http://schemas.openxmlformats.org/officeDocument/2006/relationships/image" Target="media/image30.png"/><Relationship Id="rId64" Type="http://schemas.openxmlformats.org/officeDocument/2006/relationships/image" Target="media/image51.jpeg"/><Relationship Id="rId118" Type="http://schemas.microsoft.com/office/2007/relationships/hdphoto" Target="media/hdphoto3.wdp"/><Relationship Id="rId139" Type="http://schemas.openxmlformats.org/officeDocument/2006/relationships/image" Target="media/image112.emf"/><Relationship Id="rId85" Type="http://schemas.openxmlformats.org/officeDocument/2006/relationships/image" Target="media/image72.png"/><Relationship Id="rId150" Type="http://schemas.openxmlformats.org/officeDocument/2006/relationships/package" Target="embeddings/Microsoft_Excel_Worksheet15.xlsx"/><Relationship Id="rId171" Type="http://schemas.openxmlformats.org/officeDocument/2006/relationships/image" Target="media/image134.png"/><Relationship Id="rId12" Type="http://schemas.microsoft.com/office/2016/09/relationships/commentsIds" Target="commentsIds.xml"/><Relationship Id="rId33" Type="http://schemas.openxmlformats.org/officeDocument/2006/relationships/image" Target="media/image21.png"/><Relationship Id="rId108" Type="http://schemas.openxmlformats.org/officeDocument/2006/relationships/image" Target="media/image93.png"/><Relationship Id="rId129" Type="http://schemas.openxmlformats.org/officeDocument/2006/relationships/image" Target="media/image107.emf"/><Relationship Id="rId54" Type="http://schemas.openxmlformats.org/officeDocument/2006/relationships/image" Target="media/image41.jpeg"/><Relationship Id="rId75" Type="http://schemas.openxmlformats.org/officeDocument/2006/relationships/image" Target="media/image62.png"/><Relationship Id="rId96" Type="http://schemas.openxmlformats.org/officeDocument/2006/relationships/image" Target="media/image83.jpeg"/><Relationship Id="rId140" Type="http://schemas.openxmlformats.org/officeDocument/2006/relationships/package" Target="embeddings/Microsoft_Excel_Worksheet10.xlsx"/><Relationship Id="rId161" Type="http://schemas.openxmlformats.org/officeDocument/2006/relationships/image" Target="media/image124.png"/><Relationship Id="rId6" Type="http://schemas.openxmlformats.org/officeDocument/2006/relationships/footnotes" Target="footnotes.xml"/><Relationship Id="rId23" Type="http://schemas.openxmlformats.org/officeDocument/2006/relationships/image" Target="media/image11.jpeg"/><Relationship Id="rId28" Type="http://schemas.openxmlformats.org/officeDocument/2006/relationships/image" Target="media/image16.jpeg"/><Relationship Id="rId49" Type="http://schemas.openxmlformats.org/officeDocument/2006/relationships/image" Target="media/image36.png"/><Relationship Id="rId114" Type="http://schemas.openxmlformats.org/officeDocument/2006/relationships/image" Target="media/image99.png"/><Relationship Id="rId119" Type="http://schemas.openxmlformats.org/officeDocument/2006/relationships/image" Target="media/image102.emf"/><Relationship Id="rId44" Type="http://schemas.openxmlformats.org/officeDocument/2006/relationships/image" Target="media/image31.png"/><Relationship Id="rId60" Type="http://schemas.openxmlformats.org/officeDocument/2006/relationships/image" Target="media/image47.jpeg"/><Relationship Id="rId65" Type="http://schemas.openxmlformats.org/officeDocument/2006/relationships/image" Target="media/image52.jpe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package" Target="embeddings/Microsoft_Excel_Worksheet5.xlsx"/><Relationship Id="rId135" Type="http://schemas.openxmlformats.org/officeDocument/2006/relationships/image" Target="media/image110.emf"/><Relationship Id="rId151" Type="http://schemas.openxmlformats.org/officeDocument/2006/relationships/image" Target="media/image118.emf"/><Relationship Id="rId156" Type="http://schemas.openxmlformats.org/officeDocument/2006/relationships/package" Target="embeddings/Microsoft_Excel_Worksheet18.xlsx"/><Relationship Id="rId177" Type="http://schemas.openxmlformats.org/officeDocument/2006/relationships/footer" Target="footer2.xml"/><Relationship Id="rId172" Type="http://schemas.openxmlformats.org/officeDocument/2006/relationships/image" Target="media/image135.png"/><Relationship Id="rId13" Type="http://schemas.microsoft.com/office/2018/08/relationships/commentsExtensible" Target="commentsExtensible.xml"/><Relationship Id="rId18" Type="http://schemas.openxmlformats.org/officeDocument/2006/relationships/image" Target="media/image6.jpeg"/><Relationship Id="rId39" Type="http://schemas.openxmlformats.org/officeDocument/2006/relationships/image" Target="media/image26.png"/><Relationship Id="rId109" Type="http://schemas.openxmlformats.org/officeDocument/2006/relationships/image" Target="media/image94.png"/><Relationship Id="rId34" Type="http://schemas.openxmlformats.org/officeDocument/2006/relationships/hyperlink" Target="https://github.com/drcjaudet/GT_Thyroide_publique.git" TargetMode="External"/><Relationship Id="rId50" Type="http://schemas.openxmlformats.org/officeDocument/2006/relationships/image" Target="media/image37.png"/><Relationship Id="rId55" Type="http://schemas.openxmlformats.org/officeDocument/2006/relationships/image" Target="media/image42.jpeg"/><Relationship Id="rId76" Type="http://schemas.openxmlformats.org/officeDocument/2006/relationships/image" Target="media/image63.png"/><Relationship Id="rId97" Type="http://schemas.openxmlformats.org/officeDocument/2006/relationships/image" Target="media/image84.jpeg"/><Relationship Id="rId104" Type="http://schemas.openxmlformats.org/officeDocument/2006/relationships/image" Target="media/image89.png"/><Relationship Id="rId120" Type="http://schemas.openxmlformats.org/officeDocument/2006/relationships/package" Target="embeddings/Microsoft_Excel_Worksheet.xlsx"/><Relationship Id="rId125" Type="http://schemas.openxmlformats.org/officeDocument/2006/relationships/image" Target="media/image105.emf"/><Relationship Id="rId141" Type="http://schemas.openxmlformats.org/officeDocument/2006/relationships/image" Target="media/image113.emf"/><Relationship Id="rId146" Type="http://schemas.openxmlformats.org/officeDocument/2006/relationships/package" Target="embeddings/Microsoft_Excel_Worksheet13.xlsx"/><Relationship Id="rId167" Type="http://schemas.openxmlformats.org/officeDocument/2006/relationships/image" Target="media/image130.jpeg"/><Relationship Id="rId7" Type="http://schemas.openxmlformats.org/officeDocument/2006/relationships/endnotes" Target="endnotes.xml"/><Relationship Id="rId71" Type="http://schemas.openxmlformats.org/officeDocument/2006/relationships/image" Target="media/image58.jpeg"/><Relationship Id="rId92" Type="http://schemas.openxmlformats.org/officeDocument/2006/relationships/image" Target="media/image79.png"/><Relationship Id="rId162" Type="http://schemas.openxmlformats.org/officeDocument/2006/relationships/image" Target="media/image125.jpg"/><Relationship Id="rId2" Type="http://schemas.openxmlformats.org/officeDocument/2006/relationships/numbering" Target="numbering.xml"/><Relationship Id="rId29" Type="http://schemas.openxmlformats.org/officeDocument/2006/relationships/image" Target="media/image17.jpeg"/><Relationship Id="rId24" Type="http://schemas.openxmlformats.org/officeDocument/2006/relationships/image" Target="media/image12.jpe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jpeg"/><Relationship Id="rId87" Type="http://schemas.openxmlformats.org/officeDocument/2006/relationships/image" Target="media/image74.png"/><Relationship Id="rId110" Type="http://schemas.openxmlformats.org/officeDocument/2006/relationships/image" Target="media/image95.png"/><Relationship Id="rId115" Type="http://schemas.microsoft.com/office/2007/relationships/hdphoto" Target="media/hdphoto2.wdp"/><Relationship Id="rId131" Type="http://schemas.openxmlformats.org/officeDocument/2006/relationships/image" Target="media/image108.emf"/><Relationship Id="rId136" Type="http://schemas.openxmlformats.org/officeDocument/2006/relationships/package" Target="embeddings/Microsoft_Excel_Worksheet8.xlsx"/><Relationship Id="rId157" Type="http://schemas.openxmlformats.org/officeDocument/2006/relationships/image" Target="media/image121.emf"/><Relationship Id="rId178" Type="http://schemas.openxmlformats.org/officeDocument/2006/relationships/fontTable" Target="fontTable.xml"/><Relationship Id="rId61" Type="http://schemas.openxmlformats.org/officeDocument/2006/relationships/image" Target="media/image48.jpeg"/><Relationship Id="rId82" Type="http://schemas.openxmlformats.org/officeDocument/2006/relationships/image" Target="media/image69.png"/><Relationship Id="rId152" Type="http://schemas.openxmlformats.org/officeDocument/2006/relationships/package" Target="embeddings/Microsoft_Excel_Worksheet16.xlsx"/><Relationship Id="rId173" Type="http://schemas.openxmlformats.org/officeDocument/2006/relationships/image" Target="media/image136.png"/><Relationship Id="rId19" Type="http://schemas.openxmlformats.org/officeDocument/2006/relationships/image" Target="media/image7.jpeg"/><Relationship Id="rId14" Type="http://schemas.openxmlformats.org/officeDocument/2006/relationships/image" Target="media/image2.jpeg"/><Relationship Id="rId30" Type="http://schemas.openxmlformats.org/officeDocument/2006/relationships/image" Target="media/image18.jpeg"/><Relationship Id="rId35" Type="http://schemas.openxmlformats.org/officeDocument/2006/relationships/image" Target="media/image22.jpeg"/><Relationship Id="rId56" Type="http://schemas.openxmlformats.org/officeDocument/2006/relationships/image" Target="media/image43.jpeg"/><Relationship Id="rId77" Type="http://schemas.openxmlformats.org/officeDocument/2006/relationships/image" Target="media/image64.png"/><Relationship Id="rId100" Type="http://schemas.openxmlformats.org/officeDocument/2006/relationships/image" Target="media/image86.png"/><Relationship Id="rId105" Type="http://schemas.openxmlformats.org/officeDocument/2006/relationships/image" Target="media/image90.png"/><Relationship Id="rId126" Type="http://schemas.openxmlformats.org/officeDocument/2006/relationships/package" Target="embeddings/Microsoft_Excel_Worksheet3.xlsx"/><Relationship Id="rId147" Type="http://schemas.openxmlformats.org/officeDocument/2006/relationships/image" Target="media/image116.emf"/><Relationship Id="rId168" Type="http://schemas.openxmlformats.org/officeDocument/2006/relationships/image" Target="media/image131.jpeg"/><Relationship Id="rId8" Type="http://schemas.openxmlformats.org/officeDocument/2006/relationships/image" Target="media/image1.jpeg"/><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hyperlink" Target="mailto:gt-thyroide@sfpm.fr" TargetMode="External"/><Relationship Id="rId121" Type="http://schemas.openxmlformats.org/officeDocument/2006/relationships/image" Target="media/image103.emf"/><Relationship Id="rId142" Type="http://schemas.openxmlformats.org/officeDocument/2006/relationships/package" Target="embeddings/Microsoft_Excel_Worksheet11.xlsx"/><Relationship Id="rId163" Type="http://schemas.openxmlformats.org/officeDocument/2006/relationships/image" Target="media/image126.jpeg"/><Relationship Id="rId3" Type="http://schemas.openxmlformats.org/officeDocument/2006/relationships/styles" Target="styles.xml"/><Relationship Id="rId25" Type="http://schemas.openxmlformats.org/officeDocument/2006/relationships/image" Target="media/image13.jpeg"/><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image" Target="media/image100.png"/><Relationship Id="rId137" Type="http://schemas.openxmlformats.org/officeDocument/2006/relationships/image" Target="media/image111.emf"/><Relationship Id="rId158" Type="http://schemas.openxmlformats.org/officeDocument/2006/relationships/package" Target="embeddings/Microsoft_Excel_Worksheet19.xlsx"/><Relationship Id="rId20" Type="http://schemas.openxmlformats.org/officeDocument/2006/relationships/image" Target="media/image8.jpeg"/><Relationship Id="rId41" Type="http://schemas.openxmlformats.org/officeDocument/2006/relationships/image" Target="media/image28.png"/><Relationship Id="rId62" Type="http://schemas.openxmlformats.org/officeDocument/2006/relationships/image" Target="media/image49.jpe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6.jpeg"/><Relationship Id="rId132" Type="http://schemas.openxmlformats.org/officeDocument/2006/relationships/package" Target="embeddings/Microsoft_Excel_Worksheet6.xlsx"/><Relationship Id="rId153" Type="http://schemas.openxmlformats.org/officeDocument/2006/relationships/image" Target="media/image119.emf"/><Relationship Id="rId174" Type="http://schemas.openxmlformats.org/officeDocument/2006/relationships/header" Target="header1.xml"/><Relationship Id="rId179" Type="http://schemas.microsoft.com/office/2011/relationships/people" Target="people.xml"/><Relationship Id="rId15" Type="http://schemas.openxmlformats.org/officeDocument/2006/relationships/image" Target="media/image3.jpeg"/><Relationship Id="rId36" Type="http://schemas.openxmlformats.org/officeDocument/2006/relationships/image" Target="media/image23.jpeg"/><Relationship Id="rId57" Type="http://schemas.openxmlformats.org/officeDocument/2006/relationships/image" Target="media/image44.jpeg"/><Relationship Id="rId106" Type="http://schemas.openxmlformats.org/officeDocument/2006/relationships/image" Target="media/image91.png"/><Relationship Id="rId127" Type="http://schemas.openxmlformats.org/officeDocument/2006/relationships/image" Target="media/image106.emf"/><Relationship Id="rId10" Type="http://schemas.openxmlformats.org/officeDocument/2006/relationships/comments" Target="comments.xml"/><Relationship Id="rId31" Type="http://schemas.openxmlformats.org/officeDocument/2006/relationships/image" Target="media/image19.jpeg"/><Relationship Id="rId52" Type="http://schemas.openxmlformats.org/officeDocument/2006/relationships/image" Target="media/image39.jpe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jpe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package" Target="embeddings/Microsoft_Excel_Worksheet1.xlsx"/><Relationship Id="rId143" Type="http://schemas.openxmlformats.org/officeDocument/2006/relationships/image" Target="media/image114.emf"/><Relationship Id="rId148" Type="http://schemas.openxmlformats.org/officeDocument/2006/relationships/package" Target="embeddings/Microsoft_Excel_Worksheet14.xlsx"/><Relationship Id="rId164" Type="http://schemas.openxmlformats.org/officeDocument/2006/relationships/image" Target="media/image127.jpeg"/><Relationship Id="rId169" Type="http://schemas.openxmlformats.org/officeDocument/2006/relationships/image" Target="media/image132.jpeg"/><Relationship Id="rId4" Type="http://schemas.openxmlformats.org/officeDocument/2006/relationships/settings" Target="settings.xml"/><Relationship Id="rId9" Type="http://schemas.openxmlformats.org/officeDocument/2006/relationships/hyperlink" Target="http://www.sfpm.fr" TargetMode="External"/><Relationship Id="rId180" Type="http://schemas.openxmlformats.org/officeDocument/2006/relationships/theme" Target="theme/theme1.xml"/><Relationship Id="rId26" Type="http://schemas.openxmlformats.org/officeDocument/2006/relationships/image" Target="media/image14.jpeg"/><Relationship Id="rId47" Type="http://schemas.openxmlformats.org/officeDocument/2006/relationships/image" Target="media/image34.png"/><Relationship Id="rId68" Type="http://schemas.openxmlformats.org/officeDocument/2006/relationships/image" Target="media/image55.jpeg"/><Relationship Id="rId89" Type="http://schemas.openxmlformats.org/officeDocument/2006/relationships/image" Target="media/image76.png"/><Relationship Id="rId112" Type="http://schemas.openxmlformats.org/officeDocument/2006/relationships/image" Target="media/image97.png"/><Relationship Id="rId133" Type="http://schemas.openxmlformats.org/officeDocument/2006/relationships/image" Target="media/image109.emf"/><Relationship Id="rId154" Type="http://schemas.openxmlformats.org/officeDocument/2006/relationships/package" Target="embeddings/Microsoft_Excel_Worksheet17.xlsx"/><Relationship Id="rId175" Type="http://schemas.openxmlformats.org/officeDocument/2006/relationships/header" Target="header2.xml"/><Relationship Id="rId16" Type="http://schemas.openxmlformats.org/officeDocument/2006/relationships/image" Target="media/image4.jpeg"/><Relationship Id="rId37" Type="http://schemas.openxmlformats.org/officeDocument/2006/relationships/image" Target="media/image24.jpeg"/><Relationship Id="rId58" Type="http://schemas.openxmlformats.org/officeDocument/2006/relationships/image" Target="media/image45.jpeg"/><Relationship Id="rId79" Type="http://schemas.openxmlformats.org/officeDocument/2006/relationships/image" Target="media/image66.png"/><Relationship Id="rId102" Type="http://schemas.openxmlformats.org/officeDocument/2006/relationships/image" Target="media/image88.png"/><Relationship Id="rId123" Type="http://schemas.openxmlformats.org/officeDocument/2006/relationships/image" Target="media/image104.emf"/><Relationship Id="rId144" Type="http://schemas.openxmlformats.org/officeDocument/2006/relationships/package" Target="embeddings/Microsoft_Excel_Worksheet12.xlsx"/><Relationship Id="rId90" Type="http://schemas.openxmlformats.org/officeDocument/2006/relationships/image" Target="media/image77.png"/><Relationship Id="rId165" Type="http://schemas.openxmlformats.org/officeDocument/2006/relationships/image" Target="media/image128.jpeg"/><Relationship Id="rId27" Type="http://schemas.openxmlformats.org/officeDocument/2006/relationships/image" Target="media/image15.png"/><Relationship Id="rId48" Type="http://schemas.openxmlformats.org/officeDocument/2006/relationships/image" Target="media/image35.png"/><Relationship Id="rId69" Type="http://schemas.openxmlformats.org/officeDocument/2006/relationships/image" Target="media/image56.jpeg"/><Relationship Id="rId113" Type="http://schemas.openxmlformats.org/officeDocument/2006/relationships/image" Target="media/image98.png"/><Relationship Id="rId134" Type="http://schemas.openxmlformats.org/officeDocument/2006/relationships/package" Target="embeddings/Microsoft_Excel_Worksheet7.xlsx"/><Relationship Id="rId80" Type="http://schemas.openxmlformats.org/officeDocument/2006/relationships/image" Target="media/image67.png"/><Relationship Id="rId155" Type="http://schemas.openxmlformats.org/officeDocument/2006/relationships/image" Target="media/image120.emf"/><Relationship Id="rId176" Type="http://schemas.openxmlformats.org/officeDocument/2006/relationships/footer" Target="footer1.xml"/><Relationship Id="rId17" Type="http://schemas.openxmlformats.org/officeDocument/2006/relationships/image" Target="media/image5.jpeg"/><Relationship Id="rId38" Type="http://schemas.openxmlformats.org/officeDocument/2006/relationships/image" Target="media/image25.png"/><Relationship Id="rId59" Type="http://schemas.openxmlformats.org/officeDocument/2006/relationships/image" Target="media/image46.jpeg"/><Relationship Id="rId103" Type="http://schemas.microsoft.com/office/2007/relationships/hdphoto" Target="media/hdphoto1.wdp"/><Relationship Id="rId124" Type="http://schemas.openxmlformats.org/officeDocument/2006/relationships/package" Target="embeddings/Microsoft_Excel_Worksheet2.xlsx"/><Relationship Id="rId70" Type="http://schemas.openxmlformats.org/officeDocument/2006/relationships/image" Target="media/image57.jpeg"/><Relationship Id="rId91" Type="http://schemas.openxmlformats.org/officeDocument/2006/relationships/image" Target="media/image78.png"/><Relationship Id="rId145" Type="http://schemas.openxmlformats.org/officeDocument/2006/relationships/image" Target="media/image115.emf"/><Relationship Id="rId166" Type="http://schemas.openxmlformats.org/officeDocument/2006/relationships/image" Target="media/image129.jpeg"/><Relationship Id="rId1" Type="http://schemas.openxmlformats.org/officeDocument/2006/relationships/customXml" Target="../customXml/item1.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E684C04-5C3E-4985-8CD3-9671326ADC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114</Pages>
  <Words>48976</Words>
  <Characters>269368</Characters>
  <Application>Microsoft Office Word</Application>
  <DocSecurity>0</DocSecurity>
  <Lines>2244</Lines>
  <Paragraphs>635</Paragraphs>
  <ScaleCrop>false</ScaleCrop>
  <HeadingPairs>
    <vt:vector size="2" baseType="variant">
      <vt:variant>
        <vt:lpstr>Titre</vt:lpstr>
      </vt:variant>
      <vt:variant>
        <vt:i4>1</vt:i4>
      </vt:variant>
    </vt:vector>
  </HeadingPairs>
  <TitlesOfParts>
    <vt:vector size="1" baseType="lpstr">
      <vt:lpstr/>
    </vt:vector>
  </TitlesOfParts>
  <Company>CHI</Company>
  <LinksUpToDate>false</LinksUpToDate>
  <CharactersWithSpaces>317709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Aurélie FORBES</dc:creator>
  <cp:keywords/>
  <dc:description/>
  <cp:lastModifiedBy>Cyril Jaudet</cp:lastModifiedBy>
  <cp:revision>30</cp:revision>
  <cp:lastPrinted>2025-01-02T13:58:00Z</cp:lastPrinted>
  <dcterms:created xsi:type="dcterms:W3CDTF">2025-04-08T11:19:00Z</dcterms:created>
  <dcterms:modified xsi:type="dcterms:W3CDTF">2025-04-09T14:56:00Z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zotero-version="6.0.36"&gt;&lt;session id="5vjznW0q"/&gt;&lt;style id="http://www.zotero.org/styles/elsevier-vancouver" hasBibliography="1" bibliographyStyleHasBeenSet="1"/&gt;&lt;prefs&gt;&lt;pref name="fieldType" value="Field"/&gt;&lt;/prefs&gt;&lt;/data&gt;</vt:lpwstr>
  </property>
</Properties>
</file>